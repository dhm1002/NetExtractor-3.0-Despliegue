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16812" w14:textId="77777777" w:rsidR="00D5718F" w:rsidRDefault="00D5718F" w:rsidP="00D5718F">
      <w:pPr>
        <w:pStyle w:val="Textoindependiente"/>
        <w:rPr>
          <w:rFonts w:ascii="Times New Roman"/>
          <w:b w:val="0"/>
          <w:sz w:val="20"/>
        </w:rPr>
      </w:pPr>
    </w:p>
    <w:p w14:paraId="64123103" w14:textId="77777777" w:rsidR="00D5718F" w:rsidRDefault="00D5718F" w:rsidP="00D5718F">
      <w:pPr>
        <w:pStyle w:val="Textoindependiente"/>
        <w:rPr>
          <w:rFonts w:ascii="Times New Roman"/>
          <w:b w:val="0"/>
          <w:sz w:val="20"/>
        </w:rPr>
      </w:pPr>
    </w:p>
    <w:p w14:paraId="28EF1BF4" w14:textId="77777777" w:rsidR="00D5718F" w:rsidRDefault="00D5718F" w:rsidP="00D5718F">
      <w:pPr>
        <w:pStyle w:val="Textoindependiente"/>
        <w:rPr>
          <w:rFonts w:ascii="Times New Roman"/>
          <w:b w:val="0"/>
          <w:sz w:val="20"/>
        </w:rPr>
      </w:pPr>
    </w:p>
    <w:p w14:paraId="78102DA3" w14:textId="77777777" w:rsidR="00D5718F" w:rsidRDefault="00D5718F" w:rsidP="00D5718F">
      <w:pPr>
        <w:pStyle w:val="Textoindependiente"/>
        <w:rPr>
          <w:rFonts w:ascii="Times New Roman"/>
          <w:b w:val="0"/>
          <w:sz w:val="20"/>
        </w:rPr>
      </w:pPr>
    </w:p>
    <w:p w14:paraId="1FB3C9CB" w14:textId="77777777" w:rsidR="00D5718F" w:rsidRDefault="00D5718F" w:rsidP="00D5718F">
      <w:pPr>
        <w:pStyle w:val="Textoindependiente"/>
        <w:rPr>
          <w:rFonts w:ascii="Times New Roman"/>
          <w:b w:val="0"/>
          <w:sz w:val="20"/>
        </w:rPr>
      </w:pPr>
    </w:p>
    <w:p w14:paraId="4F5122B9" w14:textId="7753E270" w:rsidR="00D5718F" w:rsidRDefault="00D5718F" w:rsidP="00D5718F">
      <w:pPr>
        <w:pStyle w:val="Textoindependiente"/>
        <w:spacing w:before="6"/>
        <w:rPr>
          <w:rFonts w:ascii="Times New Roman"/>
          <w:b w:val="0"/>
          <w:sz w:val="22"/>
        </w:rPr>
      </w:pPr>
    </w:p>
    <w:p w14:paraId="76ADF2F6" w14:textId="2F1FF056" w:rsidR="00D5718F" w:rsidRDefault="00D5718F" w:rsidP="00D5718F">
      <w:pPr>
        <w:spacing w:before="75" w:line="261" w:lineRule="auto"/>
        <w:ind w:left="1720" w:right="1944" w:hanging="50"/>
        <w:jc w:val="center"/>
        <w:rPr>
          <w:rFonts w:ascii="Times New Roman" w:hAnsi="Times New Roman"/>
          <w:sz w:val="28"/>
        </w:rPr>
      </w:pPr>
      <w:r>
        <w:rPr>
          <w:noProof/>
        </w:rPr>
        <mc:AlternateContent>
          <mc:Choice Requires="wpg">
            <w:drawing>
              <wp:anchor distT="0" distB="0" distL="114300" distR="114300" simplePos="0" relativeHeight="251659264" behindDoc="0" locked="0" layoutInCell="1" allowOverlap="1" wp14:anchorId="663FFA05" wp14:editId="77FE3B36">
                <wp:simplePos x="0" y="0"/>
                <wp:positionH relativeFrom="page">
                  <wp:posOffset>5349240</wp:posOffset>
                </wp:positionH>
                <wp:positionV relativeFrom="paragraph">
                  <wp:posOffset>-67945</wp:posOffset>
                </wp:positionV>
                <wp:extent cx="753110" cy="995045"/>
                <wp:effectExtent l="0" t="1270" r="3175" b="3810"/>
                <wp:wrapNone/>
                <wp:docPr id="322" name="Grupo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995045"/>
                          <a:chOff x="8424" y="-107"/>
                          <a:chExt cx="1186" cy="1567"/>
                        </a:xfrm>
                      </wpg:grpSpPr>
                      <pic:pic xmlns:pic="http://schemas.openxmlformats.org/drawingml/2006/picture">
                        <pic:nvPicPr>
                          <pic:cNvPr id="32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85" y="1311"/>
                            <a:ext cx="4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21" y="269"/>
                            <a:ext cx="2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23" y="-108"/>
                            <a:ext cx="1186"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665" y="443"/>
                            <a:ext cx="355"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Freeform 7"/>
                        <wps:cNvSpPr>
                          <a:spLocks/>
                        </wps:cNvSpPr>
                        <wps:spPr bwMode="auto">
                          <a:xfrm>
                            <a:off x="8665" y="443"/>
                            <a:ext cx="355" cy="713"/>
                          </a:xfrm>
                          <a:custGeom>
                            <a:avLst/>
                            <a:gdLst>
                              <a:gd name="T0" fmla="+- 0 8956 8666"/>
                              <a:gd name="T1" fmla="*/ T0 w 355"/>
                              <a:gd name="T2" fmla="+- 0 449 443"/>
                              <a:gd name="T3" fmla="*/ 449 h 713"/>
                              <a:gd name="T4" fmla="+- 0 8938 8666"/>
                              <a:gd name="T5" fmla="*/ T4 w 355"/>
                              <a:gd name="T6" fmla="+- 0 503 443"/>
                              <a:gd name="T7" fmla="*/ 503 h 713"/>
                              <a:gd name="T8" fmla="+- 0 8909 8666"/>
                              <a:gd name="T9" fmla="*/ T8 w 355"/>
                              <a:gd name="T10" fmla="+- 0 512 443"/>
                              <a:gd name="T11" fmla="*/ 512 h 713"/>
                              <a:gd name="T12" fmla="+- 0 8862 8666"/>
                              <a:gd name="T13" fmla="*/ T12 w 355"/>
                              <a:gd name="T14" fmla="+- 0 479 443"/>
                              <a:gd name="T15" fmla="*/ 479 h 713"/>
                              <a:gd name="T16" fmla="+- 0 8837 8666"/>
                              <a:gd name="T17" fmla="*/ T16 w 355"/>
                              <a:gd name="T18" fmla="+- 0 493 443"/>
                              <a:gd name="T19" fmla="*/ 493 h 713"/>
                              <a:gd name="T20" fmla="+- 0 8814 8666"/>
                              <a:gd name="T21" fmla="*/ T20 w 355"/>
                              <a:gd name="T22" fmla="+- 0 508 443"/>
                              <a:gd name="T23" fmla="*/ 508 h 713"/>
                              <a:gd name="T24" fmla="+- 0 8824 8666"/>
                              <a:gd name="T25" fmla="*/ T24 w 355"/>
                              <a:gd name="T26" fmla="+- 0 563 443"/>
                              <a:gd name="T27" fmla="*/ 563 h 713"/>
                              <a:gd name="T28" fmla="+- 0 8802 8666"/>
                              <a:gd name="T29" fmla="*/ T28 w 355"/>
                              <a:gd name="T30" fmla="+- 0 583 443"/>
                              <a:gd name="T31" fmla="*/ 583 h 713"/>
                              <a:gd name="T32" fmla="+- 0 8746 8666"/>
                              <a:gd name="T33" fmla="*/ T32 w 355"/>
                              <a:gd name="T34" fmla="+- 0 571 443"/>
                              <a:gd name="T35" fmla="*/ 571 h 713"/>
                              <a:gd name="T36" fmla="+- 0 8728 8666"/>
                              <a:gd name="T37" fmla="*/ T36 w 355"/>
                              <a:gd name="T38" fmla="+- 0 594 443"/>
                              <a:gd name="T39" fmla="*/ 594 h 713"/>
                              <a:gd name="T40" fmla="+- 0 8712 8666"/>
                              <a:gd name="T41" fmla="*/ T40 w 355"/>
                              <a:gd name="T42" fmla="+- 0 619 443"/>
                              <a:gd name="T43" fmla="*/ 619 h 713"/>
                              <a:gd name="T44" fmla="+- 0 8744 8666"/>
                              <a:gd name="T45" fmla="*/ T44 w 355"/>
                              <a:gd name="T46" fmla="+- 0 667 443"/>
                              <a:gd name="T47" fmla="*/ 667 h 713"/>
                              <a:gd name="T48" fmla="+- 0 8734 8666"/>
                              <a:gd name="T49" fmla="*/ T48 w 355"/>
                              <a:gd name="T50" fmla="+- 0 691 443"/>
                              <a:gd name="T51" fmla="*/ 691 h 713"/>
                              <a:gd name="T52" fmla="+- 0 8676 8666"/>
                              <a:gd name="T53" fmla="*/ T52 w 355"/>
                              <a:gd name="T54" fmla="+- 0 703 443"/>
                              <a:gd name="T55" fmla="*/ 703 h 713"/>
                              <a:gd name="T56" fmla="+- 0 8670 8666"/>
                              <a:gd name="T57" fmla="*/ T56 w 355"/>
                              <a:gd name="T58" fmla="+- 0 729 443"/>
                              <a:gd name="T59" fmla="*/ 729 h 713"/>
                              <a:gd name="T60" fmla="+- 0 8666 8666"/>
                              <a:gd name="T61" fmla="*/ T60 w 355"/>
                              <a:gd name="T62" fmla="+- 0 756 443"/>
                              <a:gd name="T63" fmla="*/ 756 h 713"/>
                              <a:gd name="T64" fmla="+- 0 8714 8666"/>
                              <a:gd name="T65" fmla="*/ T64 w 355"/>
                              <a:gd name="T66" fmla="+- 0 789 443"/>
                              <a:gd name="T67" fmla="*/ 789 h 713"/>
                              <a:gd name="T68" fmla="+- 0 8715 8666"/>
                              <a:gd name="T69" fmla="*/ T68 w 355"/>
                              <a:gd name="T70" fmla="+- 0 817 443"/>
                              <a:gd name="T71" fmla="*/ 817 h 713"/>
                              <a:gd name="T72" fmla="+- 0 8666 8666"/>
                              <a:gd name="T73" fmla="*/ T72 w 355"/>
                              <a:gd name="T74" fmla="+- 0 848 443"/>
                              <a:gd name="T75" fmla="*/ 848 h 713"/>
                              <a:gd name="T76" fmla="+- 0 8671 8666"/>
                              <a:gd name="T77" fmla="*/ T76 w 355"/>
                              <a:gd name="T78" fmla="+- 0 874 443"/>
                              <a:gd name="T79" fmla="*/ 874 h 713"/>
                              <a:gd name="T80" fmla="+- 0 8677 8666"/>
                              <a:gd name="T81" fmla="*/ T80 w 355"/>
                              <a:gd name="T82" fmla="+- 0 899 443"/>
                              <a:gd name="T83" fmla="*/ 899 h 713"/>
                              <a:gd name="T84" fmla="+- 0 8735 8666"/>
                              <a:gd name="T85" fmla="*/ T84 w 355"/>
                              <a:gd name="T86" fmla="+- 0 911 443"/>
                              <a:gd name="T87" fmla="*/ 911 h 713"/>
                              <a:gd name="T88" fmla="+- 0 8745 8666"/>
                              <a:gd name="T89" fmla="*/ T88 w 355"/>
                              <a:gd name="T90" fmla="+- 0 935 443"/>
                              <a:gd name="T91" fmla="*/ 935 h 713"/>
                              <a:gd name="T92" fmla="+- 0 8714 8666"/>
                              <a:gd name="T93" fmla="*/ T92 w 355"/>
                              <a:gd name="T94" fmla="+- 0 984 443"/>
                              <a:gd name="T95" fmla="*/ 984 h 713"/>
                              <a:gd name="T96" fmla="+- 0 8731 8666"/>
                              <a:gd name="T97" fmla="*/ T96 w 355"/>
                              <a:gd name="T98" fmla="+- 0 1009 443"/>
                              <a:gd name="T99" fmla="*/ 1009 h 713"/>
                              <a:gd name="T100" fmla="+- 0 8749 8666"/>
                              <a:gd name="T101" fmla="*/ T100 w 355"/>
                              <a:gd name="T102" fmla="+- 0 1032 443"/>
                              <a:gd name="T103" fmla="*/ 1032 h 713"/>
                              <a:gd name="T104" fmla="+- 0 8804 8666"/>
                              <a:gd name="T105" fmla="*/ T104 w 355"/>
                              <a:gd name="T106" fmla="+- 0 1017 443"/>
                              <a:gd name="T107" fmla="*/ 1017 h 713"/>
                              <a:gd name="T108" fmla="+- 0 8826 8666"/>
                              <a:gd name="T109" fmla="*/ T108 w 355"/>
                              <a:gd name="T110" fmla="+- 0 1038 443"/>
                              <a:gd name="T111" fmla="*/ 1038 h 713"/>
                              <a:gd name="T112" fmla="+- 0 8821 8666"/>
                              <a:gd name="T113" fmla="*/ T112 w 355"/>
                              <a:gd name="T114" fmla="+- 0 1096 443"/>
                              <a:gd name="T115" fmla="*/ 1096 h 713"/>
                              <a:gd name="T116" fmla="+- 0 8844 8666"/>
                              <a:gd name="T117" fmla="*/ T116 w 355"/>
                              <a:gd name="T118" fmla="+- 0 1110 443"/>
                              <a:gd name="T119" fmla="*/ 1110 h 713"/>
                              <a:gd name="T120" fmla="+- 0 8868 8666"/>
                              <a:gd name="T121" fmla="*/ T120 w 355"/>
                              <a:gd name="T122" fmla="+- 0 1123 443"/>
                              <a:gd name="T123" fmla="*/ 1123 h 713"/>
                              <a:gd name="T124" fmla="+- 0 8915 8666"/>
                              <a:gd name="T125" fmla="*/ T124 w 355"/>
                              <a:gd name="T126" fmla="+- 0 1089 443"/>
                              <a:gd name="T127" fmla="*/ 1089 h 713"/>
                              <a:gd name="T128" fmla="+- 0 8943 8666"/>
                              <a:gd name="T129" fmla="*/ T128 w 355"/>
                              <a:gd name="T130" fmla="+- 0 1098 443"/>
                              <a:gd name="T131" fmla="*/ 1098 h 713"/>
                              <a:gd name="T132" fmla="+- 0 8964 8666"/>
                              <a:gd name="T133" fmla="*/ T132 w 355"/>
                              <a:gd name="T134" fmla="+- 0 1152 443"/>
                              <a:gd name="T135" fmla="*/ 1152 h 713"/>
                              <a:gd name="T136" fmla="+- 0 8991 8666"/>
                              <a:gd name="T137" fmla="*/ T136 w 355"/>
                              <a:gd name="T138" fmla="+- 0 1155 443"/>
                              <a:gd name="T139" fmla="*/ 1155 h 713"/>
                              <a:gd name="T140" fmla="+- 0 9019 8666"/>
                              <a:gd name="T141" fmla="*/ T140 w 355"/>
                              <a:gd name="T142" fmla="+- 0 1156 443"/>
                              <a:gd name="T143" fmla="*/ 1156 h 713"/>
                              <a:gd name="T144" fmla="+- 0 9020 8666"/>
                              <a:gd name="T145" fmla="*/ T144 w 355"/>
                              <a:gd name="T146" fmla="+- 0 855 443"/>
                              <a:gd name="T147" fmla="*/ 855 h 713"/>
                              <a:gd name="T148" fmla="+- 0 9019 8666"/>
                              <a:gd name="T149" fmla="*/ T148 w 355"/>
                              <a:gd name="T150" fmla="+- 0 855 443"/>
                              <a:gd name="T151" fmla="*/ 855 h 713"/>
                              <a:gd name="T152" fmla="+- 0 8997 8666"/>
                              <a:gd name="T153" fmla="*/ T152 w 355"/>
                              <a:gd name="T154" fmla="+- 0 851 443"/>
                              <a:gd name="T155" fmla="*/ 851 h 713"/>
                              <a:gd name="T156" fmla="+- 0 8967 8666"/>
                              <a:gd name="T157" fmla="*/ T156 w 355"/>
                              <a:gd name="T158" fmla="+- 0 821 443"/>
                              <a:gd name="T159" fmla="*/ 821 h 713"/>
                              <a:gd name="T160" fmla="+- 0 8967 8666"/>
                              <a:gd name="T161" fmla="*/ T160 w 355"/>
                              <a:gd name="T162" fmla="+- 0 778 443"/>
                              <a:gd name="T163" fmla="*/ 778 h 713"/>
                              <a:gd name="T164" fmla="+- 0 8997 8666"/>
                              <a:gd name="T165" fmla="*/ T164 w 355"/>
                              <a:gd name="T166" fmla="+- 0 748 443"/>
                              <a:gd name="T167" fmla="*/ 748 h 713"/>
                              <a:gd name="T168" fmla="+- 0 9019 8666"/>
                              <a:gd name="T169" fmla="*/ T168 w 355"/>
                              <a:gd name="T170" fmla="+- 0 744 443"/>
                              <a:gd name="T171" fmla="*/ 744 h 713"/>
                              <a:gd name="T172" fmla="+- 0 9020 8666"/>
                              <a:gd name="T173" fmla="*/ T172 w 355"/>
                              <a:gd name="T174" fmla="+- 0 744 443"/>
                              <a:gd name="T175" fmla="*/ 744 h 713"/>
                              <a:gd name="T176" fmla="+- 0 9019 8666"/>
                              <a:gd name="T177" fmla="*/ T176 w 355"/>
                              <a:gd name="T178" fmla="+- 0 443 443"/>
                              <a:gd name="T179" fmla="*/ 443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5" h="713">
                                <a:moveTo>
                                  <a:pt x="353" y="0"/>
                                </a:moveTo>
                                <a:lnTo>
                                  <a:pt x="290" y="6"/>
                                </a:lnTo>
                                <a:lnTo>
                                  <a:pt x="287" y="56"/>
                                </a:lnTo>
                                <a:lnTo>
                                  <a:pt x="272" y="60"/>
                                </a:lnTo>
                                <a:lnTo>
                                  <a:pt x="257" y="64"/>
                                </a:lnTo>
                                <a:lnTo>
                                  <a:pt x="243" y="69"/>
                                </a:lnTo>
                                <a:lnTo>
                                  <a:pt x="230" y="75"/>
                                </a:lnTo>
                                <a:lnTo>
                                  <a:pt x="196" y="36"/>
                                </a:lnTo>
                                <a:lnTo>
                                  <a:pt x="184" y="43"/>
                                </a:lnTo>
                                <a:lnTo>
                                  <a:pt x="171" y="50"/>
                                </a:lnTo>
                                <a:lnTo>
                                  <a:pt x="159" y="57"/>
                                </a:lnTo>
                                <a:lnTo>
                                  <a:pt x="148" y="65"/>
                                </a:lnTo>
                                <a:lnTo>
                                  <a:pt x="169" y="111"/>
                                </a:lnTo>
                                <a:lnTo>
                                  <a:pt x="158" y="120"/>
                                </a:lnTo>
                                <a:lnTo>
                                  <a:pt x="147" y="130"/>
                                </a:lnTo>
                                <a:lnTo>
                                  <a:pt x="136" y="140"/>
                                </a:lnTo>
                                <a:lnTo>
                                  <a:pt x="126" y="151"/>
                                </a:lnTo>
                                <a:lnTo>
                                  <a:pt x="80" y="128"/>
                                </a:lnTo>
                                <a:lnTo>
                                  <a:pt x="71" y="140"/>
                                </a:lnTo>
                                <a:lnTo>
                                  <a:pt x="62" y="151"/>
                                </a:lnTo>
                                <a:lnTo>
                                  <a:pt x="54" y="163"/>
                                </a:lnTo>
                                <a:lnTo>
                                  <a:pt x="46" y="176"/>
                                </a:lnTo>
                                <a:lnTo>
                                  <a:pt x="84" y="212"/>
                                </a:lnTo>
                                <a:lnTo>
                                  <a:pt x="78" y="224"/>
                                </a:lnTo>
                                <a:lnTo>
                                  <a:pt x="72" y="236"/>
                                </a:lnTo>
                                <a:lnTo>
                                  <a:pt x="68" y="248"/>
                                </a:lnTo>
                                <a:lnTo>
                                  <a:pt x="63" y="261"/>
                                </a:lnTo>
                                <a:lnTo>
                                  <a:pt x="10" y="260"/>
                                </a:lnTo>
                                <a:lnTo>
                                  <a:pt x="7" y="273"/>
                                </a:lnTo>
                                <a:lnTo>
                                  <a:pt x="4" y="286"/>
                                </a:lnTo>
                                <a:lnTo>
                                  <a:pt x="1" y="299"/>
                                </a:lnTo>
                                <a:lnTo>
                                  <a:pt x="0" y="313"/>
                                </a:lnTo>
                                <a:lnTo>
                                  <a:pt x="49" y="331"/>
                                </a:lnTo>
                                <a:lnTo>
                                  <a:pt x="48" y="346"/>
                                </a:lnTo>
                                <a:lnTo>
                                  <a:pt x="48" y="360"/>
                                </a:lnTo>
                                <a:lnTo>
                                  <a:pt x="49" y="374"/>
                                </a:lnTo>
                                <a:lnTo>
                                  <a:pt x="50" y="388"/>
                                </a:lnTo>
                                <a:lnTo>
                                  <a:pt x="0" y="405"/>
                                </a:lnTo>
                                <a:lnTo>
                                  <a:pt x="2" y="418"/>
                                </a:lnTo>
                                <a:lnTo>
                                  <a:pt x="5" y="431"/>
                                </a:lnTo>
                                <a:lnTo>
                                  <a:pt x="8" y="444"/>
                                </a:lnTo>
                                <a:lnTo>
                                  <a:pt x="11" y="456"/>
                                </a:lnTo>
                                <a:lnTo>
                                  <a:pt x="64" y="456"/>
                                </a:lnTo>
                                <a:lnTo>
                                  <a:pt x="69" y="468"/>
                                </a:lnTo>
                                <a:lnTo>
                                  <a:pt x="74" y="480"/>
                                </a:lnTo>
                                <a:lnTo>
                                  <a:pt x="79" y="492"/>
                                </a:lnTo>
                                <a:lnTo>
                                  <a:pt x="85" y="503"/>
                                </a:lnTo>
                                <a:lnTo>
                                  <a:pt x="48" y="541"/>
                                </a:lnTo>
                                <a:lnTo>
                                  <a:pt x="56" y="554"/>
                                </a:lnTo>
                                <a:lnTo>
                                  <a:pt x="65" y="566"/>
                                </a:lnTo>
                                <a:lnTo>
                                  <a:pt x="74" y="578"/>
                                </a:lnTo>
                                <a:lnTo>
                                  <a:pt x="83" y="589"/>
                                </a:lnTo>
                                <a:lnTo>
                                  <a:pt x="127" y="563"/>
                                </a:lnTo>
                                <a:lnTo>
                                  <a:pt x="138" y="574"/>
                                </a:lnTo>
                                <a:lnTo>
                                  <a:pt x="149" y="585"/>
                                </a:lnTo>
                                <a:lnTo>
                                  <a:pt x="160" y="595"/>
                                </a:lnTo>
                                <a:lnTo>
                                  <a:pt x="172" y="605"/>
                                </a:lnTo>
                                <a:lnTo>
                                  <a:pt x="155" y="653"/>
                                </a:lnTo>
                                <a:lnTo>
                                  <a:pt x="166" y="660"/>
                                </a:lnTo>
                                <a:lnTo>
                                  <a:pt x="178" y="667"/>
                                </a:lnTo>
                                <a:lnTo>
                                  <a:pt x="190" y="674"/>
                                </a:lnTo>
                                <a:lnTo>
                                  <a:pt x="202" y="680"/>
                                </a:lnTo>
                                <a:lnTo>
                                  <a:pt x="236" y="641"/>
                                </a:lnTo>
                                <a:lnTo>
                                  <a:pt x="249" y="646"/>
                                </a:lnTo>
                                <a:lnTo>
                                  <a:pt x="263" y="651"/>
                                </a:lnTo>
                                <a:lnTo>
                                  <a:pt x="277" y="655"/>
                                </a:lnTo>
                                <a:lnTo>
                                  <a:pt x="291" y="658"/>
                                </a:lnTo>
                                <a:lnTo>
                                  <a:pt x="298" y="709"/>
                                </a:lnTo>
                                <a:lnTo>
                                  <a:pt x="311" y="711"/>
                                </a:lnTo>
                                <a:lnTo>
                                  <a:pt x="325" y="712"/>
                                </a:lnTo>
                                <a:lnTo>
                                  <a:pt x="339" y="713"/>
                                </a:lnTo>
                                <a:lnTo>
                                  <a:pt x="353" y="713"/>
                                </a:lnTo>
                                <a:lnTo>
                                  <a:pt x="354" y="713"/>
                                </a:lnTo>
                                <a:lnTo>
                                  <a:pt x="354" y="412"/>
                                </a:lnTo>
                                <a:lnTo>
                                  <a:pt x="353" y="412"/>
                                </a:lnTo>
                                <a:lnTo>
                                  <a:pt x="352" y="412"/>
                                </a:lnTo>
                                <a:lnTo>
                                  <a:pt x="331" y="408"/>
                                </a:lnTo>
                                <a:lnTo>
                                  <a:pt x="313" y="396"/>
                                </a:lnTo>
                                <a:lnTo>
                                  <a:pt x="301" y="378"/>
                                </a:lnTo>
                                <a:lnTo>
                                  <a:pt x="297" y="356"/>
                                </a:lnTo>
                                <a:lnTo>
                                  <a:pt x="301" y="335"/>
                                </a:lnTo>
                                <a:lnTo>
                                  <a:pt x="313" y="317"/>
                                </a:lnTo>
                                <a:lnTo>
                                  <a:pt x="331" y="305"/>
                                </a:lnTo>
                                <a:lnTo>
                                  <a:pt x="352" y="301"/>
                                </a:lnTo>
                                <a:lnTo>
                                  <a:pt x="353" y="301"/>
                                </a:lnTo>
                                <a:lnTo>
                                  <a:pt x="354" y="301"/>
                                </a:lnTo>
                                <a:lnTo>
                                  <a:pt x="354" y="0"/>
                                </a:lnTo>
                                <a:lnTo>
                                  <a:pt x="353" y="0"/>
                                </a:lnTo>
                                <a:close/>
                              </a:path>
                            </a:pathLst>
                          </a:custGeom>
                          <a:noFill/>
                          <a:ln w="2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842" y="704"/>
                            <a:ext cx="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Line 9"/>
                        <wps:cNvCnPr>
                          <a:cxnSpLocks noChangeShapeType="1"/>
                        </wps:cNvCnPr>
                        <wps:spPr bwMode="auto">
                          <a:xfrm>
                            <a:off x="8753" y="849"/>
                            <a:ext cx="192" cy="1"/>
                          </a:xfrm>
                          <a:prstGeom prst="line">
                            <a:avLst/>
                          </a:prstGeom>
                          <a:noFill/>
                          <a:ln w="13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Freeform 10"/>
                        <wps:cNvSpPr>
                          <a:spLocks/>
                        </wps:cNvSpPr>
                        <wps:spPr bwMode="auto">
                          <a:xfrm>
                            <a:off x="8741" y="843"/>
                            <a:ext cx="15" cy="11"/>
                          </a:xfrm>
                          <a:custGeom>
                            <a:avLst/>
                            <a:gdLst>
                              <a:gd name="T0" fmla="+- 0 8757 8742"/>
                              <a:gd name="T1" fmla="*/ T0 w 15"/>
                              <a:gd name="T2" fmla="+- 0 844 844"/>
                              <a:gd name="T3" fmla="*/ 844 h 11"/>
                              <a:gd name="T4" fmla="+- 0 8742 8742"/>
                              <a:gd name="T5" fmla="*/ T4 w 15"/>
                              <a:gd name="T6" fmla="+- 0 849 844"/>
                              <a:gd name="T7" fmla="*/ 849 h 11"/>
                              <a:gd name="T8" fmla="+- 0 8757 8742"/>
                              <a:gd name="T9" fmla="*/ T8 w 15"/>
                              <a:gd name="T10" fmla="+- 0 855 844"/>
                              <a:gd name="T11" fmla="*/ 855 h 11"/>
                              <a:gd name="T12" fmla="+- 0 8757 8742"/>
                              <a:gd name="T13" fmla="*/ T12 w 15"/>
                              <a:gd name="T14" fmla="+- 0 844 844"/>
                              <a:gd name="T15" fmla="*/ 844 h 11"/>
                            </a:gdLst>
                            <a:ahLst/>
                            <a:cxnLst>
                              <a:cxn ang="0">
                                <a:pos x="T1" y="T3"/>
                              </a:cxn>
                              <a:cxn ang="0">
                                <a:pos x="T5" y="T7"/>
                              </a:cxn>
                              <a:cxn ang="0">
                                <a:pos x="T9" y="T11"/>
                              </a:cxn>
                              <a:cxn ang="0">
                                <a:pos x="T13" y="T15"/>
                              </a:cxn>
                            </a:cxnLst>
                            <a:rect l="0" t="0" r="r" b="b"/>
                            <a:pathLst>
                              <a:path w="15" h="11">
                                <a:moveTo>
                                  <a:pt x="15" y="0"/>
                                </a:moveTo>
                                <a:lnTo>
                                  <a:pt x="0" y="5"/>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11"/>
                        <wps:cNvSpPr>
                          <a:spLocks/>
                        </wps:cNvSpPr>
                        <wps:spPr bwMode="auto">
                          <a:xfrm>
                            <a:off x="8938" y="845"/>
                            <a:ext cx="12" cy="9"/>
                          </a:xfrm>
                          <a:custGeom>
                            <a:avLst/>
                            <a:gdLst>
                              <a:gd name="T0" fmla="+- 0 8942 8939"/>
                              <a:gd name="T1" fmla="*/ T0 w 12"/>
                              <a:gd name="T2" fmla="+- 0 854 845"/>
                              <a:gd name="T3" fmla="*/ 854 h 9"/>
                              <a:gd name="T4" fmla="+- 0 8939 8939"/>
                              <a:gd name="T5" fmla="*/ T4 w 12"/>
                              <a:gd name="T6" fmla="+- 0 849 845"/>
                              <a:gd name="T7" fmla="*/ 849 h 9"/>
                              <a:gd name="T8" fmla="+- 0 8942 8939"/>
                              <a:gd name="T9" fmla="*/ T8 w 12"/>
                              <a:gd name="T10" fmla="+- 0 845 845"/>
                              <a:gd name="T11" fmla="*/ 845 h 9"/>
                              <a:gd name="T12" fmla="+- 0 8951 8939"/>
                              <a:gd name="T13" fmla="*/ T12 w 12"/>
                              <a:gd name="T14" fmla="+- 0 845 845"/>
                              <a:gd name="T15" fmla="*/ 845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 h="9">
                                <a:moveTo>
                                  <a:pt x="3" y="9"/>
                                </a:moveTo>
                                <a:lnTo>
                                  <a:pt x="0" y="4"/>
                                </a:lnTo>
                                <a:lnTo>
                                  <a:pt x="3" y="0"/>
                                </a:lnTo>
                                <a:lnTo>
                                  <a:pt x="12" y="0"/>
                                </a:lnTo>
                                <a:lnTo>
                                  <a:pt x="8" y="4"/>
                                </a:lnTo>
                                <a:lnTo>
                                  <a:pt x="10" y="6"/>
                                </a:lnTo>
                                <a:lnTo>
                                  <a:pt x="12" y="9"/>
                                </a:lnTo>
                                <a:lnTo>
                                  <a:pt x="3"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12"/>
                        <wps:cNvSpPr>
                          <a:spLocks/>
                        </wps:cNvSpPr>
                        <wps:spPr bwMode="auto">
                          <a:xfrm>
                            <a:off x="8938" y="845"/>
                            <a:ext cx="12" cy="9"/>
                          </a:xfrm>
                          <a:custGeom>
                            <a:avLst/>
                            <a:gdLst>
                              <a:gd name="T0" fmla="+- 0 8939 8939"/>
                              <a:gd name="T1" fmla="*/ T0 w 12"/>
                              <a:gd name="T2" fmla="+- 0 849 845"/>
                              <a:gd name="T3" fmla="*/ 849 h 9"/>
                              <a:gd name="T4" fmla="+- 0 8942 8939"/>
                              <a:gd name="T5" fmla="*/ T4 w 12"/>
                              <a:gd name="T6" fmla="+- 0 845 845"/>
                              <a:gd name="T7" fmla="*/ 845 h 9"/>
                              <a:gd name="T8" fmla="+- 0 8951 8939"/>
                              <a:gd name="T9" fmla="*/ T8 w 12"/>
                              <a:gd name="T10" fmla="+- 0 845 845"/>
                              <a:gd name="T11" fmla="*/ 845 h 9"/>
                              <a:gd name="T12" fmla="+- 0 8949 8939"/>
                              <a:gd name="T13" fmla="*/ T12 w 12"/>
                              <a:gd name="T14" fmla="+- 0 847 845"/>
                              <a:gd name="T15" fmla="*/ 847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 name="T32" fmla="+- 0 8939 8939"/>
                              <a:gd name="T33" fmla="*/ T32 w 12"/>
                              <a:gd name="T34" fmla="+- 0 849 845"/>
                              <a:gd name="T35" fmla="*/ 84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9">
                                <a:moveTo>
                                  <a:pt x="0" y="4"/>
                                </a:moveTo>
                                <a:lnTo>
                                  <a:pt x="3" y="0"/>
                                </a:lnTo>
                                <a:lnTo>
                                  <a:pt x="12" y="0"/>
                                </a:lnTo>
                                <a:lnTo>
                                  <a:pt x="10" y="2"/>
                                </a:lnTo>
                                <a:lnTo>
                                  <a:pt x="8" y="4"/>
                                </a:lnTo>
                                <a:lnTo>
                                  <a:pt x="10" y="6"/>
                                </a:lnTo>
                                <a:lnTo>
                                  <a:pt x="12" y="9"/>
                                </a:lnTo>
                                <a:lnTo>
                                  <a:pt x="3" y="9"/>
                                </a:lnTo>
                                <a:lnTo>
                                  <a:pt x="0" y="4"/>
                                </a:lnTo>
                                <a:close/>
                              </a:path>
                            </a:pathLst>
                          </a:custGeom>
                          <a:noFill/>
                          <a:ln w="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Line 13"/>
                        <wps:cNvCnPr>
                          <a:cxnSpLocks noChangeShapeType="1"/>
                        </wps:cNvCnPr>
                        <wps:spPr bwMode="auto">
                          <a:xfrm>
                            <a:off x="8753" y="833"/>
                            <a:ext cx="191" cy="31"/>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Freeform 14"/>
                        <wps:cNvSpPr>
                          <a:spLocks/>
                        </wps:cNvSpPr>
                        <wps:spPr bwMode="auto">
                          <a:xfrm>
                            <a:off x="8742" y="828"/>
                            <a:ext cx="16" cy="11"/>
                          </a:xfrm>
                          <a:custGeom>
                            <a:avLst/>
                            <a:gdLst>
                              <a:gd name="T0" fmla="+- 0 8758 8742"/>
                              <a:gd name="T1" fmla="*/ T0 w 16"/>
                              <a:gd name="T2" fmla="+- 0 828 828"/>
                              <a:gd name="T3" fmla="*/ 828 h 11"/>
                              <a:gd name="T4" fmla="+- 0 8742 8742"/>
                              <a:gd name="T5" fmla="*/ T4 w 16"/>
                              <a:gd name="T6" fmla="+- 0 831 828"/>
                              <a:gd name="T7" fmla="*/ 831 h 11"/>
                              <a:gd name="T8" fmla="+- 0 8756 8742"/>
                              <a:gd name="T9" fmla="*/ T8 w 16"/>
                              <a:gd name="T10" fmla="+- 0 839 828"/>
                              <a:gd name="T11" fmla="*/ 839 h 11"/>
                              <a:gd name="T12" fmla="+- 0 8758 8742"/>
                              <a:gd name="T13" fmla="*/ T12 w 16"/>
                              <a:gd name="T14" fmla="+- 0 828 828"/>
                              <a:gd name="T15" fmla="*/ 828 h 11"/>
                            </a:gdLst>
                            <a:ahLst/>
                            <a:cxnLst>
                              <a:cxn ang="0">
                                <a:pos x="T1" y="T3"/>
                              </a:cxn>
                              <a:cxn ang="0">
                                <a:pos x="T5" y="T7"/>
                              </a:cxn>
                              <a:cxn ang="0">
                                <a:pos x="T9" y="T11"/>
                              </a:cxn>
                              <a:cxn ang="0">
                                <a:pos x="T13" y="T15"/>
                              </a:cxn>
                            </a:cxnLst>
                            <a:rect l="0" t="0" r="r" b="b"/>
                            <a:pathLst>
                              <a:path w="16" h="11">
                                <a:moveTo>
                                  <a:pt x="16" y="0"/>
                                </a:moveTo>
                                <a:lnTo>
                                  <a:pt x="0" y="3"/>
                                </a:lnTo>
                                <a:lnTo>
                                  <a:pt x="14"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15"/>
                        <wps:cNvSpPr>
                          <a:spLocks/>
                        </wps:cNvSpPr>
                        <wps:spPr bwMode="auto">
                          <a:xfrm>
                            <a:off x="8937" y="859"/>
                            <a:ext cx="13" cy="10"/>
                          </a:xfrm>
                          <a:custGeom>
                            <a:avLst/>
                            <a:gdLst>
                              <a:gd name="T0" fmla="+- 0 8939 8937"/>
                              <a:gd name="T1" fmla="*/ T0 w 13"/>
                              <a:gd name="T2" fmla="+- 0 868 859"/>
                              <a:gd name="T3" fmla="*/ 868 h 10"/>
                              <a:gd name="T4" fmla="+- 0 8937 8937"/>
                              <a:gd name="T5" fmla="*/ T4 w 13"/>
                              <a:gd name="T6" fmla="+- 0 863 859"/>
                              <a:gd name="T7" fmla="*/ 863 h 10"/>
                              <a:gd name="T8" fmla="+- 0 8940 8937"/>
                              <a:gd name="T9" fmla="*/ T8 w 13"/>
                              <a:gd name="T10" fmla="+- 0 859 859"/>
                              <a:gd name="T11" fmla="*/ 859 h 10"/>
                              <a:gd name="T12" fmla="+- 0 8949 8937"/>
                              <a:gd name="T13" fmla="*/ T12 w 13"/>
                              <a:gd name="T14" fmla="+- 0 861 859"/>
                              <a:gd name="T15" fmla="*/ 861 h 10"/>
                              <a:gd name="T16" fmla="+- 0 8947 8937"/>
                              <a:gd name="T17" fmla="*/ T16 w 13"/>
                              <a:gd name="T18" fmla="+- 0 862 859"/>
                              <a:gd name="T19" fmla="*/ 862 h 10"/>
                              <a:gd name="T20" fmla="+- 0 8945 8937"/>
                              <a:gd name="T21" fmla="*/ T20 w 13"/>
                              <a:gd name="T22" fmla="+- 0 864 859"/>
                              <a:gd name="T23" fmla="*/ 864 h 10"/>
                              <a:gd name="T24" fmla="+- 0 8947 8937"/>
                              <a:gd name="T25" fmla="*/ T24 w 13"/>
                              <a:gd name="T26" fmla="+- 0 866 859"/>
                              <a:gd name="T27" fmla="*/ 866 h 10"/>
                              <a:gd name="T28" fmla="+- 0 8948 8937"/>
                              <a:gd name="T29" fmla="*/ T28 w 13"/>
                              <a:gd name="T30" fmla="+- 0 869 859"/>
                              <a:gd name="T31" fmla="*/ 869 h 10"/>
                              <a:gd name="T32" fmla="+- 0 8939 8937"/>
                              <a:gd name="T33" fmla="*/ T32 w 13"/>
                              <a:gd name="T34" fmla="+- 0 868 859"/>
                              <a:gd name="T35" fmla="*/ 86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2" y="9"/>
                                </a:moveTo>
                                <a:lnTo>
                                  <a:pt x="0" y="4"/>
                                </a:lnTo>
                                <a:lnTo>
                                  <a:pt x="3" y="0"/>
                                </a:lnTo>
                                <a:lnTo>
                                  <a:pt x="12" y="2"/>
                                </a:lnTo>
                                <a:lnTo>
                                  <a:pt x="10" y="3"/>
                                </a:lnTo>
                                <a:lnTo>
                                  <a:pt x="8" y="5"/>
                                </a:lnTo>
                                <a:lnTo>
                                  <a:pt x="10" y="7"/>
                                </a:lnTo>
                                <a:lnTo>
                                  <a:pt x="11" y="10"/>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6"/>
                        <wps:cNvSpPr>
                          <a:spLocks/>
                        </wps:cNvSpPr>
                        <wps:spPr bwMode="auto">
                          <a:xfrm>
                            <a:off x="8937" y="859"/>
                            <a:ext cx="13" cy="10"/>
                          </a:xfrm>
                          <a:custGeom>
                            <a:avLst/>
                            <a:gdLst>
                              <a:gd name="T0" fmla="+- 0 8937 8937"/>
                              <a:gd name="T1" fmla="*/ T0 w 13"/>
                              <a:gd name="T2" fmla="+- 0 863 859"/>
                              <a:gd name="T3" fmla="*/ 863 h 10"/>
                              <a:gd name="T4" fmla="+- 0 8940 8937"/>
                              <a:gd name="T5" fmla="*/ T4 w 13"/>
                              <a:gd name="T6" fmla="+- 0 859 859"/>
                              <a:gd name="T7" fmla="*/ 859 h 10"/>
                              <a:gd name="T8" fmla="+- 0 8949 8937"/>
                              <a:gd name="T9" fmla="*/ T8 w 13"/>
                              <a:gd name="T10" fmla="+- 0 861 859"/>
                              <a:gd name="T11" fmla="*/ 861 h 10"/>
                              <a:gd name="T12" fmla="+- 0 8947 8937"/>
                              <a:gd name="T13" fmla="*/ T12 w 13"/>
                              <a:gd name="T14" fmla="+- 0 862 859"/>
                              <a:gd name="T15" fmla="*/ 862 h 10"/>
                              <a:gd name="T16" fmla="+- 0 8945 8937"/>
                              <a:gd name="T17" fmla="*/ T16 w 13"/>
                              <a:gd name="T18" fmla="+- 0 864 859"/>
                              <a:gd name="T19" fmla="*/ 864 h 10"/>
                              <a:gd name="T20" fmla="+- 0 8947 8937"/>
                              <a:gd name="T21" fmla="*/ T20 w 13"/>
                              <a:gd name="T22" fmla="+- 0 866 859"/>
                              <a:gd name="T23" fmla="*/ 866 h 10"/>
                              <a:gd name="T24" fmla="+- 0 8948 8937"/>
                              <a:gd name="T25" fmla="*/ T24 w 13"/>
                              <a:gd name="T26" fmla="+- 0 869 859"/>
                              <a:gd name="T27" fmla="*/ 869 h 10"/>
                              <a:gd name="T28" fmla="+- 0 8939 8937"/>
                              <a:gd name="T29" fmla="*/ T28 w 13"/>
                              <a:gd name="T30" fmla="+- 0 868 859"/>
                              <a:gd name="T31" fmla="*/ 868 h 10"/>
                              <a:gd name="T32" fmla="+- 0 8937 8937"/>
                              <a:gd name="T33" fmla="*/ T32 w 13"/>
                              <a:gd name="T34" fmla="+- 0 863 859"/>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2"/>
                                </a:lnTo>
                                <a:lnTo>
                                  <a:pt x="10" y="3"/>
                                </a:lnTo>
                                <a:lnTo>
                                  <a:pt x="8" y="5"/>
                                </a:lnTo>
                                <a:lnTo>
                                  <a:pt x="10" y="7"/>
                                </a:lnTo>
                                <a:lnTo>
                                  <a:pt x="11" y="10"/>
                                </a:lnTo>
                                <a:lnTo>
                                  <a:pt x="2" y="9"/>
                                </a:lnTo>
                                <a:lnTo>
                                  <a:pt x="0" y="4"/>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17"/>
                        <wps:cNvCnPr>
                          <a:cxnSpLocks noChangeShapeType="1"/>
                        </wps:cNvCnPr>
                        <wps:spPr bwMode="auto">
                          <a:xfrm>
                            <a:off x="8757" y="819"/>
                            <a:ext cx="183" cy="62"/>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Freeform 18"/>
                        <wps:cNvSpPr>
                          <a:spLocks/>
                        </wps:cNvSpPr>
                        <wps:spPr bwMode="auto">
                          <a:xfrm>
                            <a:off x="8745" y="815"/>
                            <a:ext cx="16" cy="11"/>
                          </a:xfrm>
                          <a:custGeom>
                            <a:avLst/>
                            <a:gdLst>
                              <a:gd name="T0" fmla="+- 0 8762 8746"/>
                              <a:gd name="T1" fmla="*/ T0 w 16"/>
                              <a:gd name="T2" fmla="+- 0 815 815"/>
                              <a:gd name="T3" fmla="*/ 815 h 11"/>
                              <a:gd name="T4" fmla="+- 0 8746 8746"/>
                              <a:gd name="T5" fmla="*/ T4 w 16"/>
                              <a:gd name="T6" fmla="+- 0 815 815"/>
                              <a:gd name="T7" fmla="*/ 815 h 11"/>
                              <a:gd name="T8" fmla="+- 0 8759 8746"/>
                              <a:gd name="T9" fmla="*/ T8 w 16"/>
                              <a:gd name="T10" fmla="+- 0 825 815"/>
                              <a:gd name="T11" fmla="*/ 825 h 11"/>
                              <a:gd name="T12" fmla="+- 0 8762 8746"/>
                              <a:gd name="T13" fmla="*/ T12 w 16"/>
                              <a:gd name="T14" fmla="+- 0 815 815"/>
                              <a:gd name="T15" fmla="*/ 815 h 11"/>
                            </a:gdLst>
                            <a:ahLst/>
                            <a:cxnLst>
                              <a:cxn ang="0">
                                <a:pos x="T1" y="T3"/>
                              </a:cxn>
                              <a:cxn ang="0">
                                <a:pos x="T5" y="T7"/>
                              </a:cxn>
                              <a:cxn ang="0">
                                <a:pos x="T9" y="T11"/>
                              </a:cxn>
                              <a:cxn ang="0">
                                <a:pos x="T13" y="T15"/>
                              </a:cxn>
                            </a:cxnLst>
                            <a:rect l="0" t="0" r="r" b="b"/>
                            <a:pathLst>
                              <a:path w="16" h="11">
                                <a:moveTo>
                                  <a:pt x="16" y="0"/>
                                </a:moveTo>
                                <a:lnTo>
                                  <a:pt x="0" y="0"/>
                                </a:lnTo>
                                <a:lnTo>
                                  <a:pt x="13" y="1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
                        <wps:cNvSpPr>
                          <a:spLocks/>
                        </wps:cNvSpPr>
                        <wps:spPr bwMode="auto">
                          <a:xfrm>
                            <a:off x="8934" y="875"/>
                            <a:ext cx="13" cy="11"/>
                          </a:xfrm>
                          <a:custGeom>
                            <a:avLst/>
                            <a:gdLst>
                              <a:gd name="T0" fmla="+- 0 8935 8934"/>
                              <a:gd name="T1" fmla="*/ T0 w 13"/>
                              <a:gd name="T2" fmla="+- 0 883 875"/>
                              <a:gd name="T3" fmla="*/ 883 h 11"/>
                              <a:gd name="T4" fmla="+- 0 8934 8934"/>
                              <a:gd name="T5" fmla="*/ T4 w 13"/>
                              <a:gd name="T6" fmla="+- 0 878 875"/>
                              <a:gd name="T7" fmla="*/ 878 h 11"/>
                              <a:gd name="T8" fmla="+- 0 8938 8934"/>
                              <a:gd name="T9" fmla="*/ T8 w 13"/>
                              <a:gd name="T10" fmla="+- 0 875 875"/>
                              <a:gd name="T11" fmla="*/ 875 h 11"/>
                              <a:gd name="T12" fmla="+- 0 8946 8934"/>
                              <a:gd name="T13" fmla="*/ T12 w 13"/>
                              <a:gd name="T14" fmla="+- 0 878 875"/>
                              <a:gd name="T15" fmla="*/ 878 h 11"/>
                              <a:gd name="T16" fmla="+- 0 8944 8934"/>
                              <a:gd name="T17" fmla="*/ T16 w 13"/>
                              <a:gd name="T18" fmla="+- 0 879 875"/>
                              <a:gd name="T19" fmla="*/ 879 h 11"/>
                              <a:gd name="T20" fmla="+- 0 8942 8934"/>
                              <a:gd name="T21" fmla="*/ T20 w 13"/>
                              <a:gd name="T22" fmla="+- 0 880 875"/>
                              <a:gd name="T23" fmla="*/ 880 h 11"/>
                              <a:gd name="T24" fmla="+- 0 8943 8934"/>
                              <a:gd name="T25" fmla="*/ T24 w 13"/>
                              <a:gd name="T26" fmla="+- 0 883 875"/>
                              <a:gd name="T27" fmla="*/ 883 h 11"/>
                              <a:gd name="T28" fmla="+- 0 8944 8934"/>
                              <a:gd name="T29" fmla="*/ T28 w 13"/>
                              <a:gd name="T30" fmla="+- 0 886 875"/>
                              <a:gd name="T31" fmla="*/ 886 h 11"/>
                              <a:gd name="T32" fmla="+- 0 8935 8934"/>
                              <a:gd name="T33" fmla="*/ T32 w 13"/>
                              <a:gd name="T34" fmla="+- 0 883 875"/>
                              <a:gd name="T35" fmla="*/ 883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1" y="8"/>
                                </a:moveTo>
                                <a:lnTo>
                                  <a:pt x="0" y="3"/>
                                </a:lnTo>
                                <a:lnTo>
                                  <a:pt x="4" y="0"/>
                                </a:lnTo>
                                <a:lnTo>
                                  <a:pt x="12" y="3"/>
                                </a:lnTo>
                                <a:lnTo>
                                  <a:pt x="10" y="4"/>
                                </a:lnTo>
                                <a:lnTo>
                                  <a:pt x="8" y="5"/>
                                </a:lnTo>
                                <a:lnTo>
                                  <a:pt x="9" y="8"/>
                                </a:lnTo>
                                <a:lnTo>
                                  <a:pt x="10" y="11"/>
                                </a:lnTo>
                                <a:lnTo>
                                  <a:pt x="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20"/>
                        <wps:cNvSpPr>
                          <a:spLocks/>
                        </wps:cNvSpPr>
                        <wps:spPr bwMode="auto">
                          <a:xfrm>
                            <a:off x="8934" y="875"/>
                            <a:ext cx="13" cy="11"/>
                          </a:xfrm>
                          <a:custGeom>
                            <a:avLst/>
                            <a:gdLst>
                              <a:gd name="T0" fmla="+- 0 8934 8934"/>
                              <a:gd name="T1" fmla="*/ T0 w 13"/>
                              <a:gd name="T2" fmla="+- 0 878 875"/>
                              <a:gd name="T3" fmla="*/ 878 h 11"/>
                              <a:gd name="T4" fmla="+- 0 8938 8934"/>
                              <a:gd name="T5" fmla="*/ T4 w 13"/>
                              <a:gd name="T6" fmla="+- 0 875 875"/>
                              <a:gd name="T7" fmla="*/ 875 h 11"/>
                              <a:gd name="T8" fmla="+- 0 8946 8934"/>
                              <a:gd name="T9" fmla="*/ T8 w 13"/>
                              <a:gd name="T10" fmla="+- 0 878 875"/>
                              <a:gd name="T11" fmla="*/ 878 h 11"/>
                              <a:gd name="T12" fmla="+- 0 8944 8934"/>
                              <a:gd name="T13" fmla="*/ T12 w 13"/>
                              <a:gd name="T14" fmla="+- 0 879 875"/>
                              <a:gd name="T15" fmla="*/ 879 h 11"/>
                              <a:gd name="T16" fmla="+- 0 8942 8934"/>
                              <a:gd name="T17" fmla="*/ T16 w 13"/>
                              <a:gd name="T18" fmla="+- 0 880 875"/>
                              <a:gd name="T19" fmla="*/ 880 h 11"/>
                              <a:gd name="T20" fmla="+- 0 8943 8934"/>
                              <a:gd name="T21" fmla="*/ T20 w 13"/>
                              <a:gd name="T22" fmla="+- 0 883 875"/>
                              <a:gd name="T23" fmla="*/ 883 h 11"/>
                              <a:gd name="T24" fmla="+- 0 8944 8934"/>
                              <a:gd name="T25" fmla="*/ T24 w 13"/>
                              <a:gd name="T26" fmla="+- 0 886 875"/>
                              <a:gd name="T27" fmla="*/ 886 h 11"/>
                              <a:gd name="T28" fmla="+- 0 8935 8934"/>
                              <a:gd name="T29" fmla="*/ T28 w 13"/>
                              <a:gd name="T30" fmla="+- 0 883 875"/>
                              <a:gd name="T31" fmla="*/ 883 h 11"/>
                              <a:gd name="T32" fmla="+- 0 8934 8934"/>
                              <a:gd name="T33" fmla="*/ T32 w 13"/>
                              <a:gd name="T34" fmla="+- 0 878 875"/>
                              <a:gd name="T35" fmla="*/ 878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3"/>
                                </a:moveTo>
                                <a:lnTo>
                                  <a:pt x="4" y="0"/>
                                </a:lnTo>
                                <a:lnTo>
                                  <a:pt x="12" y="3"/>
                                </a:lnTo>
                                <a:lnTo>
                                  <a:pt x="10" y="4"/>
                                </a:lnTo>
                                <a:lnTo>
                                  <a:pt x="8" y="5"/>
                                </a:lnTo>
                                <a:lnTo>
                                  <a:pt x="9" y="8"/>
                                </a:lnTo>
                                <a:lnTo>
                                  <a:pt x="10" y="11"/>
                                </a:lnTo>
                                <a:lnTo>
                                  <a:pt x="1" y="8"/>
                                </a:lnTo>
                                <a:lnTo>
                                  <a:pt x="0" y="3"/>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1"/>
                        <wps:cNvCnPr>
                          <a:cxnSpLocks noChangeShapeType="1"/>
                        </wps:cNvCnPr>
                        <wps:spPr bwMode="auto">
                          <a:xfrm>
                            <a:off x="8753" y="866"/>
                            <a:ext cx="190" cy="0"/>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22"/>
                        <wps:cNvSpPr>
                          <a:spLocks/>
                        </wps:cNvSpPr>
                        <wps:spPr bwMode="auto">
                          <a:xfrm>
                            <a:off x="8741" y="860"/>
                            <a:ext cx="16" cy="11"/>
                          </a:xfrm>
                          <a:custGeom>
                            <a:avLst/>
                            <a:gdLst>
                              <a:gd name="T0" fmla="+- 0 8756 8742"/>
                              <a:gd name="T1" fmla="*/ T0 w 16"/>
                              <a:gd name="T2" fmla="+- 0 861 861"/>
                              <a:gd name="T3" fmla="*/ 861 h 11"/>
                              <a:gd name="T4" fmla="+- 0 8742 8742"/>
                              <a:gd name="T5" fmla="*/ T4 w 16"/>
                              <a:gd name="T6" fmla="+- 0 869 861"/>
                              <a:gd name="T7" fmla="*/ 869 h 11"/>
                              <a:gd name="T8" fmla="+- 0 8757 8742"/>
                              <a:gd name="T9" fmla="*/ T8 w 16"/>
                              <a:gd name="T10" fmla="+- 0 871 861"/>
                              <a:gd name="T11" fmla="*/ 871 h 11"/>
                              <a:gd name="T12" fmla="+- 0 8756 8742"/>
                              <a:gd name="T13" fmla="*/ T12 w 16"/>
                              <a:gd name="T14" fmla="+- 0 861 861"/>
                              <a:gd name="T15" fmla="*/ 861 h 11"/>
                            </a:gdLst>
                            <a:ahLst/>
                            <a:cxnLst>
                              <a:cxn ang="0">
                                <a:pos x="T1" y="T3"/>
                              </a:cxn>
                              <a:cxn ang="0">
                                <a:pos x="T5" y="T7"/>
                              </a:cxn>
                              <a:cxn ang="0">
                                <a:pos x="T9" y="T11"/>
                              </a:cxn>
                              <a:cxn ang="0">
                                <a:pos x="T13" y="T15"/>
                              </a:cxn>
                            </a:cxnLst>
                            <a:rect l="0" t="0" r="r" b="b"/>
                            <a:pathLst>
                              <a:path w="16" h="11">
                                <a:moveTo>
                                  <a:pt x="14" y="0"/>
                                </a:moveTo>
                                <a:lnTo>
                                  <a:pt x="0" y="8"/>
                                </a:lnTo>
                                <a:lnTo>
                                  <a:pt x="15" y="1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3"/>
                        <wps:cNvSpPr>
                          <a:spLocks/>
                        </wps:cNvSpPr>
                        <wps:spPr bwMode="auto">
                          <a:xfrm>
                            <a:off x="8936" y="830"/>
                            <a:ext cx="13" cy="10"/>
                          </a:xfrm>
                          <a:custGeom>
                            <a:avLst/>
                            <a:gdLst>
                              <a:gd name="T0" fmla="+- 0 8939 8937"/>
                              <a:gd name="T1" fmla="*/ T0 w 13"/>
                              <a:gd name="T2" fmla="+- 0 832 831"/>
                              <a:gd name="T3" fmla="*/ 832 h 10"/>
                              <a:gd name="T4" fmla="+- 0 8937 8937"/>
                              <a:gd name="T5" fmla="*/ T4 w 13"/>
                              <a:gd name="T6" fmla="+- 0 837 831"/>
                              <a:gd name="T7" fmla="*/ 837 h 10"/>
                              <a:gd name="T8" fmla="+- 0 8940 8937"/>
                              <a:gd name="T9" fmla="*/ T8 w 13"/>
                              <a:gd name="T10" fmla="+- 0 840 831"/>
                              <a:gd name="T11" fmla="*/ 840 h 10"/>
                              <a:gd name="T12" fmla="+- 0 8949 8937"/>
                              <a:gd name="T13" fmla="*/ T12 w 13"/>
                              <a:gd name="T14" fmla="+- 0 839 831"/>
                              <a:gd name="T15" fmla="*/ 839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1"/>
                                </a:moveTo>
                                <a:lnTo>
                                  <a:pt x="0" y="6"/>
                                </a:lnTo>
                                <a:lnTo>
                                  <a:pt x="3" y="9"/>
                                </a:lnTo>
                                <a:lnTo>
                                  <a:pt x="12" y="8"/>
                                </a:lnTo>
                                <a:lnTo>
                                  <a:pt x="8" y="5"/>
                                </a:lnTo>
                                <a:lnTo>
                                  <a:pt x="10" y="2"/>
                                </a:lnTo>
                                <a:lnTo>
                                  <a:pt x="11" y="0"/>
                                </a:lnTo>
                                <a:lnTo>
                                  <a:pt x="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24"/>
                        <wps:cNvSpPr>
                          <a:spLocks/>
                        </wps:cNvSpPr>
                        <wps:spPr bwMode="auto">
                          <a:xfrm>
                            <a:off x="8936" y="830"/>
                            <a:ext cx="13" cy="10"/>
                          </a:xfrm>
                          <a:custGeom>
                            <a:avLst/>
                            <a:gdLst>
                              <a:gd name="T0" fmla="+- 0 8937 8937"/>
                              <a:gd name="T1" fmla="*/ T0 w 13"/>
                              <a:gd name="T2" fmla="+- 0 837 831"/>
                              <a:gd name="T3" fmla="*/ 837 h 10"/>
                              <a:gd name="T4" fmla="+- 0 8940 8937"/>
                              <a:gd name="T5" fmla="*/ T4 w 13"/>
                              <a:gd name="T6" fmla="+- 0 840 831"/>
                              <a:gd name="T7" fmla="*/ 840 h 10"/>
                              <a:gd name="T8" fmla="+- 0 8949 8937"/>
                              <a:gd name="T9" fmla="*/ T8 w 13"/>
                              <a:gd name="T10" fmla="+- 0 839 831"/>
                              <a:gd name="T11" fmla="*/ 839 h 10"/>
                              <a:gd name="T12" fmla="+- 0 8947 8937"/>
                              <a:gd name="T13" fmla="*/ T12 w 13"/>
                              <a:gd name="T14" fmla="+- 0 837 831"/>
                              <a:gd name="T15" fmla="*/ 837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 name="T32" fmla="+- 0 8937 8937"/>
                              <a:gd name="T33" fmla="*/ T32 w 13"/>
                              <a:gd name="T34" fmla="+- 0 837 831"/>
                              <a:gd name="T35" fmla="*/ 8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3" y="9"/>
                                </a:lnTo>
                                <a:lnTo>
                                  <a:pt x="12" y="8"/>
                                </a:lnTo>
                                <a:lnTo>
                                  <a:pt x="10" y="6"/>
                                </a:lnTo>
                                <a:lnTo>
                                  <a:pt x="8" y="5"/>
                                </a:lnTo>
                                <a:lnTo>
                                  <a:pt x="10" y="2"/>
                                </a:lnTo>
                                <a:lnTo>
                                  <a:pt x="11" y="0"/>
                                </a:lnTo>
                                <a:lnTo>
                                  <a:pt x="2" y="1"/>
                                </a:lnTo>
                                <a:lnTo>
                                  <a:pt x="0" y="6"/>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5"/>
                        <wps:cNvCnPr>
                          <a:cxnSpLocks noChangeShapeType="1"/>
                        </wps:cNvCnPr>
                        <wps:spPr bwMode="auto">
                          <a:xfrm>
                            <a:off x="8757" y="880"/>
                            <a:ext cx="183" cy="0"/>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Freeform 26"/>
                        <wps:cNvSpPr>
                          <a:spLocks/>
                        </wps:cNvSpPr>
                        <wps:spPr bwMode="auto">
                          <a:xfrm>
                            <a:off x="8745" y="874"/>
                            <a:ext cx="16" cy="11"/>
                          </a:xfrm>
                          <a:custGeom>
                            <a:avLst/>
                            <a:gdLst>
                              <a:gd name="T0" fmla="+- 0 8758 8746"/>
                              <a:gd name="T1" fmla="*/ T0 w 16"/>
                              <a:gd name="T2" fmla="+- 0 874 874"/>
                              <a:gd name="T3" fmla="*/ 874 h 11"/>
                              <a:gd name="T4" fmla="+- 0 8746 8746"/>
                              <a:gd name="T5" fmla="*/ T4 w 16"/>
                              <a:gd name="T6" fmla="+- 0 884 874"/>
                              <a:gd name="T7" fmla="*/ 884 h 11"/>
                              <a:gd name="T8" fmla="+- 0 8761 8746"/>
                              <a:gd name="T9" fmla="*/ T8 w 16"/>
                              <a:gd name="T10" fmla="+- 0 885 874"/>
                              <a:gd name="T11" fmla="*/ 885 h 11"/>
                              <a:gd name="T12" fmla="+- 0 8758 8746"/>
                              <a:gd name="T13" fmla="*/ T12 w 16"/>
                              <a:gd name="T14" fmla="+- 0 874 874"/>
                              <a:gd name="T15" fmla="*/ 874 h 11"/>
                            </a:gdLst>
                            <a:ahLst/>
                            <a:cxnLst>
                              <a:cxn ang="0">
                                <a:pos x="T1" y="T3"/>
                              </a:cxn>
                              <a:cxn ang="0">
                                <a:pos x="T5" y="T7"/>
                              </a:cxn>
                              <a:cxn ang="0">
                                <a:pos x="T9" y="T11"/>
                              </a:cxn>
                              <a:cxn ang="0">
                                <a:pos x="T13" y="T15"/>
                              </a:cxn>
                            </a:cxnLst>
                            <a:rect l="0" t="0" r="r" b="b"/>
                            <a:pathLst>
                              <a:path w="16" h="11">
                                <a:moveTo>
                                  <a:pt x="12" y="0"/>
                                </a:moveTo>
                                <a:lnTo>
                                  <a:pt x="0" y="10"/>
                                </a:lnTo>
                                <a:lnTo>
                                  <a:pt x="15" y="11"/>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7"/>
                        <wps:cNvSpPr>
                          <a:spLocks/>
                        </wps:cNvSpPr>
                        <wps:spPr bwMode="auto">
                          <a:xfrm>
                            <a:off x="8933" y="813"/>
                            <a:ext cx="13" cy="11"/>
                          </a:xfrm>
                          <a:custGeom>
                            <a:avLst/>
                            <a:gdLst>
                              <a:gd name="T0" fmla="+- 0 8935 8934"/>
                              <a:gd name="T1" fmla="*/ T0 w 13"/>
                              <a:gd name="T2" fmla="+- 0 816 814"/>
                              <a:gd name="T3" fmla="*/ 816 h 11"/>
                              <a:gd name="T4" fmla="+- 0 8934 8934"/>
                              <a:gd name="T5" fmla="*/ T4 w 13"/>
                              <a:gd name="T6" fmla="+- 0 821 814"/>
                              <a:gd name="T7" fmla="*/ 821 h 11"/>
                              <a:gd name="T8" fmla="+- 0 8938 8934"/>
                              <a:gd name="T9" fmla="*/ T8 w 13"/>
                              <a:gd name="T10" fmla="+- 0 824 814"/>
                              <a:gd name="T11" fmla="*/ 824 h 11"/>
                              <a:gd name="T12" fmla="+- 0 8946 8934"/>
                              <a:gd name="T13" fmla="*/ T12 w 13"/>
                              <a:gd name="T14" fmla="+- 0 822 814"/>
                              <a:gd name="T15" fmla="*/ 822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1">
                                <a:moveTo>
                                  <a:pt x="1" y="2"/>
                                </a:moveTo>
                                <a:lnTo>
                                  <a:pt x="0" y="7"/>
                                </a:lnTo>
                                <a:lnTo>
                                  <a:pt x="4" y="10"/>
                                </a:lnTo>
                                <a:lnTo>
                                  <a:pt x="12" y="8"/>
                                </a:lnTo>
                                <a:lnTo>
                                  <a:pt x="8" y="5"/>
                                </a:lnTo>
                                <a:lnTo>
                                  <a:pt x="9" y="3"/>
                                </a:lnTo>
                                <a:lnTo>
                                  <a:pt x="10" y="0"/>
                                </a:lnTo>
                                <a:lnTo>
                                  <a:pt x="1"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28"/>
                        <wps:cNvSpPr>
                          <a:spLocks/>
                        </wps:cNvSpPr>
                        <wps:spPr bwMode="auto">
                          <a:xfrm>
                            <a:off x="8933" y="813"/>
                            <a:ext cx="13" cy="11"/>
                          </a:xfrm>
                          <a:custGeom>
                            <a:avLst/>
                            <a:gdLst>
                              <a:gd name="T0" fmla="+- 0 8934 8934"/>
                              <a:gd name="T1" fmla="*/ T0 w 13"/>
                              <a:gd name="T2" fmla="+- 0 821 814"/>
                              <a:gd name="T3" fmla="*/ 821 h 11"/>
                              <a:gd name="T4" fmla="+- 0 8938 8934"/>
                              <a:gd name="T5" fmla="*/ T4 w 13"/>
                              <a:gd name="T6" fmla="+- 0 824 814"/>
                              <a:gd name="T7" fmla="*/ 824 h 11"/>
                              <a:gd name="T8" fmla="+- 0 8946 8934"/>
                              <a:gd name="T9" fmla="*/ T8 w 13"/>
                              <a:gd name="T10" fmla="+- 0 822 814"/>
                              <a:gd name="T11" fmla="*/ 822 h 11"/>
                              <a:gd name="T12" fmla="+- 0 8944 8934"/>
                              <a:gd name="T13" fmla="*/ T12 w 13"/>
                              <a:gd name="T14" fmla="+- 0 820 814"/>
                              <a:gd name="T15" fmla="*/ 820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 name="T32" fmla="+- 0 8934 8934"/>
                              <a:gd name="T33" fmla="*/ T32 w 13"/>
                              <a:gd name="T34" fmla="+- 0 821 814"/>
                              <a:gd name="T35" fmla="*/ 82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7"/>
                                </a:moveTo>
                                <a:lnTo>
                                  <a:pt x="4" y="10"/>
                                </a:lnTo>
                                <a:lnTo>
                                  <a:pt x="12" y="8"/>
                                </a:lnTo>
                                <a:lnTo>
                                  <a:pt x="10" y="6"/>
                                </a:lnTo>
                                <a:lnTo>
                                  <a:pt x="8" y="5"/>
                                </a:lnTo>
                                <a:lnTo>
                                  <a:pt x="9" y="3"/>
                                </a:lnTo>
                                <a:lnTo>
                                  <a:pt x="10" y="0"/>
                                </a:lnTo>
                                <a:lnTo>
                                  <a:pt x="1" y="2"/>
                                </a:lnTo>
                                <a:lnTo>
                                  <a:pt x="0" y="7"/>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29"/>
                        <wps:cNvSpPr>
                          <a:spLocks/>
                        </wps:cNvSpPr>
                        <wps:spPr bwMode="auto">
                          <a:xfrm>
                            <a:off x="8845" y="725"/>
                            <a:ext cx="42" cy="38"/>
                          </a:xfrm>
                          <a:custGeom>
                            <a:avLst/>
                            <a:gdLst>
                              <a:gd name="T0" fmla="+- 0 8850 8846"/>
                              <a:gd name="T1" fmla="*/ T0 w 42"/>
                              <a:gd name="T2" fmla="+- 0 763 725"/>
                              <a:gd name="T3" fmla="*/ 763 h 38"/>
                              <a:gd name="T4" fmla="+- 0 8846 8846"/>
                              <a:gd name="T5" fmla="*/ T4 w 42"/>
                              <a:gd name="T6" fmla="+- 0 759 725"/>
                              <a:gd name="T7" fmla="*/ 759 h 38"/>
                              <a:gd name="T8" fmla="+- 0 8885 8846"/>
                              <a:gd name="T9" fmla="*/ T8 w 42"/>
                              <a:gd name="T10" fmla="+- 0 725 725"/>
                              <a:gd name="T11" fmla="*/ 725 h 38"/>
                              <a:gd name="T12" fmla="+- 0 8887 8846"/>
                              <a:gd name="T13" fmla="*/ T12 w 42"/>
                              <a:gd name="T14" fmla="+- 0 731 725"/>
                              <a:gd name="T15" fmla="*/ 731 h 38"/>
                              <a:gd name="T16" fmla="+- 0 8850 8846"/>
                              <a:gd name="T17" fmla="*/ T16 w 42"/>
                              <a:gd name="T18" fmla="+- 0 763 725"/>
                              <a:gd name="T19" fmla="*/ 763 h 38"/>
                            </a:gdLst>
                            <a:ahLst/>
                            <a:cxnLst>
                              <a:cxn ang="0">
                                <a:pos x="T1" y="T3"/>
                              </a:cxn>
                              <a:cxn ang="0">
                                <a:pos x="T5" y="T7"/>
                              </a:cxn>
                              <a:cxn ang="0">
                                <a:pos x="T9" y="T11"/>
                              </a:cxn>
                              <a:cxn ang="0">
                                <a:pos x="T13" y="T15"/>
                              </a:cxn>
                              <a:cxn ang="0">
                                <a:pos x="T17" y="T19"/>
                              </a:cxn>
                            </a:cxnLst>
                            <a:rect l="0" t="0" r="r" b="b"/>
                            <a:pathLst>
                              <a:path w="42" h="38">
                                <a:moveTo>
                                  <a:pt x="4" y="38"/>
                                </a:moveTo>
                                <a:lnTo>
                                  <a:pt x="0" y="34"/>
                                </a:lnTo>
                                <a:lnTo>
                                  <a:pt x="39" y="0"/>
                                </a:lnTo>
                                <a:lnTo>
                                  <a:pt x="41" y="6"/>
                                </a:lnTo>
                                <a:lnTo>
                                  <a:pt x="4"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0"/>
                        <wps:cNvSpPr>
                          <a:spLocks/>
                        </wps:cNvSpPr>
                        <wps:spPr bwMode="auto">
                          <a:xfrm>
                            <a:off x="8845" y="725"/>
                            <a:ext cx="42" cy="38"/>
                          </a:xfrm>
                          <a:custGeom>
                            <a:avLst/>
                            <a:gdLst>
                              <a:gd name="T0" fmla="+- 0 8885 8846"/>
                              <a:gd name="T1" fmla="*/ T0 w 42"/>
                              <a:gd name="T2" fmla="+- 0 725 725"/>
                              <a:gd name="T3" fmla="*/ 725 h 38"/>
                              <a:gd name="T4" fmla="+- 0 8846 8846"/>
                              <a:gd name="T5" fmla="*/ T4 w 42"/>
                              <a:gd name="T6" fmla="+- 0 759 725"/>
                              <a:gd name="T7" fmla="*/ 759 h 38"/>
                              <a:gd name="T8" fmla="+- 0 8850 8846"/>
                              <a:gd name="T9" fmla="*/ T8 w 42"/>
                              <a:gd name="T10" fmla="+- 0 763 725"/>
                              <a:gd name="T11" fmla="*/ 763 h 38"/>
                              <a:gd name="T12" fmla="+- 0 8887 8846"/>
                              <a:gd name="T13" fmla="*/ T12 w 42"/>
                              <a:gd name="T14" fmla="+- 0 731 725"/>
                              <a:gd name="T15" fmla="*/ 731 h 38"/>
                              <a:gd name="T16" fmla="+- 0 8885 8846"/>
                              <a:gd name="T17" fmla="*/ T16 w 42"/>
                              <a:gd name="T18" fmla="+- 0 725 725"/>
                              <a:gd name="T19" fmla="*/ 725 h 38"/>
                            </a:gdLst>
                            <a:ahLst/>
                            <a:cxnLst>
                              <a:cxn ang="0">
                                <a:pos x="T1" y="T3"/>
                              </a:cxn>
                              <a:cxn ang="0">
                                <a:pos x="T5" y="T7"/>
                              </a:cxn>
                              <a:cxn ang="0">
                                <a:pos x="T9" y="T11"/>
                              </a:cxn>
                              <a:cxn ang="0">
                                <a:pos x="T13" y="T15"/>
                              </a:cxn>
                              <a:cxn ang="0">
                                <a:pos x="T17" y="T19"/>
                              </a:cxn>
                            </a:cxnLst>
                            <a:rect l="0" t="0" r="r" b="b"/>
                            <a:pathLst>
                              <a:path w="42" h="38">
                                <a:moveTo>
                                  <a:pt x="39" y="0"/>
                                </a:moveTo>
                                <a:lnTo>
                                  <a:pt x="0" y="34"/>
                                </a:lnTo>
                                <a:lnTo>
                                  <a:pt x="4" y="38"/>
                                </a:lnTo>
                                <a:lnTo>
                                  <a:pt x="41" y="6"/>
                                </a:lnTo>
                                <a:lnTo>
                                  <a:pt x="39" y="0"/>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1"/>
                        <wps:cNvSpPr>
                          <a:spLocks/>
                        </wps:cNvSpPr>
                        <wps:spPr bwMode="auto">
                          <a:xfrm>
                            <a:off x="8805" y="726"/>
                            <a:ext cx="40" cy="37"/>
                          </a:xfrm>
                          <a:custGeom>
                            <a:avLst/>
                            <a:gdLst>
                              <a:gd name="T0" fmla="+- 0 8841 8806"/>
                              <a:gd name="T1" fmla="*/ T0 w 40"/>
                              <a:gd name="T2" fmla="+- 0 763 727"/>
                              <a:gd name="T3" fmla="*/ 763 h 37"/>
                              <a:gd name="T4" fmla="+- 0 8806 8806"/>
                              <a:gd name="T5" fmla="*/ T4 w 40"/>
                              <a:gd name="T6" fmla="+- 0 732 727"/>
                              <a:gd name="T7" fmla="*/ 732 h 37"/>
                              <a:gd name="T8" fmla="+- 0 8808 8806"/>
                              <a:gd name="T9" fmla="*/ T8 w 40"/>
                              <a:gd name="T10" fmla="+- 0 727 727"/>
                              <a:gd name="T11" fmla="*/ 727 h 37"/>
                              <a:gd name="T12" fmla="+- 0 8846 8806"/>
                              <a:gd name="T13" fmla="*/ T12 w 40"/>
                              <a:gd name="T14" fmla="+- 0 759 727"/>
                              <a:gd name="T15" fmla="*/ 759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0" y="5"/>
                                </a:lnTo>
                                <a:lnTo>
                                  <a:pt x="2" y="0"/>
                                </a:lnTo>
                                <a:lnTo>
                                  <a:pt x="40" y="32"/>
                                </a:lnTo>
                                <a:lnTo>
                                  <a:pt x="35" y="3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2"/>
                        <wps:cNvSpPr>
                          <a:spLocks/>
                        </wps:cNvSpPr>
                        <wps:spPr bwMode="auto">
                          <a:xfrm>
                            <a:off x="8805" y="726"/>
                            <a:ext cx="40" cy="37"/>
                          </a:xfrm>
                          <a:custGeom>
                            <a:avLst/>
                            <a:gdLst>
                              <a:gd name="T0" fmla="+- 0 8841 8806"/>
                              <a:gd name="T1" fmla="*/ T0 w 40"/>
                              <a:gd name="T2" fmla="+- 0 763 727"/>
                              <a:gd name="T3" fmla="*/ 763 h 37"/>
                              <a:gd name="T4" fmla="+- 0 8846 8806"/>
                              <a:gd name="T5" fmla="*/ T4 w 40"/>
                              <a:gd name="T6" fmla="+- 0 759 727"/>
                              <a:gd name="T7" fmla="*/ 759 h 37"/>
                              <a:gd name="T8" fmla="+- 0 8808 8806"/>
                              <a:gd name="T9" fmla="*/ T8 w 40"/>
                              <a:gd name="T10" fmla="+- 0 727 727"/>
                              <a:gd name="T11" fmla="*/ 727 h 37"/>
                              <a:gd name="T12" fmla="+- 0 8806 8806"/>
                              <a:gd name="T13" fmla="*/ T12 w 40"/>
                              <a:gd name="T14" fmla="+- 0 732 727"/>
                              <a:gd name="T15" fmla="*/ 732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40" y="32"/>
                                </a:lnTo>
                                <a:lnTo>
                                  <a:pt x="2" y="0"/>
                                </a:lnTo>
                                <a:lnTo>
                                  <a:pt x="0" y="5"/>
                                </a:lnTo>
                                <a:lnTo>
                                  <a:pt x="35" y="36"/>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3"/>
                        <wps:cNvSpPr>
                          <a:spLocks/>
                        </wps:cNvSpPr>
                        <wps:spPr bwMode="auto">
                          <a:xfrm>
                            <a:off x="8799" y="808"/>
                            <a:ext cx="94" cy="104"/>
                          </a:xfrm>
                          <a:custGeom>
                            <a:avLst/>
                            <a:gdLst>
                              <a:gd name="T0" fmla="+- 0 8861 8799"/>
                              <a:gd name="T1" fmla="*/ T0 w 94"/>
                              <a:gd name="T2" fmla="+- 0 911 808"/>
                              <a:gd name="T3" fmla="*/ 911 h 104"/>
                              <a:gd name="T4" fmla="+- 0 8830 8799"/>
                              <a:gd name="T5" fmla="*/ T4 w 94"/>
                              <a:gd name="T6" fmla="+- 0 911 808"/>
                              <a:gd name="T7" fmla="*/ 911 h 104"/>
                              <a:gd name="T8" fmla="+- 0 8818 8799"/>
                              <a:gd name="T9" fmla="*/ T8 w 94"/>
                              <a:gd name="T10" fmla="+- 0 908 808"/>
                              <a:gd name="T11" fmla="*/ 908 h 104"/>
                              <a:gd name="T12" fmla="+- 0 8803 8799"/>
                              <a:gd name="T13" fmla="*/ T12 w 94"/>
                              <a:gd name="T14" fmla="+- 0 894 808"/>
                              <a:gd name="T15" fmla="*/ 894 h 104"/>
                              <a:gd name="T16" fmla="+- 0 8799 8799"/>
                              <a:gd name="T17" fmla="*/ T16 w 94"/>
                              <a:gd name="T18" fmla="+- 0 883 808"/>
                              <a:gd name="T19" fmla="*/ 883 h 104"/>
                              <a:gd name="T20" fmla="+- 0 8799 8799"/>
                              <a:gd name="T21" fmla="*/ T20 w 94"/>
                              <a:gd name="T22" fmla="+- 0 808 808"/>
                              <a:gd name="T23" fmla="*/ 808 h 104"/>
                              <a:gd name="T24" fmla="+- 0 8827 8799"/>
                              <a:gd name="T25" fmla="*/ T24 w 94"/>
                              <a:gd name="T26" fmla="+- 0 808 808"/>
                              <a:gd name="T27" fmla="*/ 808 h 104"/>
                              <a:gd name="T28" fmla="+- 0 8827 8799"/>
                              <a:gd name="T29" fmla="*/ T28 w 94"/>
                              <a:gd name="T30" fmla="+- 0 868 808"/>
                              <a:gd name="T31" fmla="*/ 868 h 104"/>
                              <a:gd name="T32" fmla="+- 0 8829 8799"/>
                              <a:gd name="T33" fmla="*/ T32 w 94"/>
                              <a:gd name="T34" fmla="+- 0 874 808"/>
                              <a:gd name="T35" fmla="*/ 874 h 104"/>
                              <a:gd name="T36" fmla="+- 0 8834 8799"/>
                              <a:gd name="T37" fmla="*/ T36 w 94"/>
                              <a:gd name="T38" fmla="+- 0 881 808"/>
                              <a:gd name="T39" fmla="*/ 881 h 104"/>
                              <a:gd name="T40" fmla="+- 0 8839 8799"/>
                              <a:gd name="T41" fmla="*/ T40 w 94"/>
                              <a:gd name="T42" fmla="+- 0 883 808"/>
                              <a:gd name="T43" fmla="*/ 883 h 104"/>
                              <a:gd name="T44" fmla="+- 0 8852 8799"/>
                              <a:gd name="T45" fmla="*/ T44 w 94"/>
                              <a:gd name="T46" fmla="+- 0 883 808"/>
                              <a:gd name="T47" fmla="*/ 883 h 104"/>
                              <a:gd name="T48" fmla="+- 0 8857 8799"/>
                              <a:gd name="T49" fmla="*/ T48 w 94"/>
                              <a:gd name="T50" fmla="+- 0 881 808"/>
                              <a:gd name="T51" fmla="*/ 881 h 104"/>
                              <a:gd name="T52" fmla="+- 0 8863 8799"/>
                              <a:gd name="T53" fmla="*/ T52 w 94"/>
                              <a:gd name="T54" fmla="+- 0 874 808"/>
                              <a:gd name="T55" fmla="*/ 874 h 104"/>
                              <a:gd name="T56" fmla="+- 0 8864 8799"/>
                              <a:gd name="T57" fmla="*/ T56 w 94"/>
                              <a:gd name="T58" fmla="+- 0 868 808"/>
                              <a:gd name="T59" fmla="*/ 868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83 808"/>
                              <a:gd name="T71" fmla="*/ 883 h 104"/>
                              <a:gd name="T72" fmla="+- 0 8889 8799"/>
                              <a:gd name="T73" fmla="*/ T72 w 94"/>
                              <a:gd name="T74" fmla="+- 0 894 808"/>
                              <a:gd name="T75" fmla="*/ 894 h 104"/>
                              <a:gd name="T76" fmla="+- 0 8873 8799"/>
                              <a:gd name="T77" fmla="*/ T76 w 94"/>
                              <a:gd name="T78" fmla="+- 0 908 808"/>
                              <a:gd name="T79" fmla="*/ 908 h 104"/>
                              <a:gd name="T80" fmla="+- 0 8861 8799"/>
                              <a:gd name="T81" fmla="*/ T80 w 94"/>
                              <a:gd name="T82" fmla="+- 0 911 808"/>
                              <a:gd name="T83" fmla="*/ 911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 h="104">
                                <a:moveTo>
                                  <a:pt x="62" y="103"/>
                                </a:moveTo>
                                <a:lnTo>
                                  <a:pt x="31" y="103"/>
                                </a:lnTo>
                                <a:lnTo>
                                  <a:pt x="19" y="100"/>
                                </a:lnTo>
                                <a:lnTo>
                                  <a:pt x="4" y="86"/>
                                </a:lnTo>
                                <a:lnTo>
                                  <a:pt x="0" y="75"/>
                                </a:lnTo>
                                <a:lnTo>
                                  <a:pt x="0" y="0"/>
                                </a:lnTo>
                                <a:lnTo>
                                  <a:pt x="28" y="0"/>
                                </a:lnTo>
                                <a:lnTo>
                                  <a:pt x="28" y="60"/>
                                </a:lnTo>
                                <a:lnTo>
                                  <a:pt x="30" y="66"/>
                                </a:lnTo>
                                <a:lnTo>
                                  <a:pt x="35" y="73"/>
                                </a:lnTo>
                                <a:lnTo>
                                  <a:pt x="40" y="75"/>
                                </a:lnTo>
                                <a:lnTo>
                                  <a:pt x="53" y="75"/>
                                </a:lnTo>
                                <a:lnTo>
                                  <a:pt x="58" y="73"/>
                                </a:lnTo>
                                <a:lnTo>
                                  <a:pt x="64" y="66"/>
                                </a:lnTo>
                                <a:lnTo>
                                  <a:pt x="65" y="60"/>
                                </a:lnTo>
                                <a:lnTo>
                                  <a:pt x="65" y="0"/>
                                </a:lnTo>
                                <a:lnTo>
                                  <a:pt x="93" y="0"/>
                                </a:lnTo>
                                <a:lnTo>
                                  <a:pt x="93" y="75"/>
                                </a:lnTo>
                                <a:lnTo>
                                  <a:pt x="90" y="86"/>
                                </a:lnTo>
                                <a:lnTo>
                                  <a:pt x="74" y="100"/>
                                </a:lnTo>
                                <a:lnTo>
                                  <a:pt x="62" y="103"/>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4"/>
                        <wps:cNvSpPr>
                          <a:spLocks/>
                        </wps:cNvSpPr>
                        <wps:spPr bwMode="auto">
                          <a:xfrm>
                            <a:off x="8799" y="808"/>
                            <a:ext cx="94" cy="104"/>
                          </a:xfrm>
                          <a:custGeom>
                            <a:avLst/>
                            <a:gdLst>
                              <a:gd name="T0" fmla="+- 0 8799 8799"/>
                              <a:gd name="T1" fmla="*/ T0 w 94"/>
                              <a:gd name="T2" fmla="+- 0 808 808"/>
                              <a:gd name="T3" fmla="*/ 808 h 104"/>
                              <a:gd name="T4" fmla="+- 0 8827 8799"/>
                              <a:gd name="T5" fmla="*/ T4 w 94"/>
                              <a:gd name="T6" fmla="+- 0 808 808"/>
                              <a:gd name="T7" fmla="*/ 808 h 104"/>
                              <a:gd name="T8" fmla="+- 0 8827 8799"/>
                              <a:gd name="T9" fmla="*/ T8 w 94"/>
                              <a:gd name="T10" fmla="+- 0 860 808"/>
                              <a:gd name="T11" fmla="*/ 860 h 104"/>
                              <a:gd name="T12" fmla="+- 0 8827 8799"/>
                              <a:gd name="T13" fmla="*/ T12 w 94"/>
                              <a:gd name="T14" fmla="+- 0 868 808"/>
                              <a:gd name="T15" fmla="*/ 868 h 104"/>
                              <a:gd name="T16" fmla="+- 0 8829 8799"/>
                              <a:gd name="T17" fmla="*/ T16 w 94"/>
                              <a:gd name="T18" fmla="+- 0 874 808"/>
                              <a:gd name="T19" fmla="*/ 874 h 104"/>
                              <a:gd name="T20" fmla="+- 0 8831 8799"/>
                              <a:gd name="T21" fmla="*/ T20 w 94"/>
                              <a:gd name="T22" fmla="+- 0 878 808"/>
                              <a:gd name="T23" fmla="*/ 878 h 104"/>
                              <a:gd name="T24" fmla="+- 0 8834 8799"/>
                              <a:gd name="T25" fmla="*/ T24 w 94"/>
                              <a:gd name="T26" fmla="+- 0 881 808"/>
                              <a:gd name="T27" fmla="*/ 881 h 104"/>
                              <a:gd name="T28" fmla="+- 0 8839 8799"/>
                              <a:gd name="T29" fmla="*/ T28 w 94"/>
                              <a:gd name="T30" fmla="+- 0 883 808"/>
                              <a:gd name="T31" fmla="*/ 883 h 104"/>
                              <a:gd name="T32" fmla="+- 0 8846 8799"/>
                              <a:gd name="T33" fmla="*/ T32 w 94"/>
                              <a:gd name="T34" fmla="+- 0 883 808"/>
                              <a:gd name="T35" fmla="*/ 883 h 104"/>
                              <a:gd name="T36" fmla="+- 0 8852 8799"/>
                              <a:gd name="T37" fmla="*/ T36 w 94"/>
                              <a:gd name="T38" fmla="+- 0 883 808"/>
                              <a:gd name="T39" fmla="*/ 883 h 104"/>
                              <a:gd name="T40" fmla="+- 0 8857 8799"/>
                              <a:gd name="T41" fmla="*/ T40 w 94"/>
                              <a:gd name="T42" fmla="+- 0 881 808"/>
                              <a:gd name="T43" fmla="*/ 881 h 104"/>
                              <a:gd name="T44" fmla="+- 0 8860 8799"/>
                              <a:gd name="T45" fmla="*/ T44 w 94"/>
                              <a:gd name="T46" fmla="+- 0 878 808"/>
                              <a:gd name="T47" fmla="*/ 878 h 104"/>
                              <a:gd name="T48" fmla="+- 0 8863 8799"/>
                              <a:gd name="T49" fmla="*/ T48 w 94"/>
                              <a:gd name="T50" fmla="+- 0 874 808"/>
                              <a:gd name="T51" fmla="*/ 874 h 104"/>
                              <a:gd name="T52" fmla="+- 0 8864 8799"/>
                              <a:gd name="T53" fmla="*/ T52 w 94"/>
                              <a:gd name="T54" fmla="+- 0 868 808"/>
                              <a:gd name="T55" fmla="*/ 868 h 104"/>
                              <a:gd name="T56" fmla="+- 0 8864 8799"/>
                              <a:gd name="T57" fmla="*/ T56 w 94"/>
                              <a:gd name="T58" fmla="+- 0 860 808"/>
                              <a:gd name="T59" fmla="*/ 860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69 808"/>
                              <a:gd name="T71" fmla="*/ 869 h 104"/>
                              <a:gd name="T72" fmla="+- 0 8892 8799"/>
                              <a:gd name="T73" fmla="*/ T72 w 94"/>
                              <a:gd name="T74" fmla="+- 0 883 808"/>
                              <a:gd name="T75" fmla="*/ 883 h 104"/>
                              <a:gd name="T76" fmla="+- 0 8889 8799"/>
                              <a:gd name="T77" fmla="*/ T76 w 94"/>
                              <a:gd name="T78" fmla="+- 0 894 808"/>
                              <a:gd name="T79" fmla="*/ 894 h 104"/>
                              <a:gd name="T80" fmla="+- 0 8881 8799"/>
                              <a:gd name="T81" fmla="*/ T80 w 94"/>
                              <a:gd name="T82" fmla="+- 0 901 808"/>
                              <a:gd name="T83" fmla="*/ 901 h 104"/>
                              <a:gd name="T84" fmla="+- 0 8873 8799"/>
                              <a:gd name="T85" fmla="*/ T84 w 94"/>
                              <a:gd name="T86" fmla="+- 0 908 808"/>
                              <a:gd name="T87" fmla="*/ 908 h 104"/>
                              <a:gd name="T88" fmla="+- 0 8861 8799"/>
                              <a:gd name="T89" fmla="*/ T88 w 94"/>
                              <a:gd name="T90" fmla="+- 0 911 808"/>
                              <a:gd name="T91" fmla="*/ 911 h 104"/>
                              <a:gd name="T92" fmla="+- 0 8846 8799"/>
                              <a:gd name="T93" fmla="*/ T92 w 94"/>
                              <a:gd name="T94" fmla="+- 0 911 808"/>
                              <a:gd name="T95" fmla="*/ 911 h 104"/>
                              <a:gd name="T96" fmla="+- 0 8830 8799"/>
                              <a:gd name="T97" fmla="*/ T96 w 94"/>
                              <a:gd name="T98" fmla="+- 0 911 808"/>
                              <a:gd name="T99" fmla="*/ 911 h 104"/>
                              <a:gd name="T100" fmla="+- 0 8818 8799"/>
                              <a:gd name="T101" fmla="*/ T100 w 94"/>
                              <a:gd name="T102" fmla="+- 0 908 808"/>
                              <a:gd name="T103" fmla="*/ 908 h 104"/>
                              <a:gd name="T104" fmla="+- 0 8811 8799"/>
                              <a:gd name="T105" fmla="*/ T104 w 94"/>
                              <a:gd name="T106" fmla="+- 0 901 808"/>
                              <a:gd name="T107" fmla="*/ 901 h 104"/>
                              <a:gd name="T108" fmla="+- 0 8803 8799"/>
                              <a:gd name="T109" fmla="*/ T108 w 94"/>
                              <a:gd name="T110" fmla="+- 0 894 808"/>
                              <a:gd name="T111" fmla="*/ 894 h 104"/>
                              <a:gd name="T112" fmla="+- 0 8799 8799"/>
                              <a:gd name="T113" fmla="*/ T112 w 94"/>
                              <a:gd name="T114" fmla="+- 0 883 808"/>
                              <a:gd name="T115" fmla="*/ 883 h 104"/>
                              <a:gd name="T116" fmla="+- 0 8799 8799"/>
                              <a:gd name="T117" fmla="*/ T116 w 94"/>
                              <a:gd name="T118" fmla="+- 0 869 808"/>
                              <a:gd name="T119" fmla="*/ 869 h 104"/>
                              <a:gd name="T120" fmla="+- 0 8799 8799"/>
                              <a:gd name="T121" fmla="*/ T120 w 94"/>
                              <a:gd name="T122" fmla="+- 0 808 808"/>
                              <a:gd name="T123" fmla="*/ 80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4" h="104">
                                <a:moveTo>
                                  <a:pt x="0" y="0"/>
                                </a:moveTo>
                                <a:lnTo>
                                  <a:pt x="28" y="0"/>
                                </a:lnTo>
                                <a:lnTo>
                                  <a:pt x="28" y="52"/>
                                </a:lnTo>
                                <a:lnTo>
                                  <a:pt x="28" y="60"/>
                                </a:lnTo>
                                <a:lnTo>
                                  <a:pt x="30" y="66"/>
                                </a:lnTo>
                                <a:lnTo>
                                  <a:pt x="32" y="70"/>
                                </a:lnTo>
                                <a:lnTo>
                                  <a:pt x="35" y="73"/>
                                </a:lnTo>
                                <a:lnTo>
                                  <a:pt x="40" y="75"/>
                                </a:lnTo>
                                <a:lnTo>
                                  <a:pt x="47" y="75"/>
                                </a:lnTo>
                                <a:lnTo>
                                  <a:pt x="53" y="75"/>
                                </a:lnTo>
                                <a:lnTo>
                                  <a:pt x="58" y="73"/>
                                </a:lnTo>
                                <a:lnTo>
                                  <a:pt x="61" y="70"/>
                                </a:lnTo>
                                <a:lnTo>
                                  <a:pt x="64" y="66"/>
                                </a:lnTo>
                                <a:lnTo>
                                  <a:pt x="65" y="60"/>
                                </a:lnTo>
                                <a:lnTo>
                                  <a:pt x="65" y="52"/>
                                </a:lnTo>
                                <a:lnTo>
                                  <a:pt x="65" y="0"/>
                                </a:lnTo>
                                <a:lnTo>
                                  <a:pt x="93" y="0"/>
                                </a:lnTo>
                                <a:lnTo>
                                  <a:pt x="93" y="61"/>
                                </a:lnTo>
                                <a:lnTo>
                                  <a:pt x="93" y="75"/>
                                </a:lnTo>
                                <a:lnTo>
                                  <a:pt x="90" y="86"/>
                                </a:lnTo>
                                <a:lnTo>
                                  <a:pt x="82" y="93"/>
                                </a:lnTo>
                                <a:lnTo>
                                  <a:pt x="74" y="100"/>
                                </a:lnTo>
                                <a:lnTo>
                                  <a:pt x="62" y="103"/>
                                </a:lnTo>
                                <a:lnTo>
                                  <a:pt x="47" y="103"/>
                                </a:lnTo>
                                <a:lnTo>
                                  <a:pt x="31" y="103"/>
                                </a:lnTo>
                                <a:lnTo>
                                  <a:pt x="19" y="100"/>
                                </a:lnTo>
                                <a:lnTo>
                                  <a:pt x="12" y="93"/>
                                </a:lnTo>
                                <a:lnTo>
                                  <a:pt x="4" y="86"/>
                                </a:lnTo>
                                <a:lnTo>
                                  <a:pt x="0" y="75"/>
                                </a:lnTo>
                                <a:lnTo>
                                  <a:pt x="0" y="61"/>
                                </a:lnTo>
                                <a:lnTo>
                                  <a:pt x="0" y="0"/>
                                </a:lnTo>
                                <a:close/>
                              </a:path>
                            </a:pathLst>
                          </a:custGeom>
                          <a:noFill/>
                          <a:ln w="66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35"/>
                        <wps:cNvSpPr>
                          <a:spLocks noChangeArrowheads="1"/>
                        </wps:cNvSpPr>
                        <wps:spPr bwMode="auto">
                          <a:xfrm>
                            <a:off x="8790" y="825"/>
                            <a:ext cx="113" cy="50"/>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36"/>
                        <wps:cNvSpPr>
                          <a:spLocks noChangeArrowheads="1"/>
                        </wps:cNvSpPr>
                        <wps:spPr bwMode="auto">
                          <a:xfrm>
                            <a:off x="8790" y="825"/>
                            <a:ext cx="113" cy="50"/>
                          </a:xfrm>
                          <a:prstGeom prst="rect">
                            <a:avLst/>
                          </a:prstGeom>
                          <a:noFill/>
                          <a:ln w="1033">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7"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778" y="818"/>
                            <a:ext cx="2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820" y="818"/>
                            <a:ext cx="9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799" y="824"/>
                            <a:ext cx="21" cy="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 name="AutoShape 40"/>
                        <wps:cNvSpPr>
                          <a:spLocks/>
                        </wps:cNvSpPr>
                        <wps:spPr bwMode="auto">
                          <a:xfrm>
                            <a:off x="8875" y="780"/>
                            <a:ext cx="17" cy="22"/>
                          </a:xfrm>
                          <a:custGeom>
                            <a:avLst/>
                            <a:gdLst>
                              <a:gd name="T0" fmla="+- 0 8887 8875"/>
                              <a:gd name="T1" fmla="*/ T0 w 17"/>
                              <a:gd name="T2" fmla="+- 0 790 781"/>
                              <a:gd name="T3" fmla="*/ 790 h 22"/>
                              <a:gd name="T4" fmla="+- 0 8889 8875"/>
                              <a:gd name="T5" fmla="*/ T4 w 17"/>
                              <a:gd name="T6" fmla="+- 0 789 781"/>
                              <a:gd name="T7" fmla="*/ 789 h 22"/>
                              <a:gd name="T8" fmla="+- 0 8891 8875"/>
                              <a:gd name="T9" fmla="*/ T8 w 17"/>
                              <a:gd name="T10" fmla="+- 0 788 781"/>
                              <a:gd name="T11" fmla="*/ 788 h 22"/>
                              <a:gd name="T12" fmla="+- 0 8889 8875"/>
                              <a:gd name="T13" fmla="*/ T12 w 17"/>
                              <a:gd name="T14" fmla="+- 0 786 781"/>
                              <a:gd name="T15" fmla="*/ 786 h 22"/>
                              <a:gd name="T16" fmla="+- 0 8883 8875"/>
                              <a:gd name="T17" fmla="*/ T16 w 17"/>
                              <a:gd name="T18" fmla="+- 0 781 781"/>
                              <a:gd name="T19" fmla="*/ 781 h 22"/>
                              <a:gd name="T20" fmla="+- 0 8879 8875"/>
                              <a:gd name="T21" fmla="*/ T20 w 17"/>
                              <a:gd name="T22" fmla="+- 0 781 781"/>
                              <a:gd name="T23" fmla="*/ 781 h 22"/>
                              <a:gd name="T24" fmla="+- 0 8875 8875"/>
                              <a:gd name="T25" fmla="*/ T24 w 17"/>
                              <a:gd name="T26" fmla="+- 0 781 781"/>
                              <a:gd name="T27" fmla="*/ 781 h 22"/>
                              <a:gd name="T28" fmla="+- 0 8876 8875"/>
                              <a:gd name="T29" fmla="*/ T28 w 17"/>
                              <a:gd name="T30" fmla="+- 0 783 781"/>
                              <a:gd name="T31" fmla="*/ 783 h 22"/>
                              <a:gd name="T32" fmla="+- 0 8876 8875"/>
                              <a:gd name="T33" fmla="*/ T32 w 17"/>
                              <a:gd name="T34" fmla="+- 0 787 781"/>
                              <a:gd name="T35" fmla="*/ 787 h 22"/>
                              <a:gd name="T36" fmla="+- 0 8882 8875"/>
                              <a:gd name="T37" fmla="*/ T36 w 17"/>
                              <a:gd name="T38" fmla="+- 0 787 781"/>
                              <a:gd name="T39" fmla="*/ 787 h 22"/>
                              <a:gd name="T40" fmla="+- 0 8887 8875"/>
                              <a:gd name="T41" fmla="*/ T40 w 17"/>
                              <a:gd name="T42" fmla="+- 0 790 781"/>
                              <a:gd name="T43" fmla="*/ 790 h 22"/>
                              <a:gd name="T44" fmla="+- 0 8882 8875"/>
                              <a:gd name="T45" fmla="*/ T44 w 17"/>
                              <a:gd name="T46" fmla="+- 0 802 781"/>
                              <a:gd name="T47" fmla="*/ 802 h 22"/>
                              <a:gd name="T48" fmla="+- 0 8882 8875"/>
                              <a:gd name="T49" fmla="*/ T48 w 17"/>
                              <a:gd name="T50" fmla="+- 0 787 781"/>
                              <a:gd name="T51" fmla="*/ 787 h 22"/>
                              <a:gd name="T52" fmla="+- 0 8876 8875"/>
                              <a:gd name="T53" fmla="*/ T52 w 17"/>
                              <a:gd name="T54" fmla="+- 0 787 781"/>
                              <a:gd name="T55" fmla="*/ 787 h 22"/>
                              <a:gd name="T56" fmla="+- 0 8875 8875"/>
                              <a:gd name="T57" fmla="*/ T56 w 17"/>
                              <a:gd name="T58" fmla="+- 0 801 781"/>
                              <a:gd name="T59" fmla="*/ 801 h 22"/>
                              <a:gd name="T60" fmla="+- 0 8882 8875"/>
                              <a:gd name="T61" fmla="*/ T60 w 17"/>
                              <a:gd name="T62" fmla="+- 0 802 781"/>
                              <a:gd name="T63"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9"/>
                                </a:moveTo>
                                <a:lnTo>
                                  <a:pt x="14" y="8"/>
                                </a:lnTo>
                                <a:lnTo>
                                  <a:pt x="16" y="7"/>
                                </a:lnTo>
                                <a:lnTo>
                                  <a:pt x="14" y="5"/>
                                </a:lnTo>
                                <a:lnTo>
                                  <a:pt x="8" y="0"/>
                                </a:lnTo>
                                <a:lnTo>
                                  <a:pt x="4" y="0"/>
                                </a:lnTo>
                                <a:lnTo>
                                  <a:pt x="0" y="0"/>
                                </a:lnTo>
                                <a:lnTo>
                                  <a:pt x="1" y="2"/>
                                </a:lnTo>
                                <a:lnTo>
                                  <a:pt x="1" y="6"/>
                                </a:lnTo>
                                <a:lnTo>
                                  <a:pt x="7" y="6"/>
                                </a:lnTo>
                                <a:lnTo>
                                  <a:pt x="12" y="9"/>
                                </a:lnTo>
                                <a:close/>
                                <a:moveTo>
                                  <a:pt x="7" y="21"/>
                                </a:moveTo>
                                <a:lnTo>
                                  <a:pt x="7" y="6"/>
                                </a:lnTo>
                                <a:lnTo>
                                  <a:pt x="1" y="6"/>
                                </a:lnTo>
                                <a:lnTo>
                                  <a:pt x="0" y="20"/>
                                </a:lnTo>
                                <a:lnTo>
                                  <a:pt x="7"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1"/>
                        <wps:cNvSpPr>
                          <a:spLocks/>
                        </wps:cNvSpPr>
                        <wps:spPr bwMode="auto">
                          <a:xfrm>
                            <a:off x="8875" y="780"/>
                            <a:ext cx="17" cy="22"/>
                          </a:xfrm>
                          <a:custGeom>
                            <a:avLst/>
                            <a:gdLst>
                              <a:gd name="T0" fmla="+- 0 8882 8875"/>
                              <a:gd name="T1" fmla="*/ T0 w 17"/>
                              <a:gd name="T2" fmla="+- 0 802 781"/>
                              <a:gd name="T3" fmla="*/ 802 h 22"/>
                              <a:gd name="T4" fmla="+- 0 8882 8875"/>
                              <a:gd name="T5" fmla="*/ T4 w 17"/>
                              <a:gd name="T6" fmla="+- 0 787 781"/>
                              <a:gd name="T7" fmla="*/ 787 h 22"/>
                              <a:gd name="T8" fmla="+- 0 8887 8875"/>
                              <a:gd name="T9" fmla="*/ T8 w 17"/>
                              <a:gd name="T10" fmla="+- 0 790 781"/>
                              <a:gd name="T11" fmla="*/ 790 h 22"/>
                              <a:gd name="T12" fmla="+- 0 8888 8875"/>
                              <a:gd name="T13" fmla="*/ T12 w 17"/>
                              <a:gd name="T14" fmla="+- 0 790 781"/>
                              <a:gd name="T15" fmla="*/ 790 h 22"/>
                              <a:gd name="T16" fmla="+- 0 8889 8875"/>
                              <a:gd name="T17" fmla="*/ T16 w 17"/>
                              <a:gd name="T18" fmla="+- 0 789 781"/>
                              <a:gd name="T19" fmla="*/ 789 h 22"/>
                              <a:gd name="T20" fmla="+- 0 8891 8875"/>
                              <a:gd name="T21" fmla="*/ T20 w 17"/>
                              <a:gd name="T22" fmla="+- 0 788 781"/>
                              <a:gd name="T23" fmla="*/ 788 h 22"/>
                              <a:gd name="T24" fmla="+- 0 8890 8875"/>
                              <a:gd name="T25" fmla="*/ T24 w 17"/>
                              <a:gd name="T26" fmla="+- 0 787 781"/>
                              <a:gd name="T27" fmla="*/ 787 h 22"/>
                              <a:gd name="T28" fmla="+- 0 8889 8875"/>
                              <a:gd name="T29" fmla="*/ T28 w 17"/>
                              <a:gd name="T30" fmla="+- 0 786 781"/>
                              <a:gd name="T31" fmla="*/ 786 h 22"/>
                              <a:gd name="T32" fmla="+- 0 8883 8875"/>
                              <a:gd name="T33" fmla="*/ T32 w 17"/>
                              <a:gd name="T34" fmla="+- 0 781 781"/>
                              <a:gd name="T35" fmla="*/ 781 h 22"/>
                              <a:gd name="T36" fmla="+- 0 8879 8875"/>
                              <a:gd name="T37" fmla="*/ T36 w 17"/>
                              <a:gd name="T38" fmla="+- 0 781 781"/>
                              <a:gd name="T39" fmla="*/ 781 h 22"/>
                              <a:gd name="T40" fmla="+- 0 8875 8875"/>
                              <a:gd name="T41" fmla="*/ T40 w 17"/>
                              <a:gd name="T42" fmla="+- 0 781 781"/>
                              <a:gd name="T43" fmla="*/ 781 h 22"/>
                              <a:gd name="T44" fmla="+- 0 8876 8875"/>
                              <a:gd name="T45" fmla="*/ T44 w 17"/>
                              <a:gd name="T46" fmla="+- 0 783 781"/>
                              <a:gd name="T47" fmla="*/ 783 h 22"/>
                              <a:gd name="T48" fmla="+- 0 8875 8875"/>
                              <a:gd name="T49" fmla="*/ T48 w 17"/>
                              <a:gd name="T50" fmla="+- 0 801 781"/>
                              <a:gd name="T51" fmla="*/ 801 h 22"/>
                              <a:gd name="T52" fmla="+- 0 8882 8875"/>
                              <a:gd name="T53" fmla="*/ T52 w 17"/>
                              <a:gd name="T54" fmla="+- 0 802 781"/>
                              <a:gd name="T55"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1"/>
                                </a:moveTo>
                                <a:lnTo>
                                  <a:pt x="7" y="6"/>
                                </a:lnTo>
                                <a:lnTo>
                                  <a:pt x="12" y="9"/>
                                </a:lnTo>
                                <a:lnTo>
                                  <a:pt x="13" y="9"/>
                                </a:lnTo>
                                <a:lnTo>
                                  <a:pt x="14" y="8"/>
                                </a:lnTo>
                                <a:lnTo>
                                  <a:pt x="16" y="7"/>
                                </a:lnTo>
                                <a:lnTo>
                                  <a:pt x="15" y="6"/>
                                </a:lnTo>
                                <a:lnTo>
                                  <a:pt x="14" y="5"/>
                                </a:lnTo>
                                <a:lnTo>
                                  <a:pt x="8" y="0"/>
                                </a:lnTo>
                                <a:lnTo>
                                  <a:pt x="4" y="0"/>
                                </a:lnTo>
                                <a:lnTo>
                                  <a:pt x="0" y="0"/>
                                </a:lnTo>
                                <a:lnTo>
                                  <a:pt x="1" y="2"/>
                                </a:lnTo>
                                <a:lnTo>
                                  <a:pt x="0" y="20"/>
                                </a:lnTo>
                                <a:lnTo>
                                  <a:pt x="7"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Rectangle 42"/>
                        <wps:cNvSpPr>
                          <a:spLocks noChangeArrowheads="1"/>
                        </wps:cNvSpPr>
                        <wps:spPr bwMode="auto">
                          <a:xfrm>
                            <a:off x="8872" y="798"/>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43"/>
                        <wps:cNvSpPr>
                          <a:spLocks noChangeArrowheads="1"/>
                        </wps:cNvSpPr>
                        <wps:spPr bwMode="auto">
                          <a:xfrm>
                            <a:off x="8872" y="798"/>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44"/>
                        <wps:cNvSpPr>
                          <a:spLocks noChangeArrowheads="1"/>
                        </wps:cNvSpPr>
                        <wps:spPr bwMode="auto">
                          <a:xfrm>
                            <a:off x="8862" y="804"/>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45"/>
                        <wps:cNvSpPr>
                          <a:spLocks noChangeArrowheads="1"/>
                        </wps:cNvSpPr>
                        <wps:spPr bwMode="auto">
                          <a:xfrm>
                            <a:off x="8862" y="804"/>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AutoShape 46"/>
                        <wps:cNvSpPr>
                          <a:spLocks/>
                        </wps:cNvSpPr>
                        <wps:spPr bwMode="auto">
                          <a:xfrm>
                            <a:off x="8801" y="779"/>
                            <a:ext cx="17" cy="21"/>
                          </a:xfrm>
                          <a:custGeom>
                            <a:avLst/>
                            <a:gdLst>
                              <a:gd name="T0" fmla="+- 0 8806 8802"/>
                              <a:gd name="T1" fmla="*/ T0 w 17"/>
                              <a:gd name="T2" fmla="+- 0 789 779"/>
                              <a:gd name="T3" fmla="*/ 789 h 21"/>
                              <a:gd name="T4" fmla="+- 0 8803 8802"/>
                              <a:gd name="T5" fmla="*/ T4 w 17"/>
                              <a:gd name="T6" fmla="+- 0 788 779"/>
                              <a:gd name="T7" fmla="*/ 788 h 21"/>
                              <a:gd name="T8" fmla="+- 0 8802 8802"/>
                              <a:gd name="T9" fmla="*/ T8 w 17"/>
                              <a:gd name="T10" fmla="+- 0 786 779"/>
                              <a:gd name="T11" fmla="*/ 786 h 21"/>
                              <a:gd name="T12" fmla="+- 0 8804 8802"/>
                              <a:gd name="T13" fmla="*/ T12 w 17"/>
                              <a:gd name="T14" fmla="+- 0 784 779"/>
                              <a:gd name="T15" fmla="*/ 784 h 21"/>
                              <a:gd name="T16" fmla="+- 0 8810 8802"/>
                              <a:gd name="T17" fmla="*/ T16 w 17"/>
                              <a:gd name="T18" fmla="+- 0 779 779"/>
                              <a:gd name="T19" fmla="*/ 779 h 21"/>
                              <a:gd name="T20" fmla="+- 0 8818 8802"/>
                              <a:gd name="T21" fmla="*/ T20 w 17"/>
                              <a:gd name="T22" fmla="+- 0 779 779"/>
                              <a:gd name="T23" fmla="*/ 779 h 21"/>
                              <a:gd name="T24" fmla="+- 0 8817 8802"/>
                              <a:gd name="T25" fmla="*/ T24 w 17"/>
                              <a:gd name="T26" fmla="+- 0 782 779"/>
                              <a:gd name="T27" fmla="*/ 782 h 21"/>
                              <a:gd name="T28" fmla="+- 0 8817 8802"/>
                              <a:gd name="T29" fmla="*/ T28 w 17"/>
                              <a:gd name="T30" fmla="+- 0 786 779"/>
                              <a:gd name="T31" fmla="*/ 786 h 21"/>
                              <a:gd name="T32" fmla="+- 0 8811 8802"/>
                              <a:gd name="T33" fmla="*/ T32 w 17"/>
                              <a:gd name="T34" fmla="+- 0 786 779"/>
                              <a:gd name="T35" fmla="*/ 786 h 21"/>
                              <a:gd name="T36" fmla="+- 0 8806 8802"/>
                              <a:gd name="T37" fmla="*/ T36 w 17"/>
                              <a:gd name="T38" fmla="+- 0 789 779"/>
                              <a:gd name="T39" fmla="*/ 789 h 21"/>
                              <a:gd name="T40" fmla="+- 0 8811 8802"/>
                              <a:gd name="T41" fmla="*/ T40 w 17"/>
                              <a:gd name="T42" fmla="+- 0 800 779"/>
                              <a:gd name="T43" fmla="*/ 800 h 21"/>
                              <a:gd name="T44" fmla="+- 0 8811 8802"/>
                              <a:gd name="T45" fmla="*/ T44 w 17"/>
                              <a:gd name="T46" fmla="+- 0 786 779"/>
                              <a:gd name="T47" fmla="*/ 786 h 21"/>
                              <a:gd name="T48" fmla="+- 0 8817 8802"/>
                              <a:gd name="T49" fmla="*/ T48 w 17"/>
                              <a:gd name="T50" fmla="+- 0 786 779"/>
                              <a:gd name="T51" fmla="*/ 786 h 21"/>
                              <a:gd name="T52" fmla="+- 0 8818 8802"/>
                              <a:gd name="T53" fmla="*/ T52 w 17"/>
                              <a:gd name="T54" fmla="+- 0 800 779"/>
                              <a:gd name="T55" fmla="*/ 800 h 21"/>
                              <a:gd name="T56" fmla="+- 0 8811 8802"/>
                              <a:gd name="T57" fmla="*/ T56 w 17"/>
                              <a:gd name="T58" fmla="+- 0 800 779"/>
                              <a:gd name="T59"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1">
                                <a:moveTo>
                                  <a:pt x="4" y="10"/>
                                </a:moveTo>
                                <a:lnTo>
                                  <a:pt x="1" y="9"/>
                                </a:lnTo>
                                <a:lnTo>
                                  <a:pt x="0" y="7"/>
                                </a:lnTo>
                                <a:lnTo>
                                  <a:pt x="2" y="5"/>
                                </a:lnTo>
                                <a:lnTo>
                                  <a:pt x="8" y="0"/>
                                </a:lnTo>
                                <a:lnTo>
                                  <a:pt x="16" y="0"/>
                                </a:lnTo>
                                <a:lnTo>
                                  <a:pt x="15" y="3"/>
                                </a:lnTo>
                                <a:lnTo>
                                  <a:pt x="15" y="7"/>
                                </a:lnTo>
                                <a:lnTo>
                                  <a:pt x="9" y="7"/>
                                </a:lnTo>
                                <a:lnTo>
                                  <a:pt x="4" y="10"/>
                                </a:lnTo>
                                <a:close/>
                                <a:moveTo>
                                  <a:pt x="9" y="21"/>
                                </a:moveTo>
                                <a:lnTo>
                                  <a:pt x="9" y="7"/>
                                </a:lnTo>
                                <a:lnTo>
                                  <a:pt x="15" y="7"/>
                                </a:lnTo>
                                <a:lnTo>
                                  <a:pt x="16" y="21"/>
                                </a:lnTo>
                                <a:lnTo>
                                  <a:pt x="9"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47"/>
                        <wps:cNvSpPr>
                          <a:spLocks/>
                        </wps:cNvSpPr>
                        <wps:spPr bwMode="auto">
                          <a:xfrm>
                            <a:off x="8801" y="779"/>
                            <a:ext cx="17" cy="21"/>
                          </a:xfrm>
                          <a:custGeom>
                            <a:avLst/>
                            <a:gdLst>
                              <a:gd name="T0" fmla="+- 0 8811 8802"/>
                              <a:gd name="T1" fmla="*/ T0 w 17"/>
                              <a:gd name="T2" fmla="+- 0 800 779"/>
                              <a:gd name="T3" fmla="*/ 800 h 21"/>
                              <a:gd name="T4" fmla="+- 0 8811 8802"/>
                              <a:gd name="T5" fmla="*/ T4 w 17"/>
                              <a:gd name="T6" fmla="+- 0 786 779"/>
                              <a:gd name="T7" fmla="*/ 786 h 21"/>
                              <a:gd name="T8" fmla="+- 0 8806 8802"/>
                              <a:gd name="T9" fmla="*/ T8 w 17"/>
                              <a:gd name="T10" fmla="+- 0 789 779"/>
                              <a:gd name="T11" fmla="*/ 789 h 21"/>
                              <a:gd name="T12" fmla="+- 0 8805 8802"/>
                              <a:gd name="T13" fmla="*/ T12 w 17"/>
                              <a:gd name="T14" fmla="+- 0 788 779"/>
                              <a:gd name="T15" fmla="*/ 788 h 21"/>
                              <a:gd name="T16" fmla="+- 0 8803 8802"/>
                              <a:gd name="T17" fmla="*/ T16 w 17"/>
                              <a:gd name="T18" fmla="+- 0 788 779"/>
                              <a:gd name="T19" fmla="*/ 788 h 21"/>
                              <a:gd name="T20" fmla="+- 0 8802 8802"/>
                              <a:gd name="T21" fmla="*/ T20 w 17"/>
                              <a:gd name="T22" fmla="+- 0 786 779"/>
                              <a:gd name="T23" fmla="*/ 786 h 21"/>
                              <a:gd name="T24" fmla="+- 0 8803 8802"/>
                              <a:gd name="T25" fmla="*/ T24 w 17"/>
                              <a:gd name="T26" fmla="+- 0 785 779"/>
                              <a:gd name="T27" fmla="*/ 785 h 21"/>
                              <a:gd name="T28" fmla="+- 0 8804 8802"/>
                              <a:gd name="T29" fmla="*/ T28 w 17"/>
                              <a:gd name="T30" fmla="+- 0 784 779"/>
                              <a:gd name="T31" fmla="*/ 784 h 21"/>
                              <a:gd name="T32" fmla="+- 0 8810 8802"/>
                              <a:gd name="T33" fmla="*/ T32 w 17"/>
                              <a:gd name="T34" fmla="+- 0 779 779"/>
                              <a:gd name="T35" fmla="*/ 779 h 21"/>
                              <a:gd name="T36" fmla="+- 0 8814 8802"/>
                              <a:gd name="T37" fmla="*/ T36 w 17"/>
                              <a:gd name="T38" fmla="+- 0 779 779"/>
                              <a:gd name="T39" fmla="*/ 779 h 21"/>
                              <a:gd name="T40" fmla="+- 0 8818 8802"/>
                              <a:gd name="T41" fmla="*/ T40 w 17"/>
                              <a:gd name="T42" fmla="+- 0 779 779"/>
                              <a:gd name="T43" fmla="*/ 779 h 21"/>
                              <a:gd name="T44" fmla="+- 0 8817 8802"/>
                              <a:gd name="T45" fmla="*/ T44 w 17"/>
                              <a:gd name="T46" fmla="+- 0 782 779"/>
                              <a:gd name="T47" fmla="*/ 782 h 21"/>
                              <a:gd name="T48" fmla="+- 0 8818 8802"/>
                              <a:gd name="T49" fmla="*/ T48 w 17"/>
                              <a:gd name="T50" fmla="+- 0 800 779"/>
                              <a:gd name="T51" fmla="*/ 800 h 21"/>
                              <a:gd name="T52" fmla="+- 0 8811 8802"/>
                              <a:gd name="T53" fmla="*/ T52 w 17"/>
                              <a:gd name="T54" fmla="+- 0 800 779"/>
                              <a:gd name="T55"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1">
                                <a:moveTo>
                                  <a:pt x="9" y="21"/>
                                </a:moveTo>
                                <a:lnTo>
                                  <a:pt x="9" y="7"/>
                                </a:lnTo>
                                <a:lnTo>
                                  <a:pt x="4" y="10"/>
                                </a:lnTo>
                                <a:lnTo>
                                  <a:pt x="3" y="9"/>
                                </a:lnTo>
                                <a:lnTo>
                                  <a:pt x="1" y="9"/>
                                </a:lnTo>
                                <a:lnTo>
                                  <a:pt x="0" y="7"/>
                                </a:lnTo>
                                <a:lnTo>
                                  <a:pt x="1" y="6"/>
                                </a:lnTo>
                                <a:lnTo>
                                  <a:pt x="2" y="5"/>
                                </a:lnTo>
                                <a:lnTo>
                                  <a:pt x="8" y="0"/>
                                </a:lnTo>
                                <a:lnTo>
                                  <a:pt x="12" y="0"/>
                                </a:lnTo>
                                <a:lnTo>
                                  <a:pt x="16" y="0"/>
                                </a:lnTo>
                                <a:lnTo>
                                  <a:pt x="15" y="3"/>
                                </a:lnTo>
                                <a:lnTo>
                                  <a:pt x="16" y="21"/>
                                </a:lnTo>
                                <a:lnTo>
                                  <a:pt x="9"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Rectangle 48"/>
                        <wps:cNvSpPr>
                          <a:spLocks noChangeArrowheads="1"/>
                        </wps:cNvSpPr>
                        <wps:spPr bwMode="auto">
                          <a:xfrm>
                            <a:off x="8805" y="79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49"/>
                        <wps:cNvSpPr>
                          <a:spLocks noChangeArrowheads="1"/>
                        </wps:cNvSpPr>
                        <wps:spPr bwMode="auto">
                          <a:xfrm>
                            <a:off x="8805" y="797"/>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50"/>
                        <wps:cNvSpPr>
                          <a:spLocks noChangeArrowheads="1"/>
                        </wps:cNvSpPr>
                        <wps:spPr bwMode="auto">
                          <a:xfrm>
                            <a:off x="8797" y="802"/>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51"/>
                        <wps:cNvSpPr>
                          <a:spLocks noChangeArrowheads="1"/>
                        </wps:cNvSpPr>
                        <wps:spPr bwMode="auto">
                          <a:xfrm>
                            <a:off x="8797" y="802"/>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
                        <wps:cNvSpPr>
                          <a:spLocks/>
                        </wps:cNvSpPr>
                        <wps:spPr bwMode="auto">
                          <a:xfrm>
                            <a:off x="8844" y="693"/>
                            <a:ext cx="65" cy="68"/>
                          </a:xfrm>
                          <a:custGeom>
                            <a:avLst/>
                            <a:gdLst>
                              <a:gd name="T0" fmla="+- 0 8910 8845"/>
                              <a:gd name="T1" fmla="*/ T0 w 65"/>
                              <a:gd name="T2" fmla="+- 0 756 694"/>
                              <a:gd name="T3" fmla="*/ 756 h 68"/>
                              <a:gd name="T4" fmla="+- 0 8904 8845"/>
                              <a:gd name="T5" fmla="*/ T4 w 65"/>
                              <a:gd name="T6" fmla="+- 0 762 694"/>
                              <a:gd name="T7" fmla="*/ 762 h 68"/>
                              <a:gd name="T8" fmla="+- 0 8845 8845"/>
                              <a:gd name="T9" fmla="*/ T8 w 65"/>
                              <a:gd name="T10" fmla="+- 0 700 694"/>
                              <a:gd name="T11" fmla="*/ 700 h 68"/>
                              <a:gd name="T12" fmla="+- 0 8850 8845"/>
                              <a:gd name="T13" fmla="*/ T12 w 65"/>
                              <a:gd name="T14" fmla="+- 0 694 694"/>
                              <a:gd name="T15" fmla="*/ 694 h 68"/>
                              <a:gd name="T16" fmla="+- 0 8910 8845"/>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65" y="62"/>
                                </a:moveTo>
                                <a:lnTo>
                                  <a:pt x="59" y="68"/>
                                </a:lnTo>
                                <a:lnTo>
                                  <a:pt x="0" y="6"/>
                                </a:lnTo>
                                <a:lnTo>
                                  <a:pt x="5" y="0"/>
                                </a:lnTo>
                                <a:lnTo>
                                  <a:pt x="65"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3"/>
                        <wps:cNvSpPr>
                          <a:spLocks/>
                        </wps:cNvSpPr>
                        <wps:spPr bwMode="auto">
                          <a:xfrm>
                            <a:off x="8844" y="693"/>
                            <a:ext cx="65" cy="68"/>
                          </a:xfrm>
                          <a:custGeom>
                            <a:avLst/>
                            <a:gdLst>
                              <a:gd name="T0" fmla="+- 0 8845 8845"/>
                              <a:gd name="T1" fmla="*/ T0 w 65"/>
                              <a:gd name="T2" fmla="+- 0 700 694"/>
                              <a:gd name="T3" fmla="*/ 700 h 68"/>
                              <a:gd name="T4" fmla="+- 0 8850 8845"/>
                              <a:gd name="T5" fmla="*/ T4 w 65"/>
                              <a:gd name="T6" fmla="+- 0 694 694"/>
                              <a:gd name="T7" fmla="*/ 694 h 68"/>
                              <a:gd name="T8" fmla="+- 0 8910 8845"/>
                              <a:gd name="T9" fmla="*/ T8 w 65"/>
                              <a:gd name="T10" fmla="+- 0 756 694"/>
                              <a:gd name="T11" fmla="*/ 756 h 68"/>
                              <a:gd name="T12" fmla="+- 0 8904 8845"/>
                              <a:gd name="T13" fmla="*/ T12 w 65"/>
                              <a:gd name="T14" fmla="+- 0 762 694"/>
                              <a:gd name="T15" fmla="*/ 762 h 68"/>
                              <a:gd name="T16" fmla="+- 0 8845 8845"/>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0" y="6"/>
                                </a:moveTo>
                                <a:lnTo>
                                  <a:pt x="5" y="0"/>
                                </a:lnTo>
                                <a:lnTo>
                                  <a:pt x="65" y="62"/>
                                </a:lnTo>
                                <a:lnTo>
                                  <a:pt x="59" y="68"/>
                                </a:lnTo>
                                <a:lnTo>
                                  <a:pt x="0"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4"/>
                        <wps:cNvSpPr>
                          <a:spLocks/>
                        </wps:cNvSpPr>
                        <wps:spPr bwMode="auto">
                          <a:xfrm>
                            <a:off x="8783" y="693"/>
                            <a:ext cx="65" cy="68"/>
                          </a:xfrm>
                          <a:custGeom>
                            <a:avLst/>
                            <a:gdLst>
                              <a:gd name="T0" fmla="+- 0 8783 8783"/>
                              <a:gd name="T1" fmla="*/ T0 w 65"/>
                              <a:gd name="T2" fmla="+- 0 756 694"/>
                              <a:gd name="T3" fmla="*/ 756 h 68"/>
                              <a:gd name="T4" fmla="+- 0 8789 8783"/>
                              <a:gd name="T5" fmla="*/ T4 w 65"/>
                              <a:gd name="T6" fmla="+- 0 762 694"/>
                              <a:gd name="T7" fmla="*/ 762 h 68"/>
                              <a:gd name="T8" fmla="+- 0 8848 8783"/>
                              <a:gd name="T9" fmla="*/ T8 w 65"/>
                              <a:gd name="T10" fmla="+- 0 700 694"/>
                              <a:gd name="T11" fmla="*/ 700 h 68"/>
                              <a:gd name="T12" fmla="+- 0 8843 8783"/>
                              <a:gd name="T13" fmla="*/ T12 w 65"/>
                              <a:gd name="T14" fmla="+- 0 694 694"/>
                              <a:gd name="T15" fmla="*/ 694 h 68"/>
                              <a:gd name="T16" fmla="+- 0 8783 8783"/>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0" y="62"/>
                                </a:moveTo>
                                <a:lnTo>
                                  <a:pt x="6" y="68"/>
                                </a:lnTo>
                                <a:lnTo>
                                  <a:pt x="65" y="6"/>
                                </a:lnTo>
                                <a:lnTo>
                                  <a:pt x="60" y="0"/>
                                </a:lnTo>
                                <a:lnTo>
                                  <a:pt x="0"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5"/>
                        <wps:cNvSpPr>
                          <a:spLocks/>
                        </wps:cNvSpPr>
                        <wps:spPr bwMode="auto">
                          <a:xfrm>
                            <a:off x="8783" y="693"/>
                            <a:ext cx="65" cy="68"/>
                          </a:xfrm>
                          <a:custGeom>
                            <a:avLst/>
                            <a:gdLst>
                              <a:gd name="T0" fmla="+- 0 8848 8783"/>
                              <a:gd name="T1" fmla="*/ T0 w 65"/>
                              <a:gd name="T2" fmla="+- 0 700 694"/>
                              <a:gd name="T3" fmla="*/ 700 h 68"/>
                              <a:gd name="T4" fmla="+- 0 8843 8783"/>
                              <a:gd name="T5" fmla="*/ T4 w 65"/>
                              <a:gd name="T6" fmla="+- 0 694 694"/>
                              <a:gd name="T7" fmla="*/ 694 h 68"/>
                              <a:gd name="T8" fmla="+- 0 8783 8783"/>
                              <a:gd name="T9" fmla="*/ T8 w 65"/>
                              <a:gd name="T10" fmla="+- 0 756 694"/>
                              <a:gd name="T11" fmla="*/ 756 h 68"/>
                              <a:gd name="T12" fmla="+- 0 8789 8783"/>
                              <a:gd name="T13" fmla="*/ T12 w 65"/>
                              <a:gd name="T14" fmla="+- 0 762 694"/>
                              <a:gd name="T15" fmla="*/ 762 h 68"/>
                              <a:gd name="T16" fmla="+- 0 8848 8783"/>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65" y="6"/>
                                </a:moveTo>
                                <a:lnTo>
                                  <a:pt x="60" y="0"/>
                                </a:lnTo>
                                <a:lnTo>
                                  <a:pt x="0" y="62"/>
                                </a:lnTo>
                                <a:lnTo>
                                  <a:pt x="6" y="68"/>
                                </a:lnTo>
                                <a:lnTo>
                                  <a:pt x="65"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50" y="742"/>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57"/>
                        <wps:cNvSpPr>
                          <a:spLocks/>
                        </wps:cNvSpPr>
                        <wps:spPr bwMode="auto">
                          <a:xfrm>
                            <a:off x="8750" y="742"/>
                            <a:ext cx="45" cy="46"/>
                          </a:xfrm>
                          <a:custGeom>
                            <a:avLst/>
                            <a:gdLst>
                              <a:gd name="T0" fmla="+- 0 8796 8751"/>
                              <a:gd name="T1" fmla="*/ T0 w 45"/>
                              <a:gd name="T2" fmla="+- 0 765 743"/>
                              <a:gd name="T3" fmla="*/ 765 h 46"/>
                              <a:gd name="T4" fmla="+- 0 8796 8751"/>
                              <a:gd name="T5" fmla="*/ T4 w 45"/>
                              <a:gd name="T6" fmla="+- 0 778 743"/>
                              <a:gd name="T7" fmla="*/ 778 h 46"/>
                              <a:gd name="T8" fmla="+- 0 8786 8751"/>
                              <a:gd name="T9" fmla="*/ T8 w 45"/>
                              <a:gd name="T10" fmla="+- 0 788 743"/>
                              <a:gd name="T11" fmla="*/ 788 h 46"/>
                              <a:gd name="T12" fmla="+- 0 8773 8751"/>
                              <a:gd name="T13" fmla="*/ T12 w 45"/>
                              <a:gd name="T14" fmla="+- 0 788 743"/>
                              <a:gd name="T15" fmla="*/ 788 h 46"/>
                              <a:gd name="T16" fmla="+- 0 8761 8751"/>
                              <a:gd name="T17" fmla="*/ T16 w 45"/>
                              <a:gd name="T18" fmla="+- 0 788 743"/>
                              <a:gd name="T19" fmla="*/ 788 h 46"/>
                              <a:gd name="T20" fmla="+- 0 8751 8751"/>
                              <a:gd name="T21" fmla="*/ T20 w 45"/>
                              <a:gd name="T22" fmla="+- 0 778 743"/>
                              <a:gd name="T23" fmla="*/ 778 h 46"/>
                              <a:gd name="T24" fmla="+- 0 8751 8751"/>
                              <a:gd name="T25" fmla="*/ T24 w 45"/>
                              <a:gd name="T26" fmla="+- 0 765 743"/>
                              <a:gd name="T27" fmla="*/ 765 h 46"/>
                              <a:gd name="T28" fmla="+- 0 8751 8751"/>
                              <a:gd name="T29" fmla="*/ T28 w 45"/>
                              <a:gd name="T30" fmla="+- 0 753 743"/>
                              <a:gd name="T31" fmla="*/ 753 h 46"/>
                              <a:gd name="T32" fmla="+- 0 8761 8751"/>
                              <a:gd name="T33" fmla="*/ T32 w 45"/>
                              <a:gd name="T34" fmla="+- 0 743 743"/>
                              <a:gd name="T35" fmla="*/ 743 h 46"/>
                              <a:gd name="T36" fmla="+- 0 8773 8751"/>
                              <a:gd name="T37" fmla="*/ T36 w 45"/>
                              <a:gd name="T38" fmla="+- 0 743 743"/>
                              <a:gd name="T39" fmla="*/ 743 h 46"/>
                              <a:gd name="T40" fmla="+- 0 8786 8751"/>
                              <a:gd name="T41" fmla="*/ T40 w 45"/>
                              <a:gd name="T42" fmla="+- 0 743 743"/>
                              <a:gd name="T43" fmla="*/ 743 h 46"/>
                              <a:gd name="T44" fmla="+- 0 8796 8751"/>
                              <a:gd name="T45" fmla="*/ T44 w 45"/>
                              <a:gd name="T46" fmla="+- 0 753 743"/>
                              <a:gd name="T47" fmla="*/ 753 h 46"/>
                              <a:gd name="T48" fmla="+- 0 8796 8751"/>
                              <a:gd name="T49" fmla="*/ T48 w 45"/>
                              <a:gd name="T50" fmla="+- 0 765 743"/>
                              <a:gd name="T51" fmla="*/ 765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45" y="22"/>
                                </a:moveTo>
                                <a:lnTo>
                                  <a:pt x="45" y="35"/>
                                </a:lnTo>
                                <a:lnTo>
                                  <a:pt x="35" y="45"/>
                                </a:lnTo>
                                <a:lnTo>
                                  <a:pt x="22" y="45"/>
                                </a:lnTo>
                                <a:lnTo>
                                  <a:pt x="10" y="45"/>
                                </a:lnTo>
                                <a:lnTo>
                                  <a:pt x="0" y="35"/>
                                </a:lnTo>
                                <a:lnTo>
                                  <a:pt x="0" y="22"/>
                                </a:lnTo>
                                <a:lnTo>
                                  <a:pt x="0" y="10"/>
                                </a:lnTo>
                                <a:lnTo>
                                  <a:pt x="10" y="0"/>
                                </a:lnTo>
                                <a:lnTo>
                                  <a:pt x="22" y="0"/>
                                </a:lnTo>
                                <a:lnTo>
                                  <a:pt x="35" y="0"/>
                                </a:lnTo>
                                <a:lnTo>
                                  <a:pt x="45" y="10"/>
                                </a:lnTo>
                                <a:lnTo>
                                  <a:pt x="45" y="22"/>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8"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891" y="744"/>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Freeform 59"/>
                        <wps:cNvSpPr>
                          <a:spLocks/>
                        </wps:cNvSpPr>
                        <wps:spPr bwMode="auto">
                          <a:xfrm>
                            <a:off x="8891" y="744"/>
                            <a:ext cx="45" cy="46"/>
                          </a:xfrm>
                          <a:custGeom>
                            <a:avLst/>
                            <a:gdLst>
                              <a:gd name="T0" fmla="+- 0 8892 8892"/>
                              <a:gd name="T1" fmla="*/ T0 w 45"/>
                              <a:gd name="T2" fmla="+- 0 767 744"/>
                              <a:gd name="T3" fmla="*/ 767 h 46"/>
                              <a:gd name="T4" fmla="+- 0 8892 8892"/>
                              <a:gd name="T5" fmla="*/ T4 w 45"/>
                              <a:gd name="T6" fmla="+- 0 779 744"/>
                              <a:gd name="T7" fmla="*/ 779 h 46"/>
                              <a:gd name="T8" fmla="+- 0 8902 8892"/>
                              <a:gd name="T9" fmla="*/ T8 w 45"/>
                              <a:gd name="T10" fmla="+- 0 789 744"/>
                              <a:gd name="T11" fmla="*/ 789 h 46"/>
                              <a:gd name="T12" fmla="+- 0 8914 8892"/>
                              <a:gd name="T13" fmla="*/ T12 w 45"/>
                              <a:gd name="T14" fmla="+- 0 789 744"/>
                              <a:gd name="T15" fmla="*/ 789 h 46"/>
                              <a:gd name="T16" fmla="+- 0 8927 8892"/>
                              <a:gd name="T17" fmla="*/ T16 w 45"/>
                              <a:gd name="T18" fmla="+- 0 789 744"/>
                              <a:gd name="T19" fmla="*/ 789 h 46"/>
                              <a:gd name="T20" fmla="+- 0 8937 8892"/>
                              <a:gd name="T21" fmla="*/ T20 w 45"/>
                              <a:gd name="T22" fmla="+- 0 779 744"/>
                              <a:gd name="T23" fmla="*/ 779 h 46"/>
                              <a:gd name="T24" fmla="+- 0 8937 8892"/>
                              <a:gd name="T25" fmla="*/ T24 w 45"/>
                              <a:gd name="T26" fmla="+- 0 767 744"/>
                              <a:gd name="T27" fmla="*/ 767 h 46"/>
                              <a:gd name="T28" fmla="+- 0 8937 8892"/>
                              <a:gd name="T29" fmla="*/ T28 w 45"/>
                              <a:gd name="T30" fmla="+- 0 754 744"/>
                              <a:gd name="T31" fmla="*/ 754 h 46"/>
                              <a:gd name="T32" fmla="+- 0 8927 8892"/>
                              <a:gd name="T33" fmla="*/ T32 w 45"/>
                              <a:gd name="T34" fmla="+- 0 744 744"/>
                              <a:gd name="T35" fmla="*/ 744 h 46"/>
                              <a:gd name="T36" fmla="+- 0 8914 8892"/>
                              <a:gd name="T37" fmla="*/ T36 w 45"/>
                              <a:gd name="T38" fmla="+- 0 744 744"/>
                              <a:gd name="T39" fmla="*/ 744 h 46"/>
                              <a:gd name="T40" fmla="+- 0 8902 8892"/>
                              <a:gd name="T41" fmla="*/ T40 w 45"/>
                              <a:gd name="T42" fmla="+- 0 744 744"/>
                              <a:gd name="T43" fmla="*/ 744 h 46"/>
                              <a:gd name="T44" fmla="+- 0 8892 8892"/>
                              <a:gd name="T45" fmla="*/ T44 w 45"/>
                              <a:gd name="T46" fmla="+- 0 754 744"/>
                              <a:gd name="T47" fmla="*/ 754 h 46"/>
                              <a:gd name="T48" fmla="+- 0 8892 8892"/>
                              <a:gd name="T49" fmla="*/ T48 w 45"/>
                              <a:gd name="T50" fmla="+- 0 767 744"/>
                              <a:gd name="T51" fmla="*/ 767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0" y="23"/>
                                </a:moveTo>
                                <a:lnTo>
                                  <a:pt x="0" y="35"/>
                                </a:lnTo>
                                <a:lnTo>
                                  <a:pt x="10" y="45"/>
                                </a:lnTo>
                                <a:lnTo>
                                  <a:pt x="22" y="45"/>
                                </a:lnTo>
                                <a:lnTo>
                                  <a:pt x="35" y="45"/>
                                </a:lnTo>
                                <a:lnTo>
                                  <a:pt x="45" y="35"/>
                                </a:lnTo>
                                <a:lnTo>
                                  <a:pt x="45" y="23"/>
                                </a:lnTo>
                                <a:lnTo>
                                  <a:pt x="45" y="10"/>
                                </a:lnTo>
                                <a:lnTo>
                                  <a:pt x="35" y="0"/>
                                </a:lnTo>
                                <a:lnTo>
                                  <a:pt x="22" y="0"/>
                                </a:lnTo>
                                <a:lnTo>
                                  <a:pt x="10" y="0"/>
                                </a:lnTo>
                                <a:lnTo>
                                  <a:pt x="0" y="10"/>
                                </a:lnTo>
                                <a:lnTo>
                                  <a:pt x="0" y="23"/>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797"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Freeform 61"/>
                        <wps:cNvSpPr>
                          <a:spLocks/>
                        </wps:cNvSpPr>
                        <wps:spPr bwMode="auto">
                          <a:xfrm>
                            <a:off x="8797" y="717"/>
                            <a:ext cx="28" cy="29"/>
                          </a:xfrm>
                          <a:custGeom>
                            <a:avLst/>
                            <a:gdLst>
                              <a:gd name="T0" fmla="+- 0 8811 8798"/>
                              <a:gd name="T1" fmla="*/ T0 w 28"/>
                              <a:gd name="T2" fmla="+- 0 717 717"/>
                              <a:gd name="T3" fmla="*/ 717 h 29"/>
                              <a:gd name="T4" fmla="+- 0 8825 8798"/>
                              <a:gd name="T5" fmla="*/ T4 w 28"/>
                              <a:gd name="T6" fmla="+- 0 731 717"/>
                              <a:gd name="T7" fmla="*/ 731 h 29"/>
                              <a:gd name="T8" fmla="+- 0 8811 8798"/>
                              <a:gd name="T9" fmla="*/ T8 w 28"/>
                              <a:gd name="T10" fmla="+- 0 746 717"/>
                              <a:gd name="T11" fmla="*/ 746 h 29"/>
                              <a:gd name="T12" fmla="+- 0 8798 8798"/>
                              <a:gd name="T13" fmla="*/ T12 w 28"/>
                              <a:gd name="T14" fmla="+- 0 733 717"/>
                              <a:gd name="T15" fmla="*/ 733 h 29"/>
                              <a:gd name="T16" fmla="+- 0 8811 879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3" y="0"/>
                                </a:moveTo>
                                <a:lnTo>
                                  <a:pt x="27" y="14"/>
                                </a:lnTo>
                                <a:lnTo>
                                  <a:pt x="13" y="29"/>
                                </a:lnTo>
                                <a:lnTo>
                                  <a:pt x="0" y="16"/>
                                </a:lnTo>
                                <a:lnTo>
                                  <a:pt x="13"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868"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63"/>
                        <wps:cNvSpPr>
                          <a:spLocks/>
                        </wps:cNvSpPr>
                        <wps:spPr bwMode="auto">
                          <a:xfrm>
                            <a:off x="8868" y="717"/>
                            <a:ext cx="28" cy="29"/>
                          </a:xfrm>
                          <a:custGeom>
                            <a:avLst/>
                            <a:gdLst>
                              <a:gd name="T0" fmla="+- 0 8882 8868"/>
                              <a:gd name="T1" fmla="*/ T0 w 28"/>
                              <a:gd name="T2" fmla="+- 0 717 717"/>
                              <a:gd name="T3" fmla="*/ 717 h 29"/>
                              <a:gd name="T4" fmla="+- 0 8868 8868"/>
                              <a:gd name="T5" fmla="*/ T4 w 28"/>
                              <a:gd name="T6" fmla="+- 0 731 717"/>
                              <a:gd name="T7" fmla="*/ 731 h 29"/>
                              <a:gd name="T8" fmla="+- 0 8882 8868"/>
                              <a:gd name="T9" fmla="*/ T8 w 28"/>
                              <a:gd name="T10" fmla="+- 0 746 717"/>
                              <a:gd name="T11" fmla="*/ 746 h 29"/>
                              <a:gd name="T12" fmla="+- 0 8895 8868"/>
                              <a:gd name="T13" fmla="*/ T12 w 28"/>
                              <a:gd name="T14" fmla="+- 0 733 717"/>
                              <a:gd name="T15" fmla="*/ 733 h 29"/>
                              <a:gd name="T16" fmla="+- 0 8882 886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4" y="0"/>
                                </a:moveTo>
                                <a:lnTo>
                                  <a:pt x="0" y="14"/>
                                </a:lnTo>
                                <a:lnTo>
                                  <a:pt x="14" y="29"/>
                                </a:lnTo>
                                <a:lnTo>
                                  <a:pt x="27" y="16"/>
                                </a:lnTo>
                                <a:lnTo>
                                  <a:pt x="14"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AutoShape 64"/>
                        <wps:cNvSpPr>
                          <a:spLocks/>
                        </wps:cNvSpPr>
                        <wps:spPr bwMode="auto">
                          <a:xfrm>
                            <a:off x="8835" y="690"/>
                            <a:ext cx="22" cy="83"/>
                          </a:xfrm>
                          <a:custGeom>
                            <a:avLst/>
                            <a:gdLst>
                              <a:gd name="T0" fmla="+- 0 8839 8836"/>
                              <a:gd name="T1" fmla="*/ T0 w 22"/>
                              <a:gd name="T2" fmla="+- 0 751 691"/>
                              <a:gd name="T3" fmla="*/ 751 h 83"/>
                              <a:gd name="T4" fmla="+- 0 8854 8836"/>
                              <a:gd name="T5" fmla="*/ T4 w 22"/>
                              <a:gd name="T6" fmla="+- 0 751 691"/>
                              <a:gd name="T7" fmla="*/ 751 h 83"/>
                              <a:gd name="T8" fmla="+- 0 8855 8836"/>
                              <a:gd name="T9" fmla="*/ T8 w 22"/>
                              <a:gd name="T10" fmla="+- 0 751 691"/>
                              <a:gd name="T11" fmla="*/ 751 h 83"/>
                              <a:gd name="T12" fmla="+- 0 8857 8836"/>
                              <a:gd name="T13" fmla="*/ T12 w 22"/>
                              <a:gd name="T14" fmla="+- 0 751 691"/>
                              <a:gd name="T15" fmla="*/ 751 h 83"/>
                              <a:gd name="T16" fmla="+- 0 8857 8836"/>
                              <a:gd name="T17" fmla="*/ T16 w 22"/>
                              <a:gd name="T18" fmla="+- 0 753 691"/>
                              <a:gd name="T19" fmla="*/ 753 h 83"/>
                              <a:gd name="T20" fmla="+- 0 8857 8836"/>
                              <a:gd name="T21" fmla="*/ T20 w 22"/>
                              <a:gd name="T22" fmla="+- 0 758 691"/>
                              <a:gd name="T23" fmla="*/ 758 h 83"/>
                              <a:gd name="T24" fmla="+- 0 8857 8836"/>
                              <a:gd name="T25" fmla="*/ T24 w 22"/>
                              <a:gd name="T26" fmla="+- 0 763 691"/>
                              <a:gd name="T27" fmla="*/ 763 h 83"/>
                              <a:gd name="T28" fmla="+- 0 8857 8836"/>
                              <a:gd name="T29" fmla="*/ T28 w 22"/>
                              <a:gd name="T30" fmla="+- 0 767 691"/>
                              <a:gd name="T31" fmla="*/ 767 h 83"/>
                              <a:gd name="T32" fmla="+- 0 8857 8836"/>
                              <a:gd name="T33" fmla="*/ T32 w 22"/>
                              <a:gd name="T34" fmla="+- 0 769 691"/>
                              <a:gd name="T35" fmla="*/ 769 h 83"/>
                              <a:gd name="T36" fmla="+- 0 8857 8836"/>
                              <a:gd name="T37" fmla="*/ T36 w 22"/>
                              <a:gd name="T38" fmla="+- 0 770 691"/>
                              <a:gd name="T39" fmla="*/ 770 h 83"/>
                              <a:gd name="T40" fmla="+- 0 8857 8836"/>
                              <a:gd name="T41" fmla="*/ T40 w 22"/>
                              <a:gd name="T42" fmla="+- 0 771 691"/>
                              <a:gd name="T43" fmla="*/ 771 h 83"/>
                              <a:gd name="T44" fmla="+- 0 8857 8836"/>
                              <a:gd name="T45" fmla="*/ T44 w 22"/>
                              <a:gd name="T46" fmla="+- 0 773 691"/>
                              <a:gd name="T47" fmla="*/ 773 h 83"/>
                              <a:gd name="T48" fmla="+- 0 8856 8836"/>
                              <a:gd name="T49" fmla="*/ T48 w 22"/>
                              <a:gd name="T50" fmla="+- 0 773 691"/>
                              <a:gd name="T51" fmla="*/ 773 h 83"/>
                              <a:gd name="T52" fmla="+- 0 8855 8836"/>
                              <a:gd name="T53" fmla="*/ T52 w 22"/>
                              <a:gd name="T54" fmla="+- 0 773 691"/>
                              <a:gd name="T55" fmla="*/ 773 h 83"/>
                              <a:gd name="T56" fmla="+- 0 8839 8836"/>
                              <a:gd name="T57" fmla="*/ T56 w 22"/>
                              <a:gd name="T58" fmla="+- 0 773 691"/>
                              <a:gd name="T59" fmla="*/ 773 h 83"/>
                              <a:gd name="T60" fmla="+- 0 8838 8836"/>
                              <a:gd name="T61" fmla="*/ T60 w 22"/>
                              <a:gd name="T62" fmla="+- 0 773 691"/>
                              <a:gd name="T63" fmla="*/ 773 h 83"/>
                              <a:gd name="T64" fmla="+- 0 8836 8836"/>
                              <a:gd name="T65" fmla="*/ T64 w 22"/>
                              <a:gd name="T66" fmla="+- 0 773 691"/>
                              <a:gd name="T67" fmla="*/ 773 h 83"/>
                              <a:gd name="T68" fmla="+- 0 8836 8836"/>
                              <a:gd name="T69" fmla="*/ T68 w 22"/>
                              <a:gd name="T70" fmla="+- 0 771 691"/>
                              <a:gd name="T71" fmla="*/ 771 h 83"/>
                              <a:gd name="T72" fmla="+- 0 8836 8836"/>
                              <a:gd name="T73" fmla="*/ T72 w 22"/>
                              <a:gd name="T74" fmla="+- 0 766 691"/>
                              <a:gd name="T75" fmla="*/ 766 h 83"/>
                              <a:gd name="T76" fmla="+- 0 8836 8836"/>
                              <a:gd name="T77" fmla="*/ T76 w 22"/>
                              <a:gd name="T78" fmla="+- 0 761 691"/>
                              <a:gd name="T79" fmla="*/ 761 h 83"/>
                              <a:gd name="T80" fmla="+- 0 8836 8836"/>
                              <a:gd name="T81" fmla="*/ T80 w 22"/>
                              <a:gd name="T82" fmla="+- 0 757 691"/>
                              <a:gd name="T83" fmla="*/ 757 h 83"/>
                              <a:gd name="T84" fmla="+- 0 8836 8836"/>
                              <a:gd name="T85" fmla="*/ T84 w 22"/>
                              <a:gd name="T86" fmla="+- 0 755 691"/>
                              <a:gd name="T87" fmla="*/ 755 h 83"/>
                              <a:gd name="T88" fmla="+- 0 8836 8836"/>
                              <a:gd name="T89" fmla="*/ T88 w 22"/>
                              <a:gd name="T90" fmla="+- 0 754 691"/>
                              <a:gd name="T91" fmla="*/ 754 h 83"/>
                              <a:gd name="T92" fmla="+- 0 8836 8836"/>
                              <a:gd name="T93" fmla="*/ T92 w 22"/>
                              <a:gd name="T94" fmla="+- 0 753 691"/>
                              <a:gd name="T95" fmla="*/ 753 h 83"/>
                              <a:gd name="T96" fmla="+- 0 8836 8836"/>
                              <a:gd name="T97" fmla="*/ T96 w 22"/>
                              <a:gd name="T98" fmla="+- 0 751 691"/>
                              <a:gd name="T99" fmla="*/ 751 h 83"/>
                              <a:gd name="T100" fmla="+- 0 8838 8836"/>
                              <a:gd name="T101" fmla="*/ T100 w 22"/>
                              <a:gd name="T102" fmla="+- 0 751 691"/>
                              <a:gd name="T103" fmla="*/ 751 h 83"/>
                              <a:gd name="T104" fmla="+- 0 8839 8836"/>
                              <a:gd name="T105" fmla="*/ T104 w 22"/>
                              <a:gd name="T106" fmla="+- 0 751 691"/>
                              <a:gd name="T107" fmla="*/ 751 h 83"/>
                              <a:gd name="T108" fmla="+- 0 8839 8836"/>
                              <a:gd name="T109" fmla="*/ T108 w 22"/>
                              <a:gd name="T110" fmla="+- 0 691 691"/>
                              <a:gd name="T111" fmla="*/ 691 h 83"/>
                              <a:gd name="T112" fmla="+- 0 8854 8836"/>
                              <a:gd name="T113" fmla="*/ T112 w 22"/>
                              <a:gd name="T114" fmla="+- 0 691 691"/>
                              <a:gd name="T115" fmla="*/ 691 h 83"/>
                              <a:gd name="T116" fmla="+- 0 8855 8836"/>
                              <a:gd name="T117" fmla="*/ T116 w 22"/>
                              <a:gd name="T118" fmla="+- 0 691 691"/>
                              <a:gd name="T119" fmla="*/ 691 h 83"/>
                              <a:gd name="T120" fmla="+- 0 8857 8836"/>
                              <a:gd name="T121" fmla="*/ T120 w 22"/>
                              <a:gd name="T122" fmla="+- 0 691 691"/>
                              <a:gd name="T123" fmla="*/ 691 h 83"/>
                              <a:gd name="T124" fmla="+- 0 8857 8836"/>
                              <a:gd name="T125" fmla="*/ T124 w 22"/>
                              <a:gd name="T126" fmla="+- 0 692 691"/>
                              <a:gd name="T127" fmla="*/ 692 h 83"/>
                              <a:gd name="T128" fmla="+- 0 8857 8836"/>
                              <a:gd name="T129" fmla="*/ T128 w 22"/>
                              <a:gd name="T130" fmla="+- 0 697 691"/>
                              <a:gd name="T131" fmla="*/ 697 h 83"/>
                              <a:gd name="T132" fmla="+- 0 8857 8836"/>
                              <a:gd name="T133" fmla="*/ T132 w 22"/>
                              <a:gd name="T134" fmla="+- 0 702 691"/>
                              <a:gd name="T135" fmla="*/ 702 h 83"/>
                              <a:gd name="T136" fmla="+- 0 8857 8836"/>
                              <a:gd name="T137" fmla="*/ T136 w 22"/>
                              <a:gd name="T138" fmla="+- 0 707 691"/>
                              <a:gd name="T139" fmla="*/ 707 h 83"/>
                              <a:gd name="T140" fmla="+- 0 8857 8836"/>
                              <a:gd name="T141" fmla="*/ T140 w 22"/>
                              <a:gd name="T142" fmla="+- 0 708 691"/>
                              <a:gd name="T143" fmla="*/ 708 h 83"/>
                              <a:gd name="T144" fmla="+- 0 8857 8836"/>
                              <a:gd name="T145" fmla="*/ T144 w 22"/>
                              <a:gd name="T146" fmla="+- 0 709 691"/>
                              <a:gd name="T147" fmla="*/ 709 h 83"/>
                              <a:gd name="T148" fmla="+- 0 8857 8836"/>
                              <a:gd name="T149" fmla="*/ T148 w 22"/>
                              <a:gd name="T150" fmla="+- 0 711 691"/>
                              <a:gd name="T151" fmla="*/ 711 h 83"/>
                              <a:gd name="T152" fmla="+- 0 8857 8836"/>
                              <a:gd name="T153" fmla="*/ T152 w 22"/>
                              <a:gd name="T154" fmla="+- 0 712 691"/>
                              <a:gd name="T155" fmla="*/ 712 h 83"/>
                              <a:gd name="T156" fmla="+- 0 8856 8836"/>
                              <a:gd name="T157" fmla="*/ T156 w 22"/>
                              <a:gd name="T158" fmla="+- 0 712 691"/>
                              <a:gd name="T159" fmla="*/ 712 h 83"/>
                              <a:gd name="T160" fmla="+- 0 8855 8836"/>
                              <a:gd name="T161" fmla="*/ T160 w 22"/>
                              <a:gd name="T162" fmla="+- 0 712 691"/>
                              <a:gd name="T163" fmla="*/ 712 h 83"/>
                              <a:gd name="T164" fmla="+- 0 8839 8836"/>
                              <a:gd name="T165" fmla="*/ T164 w 22"/>
                              <a:gd name="T166" fmla="+- 0 712 691"/>
                              <a:gd name="T167" fmla="*/ 712 h 83"/>
                              <a:gd name="T168" fmla="+- 0 8838 8836"/>
                              <a:gd name="T169" fmla="*/ T168 w 22"/>
                              <a:gd name="T170" fmla="+- 0 712 691"/>
                              <a:gd name="T171" fmla="*/ 712 h 83"/>
                              <a:gd name="T172" fmla="+- 0 8836 8836"/>
                              <a:gd name="T173" fmla="*/ T172 w 22"/>
                              <a:gd name="T174" fmla="+- 0 712 691"/>
                              <a:gd name="T175" fmla="*/ 712 h 83"/>
                              <a:gd name="T176" fmla="+- 0 8836 8836"/>
                              <a:gd name="T177" fmla="*/ T176 w 22"/>
                              <a:gd name="T178" fmla="+- 0 711 691"/>
                              <a:gd name="T179" fmla="*/ 711 h 83"/>
                              <a:gd name="T180" fmla="+- 0 8836 8836"/>
                              <a:gd name="T181" fmla="*/ T180 w 22"/>
                              <a:gd name="T182" fmla="+- 0 706 691"/>
                              <a:gd name="T183" fmla="*/ 706 h 83"/>
                              <a:gd name="T184" fmla="+- 0 8836 8836"/>
                              <a:gd name="T185" fmla="*/ T184 w 22"/>
                              <a:gd name="T186" fmla="+- 0 701 691"/>
                              <a:gd name="T187" fmla="*/ 701 h 83"/>
                              <a:gd name="T188" fmla="+- 0 8836 8836"/>
                              <a:gd name="T189" fmla="*/ T188 w 22"/>
                              <a:gd name="T190" fmla="+- 0 696 691"/>
                              <a:gd name="T191" fmla="*/ 696 h 83"/>
                              <a:gd name="T192" fmla="+- 0 8836 8836"/>
                              <a:gd name="T193" fmla="*/ T192 w 22"/>
                              <a:gd name="T194" fmla="+- 0 695 691"/>
                              <a:gd name="T195" fmla="*/ 695 h 83"/>
                              <a:gd name="T196" fmla="+- 0 8836 8836"/>
                              <a:gd name="T197" fmla="*/ T196 w 22"/>
                              <a:gd name="T198" fmla="+- 0 693 691"/>
                              <a:gd name="T199" fmla="*/ 693 h 83"/>
                              <a:gd name="T200" fmla="+- 0 8836 8836"/>
                              <a:gd name="T201" fmla="*/ T200 w 22"/>
                              <a:gd name="T202" fmla="+- 0 692 691"/>
                              <a:gd name="T203" fmla="*/ 692 h 83"/>
                              <a:gd name="T204" fmla="+- 0 8836 8836"/>
                              <a:gd name="T205" fmla="*/ T204 w 22"/>
                              <a:gd name="T206" fmla="+- 0 691 691"/>
                              <a:gd name="T207" fmla="*/ 691 h 83"/>
                              <a:gd name="T208" fmla="+- 0 8838 8836"/>
                              <a:gd name="T209" fmla="*/ T208 w 22"/>
                              <a:gd name="T210" fmla="+- 0 691 691"/>
                              <a:gd name="T211" fmla="*/ 691 h 83"/>
                              <a:gd name="T212" fmla="+- 0 8839 8836"/>
                              <a:gd name="T213" fmla="*/ T212 w 22"/>
                              <a:gd name="T214" fmla="+- 0 691 691"/>
                              <a:gd name="T215" fmla="*/ 69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2" h="83">
                                <a:moveTo>
                                  <a:pt x="3" y="60"/>
                                </a:moveTo>
                                <a:lnTo>
                                  <a:pt x="18" y="60"/>
                                </a:lnTo>
                                <a:lnTo>
                                  <a:pt x="19" y="60"/>
                                </a:lnTo>
                                <a:lnTo>
                                  <a:pt x="21" y="60"/>
                                </a:lnTo>
                                <a:lnTo>
                                  <a:pt x="21" y="62"/>
                                </a:lnTo>
                                <a:lnTo>
                                  <a:pt x="21" y="67"/>
                                </a:lnTo>
                                <a:lnTo>
                                  <a:pt x="21" y="72"/>
                                </a:lnTo>
                                <a:lnTo>
                                  <a:pt x="21" y="76"/>
                                </a:lnTo>
                                <a:lnTo>
                                  <a:pt x="21" y="78"/>
                                </a:lnTo>
                                <a:lnTo>
                                  <a:pt x="21" y="79"/>
                                </a:lnTo>
                                <a:lnTo>
                                  <a:pt x="21" y="80"/>
                                </a:lnTo>
                                <a:lnTo>
                                  <a:pt x="21" y="82"/>
                                </a:lnTo>
                                <a:lnTo>
                                  <a:pt x="20" y="82"/>
                                </a:lnTo>
                                <a:lnTo>
                                  <a:pt x="19" y="82"/>
                                </a:lnTo>
                                <a:lnTo>
                                  <a:pt x="3" y="82"/>
                                </a:lnTo>
                                <a:lnTo>
                                  <a:pt x="2" y="82"/>
                                </a:lnTo>
                                <a:lnTo>
                                  <a:pt x="0" y="82"/>
                                </a:lnTo>
                                <a:lnTo>
                                  <a:pt x="0" y="80"/>
                                </a:lnTo>
                                <a:lnTo>
                                  <a:pt x="0" y="75"/>
                                </a:lnTo>
                                <a:lnTo>
                                  <a:pt x="0" y="70"/>
                                </a:lnTo>
                                <a:lnTo>
                                  <a:pt x="0" y="66"/>
                                </a:lnTo>
                                <a:lnTo>
                                  <a:pt x="0" y="64"/>
                                </a:lnTo>
                                <a:lnTo>
                                  <a:pt x="0" y="63"/>
                                </a:lnTo>
                                <a:lnTo>
                                  <a:pt x="0" y="62"/>
                                </a:lnTo>
                                <a:lnTo>
                                  <a:pt x="0" y="60"/>
                                </a:lnTo>
                                <a:lnTo>
                                  <a:pt x="2" y="60"/>
                                </a:lnTo>
                                <a:lnTo>
                                  <a:pt x="3" y="60"/>
                                </a:lnTo>
                                <a:close/>
                                <a:moveTo>
                                  <a:pt x="3" y="0"/>
                                </a:moveTo>
                                <a:lnTo>
                                  <a:pt x="18" y="0"/>
                                </a:lnTo>
                                <a:lnTo>
                                  <a:pt x="19" y="0"/>
                                </a:lnTo>
                                <a:lnTo>
                                  <a:pt x="21" y="0"/>
                                </a:lnTo>
                                <a:lnTo>
                                  <a:pt x="21" y="1"/>
                                </a:lnTo>
                                <a:lnTo>
                                  <a:pt x="21" y="6"/>
                                </a:lnTo>
                                <a:lnTo>
                                  <a:pt x="21" y="11"/>
                                </a:lnTo>
                                <a:lnTo>
                                  <a:pt x="21" y="16"/>
                                </a:lnTo>
                                <a:lnTo>
                                  <a:pt x="21" y="17"/>
                                </a:lnTo>
                                <a:lnTo>
                                  <a:pt x="21" y="18"/>
                                </a:lnTo>
                                <a:lnTo>
                                  <a:pt x="21" y="20"/>
                                </a:lnTo>
                                <a:lnTo>
                                  <a:pt x="21" y="21"/>
                                </a:lnTo>
                                <a:lnTo>
                                  <a:pt x="20" y="21"/>
                                </a:lnTo>
                                <a:lnTo>
                                  <a:pt x="19" y="21"/>
                                </a:lnTo>
                                <a:lnTo>
                                  <a:pt x="3" y="21"/>
                                </a:lnTo>
                                <a:lnTo>
                                  <a:pt x="2" y="21"/>
                                </a:lnTo>
                                <a:lnTo>
                                  <a:pt x="0" y="21"/>
                                </a:lnTo>
                                <a:lnTo>
                                  <a:pt x="0" y="20"/>
                                </a:lnTo>
                                <a:lnTo>
                                  <a:pt x="0" y="15"/>
                                </a:lnTo>
                                <a:lnTo>
                                  <a:pt x="0" y="10"/>
                                </a:lnTo>
                                <a:lnTo>
                                  <a:pt x="0" y="5"/>
                                </a:lnTo>
                                <a:lnTo>
                                  <a:pt x="0" y="4"/>
                                </a:lnTo>
                                <a:lnTo>
                                  <a:pt x="0" y="2"/>
                                </a:lnTo>
                                <a:lnTo>
                                  <a:pt x="0" y="1"/>
                                </a:lnTo>
                                <a:lnTo>
                                  <a:pt x="0" y="0"/>
                                </a:lnTo>
                                <a:lnTo>
                                  <a:pt x="2" y="0"/>
                                </a:lnTo>
                                <a:lnTo>
                                  <a:pt x="3" y="0"/>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AutoShape 65"/>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330 9048"/>
                              <a:gd name="T13" fmla="*/ T12 w 340"/>
                              <a:gd name="T14" fmla="+- 0 640 440"/>
                              <a:gd name="T15" fmla="*/ 640 h 240"/>
                              <a:gd name="T16" fmla="+- 0 9086 9048"/>
                              <a:gd name="T17" fmla="*/ T16 w 340"/>
                              <a:gd name="T18" fmla="+- 0 640 440"/>
                              <a:gd name="T19" fmla="*/ 640 h 240"/>
                              <a:gd name="T20" fmla="+- 0 9086 9048"/>
                              <a:gd name="T21" fmla="*/ T20 w 340"/>
                              <a:gd name="T22" fmla="+- 0 520 440"/>
                              <a:gd name="T23" fmla="*/ 520 h 240"/>
                              <a:gd name="T24" fmla="+- 0 9161 9048"/>
                              <a:gd name="T25" fmla="*/ T24 w 340"/>
                              <a:gd name="T26" fmla="+- 0 520 440"/>
                              <a:gd name="T27" fmla="*/ 520 h 240"/>
                              <a:gd name="T28" fmla="+- 0 9048 9048"/>
                              <a:gd name="T29" fmla="*/ T28 w 340"/>
                              <a:gd name="T30" fmla="+- 0 440 440"/>
                              <a:gd name="T31" fmla="*/ 440 h 240"/>
                              <a:gd name="T32" fmla="+- 0 9161 9048"/>
                              <a:gd name="T33" fmla="*/ T32 w 340"/>
                              <a:gd name="T34" fmla="+- 0 520 440"/>
                              <a:gd name="T35" fmla="*/ 520 h 240"/>
                              <a:gd name="T36" fmla="+- 0 9086 9048"/>
                              <a:gd name="T37" fmla="*/ T36 w 340"/>
                              <a:gd name="T38" fmla="+- 0 520 440"/>
                              <a:gd name="T39" fmla="*/ 520 h 240"/>
                              <a:gd name="T40" fmla="+- 0 9257 9048"/>
                              <a:gd name="T41" fmla="*/ T40 w 340"/>
                              <a:gd name="T42" fmla="+- 0 640 440"/>
                              <a:gd name="T43" fmla="*/ 640 h 240"/>
                              <a:gd name="T44" fmla="+- 0 9330 9048"/>
                              <a:gd name="T45" fmla="*/ T44 w 340"/>
                              <a:gd name="T46" fmla="+- 0 640 440"/>
                              <a:gd name="T47" fmla="*/ 640 h 240"/>
                              <a:gd name="T48" fmla="+- 0 9161 9048"/>
                              <a:gd name="T49" fmla="*/ T48 w 340"/>
                              <a:gd name="T50" fmla="+- 0 520 440"/>
                              <a:gd name="T51" fmla="*/ 52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0" h="240">
                                <a:moveTo>
                                  <a:pt x="0" y="0"/>
                                </a:moveTo>
                                <a:lnTo>
                                  <a:pt x="0" y="240"/>
                                </a:lnTo>
                                <a:lnTo>
                                  <a:pt x="339" y="240"/>
                                </a:lnTo>
                                <a:lnTo>
                                  <a:pt x="282" y="200"/>
                                </a:lnTo>
                                <a:lnTo>
                                  <a:pt x="38" y="200"/>
                                </a:lnTo>
                                <a:lnTo>
                                  <a:pt x="38" y="80"/>
                                </a:lnTo>
                                <a:lnTo>
                                  <a:pt x="113" y="80"/>
                                </a:lnTo>
                                <a:lnTo>
                                  <a:pt x="0" y="0"/>
                                </a:lnTo>
                                <a:close/>
                                <a:moveTo>
                                  <a:pt x="113" y="80"/>
                                </a:moveTo>
                                <a:lnTo>
                                  <a:pt x="38" y="80"/>
                                </a:lnTo>
                                <a:lnTo>
                                  <a:pt x="209" y="200"/>
                                </a:lnTo>
                                <a:lnTo>
                                  <a:pt x="282" y="200"/>
                                </a:lnTo>
                                <a:lnTo>
                                  <a:pt x="113" y="80"/>
                                </a:lnTo>
                                <a:close/>
                              </a:path>
                            </a:pathLst>
                          </a:custGeom>
                          <a:solidFill>
                            <a:srgbClr val="6487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AutoShape 66"/>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048 9048"/>
                              <a:gd name="T13" fmla="*/ T12 w 340"/>
                              <a:gd name="T14" fmla="+- 0 440 440"/>
                              <a:gd name="T15" fmla="*/ 440 h 240"/>
                              <a:gd name="T16" fmla="+- 0 9086 9048"/>
                              <a:gd name="T17" fmla="*/ T16 w 340"/>
                              <a:gd name="T18" fmla="+- 0 520 440"/>
                              <a:gd name="T19" fmla="*/ 520 h 240"/>
                              <a:gd name="T20" fmla="+- 0 9257 9048"/>
                              <a:gd name="T21" fmla="*/ T20 w 340"/>
                              <a:gd name="T22" fmla="+- 0 640 440"/>
                              <a:gd name="T23" fmla="*/ 640 h 240"/>
                              <a:gd name="T24" fmla="+- 0 9086 9048"/>
                              <a:gd name="T25" fmla="*/ T24 w 340"/>
                              <a:gd name="T26" fmla="+- 0 640 440"/>
                              <a:gd name="T27" fmla="*/ 640 h 240"/>
                              <a:gd name="T28" fmla="+- 0 9086 9048"/>
                              <a:gd name="T29" fmla="*/ T28 w 340"/>
                              <a:gd name="T30" fmla="+- 0 520 440"/>
                              <a:gd name="T31" fmla="*/ 520 h 2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0" h="240">
                                <a:moveTo>
                                  <a:pt x="0" y="0"/>
                                </a:moveTo>
                                <a:lnTo>
                                  <a:pt x="0" y="240"/>
                                </a:lnTo>
                                <a:lnTo>
                                  <a:pt x="339" y="240"/>
                                </a:lnTo>
                                <a:lnTo>
                                  <a:pt x="0" y="0"/>
                                </a:lnTo>
                                <a:close/>
                                <a:moveTo>
                                  <a:pt x="38" y="80"/>
                                </a:moveTo>
                                <a:lnTo>
                                  <a:pt x="209" y="200"/>
                                </a:lnTo>
                                <a:lnTo>
                                  <a:pt x="38" y="200"/>
                                </a:lnTo>
                                <a:lnTo>
                                  <a:pt x="38" y="80"/>
                                </a:lnTo>
                                <a:close/>
                              </a:path>
                            </a:pathLst>
                          </a:custGeom>
                          <a:noFill/>
                          <a:ln w="7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67"/>
                        <wps:cNvCnPr>
                          <a:cxnSpLocks noChangeShapeType="1"/>
                        </wps:cNvCnPr>
                        <wps:spPr bwMode="auto">
                          <a:xfrm>
                            <a:off x="9035" y="402"/>
                            <a:ext cx="0" cy="395"/>
                          </a:xfrm>
                          <a:prstGeom prst="line">
                            <a:avLst/>
                          </a:prstGeom>
                          <a:noFill/>
                          <a:ln w="2863">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8"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22" y="782"/>
                            <a:ext cx="24"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 name="Freeform 69"/>
                        <wps:cNvSpPr>
                          <a:spLocks/>
                        </wps:cNvSpPr>
                        <wps:spPr bwMode="auto">
                          <a:xfrm>
                            <a:off x="9022" y="782"/>
                            <a:ext cx="24" cy="55"/>
                          </a:xfrm>
                          <a:custGeom>
                            <a:avLst/>
                            <a:gdLst>
                              <a:gd name="T0" fmla="+- 0 9047 9023"/>
                              <a:gd name="T1" fmla="*/ T0 w 24"/>
                              <a:gd name="T2" fmla="+- 0 822 783"/>
                              <a:gd name="T3" fmla="*/ 822 h 55"/>
                              <a:gd name="T4" fmla="+- 0 9047 9023"/>
                              <a:gd name="T5" fmla="*/ T4 w 24"/>
                              <a:gd name="T6" fmla="+- 0 783 783"/>
                              <a:gd name="T7" fmla="*/ 783 h 55"/>
                              <a:gd name="T8" fmla="+- 0 9023 9023"/>
                              <a:gd name="T9" fmla="*/ T8 w 24"/>
                              <a:gd name="T10" fmla="+- 0 783 783"/>
                              <a:gd name="T11" fmla="*/ 783 h 55"/>
                              <a:gd name="T12" fmla="+- 0 9023 9023"/>
                              <a:gd name="T13" fmla="*/ T12 w 24"/>
                              <a:gd name="T14" fmla="+- 0 793 783"/>
                              <a:gd name="T15" fmla="*/ 793 h 55"/>
                              <a:gd name="T16" fmla="+- 0 9023 9023"/>
                              <a:gd name="T17" fmla="*/ T16 w 24"/>
                              <a:gd name="T18" fmla="+- 0 803 783"/>
                              <a:gd name="T19" fmla="*/ 803 h 55"/>
                              <a:gd name="T20" fmla="+- 0 9035 9023"/>
                              <a:gd name="T21" fmla="*/ T20 w 24"/>
                              <a:gd name="T22" fmla="+- 0 837 783"/>
                              <a:gd name="T23" fmla="*/ 837 h 55"/>
                              <a:gd name="T24" fmla="+- 0 9036 9023"/>
                              <a:gd name="T25" fmla="*/ T24 w 24"/>
                              <a:gd name="T26" fmla="+- 0 837 783"/>
                              <a:gd name="T27" fmla="*/ 837 h 55"/>
                              <a:gd name="T28" fmla="+- 0 9046 9023"/>
                              <a:gd name="T29" fmla="*/ T28 w 24"/>
                              <a:gd name="T30" fmla="+- 0 826 783"/>
                              <a:gd name="T31" fmla="*/ 826 h 55"/>
                              <a:gd name="T32" fmla="+- 0 9046 9023"/>
                              <a:gd name="T33" fmla="*/ T32 w 24"/>
                              <a:gd name="T34" fmla="+- 0 825 783"/>
                              <a:gd name="T35" fmla="*/ 825 h 55"/>
                              <a:gd name="T36" fmla="+- 0 9047 9023"/>
                              <a:gd name="T37" fmla="*/ T36 w 24"/>
                              <a:gd name="T38" fmla="+- 0 823 783"/>
                              <a:gd name="T39" fmla="*/ 823 h 55"/>
                              <a:gd name="T40" fmla="+- 0 9047 9023"/>
                              <a:gd name="T41" fmla="*/ T40 w 24"/>
                              <a:gd name="T42" fmla="+- 0 822 783"/>
                              <a:gd name="T43" fmla="*/ 822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55">
                                <a:moveTo>
                                  <a:pt x="24" y="39"/>
                                </a:moveTo>
                                <a:lnTo>
                                  <a:pt x="24" y="0"/>
                                </a:lnTo>
                                <a:lnTo>
                                  <a:pt x="0" y="0"/>
                                </a:lnTo>
                                <a:lnTo>
                                  <a:pt x="0" y="10"/>
                                </a:lnTo>
                                <a:lnTo>
                                  <a:pt x="0" y="20"/>
                                </a:lnTo>
                                <a:lnTo>
                                  <a:pt x="12" y="54"/>
                                </a:lnTo>
                                <a:lnTo>
                                  <a:pt x="13" y="54"/>
                                </a:lnTo>
                                <a:lnTo>
                                  <a:pt x="23" y="43"/>
                                </a:lnTo>
                                <a:lnTo>
                                  <a:pt x="23" y="42"/>
                                </a:lnTo>
                                <a:lnTo>
                                  <a:pt x="24" y="40"/>
                                </a:lnTo>
                                <a:lnTo>
                                  <a:pt x="24" y="39"/>
                                </a:lnTo>
                                <a:close/>
                              </a:path>
                            </a:pathLst>
                          </a:custGeom>
                          <a:noFill/>
                          <a:ln w="1278">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49" y="71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71"/>
                        <wps:cNvSpPr>
                          <a:spLocks noChangeArrowheads="1"/>
                        </wps:cNvSpPr>
                        <wps:spPr bwMode="auto">
                          <a:xfrm>
                            <a:off x="9049" y="71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2"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82"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 name="Rectangle 73"/>
                        <wps:cNvSpPr>
                          <a:spLocks noChangeArrowheads="1"/>
                        </wps:cNvSpPr>
                        <wps:spPr bwMode="auto">
                          <a:xfrm>
                            <a:off x="9082"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17" y="71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Rectangle 75"/>
                        <wps:cNvSpPr>
                          <a:spLocks noChangeArrowheads="1"/>
                        </wps:cNvSpPr>
                        <wps:spPr bwMode="auto">
                          <a:xfrm>
                            <a:off x="9117" y="71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6"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1"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77"/>
                        <wps:cNvSpPr>
                          <a:spLocks noChangeArrowheads="1"/>
                        </wps:cNvSpPr>
                        <wps:spPr bwMode="auto">
                          <a:xfrm>
                            <a:off x="9151"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8"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79"/>
                        <wps:cNvSpPr>
                          <a:spLocks noChangeArrowheads="1"/>
                        </wps:cNvSpPr>
                        <wps:spPr bwMode="auto">
                          <a:xfrm>
                            <a:off x="9185"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19"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Rectangle 81"/>
                        <wps:cNvSpPr>
                          <a:spLocks noChangeArrowheads="1"/>
                        </wps:cNvSpPr>
                        <wps:spPr bwMode="auto">
                          <a:xfrm>
                            <a:off x="9219"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2"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3"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Rectangle 83"/>
                        <wps:cNvSpPr>
                          <a:spLocks noChangeArrowheads="1"/>
                        </wps:cNvSpPr>
                        <wps:spPr bwMode="auto">
                          <a:xfrm>
                            <a:off x="9253"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87" y="71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Rectangle 85"/>
                        <wps:cNvSpPr>
                          <a:spLocks noChangeArrowheads="1"/>
                        </wps:cNvSpPr>
                        <wps:spPr bwMode="auto">
                          <a:xfrm>
                            <a:off x="9287" y="71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2"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87"/>
                        <wps:cNvSpPr>
                          <a:spLocks noChangeArrowheads="1"/>
                        </wps:cNvSpPr>
                        <wps:spPr bwMode="auto">
                          <a:xfrm>
                            <a:off x="9322"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8"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356" y="715"/>
                            <a:ext cx="4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Freeform 89"/>
                        <wps:cNvSpPr>
                          <a:spLocks/>
                        </wps:cNvSpPr>
                        <wps:spPr bwMode="auto">
                          <a:xfrm>
                            <a:off x="9356" y="715"/>
                            <a:ext cx="47" cy="23"/>
                          </a:xfrm>
                          <a:custGeom>
                            <a:avLst/>
                            <a:gdLst>
                              <a:gd name="T0" fmla="+- 0 9356 9356"/>
                              <a:gd name="T1" fmla="*/ T0 w 47"/>
                              <a:gd name="T2" fmla="+- 0 716 716"/>
                              <a:gd name="T3" fmla="*/ 716 h 23"/>
                              <a:gd name="T4" fmla="+- 0 9356 9356"/>
                              <a:gd name="T5" fmla="*/ T4 w 47"/>
                              <a:gd name="T6" fmla="+- 0 738 716"/>
                              <a:gd name="T7" fmla="*/ 738 h 23"/>
                              <a:gd name="T8" fmla="+- 0 9403 9356"/>
                              <a:gd name="T9" fmla="*/ T8 w 47"/>
                              <a:gd name="T10" fmla="+- 0 738 716"/>
                              <a:gd name="T11" fmla="*/ 738 h 23"/>
                              <a:gd name="T12" fmla="+- 0 9401 9356"/>
                              <a:gd name="T13" fmla="*/ T12 w 47"/>
                              <a:gd name="T14" fmla="+- 0 731 716"/>
                              <a:gd name="T15" fmla="*/ 731 h 23"/>
                              <a:gd name="T16" fmla="+- 0 9400 9356"/>
                              <a:gd name="T17" fmla="*/ T16 w 47"/>
                              <a:gd name="T18" fmla="+- 0 723 716"/>
                              <a:gd name="T19" fmla="*/ 723 h 23"/>
                              <a:gd name="T20" fmla="+- 0 9398 9356"/>
                              <a:gd name="T21" fmla="*/ T20 w 47"/>
                              <a:gd name="T22" fmla="+- 0 716 716"/>
                              <a:gd name="T23" fmla="*/ 716 h 23"/>
                              <a:gd name="T24" fmla="+- 0 9356 9356"/>
                              <a:gd name="T25" fmla="*/ T24 w 47"/>
                              <a:gd name="T26" fmla="+- 0 716 716"/>
                              <a:gd name="T27" fmla="*/ 716 h 23"/>
                            </a:gdLst>
                            <a:ahLst/>
                            <a:cxnLst>
                              <a:cxn ang="0">
                                <a:pos x="T1" y="T3"/>
                              </a:cxn>
                              <a:cxn ang="0">
                                <a:pos x="T5" y="T7"/>
                              </a:cxn>
                              <a:cxn ang="0">
                                <a:pos x="T9" y="T11"/>
                              </a:cxn>
                              <a:cxn ang="0">
                                <a:pos x="T13" y="T15"/>
                              </a:cxn>
                              <a:cxn ang="0">
                                <a:pos x="T17" y="T19"/>
                              </a:cxn>
                              <a:cxn ang="0">
                                <a:pos x="T21" y="T23"/>
                              </a:cxn>
                              <a:cxn ang="0">
                                <a:pos x="T25" y="T27"/>
                              </a:cxn>
                            </a:cxnLst>
                            <a:rect l="0" t="0" r="r" b="b"/>
                            <a:pathLst>
                              <a:path w="47" h="23">
                                <a:moveTo>
                                  <a:pt x="0" y="0"/>
                                </a:moveTo>
                                <a:lnTo>
                                  <a:pt x="0" y="22"/>
                                </a:lnTo>
                                <a:lnTo>
                                  <a:pt x="47" y="22"/>
                                </a:lnTo>
                                <a:lnTo>
                                  <a:pt x="45" y="15"/>
                                </a:lnTo>
                                <a:lnTo>
                                  <a:pt x="44"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04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Rectangle 91"/>
                        <wps:cNvSpPr>
                          <a:spLocks noChangeArrowheads="1"/>
                        </wps:cNvSpPr>
                        <wps:spPr bwMode="auto">
                          <a:xfrm>
                            <a:off x="904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2"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75"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Rectangle 93"/>
                        <wps:cNvSpPr>
                          <a:spLocks noChangeArrowheads="1"/>
                        </wps:cNvSpPr>
                        <wps:spPr bwMode="auto">
                          <a:xfrm>
                            <a:off x="9075"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04" y="696"/>
                            <a:ext cx="29"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95"/>
                        <wps:cNvSpPr>
                          <a:spLocks noChangeArrowheads="1"/>
                        </wps:cNvSpPr>
                        <wps:spPr bwMode="auto">
                          <a:xfrm>
                            <a:off x="9104" y="696"/>
                            <a:ext cx="29" cy="19"/>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6"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33"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Rectangle 97"/>
                        <wps:cNvSpPr>
                          <a:spLocks noChangeArrowheads="1"/>
                        </wps:cNvSpPr>
                        <wps:spPr bwMode="auto">
                          <a:xfrm>
                            <a:off x="9133"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62"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Rectangle 99"/>
                        <wps:cNvSpPr>
                          <a:spLocks noChangeArrowheads="1"/>
                        </wps:cNvSpPr>
                        <wps:spPr bwMode="auto">
                          <a:xfrm>
                            <a:off x="9162"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0" name="Picture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191"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Rectangle 101"/>
                        <wps:cNvSpPr>
                          <a:spLocks noChangeArrowheads="1"/>
                        </wps:cNvSpPr>
                        <wps:spPr bwMode="auto">
                          <a:xfrm>
                            <a:off x="9191"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2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Rectangle 103"/>
                        <wps:cNvSpPr>
                          <a:spLocks noChangeArrowheads="1"/>
                        </wps:cNvSpPr>
                        <wps:spPr bwMode="auto">
                          <a:xfrm>
                            <a:off x="922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4"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5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Rectangle 105"/>
                        <wps:cNvSpPr>
                          <a:spLocks noChangeArrowheads="1"/>
                        </wps:cNvSpPr>
                        <wps:spPr bwMode="auto">
                          <a:xfrm>
                            <a:off x="925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6"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7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Rectangle 107"/>
                        <wps:cNvSpPr>
                          <a:spLocks noChangeArrowheads="1"/>
                        </wps:cNvSpPr>
                        <wps:spPr bwMode="auto">
                          <a:xfrm>
                            <a:off x="927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8"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08"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Rectangle 109"/>
                        <wps:cNvSpPr>
                          <a:spLocks noChangeArrowheads="1"/>
                        </wps:cNvSpPr>
                        <wps:spPr bwMode="auto">
                          <a:xfrm>
                            <a:off x="9308"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37"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Rectangle 111"/>
                        <wps:cNvSpPr>
                          <a:spLocks noChangeArrowheads="1"/>
                        </wps:cNvSpPr>
                        <wps:spPr bwMode="auto">
                          <a:xfrm>
                            <a:off x="9337"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2"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66" y="694"/>
                            <a:ext cx="31"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Freeform 113"/>
                        <wps:cNvSpPr>
                          <a:spLocks/>
                        </wps:cNvSpPr>
                        <wps:spPr bwMode="auto">
                          <a:xfrm>
                            <a:off x="9366" y="694"/>
                            <a:ext cx="31" cy="18"/>
                          </a:xfrm>
                          <a:custGeom>
                            <a:avLst/>
                            <a:gdLst>
                              <a:gd name="T0" fmla="+- 0 9366 9366"/>
                              <a:gd name="T1" fmla="*/ T0 w 31"/>
                              <a:gd name="T2" fmla="+- 0 695 695"/>
                              <a:gd name="T3" fmla="*/ 695 h 18"/>
                              <a:gd name="T4" fmla="+- 0 9366 9366"/>
                              <a:gd name="T5" fmla="*/ T4 w 31"/>
                              <a:gd name="T6" fmla="+- 0 712 695"/>
                              <a:gd name="T7" fmla="*/ 712 h 18"/>
                              <a:gd name="T8" fmla="+- 0 9397 9366"/>
                              <a:gd name="T9" fmla="*/ T8 w 31"/>
                              <a:gd name="T10" fmla="+- 0 712 695"/>
                              <a:gd name="T11" fmla="*/ 712 h 18"/>
                              <a:gd name="T12" fmla="+- 0 9396 9366"/>
                              <a:gd name="T13" fmla="*/ T12 w 31"/>
                              <a:gd name="T14" fmla="+- 0 706 695"/>
                              <a:gd name="T15" fmla="*/ 706 h 18"/>
                              <a:gd name="T16" fmla="+- 0 9394 9366"/>
                              <a:gd name="T17" fmla="*/ T16 w 31"/>
                              <a:gd name="T18" fmla="+- 0 701 695"/>
                              <a:gd name="T19" fmla="*/ 701 h 18"/>
                              <a:gd name="T20" fmla="+- 0 9392 9366"/>
                              <a:gd name="T21" fmla="*/ T20 w 31"/>
                              <a:gd name="T22" fmla="+- 0 695 695"/>
                              <a:gd name="T23" fmla="*/ 695 h 18"/>
                              <a:gd name="T24" fmla="+- 0 9366 9366"/>
                              <a:gd name="T25" fmla="*/ T24 w 31"/>
                              <a:gd name="T26" fmla="+- 0 695 695"/>
                              <a:gd name="T27" fmla="*/ 695 h 18"/>
                            </a:gdLst>
                            <a:ahLst/>
                            <a:cxnLst>
                              <a:cxn ang="0">
                                <a:pos x="T1" y="T3"/>
                              </a:cxn>
                              <a:cxn ang="0">
                                <a:pos x="T5" y="T7"/>
                              </a:cxn>
                              <a:cxn ang="0">
                                <a:pos x="T9" y="T11"/>
                              </a:cxn>
                              <a:cxn ang="0">
                                <a:pos x="T13" y="T15"/>
                              </a:cxn>
                              <a:cxn ang="0">
                                <a:pos x="T17" y="T19"/>
                              </a:cxn>
                              <a:cxn ang="0">
                                <a:pos x="T21" y="T23"/>
                              </a:cxn>
                              <a:cxn ang="0">
                                <a:pos x="T25" y="T27"/>
                              </a:cxn>
                            </a:cxnLst>
                            <a:rect l="0" t="0" r="r" b="b"/>
                            <a:pathLst>
                              <a:path w="31" h="18">
                                <a:moveTo>
                                  <a:pt x="0" y="0"/>
                                </a:moveTo>
                                <a:lnTo>
                                  <a:pt x="0" y="17"/>
                                </a:lnTo>
                                <a:lnTo>
                                  <a:pt x="31" y="17"/>
                                </a:lnTo>
                                <a:lnTo>
                                  <a:pt x="30" y="11"/>
                                </a:lnTo>
                                <a:lnTo>
                                  <a:pt x="28" y="6"/>
                                </a:lnTo>
                                <a:lnTo>
                                  <a:pt x="26" y="0"/>
                                </a:lnTo>
                                <a:lnTo>
                                  <a:pt x="0" y="0"/>
                                </a:lnTo>
                                <a:close/>
                              </a:path>
                            </a:pathLst>
                          </a:custGeom>
                          <a:noFill/>
                          <a:ln w="3150">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4"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71"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115"/>
                        <wps:cNvSpPr>
                          <a:spLocks noChangeArrowheads="1"/>
                        </wps:cNvSpPr>
                        <wps:spPr bwMode="auto">
                          <a:xfrm>
                            <a:off x="9071"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05"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117"/>
                        <wps:cNvSpPr>
                          <a:spLocks noChangeArrowheads="1"/>
                        </wps:cNvSpPr>
                        <wps:spPr bwMode="auto">
                          <a:xfrm>
                            <a:off x="9105"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38"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Rectangle 119"/>
                        <wps:cNvSpPr>
                          <a:spLocks noChangeArrowheads="1"/>
                        </wps:cNvSpPr>
                        <wps:spPr bwMode="auto">
                          <a:xfrm>
                            <a:off x="9138"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0" name="Picture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72"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Rectangle 121"/>
                        <wps:cNvSpPr>
                          <a:spLocks noChangeArrowheads="1"/>
                        </wps:cNvSpPr>
                        <wps:spPr bwMode="auto">
                          <a:xfrm>
                            <a:off x="9172"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2"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6"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Rectangle 123"/>
                        <wps:cNvSpPr>
                          <a:spLocks noChangeArrowheads="1"/>
                        </wps:cNvSpPr>
                        <wps:spPr bwMode="auto">
                          <a:xfrm>
                            <a:off x="9206"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4"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9"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Rectangle 125"/>
                        <wps:cNvSpPr>
                          <a:spLocks noChangeArrowheads="1"/>
                        </wps:cNvSpPr>
                        <wps:spPr bwMode="auto">
                          <a:xfrm>
                            <a:off x="9239"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Rectangle 127"/>
                        <wps:cNvSpPr>
                          <a:spLocks noChangeArrowheads="1"/>
                        </wps:cNvSpPr>
                        <wps:spPr bwMode="auto">
                          <a:xfrm>
                            <a:off x="9273"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8"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6"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Rectangle 129"/>
                        <wps:cNvSpPr>
                          <a:spLocks noChangeArrowheads="1"/>
                        </wps:cNvSpPr>
                        <wps:spPr bwMode="auto">
                          <a:xfrm>
                            <a:off x="9306"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0" name="Picture 1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0"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131"/>
                        <wps:cNvSpPr>
                          <a:spLocks noChangeArrowheads="1"/>
                        </wps:cNvSpPr>
                        <wps:spPr bwMode="auto">
                          <a:xfrm>
                            <a:off x="9340"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2"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4" y="737"/>
                            <a:ext cx="3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Freeform 133"/>
                        <wps:cNvSpPr>
                          <a:spLocks/>
                        </wps:cNvSpPr>
                        <wps:spPr bwMode="auto">
                          <a:xfrm>
                            <a:off x="9374" y="737"/>
                            <a:ext cx="32" cy="23"/>
                          </a:xfrm>
                          <a:custGeom>
                            <a:avLst/>
                            <a:gdLst>
                              <a:gd name="T0" fmla="+- 0 9374 9374"/>
                              <a:gd name="T1" fmla="*/ T0 w 32"/>
                              <a:gd name="T2" fmla="+- 0 737 737"/>
                              <a:gd name="T3" fmla="*/ 737 h 23"/>
                              <a:gd name="T4" fmla="+- 0 9374 9374"/>
                              <a:gd name="T5" fmla="*/ T4 w 32"/>
                              <a:gd name="T6" fmla="+- 0 760 737"/>
                              <a:gd name="T7" fmla="*/ 760 h 23"/>
                              <a:gd name="T8" fmla="+- 0 9406 9374"/>
                              <a:gd name="T9" fmla="*/ T8 w 32"/>
                              <a:gd name="T10" fmla="+- 0 760 737"/>
                              <a:gd name="T11" fmla="*/ 760 h 23"/>
                              <a:gd name="T12" fmla="+- 0 9405 9374"/>
                              <a:gd name="T13" fmla="*/ T12 w 32"/>
                              <a:gd name="T14" fmla="+- 0 752 737"/>
                              <a:gd name="T15" fmla="*/ 752 h 23"/>
                              <a:gd name="T16" fmla="+- 0 9404 9374"/>
                              <a:gd name="T17" fmla="*/ T16 w 32"/>
                              <a:gd name="T18" fmla="+- 0 745 737"/>
                              <a:gd name="T19" fmla="*/ 745 h 23"/>
                              <a:gd name="T20" fmla="+- 0 9403 9374"/>
                              <a:gd name="T21" fmla="*/ T20 w 32"/>
                              <a:gd name="T22" fmla="+- 0 737 737"/>
                              <a:gd name="T23" fmla="*/ 737 h 23"/>
                              <a:gd name="T24" fmla="+- 0 9374 9374"/>
                              <a:gd name="T25" fmla="*/ T24 w 32"/>
                              <a:gd name="T26" fmla="+- 0 737 737"/>
                              <a:gd name="T27" fmla="*/ 737 h 23"/>
                            </a:gdLst>
                            <a:ahLst/>
                            <a:cxnLst>
                              <a:cxn ang="0">
                                <a:pos x="T1" y="T3"/>
                              </a:cxn>
                              <a:cxn ang="0">
                                <a:pos x="T5" y="T7"/>
                              </a:cxn>
                              <a:cxn ang="0">
                                <a:pos x="T9" y="T11"/>
                              </a:cxn>
                              <a:cxn ang="0">
                                <a:pos x="T13" y="T15"/>
                              </a:cxn>
                              <a:cxn ang="0">
                                <a:pos x="T17" y="T19"/>
                              </a:cxn>
                              <a:cxn ang="0">
                                <a:pos x="T21" y="T23"/>
                              </a:cxn>
                              <a:cxn ang="0">
                                <a:pos x="T25" y="T27"/>
                              </a:cxn>
                            </a:cxnLst>
                            <a:rect l="0" t="0" r="r" b="b"/>
                            <a:pathLst>
                              <a:path w="32" h="23">
                                <a:moveTo>
                                  <a:pt x="0" y="0"/>
                                </a:moveTo>
                                <a:lnTo>
                                  <a:pt x="0" y="23"/>
                                </a:lnTo>
                                <a:lnTo>
                                  <a:pt x="32" y="23"/>
                                </a:lnTo>
                                <a:lnTo>
                                  <a:pt x="31" y="15"/>
                                </a:lnTo>
                                <a:lnTo>
                                  <a:pt x="30" y="8"/>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49" y="734"/>
                            <a:ext cx="2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Rectangle 135"/>
                        <wps:cNvSpPr>
                          <a:spLocks noChangeArrowheads="1"/>
                        </wps:cNvSpPr>
                        <wps:spPr bwMode="auto">
                          <a:xfrm>
                            <a:off x="9049" y="734"/>
                            <a:ext cx="26"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6"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10" y="760"/>
                            <a:ext cx="44"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Rectangle 137"/>
                        <wps:cNvSpPr>
                          <a:spLocks noChangeArrowheads="1"/>
                        </wps:cNvSpPr>
                        <wps:spPr bwMode="auto">
                          <a:xfrm>
                            <a:off x="9110" y="760"/>
                            <a:ext cx="44" cy="21"/>
                          </a:xfrm>
                          <a:prstGeom prst="rect">
                            <a:avLst/>
                          </a:prstGeom>
                          <a:noFill/>
                          <a:ln w="197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8" name="Picture 1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2"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Rectangle 139"/>
                        <wps:cNvSpPr>
                          <a:spLocks noChangeArrowheads="1"/>
                        </wps:cNvSpPr>
                        <wps:spPr bwMode="auto">
                          <a:xfrm>
                            <a:off x="9152"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0"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7"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Rectangle 141"/>
                        <wps:cNvSpPr>
                          <a:spLocks noChangeArrowheads="1"/>
                        </wps:cNvSpPr>
                        <wps:spPr bwMode="auto">
                          <a:xfrm>
                            <a:off x="9187"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2" name="Picture 1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3"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Rectangle 143"/>
                        <wps:cNvSpPr>
                          <a:spLocks noChangeArrowheads="1"/>
                        </wps:cNvSpPr>
                        <wps:spPr bwMode="auto">
                          <a:xfrm>
                            <a:off x="9223"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4" name="Picture 1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Rectangle 145"/>
                        <wps:cNvSpPr>
                          <a:spLocks noChangeArrowheads="1"/>
                        </wps:cNvSpPr>
                        <wps:spPr bwMode="auto">
                          <a:xfrm>
                            <a:off x="925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6"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3"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Rectangle 147"/>
                        <wps:cNvSpPr>
                          <a:spLocks noChangeArrowheads="1"/>
                        </wps:cNvSpPr>
                        <wps:spPr bwMode="auto">
                          <a:xfrm>
                            <a:off x="9293"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 name="Picture 1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Rectangle 149"/>
                        <wps:cNvSpPr>
                          <a:spLocks noChangeArrowheads="1"/>
                        </wps:cNvSpPr>
                        <wps:spPr bwMode="auto">
                          <a:xfrm>
                            <a:off x="932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0" name="Picture 1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4" y="758"/>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1" name="Freeform 151"/>
                        <wps:cNvSpPr>
                          <a:spLocks/>
                        </wps:cNvSpPr>
                        <wps:spPr bwMode="auto">
                          <a:xfrm>
                            <a:off x="9364" y="758"/>
                            <a:ext cx="44" cy="23"/>
                          </a:xfrm>
                          <a:custGeom>
                            <a:avLst/>
                            <a:gdLst>
                              <a:gd name="T0" fmla="+- 0 9364 9364"/>
                              <a:gd name="T1" fmla="*/ T0 w 44"/>
                              <a:gd name="T2" fmla="+- 0 759 759"/>
                              <a:gd name="T3" fmla="*/ 759 h 23"/>
                              <a:gd name="T4" fmla="+- 0 9364 9364"/>
                              <a:gd name="T5" fmla="*/ T4 w 44"/>
                              <a:gd name="T6" fmla="+- 0 781 759"/>
                              <a:gd name="T7" fmla="*/ 781 h 23"/>
                              <a:gd name="T8" fmla="+- 0 9408 9364"/>
                              <a:gd name="T9" fmla="*/ T8 w 44"/>
                              <a:gd name="T10" fmla="+- 0 781 759"/>
                              <a:gd name="T11" fmla="*/ 781 h 23"/>
                              <a:gd name="T12" fmla="+- 0 9407 9364"/>
                              <a:gd name="T13" fmla="*/ T12 w 44"/>
                              <a:gd name="T14" fmla="+- 0 774 759"/>
                              <a:gd name="T15" fmla="*/ 774 h 23"/>
                              <a:gd name="T16" fmla="+- 0 9407 9364"/>
                              <a:gd name="T17" fmla="*/ T16 w 44"/>
                              <a:gd name="T18" fmla="+- 0 766 759"/>
                              <a:gd name="T19" fmla="*/ 766 h 23"/>
                              <a:gd name="T20" fmla="+- 0 9406 9364"/>
                              <a:gd name="T21" fmla="*/ T20 w 44"/>
                              <a:gd name="T22" fmla="+- 0 759 759"/>
                              <a:gd name="T23" fmla="*/ 759 h 23"/>
                              <a:gd name="T24" fmla="+- 0 9364 9364"/>
                              <a:gd name="T25" fmla="*/ T24 w 44"/>
                              <a:gd name="T26" fmla="+- 0 759 759"/>
                              <a:gd name="T27" fmla="*/ 759 h 23"/>
                            </a:gdLst>
                            <a:ahLst/>
                            <a:cxnLst>
                              <a:cxn ang="0">
                                <a:pos x="T1" y="T3"/>
                              </a:cxn>
                              <a:cxn ang="0">
                                <a:pos x="T5" y="T7"/>
                              </a:cxn>
                              <a:cxn ang="0">
                                <a:pos x="T9" y="T11"/>
                              </a:cxn>
                              <a:cxn ang="0">
                                <a:pos x="T13" y="T15"/>
                              </a:cxn>
                              <a:cxn ang="0">
                                <a:pos x="T17" y="T19"/>
                              </a:cxn>
                              <a:cxn ang="0">
                                <a:pos x="T21" y="T23"/>
                              </a:cxn>
                              <a:cxn ang="0">
                                <a:pos x="T25" y="T27"/>
                              </a:cxn>
                            </a:cxnLst>
                            <a:rect l="0" t="0" r="r" b="b"/>
                            <a:pathLst>
                              <a:path w="44" h="23">
                                <a:moveTo>
                                  <a:pt x="0" y="0"/>
                                </a:moveTo>
                                <a:lnTo>
                                  <a:pt x="0" y="22"/>
                                </a:lnTo>
                                <a:lnTo>
                                  <a:pt x="44" y="22"/>
                                </a:lnTo>
                                <a:lnTo>
                                  <a:pt x="43" y="15"/>
                                </a:lnTo>
                                <a:lnTo>
                                  <a:pt x="43"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2" name="Picture 1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157" y="782"/>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Rectangle 153"/>
                        <wps:cNvSpPr>
                          <a:spLocks noChangeArrowheads="1"/>
                        </wps:cNvSpPr>
                        <wps:spPr bwMode="auto">
                          <a:xfrm>
                            <a:off x="9157" y="782"/>
                            <a:ext cx="44" cy="23"/>
                          </a:xfrm>
                          <a:prstGeom prst="rect">
                            <a:avLst/>
                          </a:prstGeom>
                          <a:noFill/>
                          <a:ln w="204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4"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98" y="78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Rectangle 155"/>
                        <wps:cNvSpPr>
                          <a:spLocks noChangeArrowheads="1"/>
                        </wps:cNvSpPr>
                        <wps:spPr bwMode="auto">
                          <a:xfrm>
                            <a:off x="9198" y="78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6" name="Picture 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3" y="782"/>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Rectangle 157"/>
                        <wps:cNvSpPr>
                          <a:spLocks noChangeArrowheads="1"/>
                        </wps:cNvSpPr>
                        <wps:spPr bwMode="auto">
                          <a:xfrm>
                            <a:off x="9233" y="782"/>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8"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7" y="781"/>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159"/>
                        <wps:cNvSpPr>
                          <a:spLocks noChangeArrowheads="1"/>
                        </wps:cNvSpPr>
                        <wps:spPr bwMode="auto">
                          <a:xfrm>
                            <a:off x="9267" y="781"/>
                            <a:ext cx="37" cy="26"/>
                          </a:xfrm>
                          <a:prstGeom prst="rect">
                            <a:avLst/>
                          </a:prstGeom>
                          <a:noFill/>
                          <a:ln w="220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1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1" y="78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Rectangle 161"/>
                        <wps:cNvSpPr>
                          <a:spLocks noChangeArrowheads="1"/>
                        </wps:cNvSpPr>
                        <wps:spPr bwMode="auto">
                          <a:xfrm>
                            <a:off x="9301" y="78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2" name="Picture 1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9" y="782"/>
                            <a:ext cx="3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Freeform 163"/>
                        <wps:cNvSpPr>
                          <a:spLocks/>
                        </wps:cNvSpPr>
                        <wps:spPr bwMode="auto">
                          <a:xfrm>
                            <a:off x="9369" y="782"/>
                            <a:ext cx="39" cy="23"/>
                          </a:xfrm>
                          <a:custGeom>
                            <a:avLst/>
                            <a:gdLst>
                              <a:gd name="T0" fmla="+- 0 9370 9370"/>
                              <a:gd name="T1" fmla="*/ T0 w 39"/>
                              <a:gd name="T2" fmla="+- 0 783 783"/>
                              <a:gd name="T3" fmla="*/ 783 h 23"/>
                              <a:gd name="T4" fmla="+- 0 9370 9370"/>
                              <a:gd name="T5" fmla="*/ T4 w 39"/>
                              <a:gd name="T6" fmla="+- 0 805 783"/>
                              <a:gd name="T7" fmla="*/ 805 h 23"/>
                              <a:gd name="T8" fmla="+- 0 9408 9370"/>
                              <a:gd name="T9" fmla="*/ T8 w 39"/>
                              <a:gd name="T10" fmla="+- 0 805 783"/>
                              <a:gd name="T11" fmla="*/ 805 h 23"/>
                              <a:gd name="T12" fmla="+- 0 9408 9370"/>
                              <a:gd name="T13" fmla="*/ T12 w 39"/>
                              <a:gd name="T14" fmla="+- 0 803 783"/>
                              <a:gd name="T15" fmla="*/ 803 h 23"/>
                              <a:gd name="T16" fmla="+- 0 9408 9370"/>
                              <a:gd name="T17" fmla="*/ T16 w 39"/>
                              <a:gd name="T18" fmla="+- 0 802 783"/>
                              <a:gd name="T19" fmla="*/ 802 h 23"/>
                              <a:gd name="T20" fmla="+- 0 9408 9370"/>
                              <a:gd name="T21" fmla="*/ T20 w 39"/>
                              <a:gd name="T22" fmla="+- 0 800 783"/>
                              <a:gd name="T23" fmla="*/ 800 h 23"/>
                              <a:gd name="T24" fmla="+- 0 9408 9370"/>
                              <a:gd name="T25" fmla="*/ T24 w 39"/>
                              <a:gd name="T26" fmla="+- 0 794 783"/>
                              <a:gd name="T27" fmla="*/ 794 h 23"/>
                              <a:gd name="T28" fmla="+- 0 9408 9370"/>
                              <a:gd name="T29" fmla="*/ T28 w 39"/>
                              <a:gd name="T30" fmla="+- 0 788 783"/>
                              <a:gd name="T31" fmla="*/ 788 h 23"/>
                              <a:gd name="T32" fmla="+- 0 9408 9370"/>
                              <a:gd name="T33" fmla="*/ T32 w 39"/>
                              <a:gd name="T34" fmla="+- 0 783 783"/>
                              <a:gd name="T35" fmla="*/ 783 h 23"/>
                              <a:gd name="T36" fmla="+- 0 9370 9370"/>
                              <a:gd name="T37" fmla="*/ T36 w 39"/>
                              <a:gd name="T38" fmla="+- 0 783 783"/>
                              <a:gd name="T39" fmla="*/ 783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23">
                                <a:moveTo>
                                  <a:pt x="0" y="0"/>
                                </a:moveTo>
                                <a:lnTo>
                                  <a:pt x="0" y="22"/>
                                </a:lnTo>
                                <a:lnTo>
                                  <a:pt x="38" y="22"/>
                                </a:lnTo>
                                <a:lnTo>
                                  <a:pt x="38" y="20"/>
                                </a:lnTo>
                                <a:lnTo>
                                  <a:pt x="38" y="19"/>
                                </a:lnTo>
                                <a:lnTo>
                                  <a:pt x="38" y="17"/>
                                </a:lnTo>
                                <a:lnTo>
                                  <a:pt x="38" y="11"/>
                                </a:lnTo>
                                <a:lnTo>
                                  <a:pt x="38" y="5"/>
                                </a:lnTo>
                                <a:lnTo>
                                  <a:pt x="38"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803"/>
                            <a:ext cx="3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Rectangle 165"/>
                        <wps:cNvSpPr>
                          <a:spLocks noChangeArrowheads="1"/>
                        </wps:cNvSpPr>
                        <wps:spPr bwMode="auto">
                          <a:xfrm>
                            <a:off x="9185" y="803"/>
                            <a:ext cx="39" cy="25"/>
                          </a:xfrm>
                          <a:prstGeom prst="rect">
                            <a:avLst/>
                          </a:prstGeom>
                          <a:noFill/>
                          <a:ln w="21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6" name="Picture 1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222" y="804"/>
                            <a:ext cx="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Rectangle 167"/>
                        <wps:cNvSpPr>
                          <a:spLocks noChangeArrowheads="1"/>
                        </wps:cNvSpPr>
                        <wps:spPr bwMode="auto">
                          <a:xfrm>
                            <a:off x="9222" y="804"/>
                            <a:ext cx="27" cy="23"/>
                          </a:xfrm>
                          <a:prstGeom prst="rect">
                            <a:avLst/>
                          </a:prstGeom>
                          <a:noFill/>
                          <a:ln w="223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8"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248" y="806"/>
                            <a:ext cx="2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Rectangle 169"/>
                        <wps:cNvSpPr>
                          <a:spLocks noChangeArrowheads="1"/>
                        </wps:cNvSpPr>
                        <wps:spPr bwMode="auto">
                          <a:xfrm>
                            <a:off x="9248" y="806"/>
                            <a:ext cx="28" cy="23"/>
                          </a:xfrm>
                          <a:prstGeom prst="rect">
                            <a:avLst/>
                          </a:prstGeom>
                          <a:noFill/>
                          <a:ln w="223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275" y="805"/>
                            <a:ext cx="4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171"/>
                        <wps:cNvSpPr>
                          <a:spLocks noChangeArrowheads="1"/>
                        </wps:cNvSpPr>
                        <wps:spPr bwMode="auto">
                          <a:xfrm>
                            <a:off x="9275" y="805"/>
                            <a:ext cx="49" cy="23"/>
                          </a:xfrm>
                          <a:prstGeom prst="rect">
                            <a:avLst/>
                          </a:prstGeom>
                          <a:noFill/>
                          <a:ln w="197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2"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24" y="804"/>
                            <a:ext cx="6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173"/>
                        <wps:cNvSpPr>
                          <a:spLocks noChangeArrowheads="1"/>
                        </wps:cNvSpPr>
                        <wps:spPr bwMode="auto">
                          <a:xfrm>
                            <a:off x="9324" y="804"/>
                            <a:ext cx="66" cy="23"/>
                          </a:xfrm>
                          <a:prstGeom prst="rect">
                            <a:avLst/>
                          </a:prstGeom>
                          <a:noFill/>
                          <a:ln w="174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389" y="804"/>
                            <a:ext cx="1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Freeform 175"/>
                        <wps:cNvSpPr>
                          <a:spLocks/>
                        </wps:cNvSpPr>
                        <wps:spPr bwMode="auto">
                          <a:xfrm>
                            <a:off x="9389" y="804"/>
                            <a:ext cx="19" cy="23"/>
                          </a:xfrm>
                          <a:custGeom>
                            <a:avLst/>
                            <a:gdLst>
                              <a:gd name="T0" fmla="+- 0 9389 9389"/>
                              <a:gd name="T1" fmla="*/ T0 w 19"/>
                              <a:gd name="T2" fmla="+- 0 805 805"/>
                              <a:gd name="T3" fmla="*/ 805 h 23"/>
                              <a:gd name="T4" fmla="+- 0 9389 9389"/>
                              <a:gd name="T5" fmla="*/ T4 w 19"/>
                              <a:gd name="T6" fmla="+- 0 827 805"/>
                              <a:gd name="T7" fmla="*/ 827 h 23"/>
                              <a:gd name="T8" fmla="+- 0 9407 9389"/>
                              <a:gd name="T9" fmla="*/ T8 w 19"/>
                              <a:gd name="T10" fmla="+- 0 827 805"/>
                              <a:gd name="T11" fmla="*/ 827 h 23"/>
                              <a:gd name="T12" fmla="+- 0 9408 9389"/>
                              <a:gd name="T13" fmla="*/ T12 w 19"/>
                              <a:gd name="T14" fmla="+- 0 820 805"/>
                              <a:gd name="T15" fmla="*/ 820 h 23"/>
                              <a:gd name="T16" fmla="+- 0 9408 9389"/>
                              <a:gd name="T17" fmla="*/ T16 w 19"/>
                              <a:gd name="T18" fmla="+- 0 812 805"/>
                              <a:gd name="T19" fmla="*/ 812 h 23"/>
                              <a:gd name="T20" fmla="+- 0 9408 9389"/>
                              <a:gd name="T21" fmla="*/ T20 w 19"/>
                              <a:gd name="T22" fmla="+- 0 805 805"/>
                              <a:gd name="T23" fmla="*/ 805 h 23"/>
                              <a:gd name="T24" fmla="+- 0 9389 9389"/>
                              <a:gd name="T25" fmla="*/ T24 w 19"/>
                              <a:gd name="T26" fmla="+- 0 805 805"/>
                              <a:gd name="T27" fmla="*/ 805 h 23"/>
                            </a:gdLst>
                            <a:ahLst/>
                            <a:cxnLst>
                              <a:cxn ang="0">
                                <a:pos x="T1" y="T3"/>
                              </a:cxn>
                              <a:cxn ang="0">
                                <a:pos x="T5" y="T7"/>
                              </a:cxn>
                              <a:cxn ang="0">
                                <a:pos x="T9" y="T11"/>
                              </a:cxn>
                              <a:cxn ang="0">
                                <a:pos x="T13" y="T15"/>
                              </a:cxn>
                              <a:cxn ang="0">
                                <a:pos x="T17" y="T19"/>
                              </a:cxn>
                              <a:cxn ang="0">
                                <a:pos x="T21" y="T23"/>
                              </a:cxn>
                              <a:cxn ang="0">
                                <a:pos x="T25" y="T27"/>
                              </a:cxn>
                            </a:cxnLst>
                            <a:rect l="0" t="0" r="r" b="b"/>
                            <a:pathLst>
                              <a:path w="19" h="23">
                                <a:moveTo>
                                  <a:pt x="0" y="0"/>
                                </a:moveTo>
                                <a:lnTo>
                                  <a:pt x="0" y="22"/>
                                </a:lnTo>
                                <a:lnTo>
                                  <a:pt x="18" y="22"/>
                                </a:lnTo>
                                <a:lnTo>
                                  <a:pt x="19" y="15"/>
                                </a:lnTo>
                                <a:lnTo>
                                  <a:pt x="19" y="7"/>
                                </a:lnTo>
                                <a:lnTo>
                                  <a:pt x="1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 name="Picture 1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7"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177"/>
                        <wps:cNvSpPr>
                          <a:spLocks noChangeArrowheads="1"/>
                        </wps:cNvSpPr>
                        <wps:spPr bwMode="auto">
                          <a:xfrm>
                            <a:off x="9207"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8" name="Picture 1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179"/>
                        <wps:cNvSpPr>
                          <a:spLocks noChangeArrowheads="1"/>
                        </wps:cNvSpPr>
                        <wps:spPr bwMode="auto">
                          <a:xfrm>
                            <a:off x="9241"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0" name="Picture 1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5"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Rectangle 181"/>
                        <wps:cNvSpPr>
                          <a:spLocks noChangeArrowheads="1"/>
                        </wps:cNvSpPr>
                        <wps:spPr bwMode="auto">
                          <a:xfrm>
                            <a:off x="9275"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1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9"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3" name="Rectangle 183"/>
                        <wps:cNvSpPr>
                          <a:spLocks noChangeArrowheads="1"/>
                        </wps:cNvSpPr>
                        <wps:spPr bwMode="auto">
                          <a:xfrm>
                            <a:off x="9309"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 name="Picture 1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3"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Rectangle 185"/>
                        <wps:cNvSpPr>
                          <a:spLocks noChangeArrowheads="1"/>
                        </wps:cNvSpPr>
                        <wps:spPr bwMode="auto">
                          <a:xfrm>
                            <a:off x="9343"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6"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5" y="780"/>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Rectangle 187"/>
                        <wps:cNvSpPr>
                          <a:spLocks noChangeArrowheads="1"/>
                        </wps:cNvSpPr>
                        <wps:spPr bwMode="auto">
                          <a:xfrm>
                            <a:off x="9335" y="780"/>
                            <a:ext cx="37" cy="26"/>
                          </a:xfrm>
                          <a:prstGeom prst="rect">
                            <a:avLst/>
                          </a:prstGeom>
                          <a:noFill/>
                          <a:ln w="219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8" name="Picture 1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8" y="827"/>
                            <a:ext cx="30"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Freeform 189"/>
                        <wps:cNvSpPr>
                          <a:spLocks/>
                        </wps:cNvSpPr>
                        <wps:spPr bwMode="auto">
                          <a:xfrm>
                            <a:off x="9378" y="827"/>
                            <a:ext cx="30" cy="23"/>
                          </a:xfrm>
                          <a:custGeom>
                            <a:avLst/>
                            <a:gdLst>
                              <a:gd name="T0" fmla="+- 0 9378 9378"/>
                              <a:gd name="T1" fmla="*/ T0 w 30"/>
                              <a:gd name="T2" fmla="+- 0 828 828"/>
                              <a:gd name="T3" fmla="*/ 828 h 23"/>
                              <a:gd name="T4" fmla="+- 0 9378 9378"/>
                              <a:gd name="T5" fmla="*/ T4 w 30"/>
                              <a:gd name="T6" fmla="+- 0 850 828"/>
                              <a:gd name="T7" fmla="*/ 850 h 23"/>
                              <a:gd name="T8" fmla="+- 0 9405 9378"/>
                              <a:gd name="T9" fmla="*/ T8 w 30"/>
                              <a:gd name="T10" fmla="+- 0 850 828"/>
                              <a:gd name="T11" fmla="*/ 850 h 23"/>
                              <a:gd name="T12" fmla="+- 0 9406 9378"/>
                              <a:gd name="T13" fmla="*/ T12 w 30"/>
                              <a:gd name="T14" fmla="+- 0 843 828"/>
                              <a:gd name="T15" fmla="*/ 843 h 23"/>
                              <a:gd name="T16" fmla="+- 0 9407 9378"/>
                              <a:gd name="T17" fmla="*/ T16 w 30"/>
                              <a:gd name="T18" fmla="+- 0 835 828"/>
                              <a:gd name="T19" fmla="*/ 835 h 23"/>
                              <a:gd name="T20" fmla="+- 0 9407 9378"/>
                              <a:gd name="T21" fmla="*/ T20 w 30"/>
                              <a:gd name="T22" fmla="+- 0 828 828"/>
                              <a:gd name="T23" fmla="*/ 828 h 23"/>
                              <a:gd name="T24" fmla="+- 0 9378 9378"/>
                              <a:gd name="T25" fmla="*/ T24 w 30"/>
                              <a:gd name="T26" fmla="+- 0 828 828"/>
                              <a:gd name="T27" fmla="*/ 828 h 23"/>
                            </a:gdLst>
                            <a:ahLst/>
                            <a:cxnLst>
                              <a:cxn ang="0">
                                <a:pos x="T1" y="T3"/>
                              </a:cxn>
                              <a:cxn ang="0">
                                <a:pos x="T5" y="T7"/>
                              </a:cxn>
                              <a:cxn ang="0">
                                <a:pos x="T9" y="T11"/>
                              </a:cxn>
                              <a:cxn ang="0">
                                <a:pos x="T13" y="T15"/>
                              </a:cxn>
                              <a:cxn ang="0">
                                <a:pos x="T17" y="T19"/>
                              </a:cxn>
                              <a:cxn ang="0">
                                <a:pos x="T21" y="T23"/>
                              </a:cxn>
                              <a:cxn ang="0">
                                <a:pos x="T25" y="T27"/>
                              </a:cxn>
                            </a:cxnLst>
                            <a:rect l="0" t="0" r="r" b="b"/>
                            <a:pathLst>
                              <a:path w="30" h="23">
                                <a:moveTo>
                                  <a:pt x="0" y="0"/>
                                </a:moveTo>
                                <a:lnTo>
                                  <a:pt x="0" y="22"/>
                                </a:lnTo>
                                <a:lnTo>
                                  <a:pt x="27" y="22"/>
                                </a:lnTo>
                                <a:lnTo>
                                  <a:pt x="28" y="15"/>
                                </a:lnTo>
                                <a:lnTo>
                                  <a:pt x="29" y="7"/>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1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Rectangle 191"/>
                        <wps:cNvSpPr>
                          <a:spLocks noChangeArrowheads="1"/>
                        </wps:cNvSpPr>
                        <wps:spPr bwMode="auto">
                          <a:xfrm>
                            <a:off x="922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1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2" y="85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Rectangle 193"/>
                        <wps:cNvSpPr>
                          <a:spLocks noChangeArrowheads="1"/>
                        </wps:cNvSpPr>
                        <wps:spPr bwMode="auto">
                          <a:xfrm>
                            <a:off x="9262" y="85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4" name="Picture 1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Rectangle 195"/>
                        <wps:cNvSpPr>
                          <a:spLocks noChangeArrowheads="1"/>
                        </wps:cNvSpPr>
                        <wps:spPr bwMode="auto">
                          <a:xfrm>
                            <a:off x="929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6"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2" y="84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Rectangle 197"/>
                        <wps:cNvSpPr>
                          <a:spLocks noChangeArrowheads="1"/>
                        </wps:cNvSpPr>
                        <wps:spPr bwMode="auto">
                          <a:xfrm>
                            <a:off x="9332" y="84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8"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Freeform 199"/>
                        <wps:cNvSpPr>
                          <a:spLocks/>
                        </wps:cNvSpPr>
                        <wps:spPr bwMode="auto">
                          <a:xfrm>
                            <a:off x="9367" y="851"/>
                            <a:ext cx="37" cy="23"/>
                          </a:xfrm>
                          <a:custGeom>
                            <a:avLst/>
                            <a:gdLst>
                              <a:gd name="T0" fmla="+- 0 9368 9368"/>
                              <a:gd name="T1" fmla="*/ T0 w 37"/>
                              <a:gd name="T2" fmla="+- 0 851 851"/>
                              <a:gd name="T3" fmla="*/ 851 h 23"/>
                              <a:gd name="T4" fmla="+- 0 9368 9368"/>
                              <a:gd name="T5" fmla="*/ T4 w 37"/>
                              <a:gd name="T6" fmla="+- 0 874 851"/>
                              <a:gd name="T7" fmla="*/ 874 h 23"/>
                              <a:gd name="T8" fmla="+- 0 9400 9368"/>
                              <a:gd name="T9" fmla="*/ T8 w 37"/>
                              <a:gd name="T10" fmla="+- 0 874 851"/>
                              <a:gd name="T11" fmla="*/ 874 h 23"/>
                              <a:gd name="T12" fmla="+- 0 9402 9368"/>
                              <a:gd name="T13" fmla="*/ T12 w 37"/>
                              <a:gd name="T14" fmla="+- 0 866 851"/>
                              <a:gd name="T15" fmla="*/ 866 h 23"/>
                              <a:gd name="T16" fmla="+- 0 9403 9368"/>
                              <a:gd name="T17" fmla="*/ T16 w 37"/>
                              <a:gd name="T18" fmla="+- 0 859 851"/>
                              <a:gd name="T19" fmla="*/ 859 h 23"/>
                              <a:gd name="T20" fmla="+- 0 9404 9368"/>
                              <a:gd name="T21" fmla="*/ T20 w 37"/>
                              <a:gd name="T22" fmla="+- 0 851 851"/>
                              <a:gd name="T23" fmla="*/ 851 h 23"/>
                              <a:gd name="T24" fmla="+- 0 9368 9368"/>
                              <a:gd name="T25" fmla="*/ T24 w 37"/>
                              <a:gd name="T26" fmla="+- 0 851 851"/>
                              <a:gd name="T27" fmla="*/ 851 h 23"/>
                            </a:gdLst>
                            <a:ahLst/>
                            <a:cxnLst>
                              <a:cxn ang="0">
                                <a:pos x="T1" y="T3"/>
                              </a:cxn>
                              <a:cxn ang="0">
                                <a:pos x="T5" y="T7"/>
                              </a:cxn>
                              <a:cxn ang="0">
                                <a:pos x="T9" y="T11"/>
                              </a:cxn>
                              <a:cxn ang="0">
                                <a:pos x="T13" y="T15"/>
                              </a:cxn>
                              <a:cxn ang="0">
                                <a:pos x="T17" y="T19"/>
                              </a:cxn>
                              <a:cxn ang="0">
                                <a:pos x="T21" y="T23"/>
                              </a:cxn>
                              <a:cxn ang="0">
                                <a:pos x="T25" y="T27"/>
                              </a:cxn>
                            </a:cxnLst>
                            <a:rect l="0" t="0" r="r" b="b"/>
                            <a:pathLst>
                              <a:path w="37" h="23">
                                <a:moveTo>
                                  <a:pt x="0" y="0"/>
                                </a:moveTo>
                                <a:lnTo>
                                  <a:pt x="0" y="23"/>
                                </a:lnTo>
                                <a:lnTo>
                                  <a:pt x="32" y="23"/>
                                </a:lnTo>
                                <a:lnTo>
                                  <a:pt x="34" y="15"/>
                                </a:lnTo>
                                <a:lnTo>
                                  <a:pt x="35" y="8"/>
                                </a:lnTo>
                                <a:lnTo>
                                  <a:pt x="36"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0" name="Picture 2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7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Rectangle 201"/>
                        <wps:cNvSpPr>
                          <a:spLocks noChangeArrowheads="1"/>
                        </wps:cNvSpPr>
                        <wps:spPr bwMode="auto">
                          <a:xfrm>
                            <a:off x="9241" y="87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8" y="87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Rectangle 203"/>
                        <wps:cNvSpPr>
                          <a:spLocks noChangeArrowheads="1"/>
                        </wps:cNvSpPr>
                        <wps:spPr bwMode="auto">
                          <a:xfrm>
                            <a:off x="9278" y="87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14" y="87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Rectangle 205"/>
                        <wps:cNvSpPr>
                          <a:spLocks noChangeArrowheads="1"/>
                        </wps:cNvSpPr>
                        <wps:spPr bwMode="auto">
                          <a:xfrm>
                            <a:off x="9314" y="87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6" name="Picture 2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50" y="871"/>
                            <a:ext cx="26"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07"/>
                        <wps:cNvSpPr>
                          <a:spLocks noChangeArrowheads="1"/>
                        </wps:cNvSpPr>
                        <wps:spPr bwMode="auto">
                          <a:xfrm>
                            <a:off x="9350" y="871"/>
                            <a:ext cx="26" cy="25"/>
                          </a:xfrm>
                          <a:prstGeom prst="rect">
                            <a:avLst/>
                          </a:prstGeom>
                          <a:noFill/>
                          <a:ln w="222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8"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74" y="873"/>
                            <a:ext cx="2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Freeform 209"/>
                        <wps:cNvSpPr>
                          <a:spLocks/>
                        </wps:cNvSpPr>
                        <wps:spPr bwMode="auto">
                          <a:xfrm>
                            <a:off x="9374" y="873"/>
                            <a:ext cx="25" cy="23"/>
                          </a:xfrm>
                          <a:custGeom>
                            <a:avLst/>
                            <a:gdLst>
                              <a:gd name="T0" fmla="+- 0 9375 9375"/>
                              <a:gd name="T1" fmla="*/ T0 w 25"/>
                              <a:gd name="T2" fmla="+- 0 874 874"/>
                              <a:gd name="T3" fmla="*/ 874 h 23"/>
                              <a:gd name="T4" fmla="+- 0 9375 9375"/>
                              <a:gd name="T5" fmla="*/ T4 w 25"/>
                              <a:gd name="T6" fmla="+- 0 896 874"/>
                              <a:gd name="T7" fmla="*/ 896 h 23"/>
                              <a:gd name="T8" fmla="+- 0 9395 9375"/>
                              <a:gd name="T9" fmla="*/ T8 w 25"/>
                              <a:gd name="T10" fmla="+- 0 896 874"/>
                              <a:gd name="T11" fmla="*/ 896 h 23"/>
                              <a:gd name="T12" fmla="+- 0 9397 9375"/>
                              <a:gd name="T13" fmla="*/ T12 w 25"/>
                              <a:gd name="T14" fmla="+- 0 890 874"/>
                              <a:gd name="T15" fmla="*/ 890 h 23"/>
                              <a:gd name="T16" fmla="+- 0 9398 9375"/>
                              <a:gd name="T17" fmla="*/ T16 w 25"/>
                              <a:gd name="T18" fmla="+- 0 884 874"/>
                              <a:gd name="T19" fmla="*/ 884 h 23"/>
                              <a:gd name="T20" fmla="+- 0 9399 9375"/>
                              <a:gd name="T21" fmla="*/ T20 w 25"/>
                              <a:gd name="T22" fmla="+- 0 877 874"/>
                              <a:gd name="T23" fmla="*/ 877 h 23"/>
                              <a:gd name="T24" fmla="+- 0 9399 9375"/>
                              <a:gd name="T25" fmla="*/ T24 w 25"/>
                              <a:gd name="T26" fmla="+- 0 874 874"/>
                              <a:gd name="T27" fmla="*/ 874 h 23"/>
                              <a:gd name="T28" fmla="+- 0 9375 9375"/>
                              <a:gd name="T29" fmla="*/ T28 w 25"/>
                              <a:gd name="T30" fmla="+- 0 874 874"/>
                              <a:gd name="T31" fmla="*/ 874 h 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 h="23">
                                <a:moveTo>
                                  <a:pt x="0" y="0"/>
                                </a:moveTo>
                                <a:lnTo>
                                  <a:pt x="0" y="22"/>
                                </a:lnTo>
                                <a:lnTo>
                                  <a:pt x="20" y="22"/>
                                </a:lnTo>
                                <a:lnTo>
                                  <a:pt x="22" y="16"/>
                                </a:lnTo>
                                <a:lnTo>
                                  <a:pt x="23" y="10"/>
                                </a:lnTo>
                                <a:lnTo>
                                  <a:pt x="24" y="3"/>
                                </a:lnTo>
                                <a:lnTo>
                                  <a:pt x="24"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249" y="896"/>
                            <a:ext cx="4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 name="Rectangle 211"/>
                        <wps:cNvSpPr>
                          <a:spLocks noChangeArrowheads="1"/>
                        </wps:cNvSpPr>
                        <wps:spPr bwMode="auto">
                          <a:xfrm>
                            <a:off x="9249" y="896"/>
                            <a:ext cx="43"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2" name="Picture 2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88"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Rectangle 213"/>
                        <wps:cNvSpPr>
                          <a:spLocks noChangeArrowheads="1"/>
                        </wps:cNvSpPr>
                        <wps:spPr bwMode="auto">
                          <a:xfrm>
                            <a:off x="9288" y="896"/>
                            <a:ext cx="37" cy="14"/>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23" y="895"/>
                            <a:ext cx="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215"/>
                        <wps:cNvSpPr>
                          <a:spLocks noChangeArrowheads="1"/>
                        </wps:cNvSpPr>
                        <wps:spPr bwMode="auto">
                          <a:xfrm>
                            <a:off x="9323" y="895"/>
                            <a:ext cx="37"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6"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57"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Freeform 217"/>
                        <wps:cNvSpPr>
                          <a:spLocks/>
                        </wps:cNvSpPr>
                        <wps:spPr bwMode="auto">
                          <a:xfrm>
                            <a:off x="9357" y="896"/>
                            <a:ext cx="37" cy="14"/>
                          </a:xfrm>
                          <a:custGeom>
                            <a:avLst/>
                            <a:gdLst>
                              <a:gd name="T0" fmla="+- 0 9357 9357"/>
                              <a:gd name="T1" fmla="*/ T0 w 37"/>
                              <a:gd name="T2" fmla="+- 0 897 897"/>
                              <a:gd name="T3" fmla="*/ 897 h 14"/>
                              <a:gd name="T4" fmla="+- 0 9357 9357"/>
                              <a:gd name="T5" fmla="*/ T4 w 37"/>
                              <a:gd name="T6" fmla="+- 0 910 897"/>
                              <a:gd name="T7" fmla="*/ 910 h 14"/>
                              <a:gd name="T8" fmla="+- 0 9390 9357"/>
                              <a:gd name="T9" fmla="*/ T8 w 37"/>
                              <a:gd name="T10" fmla="+- 0 910 897"/>
                              <a:gd name="T11" fmla="*/ 910 h 14"/>
                              <a:gd name="T12" fmla="+- 0 9392 9357"/>
                              <a:gd name="T13" fmla="*/ T12 w 37"/>
                              <a:gd name="T14" fmla="+- 0 906 897"/>
                              <a:gd name="T15" fmla="*/ 906 h 14"/>
                              <a:gd name="T16" fmla="+- 0 9393 9357"/>
                              <a:gd name="T17" fmla="*/ T16 w 37"/>
                              <a:gd name="T18" fmla="+- 0 902 897"/>
                              <a:gd name="T19" fmla="*/ 902 h 14"/>
                              <a:gd name="T20" fmla="+- 0 9394 9357"/>
                              <a:gd name="T21" fmla="*/ T20 w 37"/>
                              <a:gd name="T22" fmla="+- 0 898 897"/>
                              <a:gd name="T23" fmla="*/ 898 h 14"/>
                              <a:gd name="T24" fmla="+- 0 9394 9357"/>
                              <a:gd name="T25" fmla="*/ T24 w 37"/>
                              <a:gd name="T26" fmla="+- 0 897 897"/>
                              <a:gd name="T27" fmla="*/ 897 h 14"/>
                              <a:gd name="T28" fmla="+- 0 9357 9357"/>
                              <a:gd name="T29" fmla="*/ T28 w 37"/>
                              <a:gd name="T30" fmla="+- 0 897 897"/>
                              <a:gd name="T31" fmla="*/ 897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 h="14">
                                <a:moveTo>
                                  <a:pt x="0" y="0"/>
                                </a:moveTo>
                                <a:lnTo>
                                  <a:pt x="0" y="13"/>
                                </a:lnTo>
                                <a:lnTo>
                                  <a:pt x="33" y="13"/>
                                </a:lnTo>
                                <a:lnTo>
                                  <a:pt x="35" y="9"/>
                                </a:lnTo>
                                <a:lnTo>
                                  <a:pt x="36" y="5"/>
                                </a:lnTo>
                                <a:lnTo>
                                  <a:pt x="37" y="1"/>
                                </a:lnTo>
                                <a:lnTo>
                                  <a:pt x="37"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8" name="Picture 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11" y="764"/>
                            <a:ext cx="4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Freeform 219"/>
                        <wps:cNvSpPr>
                          <a:spLocks/>
                        </wps:cNvSpPr>
                        <wps:spPr bwMode="auto">
                          <a:xfrm>
                            <a:off x="9111" y="764"/>
                            <a:ext cx="41" cy="36"/>
                          </a:xfrm>
                          <a:custGeom>
                            <a:avLst/>
                            <a:gdLst>
                              <a:gd name="T0" fmla="+- 0 9119 9111"/>
                              <a:gd name="T1" fmla="*/ T0 w 41"/>
                              <a:gd name="T2" fmla="+- 0 765 765"/>
                              <a:gd name="T3" fmla="*/ 765 h 36"/>
                              <a:gd name="T4" fmla="+- 0 9111 9111"/>
                              <a:gd name="T5" fmla="*/ T4 w 41"/>
                              <a:gd name="T6" fmla="+- 0 783 765"/>
                              <a:gd name="T7" fmla="*/ 783 h 36"/>
                              <a:gd name="T8" fmla="+- 0 9122 9111"/>
                              <a:gd name="T9" fmla="*/ T8 w 41"/>
                              <a:gd name="T10" fmla="+- 0 788 765"/>
                              <a:gd name="T11" fmla="*/ 788 h 36"/>
                              <a:gd name="T12" fmla="+- 0 9132 9111"/>
                              <a:gd name="T13" fmla="*/ T12 w 41"/>
                              <a:gd name="T14" fmla="+- 0 794 765"/>
                              <a:gd name="T15" fmla="*/ 794 h 36"/>
                              <a:gd name="T16" fmla="+- 0 9142 9111"/>
                              <a:gd name="T17" fmla="*/ T16 w 41"/>
                              <a:gd name="T18" fmla="+- 0 800 765"/>
                              <a:gd name="T19" fmla="*/ 800 h 36"/>
                              <a:gd name="T20" fmla="+- 0 9152 9111"/>
                              <a:gd name="T21" fmla="*/ T20 w 41"/>
                              <a:gd name="T22" fmla="+- 0 781 765"/>
                              <a:gd name="T23" fmla="*/ 781 h 36"/>
                              <a:gd name="T24" fmla="+- 0 9142 9111"/>
                              <a:gd name="T25" fmla="*/ T24 w 41"/>
                              <a:gd name="T26" fmla="+- 0 774 765"/>
                              <a:gd name="T27" fmla="*/ 774 h 36"/>
                              <a:gd name="T28" fmla="+- 0 9130 9111"/>
                              <a:gd name="T29" fmla="*/ T28 w 41"/>
                              <a:gd name="T30" fmla="+- 0 768 765"/>
                              <a:gd name="T31" fmla="*/ 768 h 36"/>
                              <a:gd name="T32" fmla="+- 0 9119 9111"/>
                              <a:gd name="T33" fmla="*/ T32 w 41"/>
                              <a:gd name="T34" fmla="+- 0 765 765"/>
                              <a:gd name="T35" fmla="*/ 765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36">
                                <a:moveTo>
                                  <a:pt x="8" y="0"/>
                                </a:moveTo>
                                <a:lnTo>
                                  <a:pt x="0" y="18"/>
                                </a:lnTo>
                                <a:lnTo>
                                  <a:pt x="11" y="23"/>
                                </a:lnTo>
                                <a:lnTo>
                                  <a:pt x="21" y="29"/>
                                </a:lnTo>
                                <a:lnTo>
                                  <a:pt x="31" y="35"/>
                                </a:lnTo>
                                <a:lnTo>
                                  <a:pt x="41" y="16"/>
                                </a:lnTo>
                                <a:lnTo>
                                  <a:pt x="31" y="9"/>
                                </a:lnTo>
                                <a:lnTo>
                                  <a:pt x="19" y="3"/>
                                </a:lnTo>
                                <a:lnTo>
                                  <a:pt x="8"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0" name="Picture 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141" y="778"/>
                            <a:ext cx="44"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Freeform 221"/>
                        <wps:cNvSpPr>
                          <a:spLocks/>
                        </wps:cNvSpPr>
                        <wps:spPr bwMode="auto">
                          <a:xfrm>
                            <a:off x="9141" y="778"/>
                            <a:ext cx="44" cy="42"/>
                          </a:xfrm>
                          <a:custGeom>
                            <a:avLst/>
                            <a:gdLst>
                              <a:gd name="T0" fmla="+- 0 9152 9142"/>
                              <a:gd name="T1" fmla="*/ T0 w 44"/>
                              <a:gd name="T2" fmla="+- 0 778 778"/>
                              <a:gd name="T3" fmla="*/ 778 h 42"/>
                              <a:gd name="T4" fmla="+- 0 9142 9142"/>
                              <a:gd name="T5" fmla="*/ T4 w 44"/>
                              <a:gd name="T6" fmla="+- 0 800 778"/>
                              <a:gd name="T7" fmla="*/ 800 h 42"/>
                              <a:gd name="T8" fmla="+- 0 9152 9142"/>
                              <a:gd name="T9" fmla="*/ T8 w 44"/>
                              <a:gd name="T10" fmla="+- 0 806 778"/>
                              <a:gd name="T11" fmla="*/ 806 h 42"/>
                              <a:gd name="T12" fmla="+- 0 9160 9142"/>
                              <a:gd name="T13" fmla="*/ T12 w 44"/>
                              <a:gd name="T14" fmla="+- 0 812 778"/>
                              <a:gd name="T15" fmla="*/ 812 h 42"/>
                              <a:gd name="T16" fmla="+- 0 9169 9142"/>
                              <a:gd name="T17" fmla="*/ T16 w 44"/>
                              <a:gd name="T18" fmla="+- 0 819 778"/>
                              <a:gd name="T19" fmla="*/ 819 h 42"/>
                              <a:gd name="T20" fmla="+- 0 9185 9142"/>
                              <a:gd name="T21" fmla="*/ T20 w 44"/>
                              <a:gd name="T22" fmla="+- 0 802 778"/>
                              <a:gd name="T23" fmla="*/ 802 h 42"/>
                              <a:gd name="T24" fmla="+- 0 9178 9142"/>
                              <a:gd name="T25" fmla="*/ T24 w 44"/>
                              <a:gd name="T26" fmla="+- 0 796 778"/>
                              <a:gd name="T27" fmla="*/ 796 h 42"/>
                              <a:gd name="T28" fmla="+- 0 9169 9142"/>
                              <a:gd name="T29" fmla="*/ T28 w 44"/>
                              <a:gd name="T30" fmla="+- 0 789 778"/>
                              <a:gd name="T31" fmla="*/ 789 h 42"/>
                              <a:gd name="T32" fmla="+- 0 9161 9142"/>
                              <a:gd name="T33" fmla="*/ T32 w 44"/>
                              <a:gd name="T34" fmla="+- 0 783 778"/>
                              <a:gd name="T35" fmla="*/ 783 h 42"/>
                              <a:gd name="T36" fmla="+- 0 9152 9142"/>
                              <a:gd name="T37" fmla="*/ T36 w 44"/>
                              <a:gd name="T38" fmla="+- 0 778 778"/>
                              <a:gd name="T39" fmla="*/ 7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2">
                                <a:moveTo>
                                  <a:pt x="10" y="0"/>
                                </a:moveTo>
                                <a:lnTo>
                                  <a:pt x="0" y="22"/>
                                </a:lnTo>
                                <a:lnTo>
                                  <a:pt x="10" y="28"/>
                                </a:lnTo>
                                <a:lnTo>
                                  <a:pt x="18" y="34"/>
                                </a:lnTo>
                                <a:lnTo>
                                  <a:pt x="27" y="41"/>
                                </a:lnTo>
                                <a:lnTo>
                                  <a:pt x="43" y="24"/>
                                </a:lnTo>
                                <a:lnTo>
                                  <a:pt x="36" y="18"/>
                                </a:lnTo>
                                <a:lnTo>
                                  <a:pt x="27" y="11"/>
                                </a:lnTo>
                                <a:lnTo>
                                  <a:pt x="19" y="5"/>
                                </a:lnTo>
                                <a:lnTo>
                                  <a:pt x="1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2" name="Picture 2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80" y="754"/>
                            <a:ext cx="3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223"/>
                        <wps:cNvSpPr>
                          <a:spLocks/>
                        </wps:cNvSpPr>
                        <wps:spPr bwMode="auto">
                          <a:xfrm>
                            <a:off x="9080" y="754"/>
                            <a:ext cx="38" cy="29"/>
                          </a:xfrm>
                          <a:custGeom>
                            <a:avLst/>
                            <a:gdLst>
                              <a:gd name="T0" fmla="+- 0 9086 9081"/>
                              <a:gd name="T1" fmla="*/ T0 w 38"/>
                              <a:gd name="T2" fmla="+- 0 754 754"/>
                              <a:gd name="T3" fmla="*/ 754 h 29"/>
                              <a:gd name="T4" fmla="+- 0 9081 9081"/>
                              <a:gd name="T5" fmla="*/ T4 w 38"/>
                              <a:gd name="T6" fmla="+- 0 774 754"/>
                              <a:gd name="T7" fmla="*/ 774 h 29"/>
                              <a:gd name="T8" fmla="+- 0 9092 9081"/>
                              <a:gd name="T9" fmla="*/ T8 w 38"/>
                              <a:gd name="T10" fmla="+- 0 777 754"/>
                              <a:gd name="T11" fmla="*/ 777 h 29"/>
                              <a:gd name="T12" fmla="+- 0 9101 9081"/>
                              <a:gd name="T13" fmla="*/ T12 w 38"/>
                              <a:gd name="T14" fmla="+- 0 779 754"/>
                              <a:gd name="T15" fmla="*/ 779 h 29"/>
                              <a:gd name="T16" fmla="+- 0 9111 9081"/>
                              <a:gd name="T17" fmla="*/ T16 w 38"/>
                              <a:gd name="T18" fmla="+- 0 783 754"/>
                              <a:gd name="T19" fmla="*/ 783 h 29"/>
                              <a:gd name="T20" fmla="+- 0 9118 9081"/>
                              <a:gd name="T21" fmla="*/ T20 w 38"/>
                              <a:gd name="T22" fmla="+- 0 764 754"/>
                              <a:gd name="T23" fmla="*/ 764 h 29"/>
                              <a:gd name="T24" fmla="+- 0 9108 9081"/>
                              <a:gd name="T25" fmla="*/ T24 w 38"/>
                              <a:gd name="T26" fmla="+- 0 759 754"/>
                              <a:gd name="T27" fmla="*/ 759 h 29"/>
                              <a:gd name="T28" fmla="+- 0 9097 9081"/>
                              <a:gd name="T29" fmla="*/ T28 w 38"/>
                              <a:gd name="T30" fmla="+- 0 756 754"/>
                              <a:gd name="T31" fmla="*/ 756 h 29"/>
                              <a:gd name="T32" fmla="+- 0 9086 9081"/>
                              <a:gd name="T33" fmla="*/ T32 w 38"/>
                              <a:gd name="T34" fmla="+- 0 754 754"/>
                              <a:gd name="T35" fmla="*/ 75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 h="29">
                                <a:moveTo>
                                  <a:pt x="5" y="0"/>
                                </a:moveTo>
                                <a:lnTo>
                                  <a:pt x="0" y="20"/>
                                </a:lnTo>
                                <a:lnTo>
                                  <a:pt x="11" y="23"/>
                                </a:lnTo>
                                <a:lnTo>
                                  <a:pt x="20" y="25"/>
                                </a:lnTo>
                                <a:lnTo>
                                  <a:pt x="30" y="29"/>
                                </a:lnTo>
                                <a:lnTo>
                                  <a:pt x="37" y="10"/>
                                </a:lnTo>
                                <a:lnTo>
                                  <a:pt x="27" y="5"/>
                                </a:lnTo>
                                <a:lnTo>
                                  <a:pt x="16" y="2"/>
                                </a:lnTo>
                                <a:lnTo>
                                  <a:pt x="5"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048" y="744"/>
                            <a:ext cx="4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Freeform 225"/>
                        <wps:cNvSpPr>
                          <a:spLocks/>
                        </wps:cNvSpPr>
                        <wps:spPr bwMode="auto">
                          <a:xfrm>
                            <a:off x="9048" y="744"/>
                            <a:ext cx="40" cy="29"/>
                          </a:xfrm>
                          <a:custGeom>
                            <a:avLst/>
                            <a:gdLst>
                              <a:gd name="T0" fmla="+- 0 9048 9048"/>
                              <a:gd name="T1" fmla="*/ T0 w 40"/>
                              <a:gd name="T2" fmla="+- 0 745 745"/>
                              <a:gd name="T3" fmla="*/ 745 h 29"/>
                              <a:gd name="T4" fmla="+- 0 9049 9048"/>
                              <a:gd name="T5" fmla="*/ T4 w 40"/>
                              <a:gd name="T6" fmla="+- 0 768 745"/>
                              <a:gd name="T7" fmla="*/ 768 h 29"/>
                              <a:gd name="T8" fmla="+- 0 9060 9048"/>
                              <a:gd name="T9" fmla="*/ T8 w 40"/>
                              <a:gd name="T10" fmla="+- 0 769 745"/>
                              <a:gd name="T11" fmla="*/ 769 h 29"/>
                              <a:gd name="T12" fmla="+- 0 9071 9048"/>
                              <a:gd name="T13" fmla="*/ T12 w 40"/>
                              <a:gd name="T14" fmla="+- 0 771 745"/>
                              <a:gd name="T15" fmla="*/ 771 h 29"/>
                              <a:gd name="T16" fmla="+- 0 9083 9048"/>
                              <a:gd name="T17" fmla="*/ T16 w 40"/>
                              <a:gd name="T18" fmla="+- 0 774 745"/>
                              <a:gd name="T19" fmla="*/ 774 h 29"/>
                              <a:gd name="T20" fmla="+- 0 9088 9048"/>
                              <a:gd name="T21" fmla="*/ T20 w 40"/>
                              <a:gd name="T22" fmla="+- 0 750 745"/>
                              <a:gd name="T23" fmla="*/ 750 h 29"/>
                              <a:gd name="T24" fmla="+- 0 9076 9048"/>
                              <a:gd name="T25" fmla="*/ T24 w 40"/>
                              <a:gd name="T26" fmla="+- 0 746 745"/>
                              <a:gd name="T27" fmla="*/ 746 h 29"/>
                              <a:gd name="T28" fmla="+- 0 9060 9048"/>
                              <a:gd name="T29" fmla="*/ T28 w 40"/>
                              <a:gd name="T30" fmla="+- 0 745 745"/>
                              <a:gd name="T31" fmla="*/ 745 h 29"/>
                              <a:gd name="T32" fmla="+- 0 9048 9048"/>
                              <a:gd name="T33" fmla="*/ T32 w 40"/>
                              <a:gd name="T34" fmla="+- 0 745 745"/>
                              <a:gd name="T35" fmla="*/ 74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29">
                                <a:moveTo>
                                  <a:pt x="0" y="0"/>
                                </a:moveTo>
                                <a:lnTo>
                                  <a:pt x="1" y="23"/>
                                </a:lnTo>
                                <a:lnTo>
                                  <a:pt x="12" y="24"/>
                                </a:lnTo>
                                <a:lnTo>
                                  <a:pt x="23" y="26"/>
                                </a:lnTo>
                                <a:lnTo>
                                  <a:pt x="35" y="29"/>
                                </a:lnTo>
                                <a:lnTo>
                                  <a:pt x="40" y="5"/>
                                </a:lnTo>
                                <a:lnTo>
                                  <a:pt x="28" y="1"/>
                                </a:lnTo>
                                <a:lnTo>
                                  <a:pt x="12" y="0"/>
                                </a:lnTo>
                                <a:lnTo>
                                  <a:pt x="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6" name="Picture 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169" y="804"/>
                            <a:ext cx="40"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227"/>
                        <wps:cNvSpPr>
                          <a:spLocks/>
                        </wps:cNvSpPr>
                        <wps:spPr bwMode="auto">
                          <a:xfrm>
                            <a:off x="9169" y="804"/>
                            <a:ext cx="40" cy="41"/>
                          </a:xfrm>
                          <a:custGeom>
                            <a:avLst/>
                            <a:gdLst>
                              <a:gd name="T0" fmla="+- 0 9184 9170"/>
                              <a:gd name="T1" fmla="*/ T0 w 40"/>
                              <a:gd name="T2" fmla="+- 0 804 804"/>
                              <a:gd name="T3" fmla="*/ 804 h 41"/>
                              <a:gd name="T4" fmla="+- 0 9170 9170"/>
                              <a:gd name="T5" fmla="*/ T4 w 40"/>
                              <a:gd name="T6" fmla="+- 0 819 804"/>
                              <a:gd name="T7" fmla="*/ 819 h 41"/>
                              <a:gd name="T8" fmla="+- 0 9178 9170"/>
                              <a:gd name="T9" fmla="*/ T8 w 40"/>
                              <a:gd name="T10" fmla="+- 0 827 804"/>
                              <a:gd name="T11" fmla="*/ 827 h 41"/>
                              <a:gd name="T12" fmla="+- 0 9186 9170"/>
                              <a:gd name="T13" fmla="*/ T12 w 40"/>
                              <a:gd name="T14" fmla="+- 0 836 804"/>
                              <a:gd name="T15" fmla="*/ 836 h 41"/>
                              <a:gd name="T16" fmla="+- 0 9194 9170"/>
                              <a:gd name="T17" fmla="*/ T16 w 40"/>
                              <a:gd name="T18" fmla="+- 0 845 804"/>
                              <a:gd name="T19" fmla="*/ 845 h 41"/>
                              <a:gd name="T20" fmla="+- 0 9210 9170"/>
                              <a:gd name="T21" fmla="*/ T20 w 40"/>
                              <a:gd name="T22" fmla="+- 0 831 804"/>
                              <a:gd name="T23" fmla="*/ 831 h 41"/>
                              <a:gd name="T24" fmla="+- 0 9202 9170"/>
                              <a:gd name="T25" fmla="*/ T24 w 40"/>
                              <a:gd name="T26" fmla="+- 0 822 804"/>
                              <a:gd name="T27" fmla="*/ 822 h 41"/>
                              <a:gd name="T28" fmla="+- 0 9193 9170"/>
                              <a:gd name="T29" fmla="*/ T28 w 40"/>
                              <a:gd name="T30" fmla="+- 0 811 804"/>
                              <a:gd name="T31" fmla="*/ 811 h 41"/>
                              <a:gd name="T32" fmla="+- 0 9184 9170"/>
                              <a:gd name="T33" fmla="*/ T32 w 40"/>
                              <a:gd name="T34" fmla="+- 0 804 804"/>
                              <a:gd name="T35" fmla="*/ 80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41">
                                <a:moveTo>
                                  <a:pt x="14" y="0"/>
                                </a:moveTo>
                                <a:lnTo>
                                  <a:pt x="0" y="15"/>
                                </a:lnTo>
                                <a:lnTo>
                                  <a:pt x="8" y="23"/>
                                </a:lnTo>
                                <a:lnTo>
                                  <a:pt x="16" y="32"/>
                                </a:lnTo>
                                <a:lnTo>
                                  <a:pt x="24" y="41"/>
                                </a:lnTo>
                                <a:lnTo>
                                  <a:pt x="40" y="27"/>
                                </a:lnTo>
                                <a:lnTo>
                                  <a:pt x="32" y="18"/>
                                </a:lnTo>
                                <a:lnTo>
                                  <a:pt x="23" y="7"/>
                                </a:lnTo>
                                <a:lnTo>
                                  <a:pt x="14"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8" name="Picture 2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193" y="830"/>
                            <a:ext cx="4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229"/>
                        <wps:cNvSpPr>
                          <a:spLocks/>
                        </wps:cNvSpPr>
                        <wps:spPr bwMode="auto">
                          <a:xfrm>
                            <a:off x="9193" y="830"/>
                            <a:ext cx="41" cy="44"/>
                          </a:xfrm>
                          <a:custGeom>
                            <a:avLst/>
                            <a:gdLst>
                              <a:gd name="T0" fmla="+- 0 9210 9194"/>
                              <a:gd name="T1" fmla="*/ T0 w 41"/>
                              <a:gd name="T2" fmla="+- 0 831 831"/>
                              <a:gd name="T3" fmla="*/ 831 h 44"/>
                              <a:gd name="T4" fmla="+- 0 9194 9194"/>
                              <a:gd name="T5" fmla="*/ T4 w 41"/>
                              <a:gd name="T6" fmla="+- 0 845 831"/>
                              <a:gd name="T7" fmla="*/ 845 h 44"/>
                              <a:gd name="T8" fmla="+- 0 9201 9194"/>
                              <a:gd name="T9" fmla="*/ T8 w 41"/>
                              <a:gd name="T10" fmla="+- 0 854 831"/>
                              <a:gd name="T11" fmla="*/ 854 h 44"/>
                              <a:gd name="T12" fmla="+- 0 9207 9194"/>
                              <a:gd name="T13" fmla="*/ T12 w 41"/>
                              <a:gd name="T14" fmla="+- 0 864 831"/>
                              <a:gd name="T15" fmla="*/ 864 h 44"/>
                              <a:gd name="T16" fmla="+- 0 9213 9194"/>
                              <a:gd name="T17" fmla="*/ T16 w 41"/>
                              <a:gd name="T18" fmla="+- 0 874 831"/>
                              <a:gd name="T19" fmla="*/ 874 h 44"/>
                              <a:gd name="T20" fmla="+- 0 9234 9194"/>
                              <a:gd name="T21" fmla="*/ T20 w 41"/>
                              <a:gd name="T22" fmla="+- 0 864 831"/>
                              <a:gd name="T23" fmla="*/ 864 h 44"/>
                              <a:gd name="T24" fmla="+- 0 9229 9194"/>
                              <a:gd name="T25" fmla="*/ T24 w 41"/>
                              <a:gd name="T26" fmla="+- 0 855 831"/>
                              <a:gd name="T27" fmla="*/ 855 h 44"/>
                              <a:gd name="T28" fmla="+- 0 9223 9194"/>
                              <a:gd name="T29" fmla="*/ T28 w 41"/>
                              <a:gd name="T30" fmla="+- 0 846 831"/>
                              <a:gd name="T31" fmla="*/ 846 h 44"/>
                              <a:gd name="T32" fmla="+- 0 9217 9194"/>
                              <a:gd name="T33" fmla="*/ T32 w 41"/>
                              <a:gd name="T34" fmla="+- 0 838 831"/>
                              <a:gd name="T35" fmla="*/ 838 h 44"/>
                              <a:gd name="T36" fmla="+- 0 9210 9194"/>
                              <a:gd name="T37" fmla="*/ T36 w 41"/>
                              <a:gd name="T38" fmla="+- 0 831 831"/>
                              <a:gd name="T39" fmla="*/ 83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4">
                                <a:moveTo>
                                  <a:pt x="16" y="0"/>
                                </a:moveTo>
                                <a:lnTo>
                                  <a:pt x="0" y="14"/>
                                </a:lnTo>
                                <a:lnTo>
                                  <a:pt x="7" y="23"/>
                                </a:lnTo>
                                <a:lnTo>
                                  <a:pt x="13" y="33"/>
                                </a:lnTo>
                                <a:lnTo>
                                  <a:pt x="19" y="43"/>
                                </a:lnTo>
                                <a:lnTo>
                                  <a:pt x="40" y="33"/>
                                </a:lnTo>
                                <a:lnTo>
                                  <a:pt x="35" y="24"/>
                                </a:lnTo>
                                <a:lnTo>
                                  <a:pt x="29" y="15"/>
                                </a:lnTo>
                                <a:lnTo>
                                  <a:pt x="23" y="7"/>
                                </a:lnTo>
                                <a:lnTo>
                                  <a:pt x="16"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212" y="863"/>
                            <a:ext cx="39"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231"/>
                        <wps:cNvSpPr>
                          <a:spLocks/>
                        </wps:cNvSpPr>
                        <wps:spPr bwMode="auto">
                          <a:xfrm>
                            <a:off x="9212" y="863"/>
                            <a:ext cx="39" cy="47"/>
                          </a:xfrm>
                          <a:custGeom>
                            <a:avLst/>
                            <a:gdLst>
                              <a:gd name="T0" fmla="+- 0 9235 9213"/>
                              <a:gd name="T1" fmla="*/ T0 w 39"/>
                              <a:gd name="T2" fmla="+- 0 864 864"/>
                              <a:gd name="T3" fmla="*/ 864 h 47"/>
                              <a:gd name="T4" fmla="+- 0 9213 9213"/>
                              <a:gd name="T5" fmla="*/ T4 w 39"/>
                              <a:gd name="T6" fmla="+- 0 875 864"/>
                              <a:gd name="T7" fmla="*/ 875 h 47"/>
                              <a:gd name="T8" fmla="+- 0 9218 9213"/>
                              <a:gd name="T9" fmla="*/ T8 w 39"/>
                              <a:gd name="T10" fmla="+- 0 886 864"/>
                              <a:gd name="T11" fmla="*/ 886 h 47"/>
                              <a:gd name="T12" fmla="+- 0 9224 9213"/>
                              <a:gd name="T13" fmla="*/ T12 w 39"/>
                              <a:gd name="T14" fmla="+- 0 899 864"/>
                              <a:gd name="T15" fmla="*/ 899 h 47"/>
                              <a:gd name="T16" fmla="+- 0 9228 9213"/>
                              <a:gd name="T17" fmla="*/ T16 w 39"/>
                              <a:gd name="T18" fmla="+- 0 910 864"/>
                              <a:gd name="T19" fmla="*/ 910 h 47"/>
                              <a:gd name="T20" fmla="+- 0 9251 9213"/>
                              <a:gd name="T21" fmla="*/ T20 w 39"/>
                              <a:gd name="T22" fmla="+- 0 910 864"/>
                              <a:gd name="T23" fmla="*/ 910 h 47"/>
                              <a:gd name="T24" fmla="+- 0 9250 9213"/>
                              <a:gd name="T25" fmla="*/ T24 w 39"/>
                              <a:gd name="T26" fmla="+- 0 901 864"/>
                              <a:gd name="T27" fmla="*/ 901 h 47"/>
                              <a:gd name="T28" fmla="+- 0 9246 9213"/>
                              <a:gd name="T29" fmla="*/ T28 w 39"/>
                              <a:gd name="T30" fmla="+- 0 889 864"/>
                              <a:gd name="T31" fmla="*/ 889 h 47"/>
                              <a:gd name="T32" fmla="+- 0 9241 9213"/>
                              <a:gd name="T33" fmla="*/ T32 w 39"/>
                              <a:gd name="T34" fmla="+- 0 876 864"/>
                              <a:gd name="T35" fmla="*/ 876 h 47"/>
                              <a:gd name="T36" fmla="+- 0 9235 9213"/>
                              <a:gd name="T37" fmla="*/ T36 w 39"/>
                              <a:gd name="T38" fmla="+- 0 864 864"/>
                              <a:gd name="T39" fmla="*/ 86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47">
                                <a:moveTo>
                                  <a:pt x="22" y="0"/>
                                </a:moveTo>
                                <a:lnTo>
                                  <a:pt x="0" y="11"/>
                                </a:lnTo>
                                <a:lnTo>
                                  <a:pt x="5" y="22"/>
                                </a:lnTo>
                                <a:lnTo>
                                  <a:pt x="11" y="35"/>
                                </a:lnTo>
                                <a:lnTo>
                                  <a:pt x="15" y="46"/>
                                </a:lnTo>
                                <a:lnTo>
                                  <a:pt x="38" y="46"/>
                                </a:lnTo>
                                <a:lnTo>
                                  <a:pt x="37" y="37"/>
                                </a:lnTo>
                                <a:lnTo>
                                  <a:pt x="33" y="25"/>
                                </a:lnTo>
                                <a:lnTo>
                                  <a:pt x="28" y="12"/>
                                </a:lnTo>
                                <a:lnTo>
                                  <a:pt x="22"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Freeform 232"/>
                        <wps:cNvSpPr>
                          <a:spLocks/>
                        </wps:cNvSpPr>
                        <wps:spPr bwMode="auto">
                          <a:xfrm>
                            <a:off x="8988" y="339"/>
                            <a:ext cx="359" cy="687"/>
                          </a:xfrm>
                          <a:custGeom>
                            <a:avLst/>
                            <a:gdLst>
                              <a:gd name="T0" fmla="+- 0 9038 8988"/>
                              <a:gd name="T1" fmla="*/ T0 w 359"/>
                              <a:gd name="T2" fmla="+- 0 340 340"/>
                              <a:gd name="T3" fmla="*/ 340 h 687"/>
                              <a:gd name="T4" fmla="+- 0 9035 8988"/>
                              <a:gd name="T5" fmla="*/ T4 w 359"/>
                              <a:gd name="T6" fmla="+- 0 340 340"/>
                              <a:gd name="T7" fmla="*/ 340 h 687"/>
                              <a:gd name="T8" fmla="+- 0 9017 8988"/>
                              <a:gd name="T9" fmla="*/ T8 w 359"/>
                              <a:gd name="T10" fmla="+- 0 344 340"/>
                              <a:gd name="T11" fmla="*/ 344 h 687"/>
                              <a:gd name="T12" fmla="+- 0 9002 8988"/>
                              <a:gd name="T13" fmla="*/ T12 w 359"/>
                              <a:gd name="T14" fmla="+- 0 354 340"/>
                              <a:gd name="T15" fmla="*/ 354 h 687"/>
                              <a:gd name="T16" fmla="+- 0 8992 8988"/>
                              <a:gd name="T17" fmla="*/ T16 w 359"/>
                              <a:gd name="T18" fmla="+- 0 368 340"/>
                              <a:gd name="T19" fmla="*/ 368 h 687"/>
                              <a:gd name="T20" fmla="+- 0 8988 8988"/>
                              <a:gd name="T21" fmla="*/ T20 w 359"/>
                              <a:gd name="T22" fmla="+- 0 387 340"/>
                              <a:gd name="T23" fmla="*/ 387 h 687"/>
                              <a:gd name="T24" fmla="+- 0 8992 8988"/>
                              <a:gd name="T25" fmla="*/ T24 w 359"/>
                              <a:gd name="T26" fmla="+- 0 405 340"/>
                              <a:gd name="T27" fmla="*/ 405 h 687"/>
                              <a:gd name="T28" fmla="+- 0 9002 8988"/>
                              <a:gd name="T29" fmla="*/ T28 w 359"/>
                              <a:gd name="T30" fmla="+- 0 420 340"/>
                              <a:gd name="T31" fmla="*/ 420 h 687"/>
                              <a:gd name="T32" fmla="+- 0 9017 8988"/>
                              <a:gd name="T33" fmla="*/ T32 w 359"/>
                              <a:gd name="T34" fmla="+- 0 430 340"/>
                              <a:gd name="T35" fmla="*/ 430 h 687"/>
                              <a:gd name="T36" fmla="+- 0 9035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59" h="687">
                                <a:moveTo>
                                  <a:pt x="50" y="0"/>
                                </a:moveTo>
                                <a:lnTo>
                                  <a:pt x="47" y="0"/>
                                </a:lnTo>
                                <a:lnTo>
                                  <a:pt x="29" y="4"/>
                                </a:lnTo>
                                <a:lnTo>
                                  <a:pt x="14" y="14"/>
                                </a:lnTo>
                                <a:lnTo>
                                  <a:pt x="4" y="28"/>
                                </a:lnTo>
                                <a:lnTo>
                                  <a:pt x="0" y="47"/>
                                </a:lnTo>
                                <a:lnTo>
                                  <a:pt x="4" y="65"/>
                                </a:lnTo>
                                <a:lnTo>
                                  <a:pt x="14" y="80"/>
                                </a:lnTo>
                                <a:lnTo>
                                  <a:pt x="29" y="90"/>
                                </a:lnTo>
                                <a:lnTo>
                                  <a:pt x="47" y="93"/>
                                </a:lnTo>
                                <a:lnTo>
                                  <a:pt x="50" y="93"/>
                                </a:lnTo>
                                <a:lnTo>
                                  <a:pt x="52" y="93"/>
                                </a:lnTo>
                                <a:lnTo>
                                  <a:pt x="359" y="686"/>
                                </a:lnTo>
                                <a:lnTo>
                                  <a:pt x="87" y="70"/>
                                </a:lnTo>
                                <a:lnTo>
                                  <a:pt x="78" y="41"/>
                                </a:lnTo>
                                <a:lnTo>
                                  <a:pt x="74" y="21"/>
                                </a:lnTo>
                                <a:lnTo>
                                  <a:pt x="69" y="8"/>
                                </a:lnTo>
                                <a:lnTo>
                                  <a:pt x="56" y="1"/>
                                </a:lnTo>
                                <a:lnTo>
                                  <a:pt x="53" y="0"/>
                                </a:lnTo>
                                <a:lnTo>
                                  <a:pt x="50" y="0"/>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233"/>
                        <wps:cNvSpPr>
                          <a:spLocks/>
                        </wps:cNvSpPr>
                        <wps:spPr bwMode="auto">
                          <a:xfrm>
                            <a:off x="8988" y="339"/>
                            <a:ext cx="359" cy="687"/>
                          </a:xfrm>
                          <a:custGeom>
                            <a:avLst/>
                            <a:gdLst>
                              <a:gd name="T0" fmla="+- 0 9035 8988"/>
                              <a:gd name="T1" fmla="*/ T0 w 359"/>
                              <a:gd name="T2" fmla="+- 0 340 340"/>
                              <a:gd name="T3" fmla="*/ 340 h 687"/>
                              <a:gd name="T4" fmla="+- 0 9017 8988"/>
                              <a:gd name="T5" fmla="*/ T4 w 359"/>
                              <a:gd name="T6" fmla="+- 0 344 340"/>
                              <a:gd name="T7" fmla="*/ 344 h 687"/>
                              <a:gd name="T8" fmla="+- 0 9002 8988"/>
                              <a:gd name="T9" fmla="*/ T8 w 359"/>
                              <a:gd name="T10" fmla="+- 0 354 340"/>
                              <a:gd name="T11" fmla="*/ 354 h 687"/>
                              <a:gd name="T12" fmla="+- 0 8992 8988"/>
                              <a:gd name="T13" fmla="*/ T12 w 359"/>
                              <a:gd name="T14" fmla="+- 0 368 340"/>
                              <a:gd name="T15" fmla="*/ 368 h 687"/>
                              <a:gd name="T16" fmla="+- 0 8988 8988"/>
                              <a:gd name="T17" fmla="*/ T16 w 359"/>
                              <a:gd name="T18" fmla="+- 0 387 340"/>
                              <a:gd name="T19" fmla="*/ 387 h 687"/>
                              <a:gd name="T20" fmla="+- 0 8992 8988"/>
                              <a:gd name="T21" fmla="*/ T20 w 359"/>
                              <a:gd name="T22" fmla="+- 0 405 340"/>
                              <a:gd name="T23" fmla="*/ 405 h 687"/>
                              <a:gd name="T24" fmla="+- 0 9002 8988"/>
                              <a:gd name="T25" fmla="*/ T24 w 359"/>
                              <a:gd name="T26" fmla="+- 0 420 340"/>
                              <a:gd name="T27" fmla="*/ 420 h 687"/>
                              <a:gd name="T28" fmla="+- 0 9017 8988"/>
                              <a:gd name="T29" fmla="*/ T28 w 359"/>
                              <a:gd name="T30" fmla="+- 0 430 340"/>
                              <a:gd name="T31" fmla="*/ 430 h 687"/>
                              <a:gd name="T32" fmla="+- 0 9035 8988"/>
                              <a:gd name="T33" fmla="*/ T32 w 359"/>
                              <a:gd name="T34" fmla="+- 0 433 340"/>
                              <a:gd name="T35" fmla="*/ 433 h 687"/>
                              <a:gd name="T36" fmla="+- 0 9037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 name="T80" fmla="+- 0 9035 8988"/>
                              <a:gd name="T81" fmla="*/ T80 w 359"/>
                              <a:gd name="T82" fmla="+- 0 340 340"/>
                              <a:gd name="T83"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9" h="687">
                                <a:moveTo>
                                  <a:pt x="47" y="0"/>
                                </a:moveTo>
                                <a:lnTo>
                                  <a:pt x="29" y="4"/>
                                </a:lnTo>
                                <a:lnTo>
                                  <a:pt x="14" y="14"/>
                                </a:lnTo>
                                <a:lnTo>
                                  <a:pt x="4" y="28"/>
                                </a:lnTo>
                                <a:lnTo>
                                  <a:pt x="0" y="47"/>
                                </a:lnTo>
                                <a:lnTo>
                                  <a:pt x="4" y="65"/>
                                </a:lnTo>
                                <a:lnTo>
                                  <a:pt x="14" y="80"/>
                                </a:lnTo>
                                <a:lnTo>
                                  <a:pt x="29" y="90"/>
                                </a:lnTo>
                                <a:lnTo>
                                  <a:pt x="47" y="93"/>
                                </a:lnTo>
                                <a:lnTo>
                                  <a:pt x="49" y="93"/>
                                </a:lnTo>
                                <a:lnTo>
                                  <a:pt x="50" y="93"/>
                                </a:lnTo>
                                <a:lnTo>
                                  <a:pt x="52" y="93"/>
                                </a:lnTo>
                                <a:lnTo>
                                  <a:pt x="359" y="686"/>
                                </a:lnTo>
                                <a:lnTo>
                                  <a:pt x="87" y="70"/>
                                </a:lnTo>
                                <a:lnTo>
                                  <a:pt x="78" y="41"/>
                                </a:lnTo>
                                <a:lnTo>
                                  <a:pt x="74" y="21"/>
                                </a:lnTo>
                                <a:lnTo>
                                  <a:pt x="69" y="8"/>
                                </a:lnTo>
                                <a:lnTo>
                                  <a:pt x="56" y="1"/>
                                </a:lnTo>
                                <a:lnTo>
                                  <a:pt x="53" y="0"/>
                                </a:lnTo>
                                <a:lnTo>
                                  <a:pt x="50" y="0"/>
                                </a:lnTo>
                                <a:lnTo>
                                  <a:pt x="47" y="0"/>
                                </a:lnTo>
                                <a:close/>
                              </a:path>
                            </a:pathLst>
                          </a:custGeom>
                          <a:noFill/>
                          <a:ln w="14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 name="Picture 2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90" y="1201"/>
                            <a:ext cx="44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DFD80A" id="Grupo 322" o:spid="_x0000_s1026" style="position:absolute;margin-left:421.2pt;margin-top:-5.35pt;width:59.3pt;height:78.35pt;z-index:251659264;mso-position-horizontal-relative:page" coordorigin="8424,-107" coordsize="1186,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785;top:1311;width:45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">
                  <v:imagedata r:id="rId39" o:title=""/>
                </v:shape>
                <v:shape id="Picture 4" o:spid="_x0000_s1028" type="#_x0000_t75" style="position:absolute;left:9021;top:269;width:2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">
                  <v:imagedata r:id="rId40" o:title=""/>
                </v:shape>
                <v:shape id="Picture 5" o:spid="_x0000_s1029" type="#_x0000_t75" style="position:absolute;left:8423;top:-108;width:1186;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">
                  <v:imagedata r:id="rId41" o:title=""/>
                </v:shape>
                <v:shape id="Picture 6" o:spid="_x0000_s1030" type="#_x0000_t75" style="position:absolute;left:8665;top:443;width:35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">
                  <v:imagedata r:id="rId42" o:title=""/>
                </v:shape>
                <v:shape id="Freeform 7" o:spid="_x0000_s1031" style="position:absolute;left:8665;top:443;width:355;height:713;visibility:visible;mso-wrap-style:square;v-text-anchor:top" coordsize="35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" path="m353,l290,6r-3,50l272,60r-15,4l243,69r-13,6l196,36r-12,7l171,50r-12,7l148,65r21,46l158,120r-11,10l136,140r-10,11l80,128r-9,12l62,151r-8,12l46,176r38,36l78,224r-6,12l68,248r-5,13l10,260,7,273,4,286,1,299,,313r49,18l48,346r,14l49,374r1,14l,405r2,13l5,431r3,13l11,456r53,l69,468r5,12l79,492r6,11l48,541r8,13l65,566r9,12l83,589r44,-26l138,574r11,11l160,595r12,10l155,653r11,7l178,667r12,7l202,680r34,-39l249,646r14,5l277,655r14,3l298,709r13,2l325,712r14,1l353,713r1,l354,412r-1,l352,412r-21,-4l313,396,301,378r-4,-22l301,335r12,-18l331,305r21,-4l353,301r1,l354,r-1,xe" filled="f" strokeweight=".06025mm">
                  <v:path arrowok="t" o:connecttype="custom" o:connectlocs="290,449;272,503;243,512;196,479;171,493;148,508;158,563;136,583;80,571;62,594;46,619;78,667;68,691;10,703;4,729;0,756;48,789;49,817;0,848;5,874;11,899;69,911;79,935;48,984;65,1009;83,1032;138,1017;160,1038;155,1096;178,1110;202,1123;249,1089;277,1098;298,1152;325,1155;353,1156;354,855;353,855;331,851;301,821;301,778;331,748;353,744;354,744;353,443" o:connectangles="0,0,0,0,0,0,0,0,0,0,0,0,0,0,0,0,0,0,0,0,0,0,0,0,0,0,0,0,0,0,0,0,0,0,0,0,0,0,0,0,0,0,0,0,0"/>
                </v:shape>
                <v:shape id="Picture 8" o:spid="_x0000_s1032" type="#_x0000_t75" style="position:absolute;left:8842;top:704;width:9;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">
                  <v:imagedata r:id="rId43" o:title=""/>
                </v:shape>
                <v:line id="Line 9" o:spid="_x0000_s1033" style="position:absolute;visibility:visible;mso-wrap-style:square" from="8753,849" to="894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" strokeweight=".03825mm"/>
                <v:shape id="Freeform 10" o:spid="_x0000_s1034" style="position:absolute;left:8741;top:843;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" path="m15,l,5r15,6l15,xe" fillcolor="black" stroked="f">
                  <v:path arrowok="t" o:connecttype="custom" o:connectlocs="15,844;0,849;15,855;15,844" o:connectangles="0,0,0,0"/>
                </v:shape>
                <v:shape id="Freeform 11" o:spid="_x0000_s1035"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" path="m3,9l,4,3,r9,l8,4r2,2l12,9,3,9xe" fillcolor="black" stroked="f">
                  <v:path arrowok="t" o:connecttype="custom" o:connectlocs="3,854;0,849;3,845;12,845;8,849;10,851;12,854;3,854" o:connectangles="0,0,0,0,0,0,0,0"/>
                </v:shape>
                <v:shape id="Freeform 12" o:spid="_x0000_s1036"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" path="m,4l3,r9,l10,2,8,4r2,2l12,9,3,9,,4xe" filled="f" strokeweight=".01872mm">
                  <v:path arrowok="t" o:connecttype="custom" o:connectlocs="0,849;3,845;12,845;10,847;8,849;10,851;12,854;3,854;0,849" o:connectangles="0,0,0,0,0,0,0,0,0"/>
                </v:shape>
                <v:line id="Line 13" o:spid="_x0000_s1037" style="position:absolute;visibility:visible;mso-wrap-style:square" from="8753,833" to="894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" strokeweight=".03814mm"/>
                <v:shape id="Freeform 14" o:spid="_x0000_s1038" style="position:absolute;left:8742;top:828;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" path="m16,l,3r14,8l16,xe" fillcolor="black" stroked="f">
                  <v:path arrowok="t" o:connecttype="custom" o:connectlocs="16,828;0,831;14,839;16,828" o:connectangles="0,0,0,0"/>
                </v:shape>
                <v:shape id="Freeform 15" o:spid="_x0000_s1039"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" path="m2,9l,4,3,r9,2l10,3,8,5r2,2l11,10,2,9xe" fillcolor="black" stroked="f">
                  <v:path arrowok="t" o:connecttype="custom" o:connectlocs="2,868;0,863;3,859;12,861;10,862;8,864;10,866;11,869;2,868" o:connectangles="0,0,0,0,0,0,0,0,0"/>
                </v:shape>
                <v:shape id="Freeform 16" o:spid="_x0000_s1040"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" path="m,4l3,r9,2l10,3,8,5r2,2l11,10,2,9,,4xe" filled="f" strokeweight=".01869mm">
                  <v:path arrowok="t" o:connecttype="custom" o:connectlocs="0,863;3,859;12,861;10,862;8,864;10,866;11,869;2,868;0,863" o:connectangles="0,0,0,0,0,0,0,0,0"/>
                </v:shape>
                <v:line id="Line 17" o:spid="_x0000_s1041" style="position:absolute;visibility:visible;mso-wrap-style:square" from="8757,819" to="8940,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" strokeweight=".03786mm"/>
                <v:shape id="Freeform 18" o:spid="_x0000_s1042" style="position:absolute;left:8745;top:815;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" path="m16,l,,13,10,16,xe" fillcolor="black" stroked="f">
                  <v:path arrowok="t" o:connecttype="custom" o:connectlocs="16,815;0,815;13,825;16,815" o:connectangles="0,0,0,0"/>
                </v:shape>
                <v:shape id="Freeform 19" o:spid="_x0000_s1043"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" path="m1,8l,3,4,r8,3l10,4,8,5,9,8r1,3l1,8xe" fillcolor="black" stroked="f">
                  <v:path arrowok="t" o:connecttype="custom" o:connectlocs="1,883;0,878;4,875;12,878;10,879;8,880;9,883;10,886;1,883" o:connectangles="0,0,0,0,0,0,0,0,0"/>
                </v:shape>
                <v:shape id="Freeform 20" o:spid="_x0000_s1044"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" path="m,3l4,r8,3l10,4,8,5,9,8r1,3l1,8,,3xe" filled="f" strokeweight=".01864mm">
                  <v:path arrowok="t" o:connecttype="custom" o:connectlocs="0,878;4,875;12,878;10,879;8,880;9,883;10,886;1,883;0,878" o:connectangles="0,0,0,0,0,0,0,0,0"/>
                </v:shape>
                <v:line id="Line 21" o:spid="_x0000_s1045" style="position:absolute;visibility:visible;mso-wrap-style:square" from="8753,866" to="894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" strokeweight=".03814mm"/>
                <v:shape id="Freeform 22" o:spid="_x0000_s1046" style="position:absolute;left:8741;top:860;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" path="m14,l,8r15,2l14,xe" fillcolor="black" stroked="f">
                  <v:path arrowok="t" o:connecttype="custom" o:connectlocs="14,861;0,869;15,871;14,861" o:connectangles="0,0,0,0"/>
                </v:shape>
                <v:shape id="Freeform 23" o:spid="_x0000_s1047"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" path="m2,1l,6,3,9,12,8,8,5,10,2,11,,2,1xe" fillcolor="black" stroked="f">
                  <v:path arrowok="t" o:connecttype="custom" o:connectlocs="2,832;0,837;3,840;12,839;8,836;10,833;11,831;2,832" o:connectangles="0,0,0,0,0,0,0,0"/>
                </v:shape>
                <v:shape id="Freeform 24" o:spid="_x0000_s1048"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" path="m,6l3,9,12,8,10,6,8,5,10,2,11,,2,1,,6xe" filled="f" strokeweight=".01869mm">
                  <v:path arrowok="t" o:connecttype="custom" o:connectlocs="0,837;3,840;12,839;10,837;8,836;10,833;11,831;2,832;0,837" o:connectangles="0,0,0,0,0,0,0,0,0"/>
                </v:shape>
                <v:line id="Line 25" o:spid="_x0000_s1049" style="position:absolute;visibility:visible;mso-wrap-style:square" from="8757,880" to="894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" strokeweight=".03786mm"/>
                <v:shape id="Freeform 26" o:spid="_x0000_s1050" style="position:absolute;left:8745;top:874;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" path="m12,l,10r15,1l12,xe" fillcolor="black" stroked="f">
                  <v:path arrowok="t" o:connecttype="custom" o:connectlocs="12,874;0,884;15,885;12,874" o:connectangles="0,0,0,0"/>
                </v:shape>
                <v:shape id="Freeform 27" o:spid="_x0000_s1051"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" path="m1,2l,7r4,3l12,8,8,5,9,3,10,,1,2xe" fillcolor="black" stroked="f">
                  <v:path arrowok="t" o:connecttype="custom" o:connectlocs="1,816;0,821;4,824;12,822;8,819;9,817;10,814;1,816" o:connectangles="0,0,0,0,0,0,0,0"/>
                </v:shape>
                <v:shape id="Freeform 28" o:spid="_x0000_s1052"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" path="m,7r4,3l12,8,10,6,8,5,9,3,10,,1,2,,7xe" filled="f" strokeweight=".01864mm">
                  <v:path arrowok="t" o:connecttype="custom" o:connectlocs="0,821;4,824;12,822;10,820;8,819;9,817;10,814;1,816;0,821" o:connectangles="0,0,0,0,0,0,0,0,0"/>
                </v:shape>
                <v:shape id="Freeform 29" o:spid="_x0000_s1053"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" path="m4,38l,34,39,r2,6l4,38xe" fillcolor="#b3b3b3" stroked="f">
                  <v:path arrowok="t" o:connecttype="custom" o:connectlocs="4,763;0,759;39,725;41,731;4,763" o:connectangles="0,0,0,0,0"/>
                </v:shape>
                <v:shape id="Freeform 30" o:spid="_x0000_s1054"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" path="m39,l,34r4,4l41,6,39,xe" filled="f" strokeweight=".00472mm">
                  <v:path arrowok="t" o:connecttype="custom" o:connectlocs="39,725;0,759;4,763;41,731;39,725" o:connectangles="0,0,0,0,0"/>
                </v:shape>
                <v:shape id="Freeform 31" o:spid="_x0000_s1055"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" path="m35,36l,5,2,,40,32r-5,4xe" fillcolor="#b3b3b3" stroked="f">
                  <v:path arrowok="t" o:connecttype="custom" o:connectlocs="35,763;0,732;2,727;40,759;35,763" o:connectangles="0,0,0,0,0"/>
                </v:shape>
                <v:shape id="Freeform 32" o:spid="_x0000_s1056"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" path="m35,36r5,-4l2,,,5,35,36xe" filled="f" strokeweight=".00472mm">
                  <v:path arrowok="t" o:connecttype="custom" o:connectlocs="35,763;40,759;2,727;0,732;35,763" o:connectangles="0,0,0,0,0"/>
                </v:shape>
                <v:shape id="Freeform 33" o:spid="_x0000_s1057"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" path="m62,103r-31,l19,100,4,86,,75,,,28,r,60l30,66r5,7l40,75r13,l58,73r6,-7l65,60,65,,93,r,75l90,86,74,100r-12,3xe" fillcolor="#b3b3b3" stroked="f">
                  <v:path arrowok="t" o:connecttype="custom" o:connectlocs="62,911;31,911;19,908;4,894;0,883;0,808;28,808;28,868;30,874;35,881;40,883;53,883;58,881;64,874;65,868;65,808;93,808;93,883;90,894;74,908;62,911" o:connectangles="0,0,0,0,0,0,0,0,0,0,0,0,0,0,0,0,0,0,0,0,0"/>
                </v:shape>
                <v:shape id="Freeform 34" o:spid="_x0000_s1058"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" path="m,l28,r,52l28,60r2,6l32,70r3,3l40,75r7,l53,75r5,-2l61,70r3,-4l65,60r,-8l65,,93,r,61l93,75,90,86r-8,7l74,100r-12,3l47,103r-16,l19,100,12,93,4,86,,75,,61,,xe" filled="f" strokeweight=".0185mm">
                  <v:path arrowok="t" o:connecttype="custom" o:connectlocs="0,808;28,808;28,860;28,868;30,874;32,878;35,881;40,883;47,883;53,883;58,881;61,878;64,874;65,868;65,860;65,808;93,808;93,869;93,883;90,894;82,901;74,908;62,911;47,911;31,911;19,908;12,901;4,894;0,883;0,869;0,808" o:connectangles="0,0,0,0,0,0,0,0,0,0,0,0,0,0,0,0,0,0,0,0,0,0,0,0,0,0,0,0,0,0,0"/>
                </v:shape>
                <v:rect id="Rectangle 35" o:spid="_x0000_s1059"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" fillcolor="#c8aa36" stroked="f"/>
                <v:rect id="Rectangle 36" o:spid="_x0000_s1060"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" filled="f" strokecolor="#010000" strokeweight=".02869mm"/>
                <v:shape id="Picture 37" o:spid="_x0000_s1061" type="#_x0000_t75" style="position:absolute;left:8778;top:818;width:21;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">
                  <v:imagedata r:id="rId44" o:title=""/>
                </v:shape>
                <v:shape id="Picture 38" o:spid="_x0000_s1062" type="#_x0000_t75" style="position:absolute;left:8820;top:818;width:9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">
                  <v:imagedata r:id="rId45" o:title=""/>
                </v:shape>
                <v:shape id="Picture 39" o:spid="_x0000_s1063" type="#_x0000_t75" style="position:absolute;left:8799;top:824;width:21;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">
                  <v:imagedata r:id="rId46" o:title=""/>
                </v:shape>
                <v:shape id="AutoShape 40" o:spid="_x0000_s1064"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" path="m12,9l14,8,16,7,14,5,8,,4,,,,1,2r,4l7,6r5,3xm7,21l7,6,1,6,,20r7,1xe" fillcolor="#b3b3b3" stroked="f">
                  <v:path arrowok="t" o:connecttype="custom" o:connectlocs="12,790;14,789;16,788;14,786;8,781;4,781;0,781;1,783;1,787;7,787;12,790;7,802;7,787;1,787;0,801;7,802" o:connectangles="0,0,0,0,0,0,0,0,0,0,0,0,0,0,0,0"/>
                </v:shape>
                <v:shape id="Freeform 41" o:spid="_x0000_s1065"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" path="m7,21l7,6r5,3l13,9,14,8,16,7,15,6,14,5,8,,4,,,,1,2,,20r7,1xe" filled="f" strokeweight=".01842mm">
                  <v:path arrowok="t" o:connecttype="custom" o:connectlocs="7,802;7,787;12,790;13,790;14,789;16,788;15,787;14,786;8,781;4,781;0,781;1,783;0,801;7,802" o:connectangles="0,0,0,0,0,0,0,0,0,0,0,0,0,0"/>
                </v:shape>
                <v:rect id="Rectangle 42" o:spid="_x0000_s1066"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" fillcolor="#b3b3b3" stroked="f"/>
                <v:rect id="Rectangle 43" o:spid="_x0000_s1067"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" filled="f" strokeweight=".0111mm"/>
                <v:rect id="Rectangle 44" o:spid="_x0000_s1068"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" fillcolor="#b3b3b3" stroked="f"/>
                <v:rect id="Rectangle 45" o:spid="_x0000_s1069"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" filled="f" strokeweight=".01992mm"/>
                <v:shape id="AutoShape 46" o:spid="_x0000_s1070"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" path="m4,10l1,9,,7,2,5,8,r8,l15,3r,4l9,7,4,10xm9,21l9,7r6,l16,21r-7,xe" fillcolor="#b3b3b3" stroked="f">
                  <v:path arrowok="t" o:connecttype="custom" o:connectlocs="4,789;1,788;0,786;2,784;8,779;16,779;15,782;15,786;9,786;4,789;9,800;9,786;15,786;16,800;9,800" o:connectangles="0,0,0,0,0,0,0,0,0,0,0,0,0,0,0"/>
                </v:shape>
                <v:shape id="Freeform 47" o:spid="_x0000_s1071"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" path="m9,21l9,7,4,10,3,9,1,9,,7,1,6,2,5,8,r4,l16,,15,3r1,18l9,21xe" filled="f" strokeweight=".01842mm">
                  <v:path arrowok="t" o:connecttype="custom" o:connectlocs="9,800;9,786;4,789;3,788;1,788;0,786;1,785;2,784;8,779;12,779;16,779;15,782;16,800;9,800" o:connectangles="0,0,0,0,0,0,0,0,0,0,0,0,0,0"/>
                </v:shape>
                <v:rect id="Rectangle 48" o:spid="_x0000_s1072"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" fillcolor="#b3b3b3" stroked="f"/>
                <v:rect id="Rectangle 49" o:spid="_x0000_s1073"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" filled="f" strokeweight=".0111mm"/>
                <v:rect id="Rectangle 50" o:spid="_x0000_s1074"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" fillcolor="#b3b3b3" stroked="f"/>
                <v:rect id="Rectangle 51" o:spid="_x0000_s1075"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" filled="f" strokeweight=".01992mm"/>
                <v:shape id="Freeform 52" o:spid="_x0000_s1076"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" path="m65,62r-6,6l,6,5,,65,62xe" fillcolor="#b3b3b3" stroked="f">
                  <v:path arrowok="t" o:connecttype="custom" o:connectlocs="65,756;59,762;0,700;5,694;65,756" o:connectangles="0,0,0,0,0"/>
                </v:shape>
                <v:shape id="Freeform 53" o:spid="_x0000_s1077"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" path="m,6l5,,65,62r-6,6l,6xe" filled="f" strokeweight=".01542mm">
                  <v:path arrowok="t" o:connecttype="custom" o:connectlocs="0,700;5,694;65,756;59,762;0,700" o:connectangles="0,0,0,0,0"/>
                </v:shape>
                <v:shape id="Freeform 54" o:spid="_x0000_s1078"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" path="m,62r6,6l65,6,60,,,62xe" fillcolor="#b3b3b3" stroked="f">
                  <v:path arrowok="t" o:connecttype="custom" o:connectlocs="0,756;6,762;65,700;60,694;0,756" o:connectangles="0,0,0,0,0"/>
                </v:shape>
                <v:shape id="Freeform 55" o:spid="_x0000_s1079"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" path="m65,6l60,,,62r6,6l65,6xe" filled="f" strokeweight=".01542mm">
                  <v:path arrowok="t" o:connecttype="custom" o:connectlocs="65,700;60,694;0,756;6,762;65,700" o:connectangles="0,0,0,0,0"/>
                </v:shape>
                <v:shape id="Picture 56" o:spid="_x0000_s1080" type="#_x0000_t75" style="position:absolute;left:8750;top:742;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">
                  <v:imagedata r:id="rId47" o:title=""/>
                </v:shape>
                <v:shape id="Freeform 57" o:spid="_x0000_s1081" style="position:absolute;left:8750;top:742;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" path="m45,22r,13l35,45r-13,l10,45,,35,,22,,10,10,,22,,35,,45,10r,12xe" filled="f" strokeweight=".02119mm">
                  <v:path arrowok="t" o:connecttype="custom" o:connectlocs="45,765;45,778;35,788;22,788;10,788;0,778;0,765;0,753;10,743;22,743;35,743;45,753;45,765" o:connectangles="0,0,0,0,0,0,0,0,0,0,0,0,0"/>
                </v:shape>
                <v:shape id="Picture 58" o:spid="_x0000_s1082" type="#_x0000_t75" style="position:absolute;left:8891;top:744;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">
                  <v:imagedata r:id="rId47" o:title=""/>
                </v:shape>
                <v:shape id="Freeform 59" o:spid="_x0000_s1083" style="position:absolute;left:8891;top:744;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" path="m,23l,35,10,45r12,l35,45,45,35r,-12l45,10,35,,22,,10,,,10,,23xe" filled="f" strokeweight=".02119mm">
                  <v:path arrowok="t" o:connecttype="custom" o:connectlocs="0,767;0,779;10,789;22,789;35,789;45,779;45,767;45,754;35,744;22,744;10,744;0,754;0,767" o:connectangles="0,0,0,0,0,0,0,0,0,0,0,0,0"/>
                </v:shape>
                <v:shape id="Picture 60" o:spid="_x0000_s1084" type="#_x0000_t75" style="position:absolute;left:8797;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">
                  <v:imagedata r:id="rId48" o:title=""/>
                </v:shape>
                <v:shape id="Freeform 61" o:spid="_x0000_s1085" style="position:absolute;left:8797;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" path="m13,l27,14,13,29,,16,13,xe" filled="f" strokeweight=".0116mm">
                  <v:path arrowok="t" o:connecttype="custom" o:connectlocs="13,717;27,731;13,746;0,733;13,717" o:connectangles="0,0,0,0,0"/>
                </v:shape>
                <v:shape id="Picture 62" o:spid="_x0000_s1086" type="#_x0000_t75" style="position:absolute;left:8868;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">
                  <v:imagedata r:id="rId48" o:title=""/>
                </v:shape>
                <v:shape id="Freeform 63" o:spid="_x0000_s1087" style="position:absolute;left:8868;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" path="m14,l,14,14,29,27,16,14,xe" filled="f" strokeweight=".0116mm">
                  <v:path arrowok="t" o:connecttype="custom" o:connectlocs="14,717;0,731;14,746;27,733;14,717" o:connectangles="0,0,0,0,0"/>
                </v:shape>
                <v:shape id="AutoShape 64" o:spid="_x0000_s1088" style="position:absolute;left:8835;top:690;width:22;height:83;visibility:visible;mso-wrap-style:square;v-text-anchor:top" coordsize="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" path="m3,60r15,l19,60r2,l21,62r,5l21,72r,4l21,78r,1l21,80r,2l20,82r-1,l3,82r-1,l,82,,80,,75,,70,,66,,64,,63,,62,,60r2,l3,60xm3,l18,r1,l21,r,1l21,6r,5l21,16r,1l21,18r,2l21,21r-1,l19,21,3,21r-1,l,21,,20,,15,,10,,5,,4,,2,,1,,,2,,3,xe" filled="f" strokeweight=".02119mm">
                  <v:path arrowok="t" o:connecttype="custom" o:connectlocs="3,751;18,751;19,751;21,751;21,753;21,758;21,763;21,767;21,769;21,770;21,771;21,773;20,773;19,773;3,773;2,773;0,773;0,771;0,766;0,761;0,757;0,755;0,754;0,753;0,751;2,751;3,751;3,691;18,691;19,691;21,691;21,692;21,697;21,702;21,707;21,708;21,709;21,711;21,712;20,712;19,712;3,712;2,712;0,712;0,711;0,706;0,701;0,696;0,695;0,693;0,692;0,691;2,691;3,691" o:connectangles="0,0,0,0,0,0,0,0,0,0,0,0,0,0,0,0,0,0,0,0,0,0,0,0,0,0,0,0,0,0,0,0,0,0,0,0,0,0,0,0,0,0,0,0,0,0,0,0,0,0,0,0,0,0"/>
                </v:shape>
                <v:shape id="AutoShape 65" o:spid="_x0000_s1089"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" path="m,l,240r339,l282,200r-244,l38,80r75,l,xm113,80r-75,l209,200r73,l113,80xe" fillcolor="#648701" stroked="f">
                  <v:path arrowok="t" o:connecttype="custom" o:connectlocs="0,440;0,680;339,680;282,640;38,640;38,520;113,520;0,440;113,520;38,520;209,640;282,640;113,520" o:connectangles="0,0,0,0,0,0,0,0,0,0,0,0,0"/>
                </v:shape>
                <v:shape id="AutoShape 66" o:spid="_x0000_s1090"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" path="m,l,240r339,l,xm38,80l209,200r-171,l38,80xe" filled="f" strokeweight=".01997mm">
                  <v:path arrowok="t" o:connecttype="custom" o:connectlocs="0,440;0,680;339,680;0,440;38,520;209,640;38,640;38,520" o:connectangles="0,0,0,0,0,0,0,0"/>
                </v:shape>
                <v:line id="Line 67" o:spid="_x0000_s1091" style="position:absolute;visibility:visible;mso-wrap-style:square" from="9035,402" to="903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" strokeweight=".07953mm"/>
                <v:shape id="Picture 68" o:spid="_x0000_s1092" type="#_x0000_t75" style="position:absolute;left:9022;top:782;width:24;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">
                  <v:imagedata r:id="rId44" o:title=""/>
                </v:shape>
                <v:shape id="Freeform 69" o:spid="_x0000_s1093" style="position:absolute;left:9022;top:782;width:24;height:55;visibility:visible;mso-wrap-style:square;v-text-anchor:top" coordsize="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" path="m24,39l24,,,,,10,,20,12,54r1,l23,43r,-1l24,40r,-1xe" filled="f" strokecolor="#010000" strokeweight=".0355mm">
                  <v:path arrowok="t" o:connecttype="custom" o:connectlocs="24,822;24,783;0,783;0,793;0,803;12,837;13,837;23,826;23,825;24,823;24,822" o:connectangles="0,0,0,0,0,0,0,0,0,0,0"/>
                </v:shape>
                <v:shape id="Picture 70" o:spid="_x0000_s1094" type="#_x0000_t75" style="position:absolute;left:9049;top:71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">
                  <v:imagedata r:id="rId49" o:title=""/>
                </v:shape>
                <v:rect id="Rectangle 71" o:spid="_x0000_s1095" style="position:absolute;left:9049;top:71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" filled="f" strokecolor="#59543f" strokeweight=".05964mm"/>
                <v:shape id="Picture 72" o:spid="_x0000_s1096" type="#_x0000_t75" style="position:absolute;left:9082;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">
                  <v:imagedata r:id="rId49" o:title=""/>
                </v:shape>
                <v:rect id="Rectangle 73" o:spid="_x0000_s1097" style="position:absolute;left:9082;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" filled="f" strokecolor="#59543f" strokeweight=".05964mm"/>
                <v:shape id="Picture 74" o:spid="_x0000_s1098" type="#_x0000_t75" style="position:absolute;left:9117;top:71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">
                  <v:imagedata r:id="rId49" o:title=""/>
                </v:shape>
                <v:rect id="Rectangle 75" o:spid="_x0000_s1099" style="position:absolute;left:9117;top:71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" filled="f" strokecolor="#59543f" strokeweight=".05964mm"/>
                <v:shape id="Picture 76" o:spid="_x0000_s1100" type="#_x0000_t75" style="position:absolute;left:9151;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">
                  <v:imagedata r:id="rId49" o:title=""/>
                </v:shape>
                <v:rect id="Rectangle 77" o:spid="_x0000_s1101" style="position:absolute;left:9151;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3KjxAAAANwAAAAPAAAAZHJzL2Rvd25yZXYueG1sRI/RagIx&#10;FETfC/5DuEJfimZro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JfvcqPEAAAA3AAAAA8A&#10;AAAAAAAAAAAAAAAABwIAAGRycy9kb3ducmV2LnhtbFBLBQYAAAAAAwADALcAAAD4AgAAAAA=&#10;" filled="f" strokecolor="#59543f" strokeweight=".05964mm"/>
                <v:shape id="Picture 78" o:spid="_x0000_s1102" type="#_x0000_t75" style="position:absolute;left:9185;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">
                  <v:imagedata r:id="rId49" o:title=""/>
                </v:shape>
                <v:rect id="Rectangle 79" o:spid="_x0000_s1103" style="position:absolute;left:9185;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NKwwAAANwAAAAPAAAAZHJzL2Rvd25yZXYueG1sRI/RagIx&#10;FETfC/5DuIW+FM1WQX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iTxDSsMAAADcAAAADwAA&#10;AAAAAAAAAAAAAAAHAgAAZHJzL2Rvd25yZXYueG1sUEsFBgAAAAADAAMAtwAAAPcCAAAAAA==&#10;" filled="f" strokecolor="#59543f" strokeweight=".05964mm"/>
                <v:shape id="Picture 80" o:spid="_x0000_s1104" type="#_x0000_t75" style="position:absolute;left:9219;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">
                  <v:imagedata r:id="rId49" o:title=""/>
                </v:shape>
                <v:rect id="Rectangle 81" o:spid="_x0000_s1105" style="position:absolute;left:9219;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heuwwAAANwAAAAPAAAAZHJzL2Rvd25yZXYueG1sRI/RagIx&#10;FETfC/2HcAVfiiZKK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X+oXrsMAAADcAAAADwAA&#10;AAAAAAAAAAAAAAAHAgAAZHJzL2Rvd25yZXYueG1sUEsFBgAAAAADAAMAtwAAAPcCAAAAAA==&#10;" filled="f" strokecolor="#59543f" strokeweight=".05964mm"/>
                <v:shape id="Picture 82" o:spid="_x0000_s1106" type="#_x0000_t75" style="position:absolute;left:9253;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">
                  <v:imagedata r:id="rId49" o:title=""/>
                </v:shape>
                <v:rect id="Rectangle 83" o:spid="_x0000_s1107" style="position:absolute;left:9253;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xCwwAAANwAAAAPAAAAZHJzL2Rvd25yZXYueG1sRI/RSgMx&#10;FETfBf8hXMEXaRNbKb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wHQsQsMAAADcAAAADwAA&#10;AAAAAAAAAAAAAAAHAgAAZHJzL2Rvd25yZXYueG1sUEsFBgAAAAADAAMAtwAAAPcCAAAAAA==&#10;" filled="f" strokecolor="#59543f" strokeweight=".05964mm"/>
                <v:shape id="Picture 84" o:spid="_x0000_s1108" type="#_x0000_t75" style="position:absolute;left:9287;top:71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w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vg7E46AzF4AAAD//wMAUEsBAi0AFAAGAAgAAAAhANvh9svuAAAAhQEAABMAAAAAAAAAAAAA&#10;AAAAAAAAAFtDb250ZW50X1R5cGVzXS54bWxQSwECLQAUAAYACAAAACEAWvQsW78AAAAVAQAACwAA&#10;AAAAAAAAAAAAAAAfAQAAX3JlbHMvLnJlbHNQSwECLQAUAAYACAAAACEAlzt8H8MAAADcAAAADwAA&#10;AAAAAAAAAAAAAAAHAgAAZHJzL2Rvd25yZXYueG1sUEsFBgAAAAADAAMAtwAAAPcCAAAAAA==&#10;">
                  <v:imagedata r:id="rId49" o:title=""/>
                </v:shape>
                <v:rect id="Rectangle 85" o:spid="_x0000_s1109" style="position:absolute;left:9287;top:71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" filled="f" strokecolor="#59543f" strokeweight=".05964mm"/>
                <v:shape id="Picture 86" o:spid="_x0000_s1110" type="#_x0000_t75" style="position:absolute;left:9322;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">
                  <v:imagedata r:id="rId49" o:title=""/>
                </v:shape>
                <v:rect id="Rectangle 87" o:spid="_x0000_s1111" style="position:absolute;left:9322;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" filled="f" strokecolor="#59543f" strokeweight=".05964mm"/>
                <v:shape id="Picture 88" o:spid="_x0000_s1112" type="#_x0000_t75" style="position:absolute;left:9356;top:715;width:4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">
                  <v:imagedata r:id="rId50" o:title=""/>
                </v:shape>
                <v:shape id="Freeform 89" o:spid="_x0000_s1113" style="position:absolute;left:9356;top:715;width:47;height:23;visibility:visible;mso-wrap-style:square;v-text-anchor:top" coordsize="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" path="m,l,22r47,l45,15,44,7,42,,,xe" filled="f" strokecolor="#59543f" strokeweight=".05964mm">
                  <v:path arrowok="t" o:connecttype="custom" o:connectlocs="0,716;0,738;47,738;45,731;44,723;42,716;0,716" o:connectangles="0,0,0,0,0,0,0"/>
                </v:shape>
                <v:shape id="Picture 90" o:spid="_x0000_s1114" type="#_x0000_t75" style="position:absolute;left:904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">
                  <v:imagedata r:id="rId51" o:title=""/>
                </v:shape>
                <v:rect id="Rectangle 91" o:spid="_x0000_s1115" style="position:absolute;left:904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" filled="f" strokecolor="#59543f" strokeweight=".0875mm"/>
                <v:shape id="Picture 92" o:spid="_x0000_s1116" type="#_x0000_t75" style="position:absolute;left:9075;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">
                  <v:imagedata r:id="rId52" o:title=""/>
                </v:shape>
                <v:rect id="Rectangle 93" o:spid="_x0000_s1117" style="position:absolute;left:9075;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" filled="f" strokecolor="#59543f" strokeweight=".0875mm"/>
                <v:shape id="Picture 94" o:spid="_x0000_s1118" type="#_x0000_t75" style="position:absolute;left:9104;top:696;width:29;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">
                  <v:imagedata r:id="rId52" o:title=""/>
                </v:shape>
                <v:rect id="Rectangle 95" o:spid="_x0000_s1119" style="position:absolute;left:9104;top:696;width:2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" filled="f" strokecolor="#59543f" strokeweight=".0875mm"/>
                <v:shape id="Picture 96" o:spid="_x0000_s1120" type="#_x0000_t75" style="position:absolute;left:9133;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">
                  <v:imagedata r:id="rId52" o:title=""/>
                </v:shape>
                <v:rect id="Rectangle 97" o:spid="_x0000_s1121" style="position:absolute;left:9133;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" filled="f" strokecolor="#59543f" strokeweight=".0875mm"/>
                <v:shape id="Picture 98" o:spid="_x0000_s1122" type="#_x0000_t75" style="position:absolute;left:9162;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">
                  <v:imagedata r:id="rId52" o:title=""/>
                </v:shape>
                <v:rect id="Rectangle 99" o:spid="_x0000_s1123" style="position:absolute;left:9162;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" filled="f" strokecolor="#59543f" strokeweight=".0875mm"/>
                <v:shape id="Picture 100" o:spid="_x0000_s1124" type="#_x0000_t75" style="position:absolute;left:9191;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">
                  <v:imagedata r:id="rId51" o:title=""/>
                </v:shape>
                <v:rect id="Rectangle 101" o:spid="_x0000_s1125" style="position:absolute;left:9191;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" filled="f" strokecolor="#59543f" strokeweight=".0875mm"/>
                <v:shape id="Picture 102" o:spid="_x0000_s1126" type="#_x0000_t75" style="position:absolute;left:922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">
                  <v:imagedata r:id="rId52" o:title=""/>
                </v:shape>
                <v:rect id="Rectangle 103" o:spid="_x0000_s1127" style="position:absolute;left:922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" filled="f" strokecolor="#59543f" strokeweight=".0875mm"/>
                <v:shape id="Picture 104" o:spid="_x0000_s1128" type="#_x0000_t75" style="position:absolute;left:925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">
                  <v:imagedata r:id="rId52" o:title=""/>
                </v:shape>
                <v:rect id="Rectangle 105" o:spid="_x0000_s1129" style="position:absolute;left:925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" filled="f" strokecolor="#59543f" strokeweight=".0875mm"/>
                <v:shape id="Picture 106" o:spid="_x0000_s1130" type="#_x0000_t75" style="position:absolute;left:927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">
                  <v:imagedata r:id="rId52" o:title=""/>
                </v:shape>
                <v:rect id="Rectangle 107" o:spid="_x0000_s1131" style="position:absolute;left:927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" filled="f" strokecolor="#59543f" strokeweight=".0875mm"/>
                <v:shape id="Picture 108" o:spid="_x0000_s1132" type="#_x0000_t75" style="position:absolute;left:9308;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">
                  <v:imagedata r:id="rId52" o:title=""/>
                </v:shape>
                <v:rect id="Rectangle 109" o:spid="_x0000_s1133" style="position:absolute;left:9308;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" filled="f" strokecolor="#59543f" strokeweight=".0875mm"/>
                <v:shape id="Picture 110" o:spid="_x0000_s1134" type="#_x0000_t75" style="position:absolute;left:9337;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">
                  <v:imagedata r:id="rId52" o:title=""/>
                </v:shape>
                <v:rect id="Rectangle 111" o:spid="_x0000_s1135" style="position:absolute;left:9337;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" filled="f" strokecolor="#59543f" strokeweight=".0875mm"/>
                <v:shape id="Picture 112" o:spid="_x0000_s1136" type="#_x0000_t75" style="position:absolute;left:9366;top:694;width:31;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">
                  <v:imagedata r:id="rId52" o:title=""/>
                </v:shape>
                <v:shape id="Freeform 113" o:spid="_x0000_s1137" style="position:absolute;left:9366;top:694;width:31;height:18;visibility:visible;mso-wrap-style:square;v-text-anchor:top" coordsize="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" path="m,l,17r31,l30,11,28,6,26,,,xe" filled="f" strokecolor="#59543f" strokeweight=".0875mm">
                  <v:path arrowok="t" o:connecttype="custom" o:connectlocs="0,695;0,712;31,712;30,706;28,701;26,695;0,695" o:connectangles="0,0,0,0,0,0,0"/>
                </v:shape>
                <v:shape id="Picture 114" o:spid="_x0000_s1138" type="#_x0000_t75" style="position:absolute;left:9071;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">
                  <v:imagedata r:id="rId53" o:title=""/>
                </v:shape>
                <v:rect id="Rectangle 115" o:spid="_x0000_s1139" style="position:absolute;left:9071;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" filled="f" strokecolor="#59543f" strokeweight=".05964mm"/>
                <v:shape id="Picture 116" o:spid="_x0000_s1140" type="#_x0000_t75" style="position:absolute;left:9105;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">
                  <v:imagedata r:id="rId49" o:title=""/>
                </v:shape>
                <v:rect id="Rectangle 117" o:spid="_x0000_s1141" style="position:absolute;left:9105;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" filled="f" strokecolor="#59543f" strokeweight=".05964mm"/>
                <v:shape id="Picture 118" o:spid="_x0000_s1142" type="#_x0000_t75" style="position:absolute;left:9138;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">
                  <v:imagedata r:id="rId53" o:title=""/>
                </v:shape>
                <v:rect id="Rectangle 119" o:spid="_x0000_s1143" style="position:absolute;left:9138;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" filled="f" strokecolor="#59543f" strokeweight=".05964mm"/>
                <v:shape id="Picture 120" o:spid="_x0000_s1144" type="#_x0000_t75" style="position:absolute;left:9172;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">
                  <v:imagedata r:id="rId49" o:title=""/>
                </v:shape>
                <v:rect id="Rectangle 121" o:spid="_x0000_s1145" style="position:absolute;left:9172;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" filled="f" strokecolor="#59543f" strokeweight=".05964mm"/>
                <v:shape id="Picture 122" o:spid="_x0000_s1146" type="#_x0000_t75" style="position:absolute;left:9206;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">
                  <v:imagedata r:id="rId49" o:title=""/>
                </v:shape>
                <v:rect id="Rectangle 123" o:spid="_x0000_s1147" style="position:absolute;left:9206;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WCwwAAANwAAAAPAAAAZHJzL2Rvd25yZXYueG1sRI/RagIx&#10;FETfC/5DuIIvRbO1Um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Vh6VgsMAAADcAAAADwAA&#10;AAAAAAAAAAAAAAAHAgAAZHJzL2Rvd25yZXYueG1sUEsFBgAAAAADAAMAtwAAAPcCAAAAAA==&#10;" filled="f" strokecolor="#59543f" strokeweight=".05964mm"/>
                <v:shape id="Picture 124" o:spid="_x0000_s1148" type="#_x0000_t75" style="position:absolute;left:9239;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X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g7E46AzF4AAAD//wMAUEsBAi0AFAAGAAgAAAAhANvh9svuAAAAhQEAABMAAAAAAAAAAAAA&#10;AAAAAAAAAFtDb250ZW50X1R5cGVzXS54bWxQSwECLQAUAAYACAAAACEAWvQsW78AAAAVAQAACwAA&#10;AAAAAAAAAAAAAAAfAQAAX3JlbHMvLnJlbHNQSwECLQAUAAYACAAAACEAAVHF38MAAADcAAAADwAA&#10;AAAAAAAAAAAAAAAHAgAAZHJzL2Rvd25yZXYueG1sUEsFBgAAAAADAAMAtwAAAPcCAAAAAA==&#10;">
                  <v:imagedata r:id="rId49" o:title=""/>
                </v:shape>
                <v:rect id="Rectangle 125" o:spid="_x0000_s1149" style="position:absolute;left:9239;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htwwAAANwAAAAPAAAAZHJzL2Rvd25yZXYueG1sRI/RagIx&#10;FETfC/5DuIIvRbMVW2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truobcMAAADcAAAADwAA&#10;AAAAAAAAAAAAAAAHAgAAZHJzL2Rvd25yZXYueG1sUEsFBgAAAAADAAMAtwAAAPcCAAAAAA==&#10;" filled="f" strokecolor="#59543f" strokeweight=".05964mm"/>
                <v:shape id="Picture 126" o:spid="_x0000_s1150" type="#_x0000_t75" style="position:absolute;left:9273;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">
                  <v:imagedata r:id="rId49" o:title=""/>
                </v:shape>
                <v:rect id="Rectangle 127" o:spid="_x0000_s1151" style="position:absolute;left:9273;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" filled="f" strokecolor="#59543f" strokeweight=".05964mm"/>
                <v:shape id="Picture 128" o:spid="_x0000_s1152" type="#_x0000_t75" style="position:absolute;left:9306;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">
                  <v:imagedata r:id="rId49" o:title=""/>
                </v:shape>
                <v:rect id="Rectangle 129" o:spid="_x0000_s1153" style="position:absolute;left:9306;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" filled="f" strokecolor="#59543f" strokeweight=".05964mm"/>
                <v:shape id="Picture 130" o:spid="_x0000_s1154" type="#_x0000_t75" style="position:absolute;left:9340;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">
                  <v:imagedata r:id="rId49" o:title=""/>
                </v:shape>
                <v:rect id="Rectangle 131" o:spid="_x0000_s1155" style="position:absolute;left:9340;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" filled="f" strokecolor="#59543f" strokeweight=".05964mm"/>
                <v:shape id="Picture 132" o:spid="_x0000_s1156" type="#_x0000_t75" style="position:absolute;left:9374;top:737;width:32;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">
                  <v:imagedata r:id="rId53" o:title=""/>
                </v:shape>
                <v:shape id="Freeform 133" o:spid="_x0000_s1157" style="position:absolute;left:9374;top:73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" path="m,l,23r32,l31,15,30,8,29,,,xe" filled="f" strokecolor="#59543f" strokeweight=".05964mm">
                  <v:path arrowok="t" o:connecttype="custom" o:connectlocs="0,737;0,760;32,760;31,752;30,745;29,737;0,737" o:connectangles="0,0,0,0,0,0,0"/>
                </v:shape>
                <v:shape id="Picture 134" o:spid="_x0000_s1158" type="#_x0000_t75" style="position:absolute;left:9049;top:734;width:2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">
                  <v:imagedata r:id="rId54" o:title=""/>
                </v:shape>
                <v:rect id="Rectangle 135" o:spid="_x0000_s1159" style="position:absolute;left:9049;top:734;width:2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6wwwAAANwAAAAPAAAAZHJzL2Rvd25yZXYueG1sRI/RagIx&#10;FETfC/5DuIIvRbO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M2I+sMMAAADcAAAADwAA&#10;AAAAAAAAAAAAAAAHAgAAZHJzL2Rvd25yZXYueG1sUEsFBgAAAAADAAMAtwAAAPcCAAAAAA==&#10;" filled="f" strokecolor="#59543f" strokeweight=".05964mm"/>
                <v:shape id="Picture 136" o:spid="_x0000_s1160" type="#_x0000_t75" style="position:absolute;left:9110;top:760;width:44;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">
                  <v:imagedata r:id="rId55" o:title=""/>
                </v:shape>
                <v:rect id="Rectangle 137" o:spid="_x0000_s1161" style="position:absolute;left:9110;top:760;width:44;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" filled="f" strokecolor="#59543f" strokeweight=".05483mm"/>
                <v:shape id="Picture 138" o:spid="_x0000_s1162" type="#_x0000_t75" style="position:absolute;left:9152;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">
                  <v:imagedata r:id="rId49" o:title=""/>
                </v:shape>
                <v:rect id="Rectangle 139" o:spid="_x0000_s1163" style="position:absolute;left:9152;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" filled="f" strokecolor="#59543f" strokeweight=".05964mm"/>
                <v:shape id="Picture 140" o:spid="_x0000_s1164" type="#_x0000_t75" style="position:absolute;left:9187;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">
                  <v:imagedata r:id="rId49" o:title=""/>
                </v:shape>
                <v:rect id="Rectangle 141" o:spid="_x0000_s1165" style="position:absolute;left:9187;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" filled="f" strokecolor="#59543f" strokeweight=".05964mm"/>
                <v:shape id="Picture 142" o:spid="_x0000_s1166" type="#_x0000_t75" style="position:absolute;left:9223;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">
                  <v:imagedata r:id="rId49" o:title=""/>
                </v:shape>
                <v:rect id="Rectangle 143" o:spid="_x0000_s1167" style="position:absolute;left:9223;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" filled="f" strokecolor="#59543f" strokeweight=".05964mm"/>
                <v:shape id="Picture 144" o:spid="_x0000_s1168" type="#_x0000_t75" style="position:absolute;left:925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">
                  <v:imagedata r:id="rId49" o:title=""/>
                </v:shape>
                <v:rect id="Rectangle 145" o:spid="_x0000_s1169" style="position:absolute;left:925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" filled="f" strokecolor="#59543f" strokeweight=".05964mm"/>
                <v:shape id="Picture 146" o:spid="_x0000_s1170" type="#_x0000_t75" style="position:absolute;left:9293;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">
                  <v:imagedata r:id="rId49" o:title=""/>
                </v:shape>
                <v:rect id="Rectangle 147" o:spid="_x0000_s1171" style="position:absolute;left:9293;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" filled="f" strokecolor="#59543f" strokeweight=".05964mm"/>
                <v:shape id="Picture 148" o:spid="_x0000_s1172" type="#_x0000_t75" style="position:absolute;left:932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">
                  <v:imagedata r:id="rId49" o:title=""/>
                </v:shape>
                <v:rect id="Rectangle 149" o:spid="_x0000_s1173" style="position:absolute;left:932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" filled="f" strokecolor="#59543f" strokeweight=".05964mm"/>
                <v:shape id="Picture 150" o:spid="_x0000_s1174" type="#_x0000_t75" style="position:absolute;left:9364;top:758;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">
                  <v:imagedata r:id="rId49" o:title=""/>
                </v:shape>
                <v:shape id="Freeform 151" o:spid="_x0000_s1175" style="position:absolute;left:9364;top:758;width:44;height:23;visibility:visible;mso-wrap-style:square;v-text-anchor:top" coordsize="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" path="m,l,22r44,l43,15r,-8l42,,,xe" filled="f" strokecolor="#59543f" strokeweight=".05964mm">
                  <v:path arrowok="t" o:connecttype="custom" o:connectlocs="0,759;0,781;44,781;43,774;43,766;42,759;0,759" o:connectangles="0,0,0,0,0,0,0"/>
                </v:shape>
                <v:shape id="Picture 152" o:spid="_x0000_s1176" type="#_x0000_t75" style="position:absolute;left:9157;top:782;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">
                  <v:imagedata r:id="rId56" o:title=""/>
                </v:shape>
                <v:rect id="Rectangle 153" o:spid="_x0000_s1177" style="position:absolute;left:9157;top:782;width:4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" filled="f" strokecolor="#59543f" strokeweight=".05689mm"/>
                <v:shape id="Picture 154" o:spid="_x0000_s1178" type="#_x0000_t75" style="position:absolute;left:9198;top:78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">
                  <v:imagedata r:id="rId53" o:title=""/>
                </v:shape>
                <v:rect id="Rectangle 155" o:spid="_x0000_s1179" style="position:absolute;left:9198;top:78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" filled="f" strokecolor="#59543f" strokeweight=".05964mm"/>
                <v:shape id="Picture 156" o:spid="_x0000_s1180" type="#_x0000_t75" style="position:absolute;left:9233;top:782;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">
                  <v:imagedata r:id="rId49" o:title=""/>
                </v:shape>
                <v:rect id="Rectangle 157" o:spid="_x0000_s1181" style="position:absolute;left:9233;top:782;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" filled="f" strokecolor="#59543f" strokeweight=".05964mm"/>
                <v:shape id="Picture 158" o:spid="_x0000_s1182" type="#_x0000_t75" style="position:absolute;left:9267;top:781;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">
                  <v:imagedata r:id="rId49" o:title=""/>
                </v:shape>
                <v:rect id="Rectangle 159" o:spid="_x0000_s1183" style="position:absolute;left:9267;top:781;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" filled="f" strokecolor="#59543f" strokeweight=".06111mm"/>
                <v:shape id="Picture 160" o:spid="_x0000_s1184" type="#_x0000_t75" style="position:absolute;left:9301;top:78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">
                  <v:imagedata r:id="rId49" o:title=""/>
                </v:shape>
                <v:rect id="Rectangle 161" o:spid="_x0000_s1185" style="position:absolute;left:9301;top:78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" filled="f" strokecolor="#59543f" strokeweight=".05964mm"/>
                <v:shape id="Picture 162" o:spid="_x0000_s1186" type="#_x0000_t75" style="position:absolute;left:9369;top:782;width:3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">
                  <v:imagedata r:id="rId49" o:title=""/>
                </v:shape>
                <v:shape id="Freeform 163" o:spid="_x0000_s1187" style="position:absolute;left:9369;top:782;width:39;height:23;visibility:visible;mso-wrap-style:square;v-text-anchor:top" coordsize="3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" path="m,l,22r38,l38,20r,-1l38,17r,-6l38,5,38,,,xe" filled="f" strokecolor="#59543f" strokeweight=".05964mm">
                  <v:path arrowok="t" o:connecttype="custom" o:connectlocs="0,783;0,805;38,805;38,803;38,802;38,800;38,794;38,788;38,783;0,783" o:connectangles="0,0,0,0,0,0,0,0,0,0"/>
                </v:shape>
                <v:shape id="Picture 164" o:spid="_x0000_s1188" type="#_x0000_t75" style="position:absolute;left:9185;top:803;width:39;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">
                  <v:imagedata r:id="rId49" o:title=""/>
                </v:shape>
                <v:rect id="Rectangle 165" o:spid="_x0000_s1189" style="position:absolute;left:9185;top:803;width:3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" filled="f" strokecolor="#59543f" strokeweight=".0605mm"/>
                <v:shape id="Picture 166" o:spid="_x0000_s1190" type="#_x0000_t75" style="position:absolute;left:9222;top:804;width:2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">
                  <v:imagedata r:id="rId54" o:title=""/>
                </v:shape>
                <v:rect id="Rectangle 167" o:spid="_x0000_s1191" style="position:absolute;left:9222;top:804;width:2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" filled="f" strokecolor="#59543f" strokeweight=".06208mm"/>
                <v:shape id="Picture 168" o:spid="_x0000_s1192" type="#_x0000_t75" style="position:absolute;left:9248;top:806;width:28;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">
                  <v:imagedata r:id="rId53" o:title=""/>
                </v:shape>
                <v:rect id="Rectangle 169" o:spid="_x0000_s1193" style="position:absolute;left:9248;top:806;width:28;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" filled="f" strokecolor="#59543f" strokeweight=".06203mm"/>
                <v:shape id="Picture 170" o:spid="_x0000_s1194" type="#_x0000_t75" style="position:absolute;left:9275;top:805;width:4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">
                  <v:imagedata r:id="rId57" o:title=""/>
                </v:shape>
                <v:rect id="Rectangle 171" o:spid="_x0000_s1195" style="position:absolute;left:9275;top:805;width:49;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" filled="f" strokecolor="#59543f" strokeweight=".05497mm"/>
                <v:shape id="Picture 172" o:spid="_x0000_s1196" type="#_x0000_t75" style="position:absolute;left:9324;top:804;width:6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">
                  <v:imagedata r:id="rId58" o:title=""/>
                </v:shape>
                <v:rect id="Rectangle 173" o:spid="_x0000_s1197" style="position:absolute;left:9324;top:804;width:6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" filled="f" strokecolor="#59543f" strokeweight=".04847mm"/>
                <v:shape id="Picture 174" o:spid="_x0000_s1198" type="#_x0000_t75" style="position:absolute;left:9389;top:804;width:1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">
                  <v:imagedata r:id="rId59" o:title=""/>
                </v:shape>
                <v:shape id="Freeform 175" o:spid="_x0000_s1199" style="position:absolute;left:9389;top:804;width:19;height:23;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" path="m,l,22r18,l19,15r,-8l19,,,xe" filled="f" strokecolor="#59543f" strokeweight=".05964mm">
                  <v:path arrowok="t" o:connecttype="custom" o:connectlocs="0,805;0,827;18,827;19,820;19,812;19,805;0,805" o:connectangles="0,0,0,0,0,0,0"/>
                </v:shape>
                <v:shape id="Picture 176" o:spid="_x0000_s1200" type="#_x0000_t75" style="position:absolute;left:9207;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">
                  <v:imagedata r:id="rId49" o:title=""/>
                </v:shape>
                <v:rect id="Rectangle 177" o:spid="_x0000_s1201" style="position:absolute;left:9207;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GxAAAANwAAAAPAAAAZHJzL2Rvd25yZXYueG1sRI/RagIx&#10;FETfC/5DuEJfimYrp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FdFv8bEAAAA3AAAAA8A&#10;AAAAAAAAAAAAAAAABwIAAGRycy9kb3ducmV2LnhtbFBLBQYAAAAAAwADALcAAAD4AgAAAAA=&#10;" filled="f" strokecolor="#59543f" strokeweight=".05964mm"/>
                <v:shape id="Picture 178" o:spid="_x0000_s1202" type="#_x0000_t75" style="position:absolute;left:9241;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">
                  <v:imagedata r:id="rId49" o:title=""/>
                </v:shape>
                <v:rect id="Rectangle 179" o:spid="_x0000_s1203" style="position:absolute;left:9241;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4vwwAAANwAAAAPAAAAZHJzL2Rvd25yZXYueG1sRI/RagIx&#10;FETfC/5DuIW+FM1WRH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SZaOL8MAAADcAAAADwAA&#10;AAAAAAAAAAAAAAAHAgAAZHJzL2Rvd25yZXYueG1sUEsFBgAAAAADAAMAtwAAAPcCAAAAAA==&#10;" filled="f" strokecolor="#59543f" strokeweight=".05964mm"/>
                <v:shape id="Picture 180" o:spid="_x0000_s1204" type="#_x0000_t75" style="position:absolute;left:9275;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">
                  <v:imagedata r:id="rId49" o:title=""/>
                </v:shape>
                <v:rect id="Rectangle 181" o:spid="_x0000_s1205" style="position:absolute;left:9275;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gzwwAAANwAAAAPAAAAZHJzL2Rvd25yZXYueG1sRI/RagIx&#10;FETfC/2HcAVfiiYKL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KQsYM8MAAADcAAAADwAA&#10;AAAAAAAAAAAAAAAHAgAAZHJzL2Rvd25yZXYueG1sUEsFBgAAAAADAAMAtwAAAPcCAAAAAA==&#10;" filled="f" strokecolor="#59543f" strokeweight=".05964mm"/>
                <v:shape id="Picture 182" o:spid="_x0000_s1206" type="#_x0000_t75" style="position:absolute;left:9309;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">
                  <v:imagedata r:id="rId49" o:title=""/>
                </v:shape>
                <v:rect id="Rectangle 183" o:spid="_x0000_s1207" style="position:absolute;left:9309;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SPfwwAAANwAAAAPAAAAZHJzL2Rvd25yZXYueG1sRI/RSgMx&#10;FETfBf8hXMEXaRNbLL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tpUj38MAAADcAAAADwAA&#10;AAAAAAAAAAAAAAAHAgAAZHJzL2Rvd25yZXYueG1sUEsFBgAAAAADAAMAtwAAAPcCAAAAAA==&#10;" filled="f" strokecolor="#59543f" strokeweight=".05964mm"/>
                <v:shape id="Picture 184" o:spid="_x0000_s1208" type="#_x0000_t75" style="position:absolute;left:9343;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">
                  <v:imagedata r:id="rId49" o:title=""/>
                </v:shape>
                <v:rect id="Rectangle 185" o:spid="_x0000_s1209" style="position:absolute;left:9343;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" filled="f" strokecolor="#59543f" strokeweight=".05964mm"/>
                <v:shape id="Picture 186" o:spid="_x0000_s1210" type="#_x0000_t75" style="position:absolute;left:9335;top:780;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">
                  <v:imagedata r:id="rId49" o:title=""/>
                </v:shape>
                <v:rect id="Rectangle 187" o:spid="_x0000_s1211" style="position:absolute;left:9335;top:780;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" filled="f" strokecolor="#59543f" strokeweight=".06097mm"/>
                <v:shape id="Picture 188" o:spid="_x0000_s1212" type="#_x0000_t75" style="position:absolute;left:9378;top:827;width:30;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">
                  <v:imagedata r:id="rId53" o:title=""/>
                </v:shape>
                <v:shape id="Freeform 189" o:spid="_x0000_s1213" style="position:absolute;left:9378;top:827;width:30;height:23;visibility:visible;mso-wrap-style:square;v-text-anchor:top" coordsize="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" path="m,l,22r27,l28,15,29,7,29,,,xe" filled="f" strokecolor="#59543f" strokeweight=".05964mm">
                  <v:path arrowok="t" o:connecttype="custom" o:connectlocs="0,828;0,850;27,850;28,843;29,835;29,828;0,828" o:connectangles="0,0,0,0,0,0,0"/>
                </v:shape>
                <v:shape id="Picture 190" o:spid="_x0000_s1214" type="#_x0000_t75" style="position:absolute;left:922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">
                  <v:imagedata r:id="rId49" o:title=""/>
                </v:shape>
                <v:rect id="Rectangle 191" o:spid="_x0000_s1215" style="position:absolute;left:922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" filled="f" strokecolor="#59543f" strokeweight=".05964mm"/>
                <v:shape id="Picture 192" o:spid="_x0000_s1216" type="#_x0000_t75" style="position:absolute;left:9262;top:85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">
                  <v:imagedata r:id="rId49" o:title=""/>
                </v:shape>
                <v:rect id="Rectangle 193" o:spid="_x0000_s1217" style="position:absolute;left:9262;top:85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" filled="f" strokecolor="#59543f" strokeweight=".05964mm"/>
                <v:shape id="Picture 194" o:spid="_x0000_s1218" type="#_x0000_t75" style="position:absolute;left:929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">
                  <v:imagedata r:id="rId49" o:title=""/>
                </v:shape>
                <v:rect id="Rectangle 195" o:spid="_x0000_s1219" style="position:absolute;left:929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" filled="f" strokecolor="#59543f" strokeweight=".05964mm"/>
                <v:shape id="Picture 196" o:spid="_x0000_s1220" type="#_x0000_t75" style="position:absolute;left:9332;top:84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">
                  <v:imagedata r:id="rId49" o:title=""/>
                </v:shape>
                <v:rect id="Rectangle 197" o:spid="_x0000_s1221" style="position:absolute;left:9332;top:84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" filled="f" strokecolor="#59543f" strokeweight=".05964mm"/>
                <v:shape id="Picture 198" o:spid="_x0000_s1222" type="#_x0000_t75" style="position:absolute;left:936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">
                  <v:imagedata r:id="rId49" o:title=""/>
                </v:shape>
                <v:shape id="Freeform 199" o:spid="_x0000_s1223" style="position:absolute;left:9367;top:851;width:37;height:23;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" path="m,l,23r32,l34,15,35,8,36,,,xe" filled="f" strokecolor="#59543f" strokeweight=".05964mm">
                  <v:path arrowok="t" o:connecttype="custom" o:connectlocs="0,851;0,874;32,874;34,866;35,859;36,851;0,851" o:connectangles="0,0,0,0,0,0,0"/>
                </v:shape>
                <v:shape id="Picture 200" o:spid="_x0000_s1224" type="#_x0000_t75" style="position:absolute;left:9241;top:87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">
                  <v:imagedata r:id="rId49" o:title=""/>
                </v:shape>
                <v:rect id="Rectangle 201" o:spid="_x0000_s1225" style="position:absolute;left:9241;top:87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" filled="f" strokecolor="#59543f" strokeweight=".05964mm"/>
                <v:shape id="Picture 202" o:spid="_x0000_s1226" type="#_x0000_t75" style="position:absolute;left:9278;top:87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">
                  <v:imagedata r:id="rId49" o:title=""/>
                </v:shape>
                <v:rect id="Rectangle 203" o:spid="_x0000_s1227" style="position:absolute;left:9278;top:87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" filled="f" strokecolor="#59543f" strokeweight=".05964mm"/>
                <v:shape id="Picture 204" o:spid="_x0000_s1228" type="#_x0000_t75" style="position:absolute;left:9314;top:87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">
                  <v:imagedata r:id="rId49" o:title=""/>
                </v:shape>
                <v:rect id="Rectangle 205" o:spid="_x0000_s1229" style="position:absolute;left:9314;top:87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" filled="f" strokecolor="#59543f" strokeweight=".05964mm"/>
                <v:shape id="Picture 206" o:spid="_x0000_s1230" type="#_x0000_t75" style="position:absolute;left:9350;top:871;width:26;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">
                  <v:imagedata r:id="rId54" o:title=""/>
                </v:shape>
                <v:rect id="Rectangle 207" o:spid="_x0000_s1231" style="position:absolute;left:9350;top:871;width:26;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" filled="f" strokecolor="#59543f" strokeweight=".06186mm"/>
                <v:shape id="Picture 208" o:spid="_x0000_s1232" type="#_x0000_t75" style="position:absolute;left:9374;top:873;width:25;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">
                  <v:imagedata r:id="rId54" o:title=""/>
                </v:shape>
                <v:shape id="Freeform 209" o:spid="_x0000_s1233" style="position:absolute;left:9374;top:873;width:25;height:23;visibility:visible;mso-wrap-style:square;v-text-anchor:top" coordsize="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" path="m,l,22r20,l22,16r1,-6l24,3,24,,,xe" filled="f" strokecolor="#59543f" strokeweight=".05964mm">
                  <v:path arrowok="t" o:connecttype="custom" o:connectlocs="0,874;0,896;20,896;22,890;23,884;24,877;24,874;0,874" o:connectangles="0,0,0,0,0,0,0,0"/>
                </v:shape>
                <v:shape id="Picture 210" o:spid="_x0000_s1234" type="#_x0000_t75" style="position:absolute;left:9249;top:896;width:4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">
                  <v:imagedata r:id="rId60" o:title=""/>
                </v:shape>
                <v:rect id="Rectangle 211" o:spid="_x0000_s1235" style="position:absolute;left:9249;top:896;width:4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" filled="f" strokecolor="#59543f" strokeweight=".05964mm"/>
                <v:shape id="Picture 212" o:spid="_x0000_s1236" type="#_x0000_t75" style="position:absolute;left:9288;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">
                  <v:imagedata r:id="rId52" o:title=""/>
                </v:shape>
                <v:rect id="Rectangle 213" o:spid="_x0000_s1237" style="position:absolute;left:9288;top:896;width:3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liwwAAANwAAAAPAAAAZHJzL2Rvd25yZXYueG1sRI/RagIx&#10;FETfC/5DuIIvRbN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ePnpYsMAAADcAAAADwAA&#10;AAAAAAAAAAAAAAAHAgAAZHJzL2Rvd25yZXYueG1sUEsFBgAAAAADAAMAtwAAAPcCAAAAAA==&#10;" filled="f" strokecolor="#59543f" strokeweight=".05964mm"/>
                <v:shape id="Picture 214" o:spid="_x0000_s1238" type="#_x0000_t75" style="position:absolute;left:9323;top:895;width: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">
                  <v:imagedata r:id="rId61" o:title=""/>
                </v:shape>
                <v:rect id="Rectangle 215" o:spid="_x0000_s1239" style="position:absolute;left:9323;top:895;width:3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" filled="f" strokecolor="#59543f" strokeweight=".05964mm"/>
                <v:shape id="Picture 216" o:spid="_x0000_s1240" type="#_x0000_t75" style="position:absolute;left:9357;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">
                  <v:imagedata r:id="rId61" o:title=""/>
                </v:shape>
                <v:shape id="Freeform 217" o:spid="_x0000_s1241" style="position:absolute;left:9357;top:896;width:37;height:14;visibility:visible;mso-wrap-style:square;v-text-anchor:top" coordsize="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" path="m,l,13r33,l35,9,36,5,37,1,37,,,xe" filled="f" strokecolor="#59543f" strokeweight=".05964mm">
                  <v:path arrowok="t" o:connecttype="custom" o:connectlocs="0,897;0,910;33,910;35,906;36,902;37,898;37,897;0,897" o:connectangles="0,0,0,0,0,0,0,0"/>
                </v:shape>
                <v:shape id="Picture 218" o:spid="_x0000_s1242" type="#_x0000_t75" style="position:absolute;left:9111;top:764;width:4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">
                  <v:imagedata r:id="rId62" o:title=""/>
                </v:shape>
                <v:shape id="Freeform 219" o:spid="_x0000_s1243" style="position:absolute;left:9111;top:764;width:41;height:36;visibility:visible;mso-wrap-style:square;v-text-anchor:top" coordsize="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" path="m8,l,18r11,5l21,29r10,6l41,16,31,9,19,3,8,xe" filled="f" strokecolor="#59543f" strokeweight=".03978mm">
                  <v:path arrowok="t" o:connecttype="custom" o:connectlocs="8,765;0,783;11,788;21,794;31,800;41,781;31,774;19,768;8,765" o:connectangles="0,0,0,0,0,0,0,0,0"/>
                </v:shape>
                <v:shape id="Picture 220" o:spid="_x0000_s1244" type="#_x0000_t75" style="position:absolute;left:9141;top:778;width:44;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">
                  <v:imagedata r:id="rId63" o:title=""/>
                </v:shape>
                <v:shape id="Freeform 221" o:spid="_x0000_s1245" style="position:absolute;left:9141;top:778;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" path="m10,l,22r10,6l18,34r9,7l43,24,36,18,27,11,19,5,10,xe" filled="f" strokecolor="#59543f" strokeweight=".03978mm">
                  <v:path arrowok="t" o:connecttype="custom" o:connectlocs="10,778;0,800;10,806;18,812;27,819;43,802;36,796;27,789;19,783;10,778" o:connectangles="0,0,0,0,0,0,0,0,0,0"/>
                </v:shape>
                <v:shape id="Picture 222" o:spid="_x0000_s1246" type="#_x0000_t75" style="position:absolute;left:9080;top:754;width:3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">
                  <v:imagedata r:id="rId64" o:title=""/>
                </v:shape>
                <v:shape id="Freeform 223" o:spid="_x0000_s1247" style="position:absolute;left:9080;top:754;width:38;height:29;visibility:visible;mso-wrap-style:square;v-text-anchor:top" coordsize="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" path="m5,l,20r11,3l20,25r10,4l37,10,27,5,16,2,5,xe" filled="f" strokecolor="#59543f" strokeweight=".03978mm">
                  <v:path arrowok="t" o:connecttype="custom" o:connectlocs="5,754;0,774;11,777;20,779;30,783;37,764;27,759;16,756;5,754" o:connectangles="0,0,0,0,0,0,0,0,0"/>
                </v:shape>
                <v:shape id="Picture 224" o:spid="_x0000_s1248" type="#_x0000_t75" style="position:absolute;left:9048;top:744;width:4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">
                  <v:imagedata r:id="rId65" o:title=""/>
                </v:shape>
                <v:shape id="Freeform 225" o:spid="_x0000_s1249" style="position:absolute;left:9048;top:744;width:40;height:29;visibility:visible;mso-wrap-style:square;v-text-anchor:top" coordsize="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" path="m,l1,23r11,1l23,26r12,3l40,5,28,1,12,,,xe" filled="f" strokecolor="#59543f" strokeweight=".03978mm">
                  <v:path arrowok="t" o:connecttype="custom" o:connectlocs="0,745;1,768;12,769;23,771;35,774;40,750;28,746;12,745;0,745" o:connectangles="0,0,0,0,0,0,0,0,0"/>
                </v:shape>
                <v:shape id="Picture 226" o:spid="_x0000_s1250" type="#_x0000_t75" style="position:absolute;left:9169;top:804;width:40;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">
                  <v:imagedata r:id="rId66" o:title=""/>
                </v:shape>
                <v:shape id="Freeform 227" o:spid="_x0000_s1251" style="position:absolute;left:9169;top:804;width:40;height:41;visibility:visible;mso-wrap-style:square;v-text-anchor:top" coordsize="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" path="m14,l,15r8,8l16,32r8,9l40,27,32,18,23,7,14,xe" filled="f" strokecolor="#59543f" strokeweight=".03978mm">
                  <v:path arrowok="t" o:connecttype="custom" o:connectlocs="14,804;0,819;8,827;16,836;24,845;40,831;32,822;23,811;14,804" o:connectangles="0,0,0,0,0,0,0,0,0"/>
                </v:shape>
                <v:shape id="Picture 228" o:spid="_x0000_s1252" type="#_x0000_t75" style="position:absolute;left:9193;top:830;width:4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">
                  <v:imagedata r:id="rId67" o:title=""/>
                </v:shape>
                <v:shape id="Freeform 229" o:spid="_x0000_s1253" style="position:absolute;left:9193;top:830;width:41;height:44;visibility:visible;mso-wrap-style:square;v-text-anchor:top" coordsize="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" path="m16,l,14r7,9l13,33r6,10l40,33,35,24,29,15,23,7,16,xe" filled="f" strokecolor="#59543f" strokeweight=".03978mm">
                  <v:path arrowok="t" o:connecttype="custom" o:connectlocs="16,831;0,845;7,854;13,864;19,874;40,864;35,855;29,846;23,838;16,831" o:connectangles="0,0,0,0,0,0,0,0,0,0"/>
                </v:shape>
                <v:shape id="Picture 230" o:spid="_x0000_s1254" type="#_x0000_t75" style="position:absolute;left:9212;top:863;width:39;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">
                  <v:imagedata r:id="rId68" o:title=""/>
                </v:shape>
                <v:shape id="Freeform 231" o:spid="_x0000_s1255" style="position:absolute;left:9212;top:863;width:39;height:47;visibility:visible;mso-wrap-style:square;v-text-anchor:top" coordsize="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" path="m22,l,11,5,22r6,13l15,46r23,l37,37,33,25,28,12,22,xe" filled="f" strokecolor="#59543f" strokeweight=".03978mm">
                  <v:path arrowok="t" o:connecttype="custom" o:connectlocs="22,864;0,875;5,886;11,899;15,910;38,910;37,901;33,889;28,876;22,864" o:connectangles="0,0,0,0,0,0,0,0,0,0"/>
                </v:shape>
                <v:shape id="Freeform 232" o:spid="_x0000_s1256"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" path="m50,l47,,29,4,14,14,4,28,,47,4,65,14,80,29,90r18,3l50,93r2,l359,686,87,70,78,41,74,21,69,8,56,1,53,,50,xe" fillcolor="#676262" stroked="f">
                  <v:path arrowok="t" o:connecttype="custom" o:connectlocs="50,340;47,340;29,344;14,354;4,368;0,387;4,405;14,420;29,430;47,433;50,433;52,433;359,1026;87,410;78,381;74,361;69,348;56,341;53,340;50,340" o:connectangles="0,0,0,0,0,0,0,0,0,0,0,0,0,0,0,0,0,0,0,0"/>
                </v:shape>
                <v:shape id="Freeform 233" o:spid="_x0000_s1257"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" path="m47,l29,4,14,14,4,28,,47,4,65,14,80,29,90r18,3l49,93r1,l52,93,359,686,87,70,78,41,74,21,69,8,56,1,53,,50,,47,xe" filled="f" strokeweight=".03978mm">
                  <v:path arrowok="t" o:connecttype="custom" o:connectlocs="47,340;29,344;14,354;4,368;0,387;4,405;14,420;29,430;47,433;49,433;50,433;52,433;359,1026;87,410;78,381;74,361;69,348;56,341;53,340;50,340;47,340" o:connectangles="0,0,0,0,0,0,0,0,0,0,0,0,0,0,0,0,0,0,0,0,0"/>
                </v:shape>
                <v:shape id="Picture 234" o:spid="_x0000_s1258" type="#_x0000_t75" style="position:absolute;left:8790;top:1201;width:44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">
                  <v:imagedata r:id="rId69" o:title=""/>
                </v:shape>
                <w10:wrap anchorx="page"/>
              </v:group>
            </w:pict>
          </mc:Fallback>
        </mc:AlternateContent>
      </w:r>
      <w:r>
        <w:rPr>
          <w:noProof/>
        </w:rPr>
        <w:drawing>
          <wp:anchor distT="0" distB="0" distL="0" distR="0" simplePos="0" relativeHeight="251660288" behindDoc="0" locked="0" layoutInCell="1" allowOverlap="1" wp14:anchorId="626604F7" wp14:editId="1D5E76E4">
            <wp:simplePos x="0" y="0"/>
            <wp:positionH relativeFrom="page">
              <wp:posOffset>1433177</wp:posOffset>
            </wp:positionH>
            <wp:positionV relativeFrom="paragraph">
              <wp:posOffset>-67962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70" cstate="print"/>
                    <a:stretch>
                      <a:fillRect/>
                    </a:stretch>
                  </pic:blipFill>
                  <pic:spPr>
                    <a:xfrm>
                      <a:off x="0" y="0"/>
                      <a:ext cx="614136" cy="1024274"/>
                    </a:xfrm>
                    <a:prstGeom prst="rect">
                      <a:avLst/>
                    </a:prstGeom>
                  </pic:spPr>
                </pic:pic>
              </a:graphicData>
            </a:graphic>
          </wp:anchor>
        </w:drawing>
      </w:r>
      <w:r>
        <w:rPr>
          <w:rFonts w:ascii="Times New Roman" w:hAnsi="Times New Roman"/>
          <w:sz w:val="38"/>
        </w:rPr>
        <w:t>UNIVERSIDAD DE BURGOS</w:t>
      </w:r>
      <w:r>
        <w:rPr>
          <w:rFonts w:ascii="Times New Roman" w:hAnsi="Times New Roman"/>
          <w:spacing w:val="1"/>
          <w:sz w:val="38"/>
        </w:rPr>
        <w:t xml:space="preserve"> </w:t>
      </w:r>
      <w:r>
        <w:rPr>
          <w:rFonts w:ascii="Times New Roman" w:hAnsi="Times New Roman"/>
          <w:sz w:val="38"/>
        </w:rPr>
        <w:t>E</w:t>
      </w:r>
      <w:r>
        <w:rPr>
          <w:rFonts w:ascii="Times New Roman" w:hAnsi="Times New Roman"/>
          <w:sz w:val="28"/>
        </w:rPr>
        <w:t>SCUELA</w:t>
      </w:r>
      <w:r>
        <w:rPr>
          <w:rFonts w:ascii="Times New Roman" w:hAnsi="Times New Roman"/>
          <w:spacing w:val="51"/>
          <w:sz w:val="28"/>
        </w:rPr>
        <w:t xml:space="preserve"> </w:t>
      </w:r>
      <w:r>
        <w:rPr>
          <w:rFonts w:ascii="Times New Roman" w:hAnsi="Times New Roman"/>
          <w:sz w:val="38"/>
        </w:rPr>
        <w:t>P</w:t>
      </w:r>
      <w:r>
        <w:rPr>
          <w:rFonts w:ascii="Times New Roman" w:hAnsi="Times New Roman"/>
          <w:sz w:val="28"/>
        </w:rPr>
        <w:t>OLITÉCNICA</w:t>
      </w:r>
      <w:r>
        <w:rPr>
          <w:rFonts w:ascii="Times New Roman" w:hAnsi="Times New Roman"/>
          <w:spacing w:val="50"/>
          <w:sz w:val="28"/>
        </w:rPr>
        <w:t xml:space="preserve"> </w:t>
      </w:r>
      <w:r>
        <w:rPr>
          <w:rFonts w:ascii="Times New Roman" w:hAnsi="Times New Roman"/>
          <w:sz w:val="38"/>
        </w:rPr>
        <w:t>S</w:t>
      </w:r>
      <w:r>
        <w:rPr>
          <w:rFonts w:ascii="Times New Roman" w:hAnsi="Times New Roman"/>
          <w:sz w:val="28"/>
        </w:rPr>
        <w:t>UPERIOR</w:t>
      </w:r>
    </w:p>
    <w:p w14:paraId="0A4ECCD1" w14:textId="77777777" w:rsidR="00D5718F" w:rsidRDefault="00D5718F" w:rsidP="00D5718F">
      <w:pPr>
        <w:spacing w:before="4"/>
        <w:ind w:left="877" w:right="1099"/>
        <w:jc w:val="center"/>
        <w:rPr>
          <w:rFonts w:ascii="Times New Roman" w:hAnsi="Times New Roman"/>
          <w:sz w:val="35"/>
        </w:rPr>
      </w:pPr>
      <w:r>
        <w:rPr>
          <w:rFonts w:ascii="Times New Roman" w:hAnsi="Times New Roman"/>
          <w:sz w:val="35"/>
        </w:rPr>
        <w:t>Grado</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Ingeniería</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Informática</w:t>
      </w:r>
    </w:p>
    <w:p w14:paraId="0C1434BD" w14:textId="77777777" w:rsidR="00D5718F" w:rsidRDefault="00D5718F" w:rsidP="00D5718F">
      <w:pPr>
        <w:pStyle w:val="Textoindependiente"/>
        <w:rPr>
          <w:rFonts w:ascii="Times New Roman"/>
          <w:b w:val="0"/>
          <w:sz w:val="20"/>
        </w:rPr>
      </w:pPr>
    </w:p>
    <w:p w14:paraId="7E37DCB8" w14:textId="77777777" w:rsidR="00D5718F" w:rsidRDefault="00D5718F" w:rsidP="00D5718F">
      <w:pPr>
        <w:pStyle w:val="Textoindependiente"/>
        <w:rPr>
          <w:rFonts w:ascii="Times New Roman"/>
          <w:b w:val="0"/>
          <w:sz w:val="20"/>
        </w:rPr>
      </w:pPr>
    </w:p>
    <w:p w14:paraId="401B8989" w14:textId="77777777" w:rsidR="00D5718F" w:rsidRDefault="00D5718F" w:rsidP="00D5718F">
      <w:pPr>
        <w:pStyle w:val="Textoindependiente"/>
        <w:rPr>
          <w:rFonts w:ascii="Times New Roman"/>
          <w:b w:val="0"/>
          <w:sz w:val="20"/>
        </w:rPr>
      </w:pPr>
    </w:p>
    <w:p w14:paraId="7B782EFF" w14:textId="77777777" w:rsidR="00D5718F" w:rsidRDefault="00D5718F" w:rsidP="00D5718F">
      <w:pPr>
        <w:pStyle w:val="Textoindependiente"/>
        <w:rPr>
          <w:rFonts w:ascii="Times New Roman"/>
          <w:b w:val="0"/>
          <w:sz w:val="20"/>
        </w:rPr>
      </w:pPr>
    </w:p>
    <w:p w14:paraId="4CAFF1DC" w14:textId="77777777" w:rsidR="00D5718F" w:rsidRDefault="00D5718F" w:rsidP="00D5718F">
      <w:pPr>
        <w:pStyle w:val="Textoindependiente"/>
        <w:rPr>
          <w:rFonts w:ascii="Times New Roman"/>
          <w:b w:val="0"/>
          <w:sz w:val="20"/>
        </w:rPr>
      </w:pPr>
    </w:p>
    <w:p w14:paraId="14DE5D44" w14:textId="77777777" w:rsidR="00D5718F" w:rsidRDefault="00D5718F" w:rsidP="00D5718F">
      <w:pPr>
        <w:pStyle w:val="Textoindependiente"/>
        <w:rPr>
          <w:rFonts w:ascii="Times New Roman"/>
          <w:b w:val="0"/>
          <w:sz w:val="20"/>
        </w:rPr>
      </w:pPr>
    </w:p>
    <w:p w14:paraId="31ACB319" w14:textId="77777777" w:rsidR="00D5718F" w:rsidRDefault="00D5718F" w:rsidP="00D5718F">
      <w:pPr>
        <w:pStyle w:val="Textoindependiente"/>
        <w:rPr>
          <w:rFonts w:ascii="Times New Roman"/>
          <w:b w:val="0"/>
          <w:sz w:val="20"/>
        </w:rPr>
      </w:pPr>
    </w:p>
    <w:p w14:paraId="495FA52A" w14:textId="77777777" w:rsidR="00D5718F" w:rsidRDefault="00D5718F" w:rsidP="00D5718F">
      <w:pPr>
        <w:pStyle w:val="Textoindependiente"/>
        <w:rPr>
          <w:rFonts w:ascii="Times New Roman"/>
          <w:b w:val="0"/>
          <w:sz w:val="20"/>
        </w:rPr>
      </w:pPr>
    </w:p>
    <w:p w14:paraId="7550295A" w14:textId="77777777" w:rsidR="00D5718F" w:rsidRDefault="00D5718F" w:rsidP="00D5718F">
      <w:pPr>
        <w:pStyle w:val="Textoindependiente"/>
        <w:rPr>
          <w:rFonts w:ascii="Times New Roman"/>
          <w:b w:val="0"/>
          <w:sz w:val="20"/>
        </w:rPr>
      </w:pPr>
    </w:p>
    <w:p w14:paraId="1F4F4D85" w14:textId="77777777" w:rsidR="00D5718F" w:rsidRDefault="00D5718F" w:rsidP="00D5718F">
      <w:pPr>
        <w:pStyle w:val="Textoindependiente"/>
        <w:rPr>
          <w:rFonts w:ascii="Times New Roman"/>
          <w:b w:val="0"/>
          <w:sz w:val="20"/>
        </w:rPr>
      </w:pPr>
    </w:p>
    <w:p w14:paraId="405DA97A" w14:textId="77777777" w:rsidR="00D5718F" w:rsidRDefault="00D5718F" w:rsidP="00D5718F">
      <w:pPr>
        <w:pStyle w:val="Textoindependiente"/>
        <w:rPr>
          <w:rFonts w:ascii="Times New Roman"/>
          <w:b w:val="0"/>
          <w:sz w:val="20"/>
        </w:rPr>
      </w:pPr>
    </w:p>
    <w:p w14:paraId="643B9611" w14:textId="77777777" w:rsidR="00D5718F" w:rsidRDefault="00D5718F" w:rsidP="00D5718F">
      <w:pPr>
        <w:pStyle w:val="Textoindependiente"/>
        <w:rPr>
          <w:rFonts w:ascii="Times New Roman"/>
          <w:b w:val="0"/>
          <w:sz w:val="20"/>
        </w:rPr>
      </w:pPr>
    </w:p>
    <w:p w14:paraId="5CF907D4" w14:textId="77777777" w:rsidR="00D5718F" w:rsidRDefault="00D5718F" w:rsidP="00D5718F">
      <w:pPr>
        <w:pStyle w:val="Textoindependiente"/>
        <w:rPr>
          <w:rFonts w:ascii="Times New Roman"/>
          <w:b w:val="0"/>
          <w:sz w:val="20"/>
        </w:rPr>
      </w:pPr>
    </w:p>
    <w:p w14:paraId="58AE414E" w14:textId="27EA6A1A" w:rsidR="00D5718F" w:rsidRDefault="00D5718F" w:rsidP="00D5718F">
      <w:pPr>
        <w:pStyle w:val="Textoindependiente"/>
        <w:spacing w:before="10"/>
        <w:rPr>
          <w:rFonts w:ascii="Times New Roman"/>
          <w:b w:val="0"/>
          <w:sz w:val="19"/>
        </w:rPr>
      </w:pPr>
      <w:r>
        <w:rPr>
          <w:noProof/>
        </w:rPr>
        <mc:AlternateContent>
          <mc:Choice Requires="wps">
            <w:drawing>
              <wp:anchor distT="0" distB="0" distL="0" distR="0" simplePos="0" relativeHeight="251661312" behindDoc="1" locked="0" layoutInCell="1" allowOverlap="1" wp14:anchorId="3F67825C" wp14:editId="261FAADB">
                <wp:simplePos x="0" y="0"/>
                <wp:positionH relativeFrom="page">
                  <wp:posOffset>1648460</wp:posOffset>
                </wp:positionH>
                <wp:positionV relativeFrom="paragraph">
                  <wp:posOffset>170180</wp:posOffset>
                </wp:positionV>
                <wp:extent cx="3857625" cy="1412240"/>
                <wp:effectExtent l="635" t="0" r="0" b="0"/>
                <wp:wrapTopAndBottom/>
                <wp:docPr id="321" name="Cuadro de texto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1224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r>
                              <w:rPr>
                                <w:w w:val="159"/>
                              </w:rPr>
                              <w:t>T</w:t>
                            </w:r>
                            <w:r>
                              <w:rPr>
                                <w:spacing w:val="-9"/>
                                <w:w w:val="159"/>
                              </w:rPr>
                              <w:t>F</w:t>
                            </w:r>
                            <w:r>
                              <w:rPr>
                                <w:w w:val="142"/>
                              </w:rPr>
                              <w:t>G</w:t>
                            </w:r>
                            <w:r>
                              <w:t xml:space="preserve"> </w:t>
                            </w:r>
                            <w:r>
                              <w:rPr>
                                <w:spacing w:val="-19"/>
                              </w:rPr>
                              <w:t xml:space="preserve"> </w:t>
                            </w:r>
                            <w:r>
                              <w:rPr>
                                <w:w w:val="115"/>
                              </w:rPr>
                              <w:t>del</w:t>
                            </w:r>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r>
                              <w:rPr>
                                <w:w w:val="119"/>
                              </w:rPr>
                              <w:t>Ingenie</w:t>
                            </w:r>
                            <w:r>
                              <w:rPr>
                                <w:spacing w:val="-36"/>
                                <w:w w:val="132"/>
                              </w:rPr>
                              <w:t>r</w:t>
                            </w:r>
                            <w:r>
                              <w:rPr>
                                <w:spacing w:val="-126"/>
                                <w:w w:val="191"/>
                              </w:rPr>
                              <w:t>´</w:t>
                            </w:r>
                            <w:r>
                              <w:rPr>
                                <w:w w:val="118"/>
                              </w:rPr>
                              <w:t>ıa</w:t>
                            </w:r>
                            <w:r>
                              <w:t xml:space="preserve"> </w:t>
                            </w:r>
                            <w:r>
                              <w:rPr>
                                <w:spacing w:val="-19"/>
                              </w:rPr>
                              <w:t xml:space="preserve"> </w:t>
                            </w:r>
                            <w:r>
                              <w:rPr>
                                <w:w w:val="121"/>
                              </w:rPr>
                              <w:t>Infor</w:t>
                            </w:r>
                            <w:r>
                              <w:rPr>
                                <w:spacing w:val="-2"/>
                                <w:w w:val="121"/>
                              </w:rPr>
                              <w:t>m</w:t>
                            </w:r>
                            <w:r>
                              <w:rPr>
                                <w:spacing w:val="-159"/>
                                <w:w w:val="191"/>
                              </w:rPr>
                              <w:t>´</w:t>
                            </w:r>
                            <w:r>
                              <w:rPr>
                                <w:w w:val="120"/>
                              </w:rPr>
                              <w:t>atica</w:t>
                            </w:r>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r>
                              <w:rPr>
                                <w:b/>
                                <w:spacing w:val="-43"/>
                                <w:w w:val="127"/>
                                <w:sz w:val="34"/>
                              </w:rPr>
                              <w:t>NetExtractor 2.0</w:t>
                            </w:r>
                            <w:r>
                              <w:rPr>
                                <w:b/>
                                <w:w w:val="140"/>
                                <w:sz w:val="34"/>
                              </w:rPr>
                              <w:t xml:space="preserve"> </w:t>
                            </w:r>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r w:rsidR="00136728">
                              <w:rPr>
                                <w:b/>
                                <w:sz w:val="34"/>
                              </w:rPr>
                              <w:t xml:space="preserve"> </w:t>
                            </w:r>
                            <w:r>
                              <w:rPr>
                                <w:b/>
                                <w:spacing w:val="-11"/>
                                <w:w w:val="159"/>
                                <w:sz w:val="34"/>
                              </w:rPr>
                              <w:t>T</w:t>
                            </w:r>
                            <w:r>
                              <w:rPr>
                                <w:b/>
                                <w:spacing w:val="-188"/>
                                <w:w w:val="189"/>
                                <w:sz w:val="34"/>
                              </w:rPr>
                              <w:t>´</w:t>
                            </w:r>
                            <w:r>
                              <w:rPr>
                                <w:b/>
                                <w:spacing w:val="-2"/>
                                <w:w w:val="115"/>
                                <w:sz w:val="34"/>
                              </w:rPr>
                              <w:t>ecnica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7825C" id="_x0000_t202" coordsize="21600,21600" o:spt="202" path="m,l,21600r21600,l21600,xe">
                <v:stroke joinstyle="miter"/>
                <v:path gradientshapeok="t" o:connecttype="rect"/>
              </v:shapetype>
              <v:shape id="Cuadro de texto 321" o:spid="_x0000_s1026" type="#_x0000_t202" style="position:absolute;margin-left:129.8pt;margin-top:13.4pt;width:303.75pt;height:111.2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" fillcolor="#e5e5ff" stroked="f">
                <v:textbox inset="0,0,0,0">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proofErr w:type="gramStart"/>
                      <w:r>
                        <w:rPr>
                          <w:w w:val="159"/>
                        </w:rPr>
                        <w:t>T</w:t>
                      </w:r>
                      <w:r>
                        <w:rPr>
                          <w:spacing w:val="-9"/>
                          <w:w w:val="159"/>
                        </w:rPr>
                        <w:t>F</w:t>
                      </w:r>
                      <w:r>
                        <w:rPr>
                          <w:w w:val="142"/>
                        </w:rPr>
                        <w:t>G</w:t>
                      </w:r>
                      <w:r>
                        <w:t xml:space="preserve"> </w:t>
                      </w:r>
                      <w:r>
                        <w:rPr>
                          <w:spacing w:val="-19"/>
                        </w:rPr>
                        <w:t xml:space="preserve"> </w:t>
                      </w:r>
                      <w:r>
                        <w:rPr>
                          <w:w w:val="115"/>
                        </w:rPr>
                        <w:t>del</w:t>
                      </w:r>
                      <w:proofErr w:type="gramEnd"/>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proofErr w:type="spellStart"/>
                      <w:r>
                        <w:rPr>
                          <w:w w:val="119"/>
                        </w:rPr>
                        <w:t>Ingenie</w:t>
                      </w:r>
                      <w:r>
                        <w:rPr>
                          <w:spacing w:val="-36"/>
                          <w:w w:val="132"/>
                        </w:rPr>
                        <w:t>r</w:t>
                      </w:r>
                      <w:r>
                        <w:rPr>
                          <w:spacing w:val="-126"/>
                          <w:w w:val="191"/>
                        </w:rPr>
                        <w:t>´</w:t>
                      </w:r>
                      <w:r>
                        <w:rPr>
                          <w:w w:val="118"/>
                        </w:rPr>
                        <w:t>ıa</w:t>
                      </w:r>
                      <w:proofErr w:type="spellEnd"/>
                      <w:r>
                        <w:t xml:space="preserve"> </w:t>
                      </w:r>
                      <w:r>
                        <w:rPr>
                          <w:spacing w:val="-19"/>
                        </w:rPr>
                        <w:t xml:space="preserve"> </w:t>
                      </w:r>
                      <w:proofErr w:type="spellStart"/>
                      <w:r>
                        <w:rPr>
                          <w:w w:val="121"/>
                        </w:rPr>
                        <w:t>Infor</w:t>
                      </w:r>
                      <w:r>
                        <w:rPr>
                          <w:spacing w:val="-2"/>
                          <w:w w:val="121"/>
                        </w:rPr>
                        <w:t>m</w:t>
                      </w:r>
                      <w:r>
                        <w:rPr>
                          <w:spacing w:val="-159"/>
                          <w:w w:val="191"/>
                        </w:rPr>
                        <w:t>´</w:t>
                      </w:r>
                      <w:r>
                        <w:rPr>
                          <w:w w:val="120"/>
                        </w:rPr>
                        <w:t>atica</w:t>
                      </w:r>
                      <w:proofErr w:type="spellEnd"/>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proofErr w:type="spellStart"/>
                      <w:r>
                        <w:rPr>
                          <w:b/>
                          <w:spacing w:val="-43"/>
                          <w:w w:val="127"/>
                          <w:sz w:val="34"/>
                        </w:rPr>
                        <w:t>NetExtractor</w:t>
                      </w:r>
                      <w:proofErr w:type="spellEnd"/>
                      <w:r>
                        <w:rPr>
                          <w:b/>
                          <w:spacing w:val="-43"/>
                          <w:w w:val="127"/>
                          <w:sz w:val="34"/>
                        </w:rPr>
                        <w:t xml:space="preserve"> 2.0</w:t>
                      </w:r>
                      <w:r>
                        <w:rPr>
                          <w:b/>
                          <w:w w:val="140"/>
                          <w:sz w:val="34"/>
                        </w:rPr>
                        <w:t xml:space="preserve"> </w:t>
                      </w:r>
                      <w:proofErr w:type="spellStart"/>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proofErr w:type="spellEnd"/>
                      <w:r w:rsidR="00136728">
                        <w:rPr>
                          <w:b/>
                          <w:sz w:val="34"/>
                        </w:rPr>
                        <w:t xml:space="preserve"> </w:t>
                      </w:r>
                      <w:proofErr w:type="spellStart"/>
                      <w:r>
                        <w:rPr>
                          <w:b/>
                          <w:spacing w:val="-11"/>
                          <w:w w:val="159"/>
                          <w:sz w:val="34"/>
                        </w:rPr>
                        <w:t>T</w:t>
                      </w:r>
                      <w:r>
                        <w:rPr>
                          <w:b/>
                          <w:spacing w:val="-188"/>
                          <w:w w:val="189"/>
                          <w:sz w:val="34"/>
                        </w:rPr>
                        <w:t>´</w:t>
                      </w:r>
                      <w:r>
                        <w:rPr>
                          <w:b/>
                          <w:spacing w:val="-2"/>
                          <w:w w:val="115"/>
                          <w:sz w:val="34"/>
                        </w:rPr>
                        <w:t>ecnica</w:t>
                      </w:r>
                      <w:proofErr w:type="spellEnd"/>
                    </w:p>
                  </w:txbxContent>
                </v:textbox>
                <w10:wrap type="topAndBottom" anchorx="page"/>
              </v:shape>
            </w:pict>
          </mc:Fallback>
        </mc:AlternateContent>
      </w:r>
      <w:r>
        <w:rPr>
          <w:noProof/>
        </w:rPr>
        <mc:AlternateContent>
          <mc:Choice Requires="wpg">
            <w:drawing>
              <wp:anchor distT="0" distB="0" distL="0" distR="0" simplePos="0" relativeHeight="251662336" behindDoc="1" locked="0" layoutInCell="1" allowOverlap="1" wp14:anchorId="0100D686" wp14:editId="71BA7CD4">
                <wp:simplePos x="0" y="0"/>
                <wp:positionH relativeFrom="page">
                  <wp:posOffset>5545455</wp:posOffset>
                </wp:positionH>
                <wp:positionV relativeFrom="paragraph">
                  <wp:posOffset>354965</wp:posOffset>
                </wp:positionV>
                <wp:extent cx="860425" cy="1042670"/>
                <wp:effectExtent l="20955" t="2540" r="23495" b="12065"/>
                <wp:wrapTopAndBottom/>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425" cy="1042670"/>
                          <a:chOff x="8733" y="559"/>
                          <a:chExt cx="1355" cy="1642"/>
                        </a:xfrm>
                      </wpg:grpSpPr>
                      <pic:pic xmlns:pic="http://schemas.openxmlformats.org/drawingml/2006/picture">
                        <pic:nvPicPr>
                          <pic:cNvPr id="3" name="Picture 2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Freeform 238"/>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239"/>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2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Freeform 241"/>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242"/>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243"/>
                        <wps:cNvSpPr>
                          <a:spLocks/>
                        </wps:cNvSpPr>
                        <wps:spPr bwMode="auto">
                          <a:xfrm>
                            <a:off x="9197" y="844"/>
                            <a:ext cx="429" cy="71"/>
                          </a:xfrm>
                          <a:custGeom>
                            <a:avLst/>
                            <a:gdLst>
                              <a:gd name="T0" fmla="+- 0 9605 9197"/>
                              <a:gd name="T1" fmla="*/ T0 w 429"/>
                              <a:gd name="T2" fmla="+- 0 915 844"/>
                              <a:gd name="T3" fmla="*/ 915 h 71"/>
                              <a:gd name="T4" fmla="+- 0 9404 9197"/>
                              <a:gd name="T5" fmla="*/ T4 w 429"/>
                              <a:gd name="T6" fmla="+- 0 892 844"/>
                              <a:gd name="T7" fmla="*/ 892 h 71"/>
                              <a:gd name="T8" fmla="+- 0 9202 9197"/>
                              <a:gd name="T9" fmla="*/ T8 w 429"/>
                              <a:gd name="T10" fmla="+- 0 915 844"/>
                              <a:gd name="T11" fmla="*/ 915 h 71"/>
                              <a:gd name="T12" fmla="+- 0 9197 9197"/>
                              <a:gd name="T13" fmla="*/ T12 w 429"/>
                              <a:gd name="T14" fmla="+- 0 901 844"/>
                              <a:gd name="T15" fmla="*/ 901 h 71"/>
                              <a:gd name="T16" fmla="+- 0 9239 9197"/>
                              <a:gd name="T17" fmla="*/ T16 w 429"/>
                              <a:gd name="T18" fmla="+- 0 871 844"/>
                              <a:gd name="T19" fmla="*/ 871 h 71"/>
                              <a:gd name="T20" fmla="+- 0 9306 9197"/>
                              <a:gd name="T21" fmla="*/ T20 w 429"/>
                              <a:gd name="T22" fmla="+- 0 852 844"/>
                              <a:gd name="T23" fmla="*/ 852 h 71"/>
                              <a:gd name="T24" fmla="+- 0 9388 9197"/>
                              <a:gd name="T25" fmla="*/ T24 w 429"/>
                              <a:gd name="T26" fmla="+- 0 844 844"/>
                              <a:gd name="T27" fmla="*/ 844 h 71"/>
                              <a:gd name="T28" fmla="+- 0 9475 9197"/>
                              <a:gd name="T29" fmla="*/ T28 w 429"/>
                              <a:gd name="T30" fmla="+- 0 849 844"/>
                              <a:gd name="T31" fmla="*/ 849 h 71"/>
                              <a:gd name="T32" fmla="+- 0 9558 9197"/>
                              <a:gd name="T33" fmla="*/ T32 w 429"/>
                              <a:gd name="T34" fmla="+- 0 867 844"/>
                              <a:gd name="T35" fmla="*/ 867 h 71"/>
                              <a:gd name="T36" fmla="+- 0 9626 9197"/>
                              <a:gd name="T37" fmla="*/ T36 w 429"/>
                              <a:gd name="T38" fmla="+- 0 900 844"/>
                              <a:gd name="T39" fmla="*/ 900 h 71"/>
                              <a:gd name="T40" fmla="+- 0 9610 9197"/>
                              <a:gd name="T41" fmla="*/ T40 w 429"/>
                              <a:gd name="T42" fmla="+- 0 901 844"/>
                              <a:gd name="T43" fmla="*/ 901 h 71"/>
                              <a:gd name="T44" fmla="+- 0 9605 9197"/>
                              <a:gd name="T45" fmla="*/ T44 w 429"/>
                              <a:gd name="T46" fmla="+- 0 915 844"/>
                              <a:gd name="T47" fmla="*/ 915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9" h="71">
                                <a:moveTo>
                                  <a:pt x="408" y="71"/>
                                </a:moveTo>
                                <a:lnTo>
                                  <a:pt x="207" y="48"/>
                                </a:lnTo>
                                <a:lnTo>
                                  <a:pt x="5" y="71"/>
                                </a:lnTo>
                                <a:lnTo>
                                  <a:pt x="0" y="57"/>
                                </a:lnTo>
                                <a:lnTo>
                                  <a:pt x="42" y="27"/>
                                </a:lnTo>
                                <a:lnTo>
                                  <a:pt x="109" y="8"/>
                                </a:lnTo>
                                <a:lnTo>
                                  <a:pt x="191" y="0"/>
                                </a:lnTo>
                                <a:lnTo>
                                  <a:pt x="278" y="5"/>
                                </a:lnTo>
                                <a:lnTo>
                                  <a:pt x="361" y="23"/>
                                </a:lnTo>
                                <a:lnTo>
                                  <a:pt x="429" y="56"/>
                                </a:lnTo>
                                <a:lnTo>
                                  <a:pt x="413" y="57"/>
                                </a:lnTo>
                                <a:lnTo>
                                  <a:pt x="408" y="71"/>
                                </a:lnTo>
                                <a:close/>
                              </a:path>
                            </a:pathLst>
                          </a:custGeom>
                          <a:solidFill>
                            <a:srgbClr val="AC14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244"/>
                        <wps:cNvSpPr>
                          <a:spLocks/>
                        </wps:cNvSpPr>
                        <wps:spPr bwMode="auto">
                          <a:xfrm>
                            <a:off x="9197" y="821"/>
                            <a:ext cx="429" cy="94"/>
                          </a:xfrm>
                          <a:custGeom>
                            <a:avLst/>
                            <a:gdLst>
                              <a:gd name="T0" fmla="+- 0 9626 9197"/>
                              <a:gd name="T1" fmla="*/ T0 w 429"/>
                              <a:gd name="T2" fmla="+- 0 900 822"/>
                              <a:gd name="T3" fmla="*/ 900 h 94"/>
                              <a:gd name="T4" fmla="+- 0 9610 9197"/>
                              <a:gd name="T5" fmla="*/ T4 w 429"/>
                              <a:gd name="T6" fmla="+- 0 901 822"/>
                              <a:gd name="T7" fmla="*/ 901 h 94"/>
                              <a:gd name="T8" fmla="+- 0 9605 9197"/>
                              <a:gd name="T9" fmla="*/ T8 w 429"/>
                              <a:gd name="T10" fmla="+- 0 915 822"/>
                              <a:gd name="T11" fmla="*/ 915 h 94"/>
                              <a:gd name="T12" fmla="+- 0 9404 9197"/>
                              <a:gd name="T13" fmla="*/ T12 w 429"/>
                              <a:gd name="T14" fmla="+- 0 892 822"/>
                              <a:gd name="T15" fmla="*/ 892 h 94"/>
                              <a:gd name="T16" fmla="+- 0 9202 9197"/>
                              <a:gd name="T17" fmla="*/ T16 w 429"/>
                              <a:gd name="T18" fmla="+- 0 915 822"/>
                              <a:gd name="T19" fmla="*/ 915 h 94"/>
                              <a:gd name="T20" fmla="+- 0 9197 9197"/>
                              <a:gd name="T21" fmla="*/ T20 w 429"/>
                              <a:gd name="T22" fmla="+- 0 901 822"/>
                              <a:gd name="T23" fmla="*/ 901 h 94"/>
                              <a:gd name="T24" fmla="+- 0 9239 9197"/>
                              <a:gd name="T25" fmla="*/ T24 w 429"/>
                              <a:gd name="T26" fmla="+- 0 871 822"/>
                              <a:gd name="T27" fmla="*/ 871 h 94"/>
                              <a:gd name="T28" fmla="+- 0 9306 9197"/>
                              <a:gd name="T29" fmla="*/ T28 w 429"/>
                              <a:gd name="T30" fmla="+- 0 852 822"/>
                              <a:gd name="T31" fmla="*/ 852 h 94"/>
                              <a:gd name="T32" fmla="+- 0 9388 9197"/>
                              <a:gd name="T33" fmla="*/ T32 w 429"/>
                              <a:gd name="T34" fmla="+- 0 844 822"/>
                              <a:gd name="T35" fmla="*/ 844 h 94"/>
                              <a:gd name="T36" fmla="+- 0 9475 9197"/>
                              <a:gd name="T37" fmla="*/ T36 w 429"/>
                              <a:gd name="T38" fmla="+- 0 849 822"/>
                              <a:gd name="T39" fmla="*/ 849 h 94"/>
                              <a:gd name="T40" fmla="+- 0 9558 9197"/>
                              <a:gd name="T41" fmla="*/ T40 w 429"/>
                              <a:gd name="T42" fmla="+- 0 867 822"/>
                              <a:gd name="T43" fmla="*/ 867 h 94"/>
                              <a:gd name="T44" fmla="+- 0 9626 9197"/>
                              <a:gd name="T45" fmla="*/ T44 w 429"/>
                              <a:gd name="T46" fmla="+- 0 900 822"/>
                              <a:gd name="T47" fmla="*/ 900 h 94"/>
                              <a:gd name="T48" fmla="+- 0 9253 9197"/>
                              <a:gd name="T49" fmla="*/ T48 w 429"/>
                              <a:gd name="T50" fmla="+- 0 834 822"/>
                              <a:gd name="T51" fmla="*/ 834 h 94"/>
                              <a:gd name="T52" fmla="+- 0 9253 9197"/>
                              <a:gd name="T53" fmla="*/ T52 w 429"/>
                              <a:gd name="T54" fmla="+- 0 827 822"/>
                              <a:gd name="T55" fmla="*/ 827 h 94"/>
                              <a:gd name="T56" fmla="+- 0 9259 9197"/>
                              <a:gd name="T57" fmla="*/ T56 w 429"/>
                              <a:gd name="T58" fmla="+- 0 822 822"/>
                              <a:gd name="T59" fmla="*/ 822 h 94"/>
                              <a:gd name="T60" fmla="+- 0 9267 9197"/>
                              <a:gd name="T61" fmla="*/ T60 w 429"/>
                              <a:gd name="T62" fmla="+- 0 822 822"/>
                              <a:gd name="T63" fmla="*/ 822 h 94"/>
                              <a:gd name="T64" fmla="+- 0 9274 9197"/>
                              <a:gd name="T65" fmla="*/ T64 w 429"/>
                              <a:gd name="T66" fmla="+- 0 822 822"/>
                              <a:gd name="T67" fmla="*/ 822 h 94"/>
                              <a:gd name="T68" fmla="+- 0 9280 9197"/>
                              <a:gd name="T69" fmla="*/ T68 w 429"/>
                              <a:gd name="T70" fmla="+- 0 827 822"/>
                              <a:gd name="T71" fmla="*/ 827 h 94"/>
                              <a:gd name="T72" fmla="+- 0 9280 9197"/>
                              <a:gd name="T73" fmla="*/ T72 w 429"/>
                              <a:gd name="T74" fmla="+- 0 834 822"/>
                              <a:gd name="T75" fmla="*/ 834 h 94"/>
                              <a:gd name="T76" fmla="+- 0 9280 9197"/>
                              <a:gd name="T77" fmla="*/ T76 w 429"/>
                              <a:gd name="T78" fmla="+- 0 841 822"/>
                              <a:gd name="T79" fmla="*/ 841 h 94"/>
                              <a:gd name="T80" fmla="+- 0 9274 9197"/>
                              <a:gd name="T81" fmla="*/ T80 w 429"/>
                              <a:gd name="T82" fmla="+- 0 847 822"/>
                              <a:gd name="T83" fmla="*/ 847 h 94"/>
                              <a:gd name="T84" fmla="+- 0 9267 9197"/>
                              <a:gd name="T85" fmla="*/ T84 w 429"/>
                              <a:gd name="T86" fmla="+- 0 847 822"/>
                              <a:gd name="T87" fmla="*/ 847 h 94"/>
                              <a:gd name="T88" fmla="+- 0 9259 9197"/>
                              <a:gd name="T89" fmla="*/ T88 w 429"/>
                              <a:gd name="T90" fmla="+- 0 847 822"/>
                              <a:gd name="T91" fmla="*/ 847 h 94"/>
                              <a:gd name="T92" fmla="+- 0 9253 9197"/>
                              <a:gd name="T93" fmla="*/ T92 w 429"/>
                              <a:gd name="T94" fmla="+- 0 841 822"/>
                              <a:gd name="T95" fmla="*/ 841 h 94"/>
                              <a:gd name="T96" fmla="+- 0 9253 9197"/>
                              <a:gd name="T97" fmla="*/ T96 w 429"/>
                              <a:gd name="T98" fmla="+- 0 834 822"/>
                              <a:gd name="T99" fmla="*/ 834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9" h="94">
                                <a:moveTo>
                                  <a:pt x="429" y="78"/>
                                </a:moveTo>
                                <a:lnTo>
                                  <a:pt x="413" y="79"/>
                                </a:lnTo>
                                <a:lnTo>
                                  <a:pt x="408" y="93"/>
                                </a:lnTo>
                                <a:lnTo>
                                  <a:pt x="207" y="70"/>
                                </a:lnTo>
                                <a:lnTo>
                                  <a:pt x="5" y="93"/>
                                </a:lnTo>
                                <a:lnTo>
                                  <a:pt x="0" y="79"/>
                                </a:lnTo>
                                <a:lnTo>
                                  <a:pt x="42" y="49"/>
                                </a:lnTo>
                                <a:lnTo>
                                  <a:pt x="109" y="30"/>
                                </a:lnTo>
                                <a:lnTo>
                                  <a:pt x="191" y="22"/>
                                </a:lnTo>
                                <a:lnTo>
                                  <a:pt x="278" y="27"/>
                                </a:lnTo>
                                <a:lnTo>
                                  <a:pt x="361" y="45"/>
                                </a:lnTo>
                                <a:lnTo>
                                  <a:pt x="429" y="78"/>
                                </a:lnTo>
                                <a:close/>
                                <a:moveTo>
                                  <a:pt x="56" y="12"/>
                                </a:moveTo>
                                <a:lnTo>
                                  <a:pt x="56" y="5"/>
                                </a:lnTo>
                                <a:lnTo>
                                  <a:pt x="62" y="0"/>
                                </a:lnTo>
                                <a:lnTo>
                                  <a:pt x="70" y="0"/>
                                </a:lnTo>
                                <a:lnTo>
                                  <a:pt x="77" y="0"/>
                                </a:lnTo>
                                <a:lnTo>
                                  <a:pt x="83" y="5"/>
                                </a:lnTo>
                                <a:lnTo>
                                  <a:pt x="83" y="12"/>
                                </a:lnTo>
                                <a:lnTo>
                                  <a:pt x="83" y="19"/>
                                </a:lnTo>
                                <a:lnTo>
                                  <a:pt x="77" y="25"/>
                                </a:lnTo>
                                <a:lnTo>
                                  <a:pt x="70" y="25"/>
                                </a:lnTo>
                                <a:lnTo>
                                  <a:pt x="62" y="25"/>
                                </a:lnTo>
                                <a:lnTo>
                                  <a:pt x="56" y="19"/>
                                </a:lnTo>
                                <a:lnTo>
                                  <a:pt x="56" y="12"/>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 name="Picture 2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9109"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Freeform 246"/>
                        <wps:cNvSpPr>
                          <a:spLocks/>
                        </wps:cNvSpPr>
                        <wps:spPr bwMode="auto">
                          <a:xfrm>
                            <a:off x="9109" y="726"/>
                            <a:ext cx="294" cy="178"/>
                          </a:xfrm>
                          <a:custGeom>
                            <a:avLst/>
                            <a:gdLst>
                              <a:gd name="T0" fmla="+- 0 9401 9110"/>
                              <a:gd name="T1" fmla="*/ T0 w 294"/>
                              <a:gd name="T2" fmla="+- 0 858 727"/>
                              <a:gd name="T3" fmla="*/ 858 h 178"/>
                              <a:gd name="T4" fmla="+- 0 9395 9110"/>
                              <a:gd name="T5" fmla="*/ T4 w 294"/>
                              <a:gd name="T6" fmla="+- 0 867 727"/>
                              <a:gd name="T7" fmla="*/ 867 h 178"/>
                              <a:gd name="T8" fmla="+- 0 9385 9110"/>
                              <a:gd name="T9" fmla="*/ T8 w 294"/>
                              <a:gd name="T10" fmla="+- 0 876 727"/>
                              <a:gd name="T11" fmla="*/ 876 h 178"/>
                              <a:gd name="T12" fmla="+- 0 9371 9110"/>
                              <a:gd name="T13" fmla="*/ T12 w 294"/>
                              <a:gd name="T14" fmla="+- 0 878 727"/>
                              <a:gd name="T15" fmla="*/ 878 h 178"/>
                              <a:gd name="T16" fmla="+- 0 9358 9110"/>
                              <a:gd name="T17" fmla="*/ T16 w 294"/>
                              <a:gd name="T18" fmla="+- 0 880 727"/>
                              <a:gd name="T19" fmla="*/ 880 h 178"/>
                              <a:gd name="T20" fmla="+- 0 9347 9110"/>
                              <a:gd name="T21" fmla="*/ T20 w 294"/>
                              <a:gd name="T22" fmla="+- 0 872 727"/>
                              <a:gd name="T23" fmla="*/ 872 h 178"/>
                              <a:gd name="T24" fmla="+- 0 9338 9110"/>
                              <a:gd name="T25" fmla="*/ T24 w 294"/>
                              <a:gd name="T26" fmla="+- 0 863 727"/>
                              <a:gd name="T27" fmla="*/ 863 h 178"/>
                              <a:gd name="T28" fmla="+- 0 9321 9110"/>
                              <a:gd name="T29" fmla="*/ T28 w 294"/>
                              <a:gd name="T30" fmla="+- 0 877 727"/>
                              <a:gd name="T31" fmla="*/ 877 h 178"/>
                              <a:gd name="T32" fmla="+- 0 9304 9110"/>
                              <a:gd name="T33" fmla="*/ T32 w 294"/>
                              <a:gd name="T34" fmla="+- 0 880 727"/>
                              <a:gd name="T35" fmla="*/ 880 h 178"/>
                              <a:gd name="T36" fmla="+- 0 9288 9110"/>
                              <a:gd name="T37" fmla="*/ T36 w 294"/>
                              <a:gd name="T38" fmla="+- 0 876 727"/>
                              <a:gd name="T39" fmla="*/ 876 h 178"/>
                              <a:gd name="T40" fmla="+- 0 9272 9110"/>
                              <a:gd name="T41" fmla="*/ T40 w 294"/>
                              <a:gd name="T42" fmla="+- 0 865 727"/>
                              <a:gd name="T43" fmla="*/ 865 h 178"/>
                              <a:gd name="T44" fmla="+- 0 9257 9110"/>
                              <a:gd name="T45" fmla="*/ T44 w 294"/>
                              <a:gd name="T46" fmla="+- 0 883 727"/>
                              <a:gd name="T47" fmla="*/ 883 h 178"/>
                              <a:gd name="T48" fmla="+- 0 9242 9110"/>
                              <a:gd name="T49" fmla="*/ T48 w 294"/>
                              <a:gd name="T50" fmla="+- 0 890 727"/>
                              <a:gd name="T51" fmla="*/ 890 h 178"/>
                              <a:gd name="T52" fmla="+- 0 9227 9110"/>
                              <a:gd name="T53" fmla="*/ T52 w 294"/>
                              <a:gd name="T54" fmla="+- 0 889 727"/>
                              <a:gd name="T55" fmla="*/ 889 h 178"/>
                              <a:gd name="T56" fmla="+- 0 9211 9110"/>
                              <a:gd name="T57" fmla="*/ T56 w 294"/>
                              <a:gd name="T58" fmla="+- 0 882 727"/>
                              <a:gd name="T59" fmla="*/ 882 h 178"/>
                              <a:gd name="T60" fmla="+- 0 9204 9110"/>
                              <a:gd name="T61" fmla="*/ T60 w 294"/>
                              <a:gd name="T62" fmla="+- 0 898 727"/>
                              <a:gd name="T63" fmla="*/ 898 h 178"/>
                              <a:gd name="T64" fmla="+- 0 9200 9110"/>
                              <a:gd name="T65" fmla="*/ T64 w 294"/>
                              <a:gd name="T66" fmla="+- 0 904 727"/>
                              <a:gd name="T67" fmla="*/ 904 h 178"/>
                              <a:gd name="T68" fmla="+- 0 9189 9110"/>
                              <a:gd name="T69" fmla="*/ T68 w 294"/>
                              <a:gd name="T70" fmla="+- 0 903 727"/>
                              <a:gd name="T71" fmla="*/ 903 h 178"/>
                              <a:gd name="T72" fmla="+- 0 9171 9110"/>
                              <a:gd name="T73" fmla="*/ T72 w 294"/>
                              <a:gd name="T74" fmla="+- 0 895 727"/>
                              <a:gd name="T75" fmla="*/ 895 h 178"/>
                              <a:gd name="T76" fmla="+- 0 9152 9110"/>
                              <a:gd name="T77" fmla="*/ T76 w 294"/>
                              <a:gd name="T78" fmla="+- 0 876 727"/>
                              <a:gd name="T79" fmla="*/ 876 h 178"/>
                              <a:gd name="T80" fmla="+- 0 9133 9110"/>
                              <a:gd name="T81" fmla="*/ T80 w 294"/>
                              <a:gd name="T82" fmla="+- 0 855 727"/>
                              <a:gd name="T83" fmla="*/ 855 h 178"/>
                              <a:gd name="T84" fmla="+- 0 9120 9110"/>
                              <a:gd name="T85" fmla="*/ T84 w 294"/>
                              <a:gd name="T86" fmla="+- 0 836 727"/>
                              <a:gd name="T87" fmla="*/ 836 h 178"/>
                              <a:gd name="T88" fmla="+- 0 9110 9110"/>
                              <a:gd name="T89" fmla="*/ T88 w 294"/>
                              <a:gd name="T90" fmla="+- 0 813 727"/>
                              <a:gd name="T91" fmla="*/ 813 h 178"/>
                              <a:gd name="T92" fmla="+- 0 9112 9110"/>
                              <a:gd name="T93" fmla="*/ T92 w 294"/>
                              <a:gd name="T94" fmla="+- 0 796 727"/>
                              <a:gd name="T95" fmla="*/ 796 h 178"/>
                              <a:gd name="T96" fmla="+- 0 9172 9110"/>
                              <a:gd name="T97" fmla="*/ T96 w 294"/>
                              <a:gd name="T98" fmla="+- 0 763 727"/>
                              <a:gd name="T99" fmla="*/ 763 h 178"/>
                              <a:gd name="T100" fmla="+- 0 9220 9110"/>
                              <a:gd name="T101" fmla="*/ T100 w 294"/>
                              <a:gd name="T102" fmla="+- 0 756 727"/>
                              <a:gd name="T103" fmla="*/ 756 h 178"/>
                              <a:gd name="T104" fmla="+- 0 9233 9110"/>
                              <a:gd name="T105" fmla="*/ T104 w 294"/>
                              <a:gd name="T106" fmla="+- 0 756 727"/>
                              <a:gd name="T107" fmla="*/ 756 h 178"/>
                              <a:gd name="T108" fmla="+- 0 9253 9110"/>
                              <a:gd name="T109" fmla="*/ T108 w 294"/>
                              <a:gd name="T110" fmla="+- 0 755 727"/>
                              <a:gd name="T111" fmla="*/ 755 h 178"/>
                              <a:gd name="T112" fmla="+- 0 9277 9110"/>
                              <a:gd name="T113" fmla="*/ T112 w 294"/>
                              <a:gd name="T114" fmla="+- 0 751 727"/>
                              <a:gd name="T115" fmla="*/ 751 h 178"/>
                              <a:gd name="T116" fmla="+- 0 9299 9110"/>
                              <a:gd name="T117" fmla="*/ T116 w 294"/>
                              <a:gd name="T118" fmla="+- 0 745 727"/>
                              <a:gd name="T119" fmla="*/ 745 h 178"/>
                              <a:gd name="T120" fmla="+- 0 9326 9110"/>
                              <a:gd name="T121" fmla="*/ T120 w 294"/>
                              <a:gd name="T122" fmla="+- 0 736 727"/>
                              <a:gd name="T123" fmla="*/ 736 h 178"/>
                              <a:gd name="T124" fmla="+- 0 9352 9110"/>
                              <a:gd name="T125" fmla="*/ T124 w 294"/>
                              <a:gd name="T126" fmla="+- 0 730 727"/>
                              <a:gd name="T127" fmla="*/ 730 h 178"/>
                              <a:gd name="T128" fmla="+- 0 9378 9110"/>
                              <a:gd name="T129" fmla="*/ T128 w 294"/>
                              <a:gd name="T130" fmla="+- 0 727 727"/>
                              <a:gd name="T131" fmla="*/ 727 h 178"/>
                              <a:gd name="T132" fmla="+- 0 9403 9110"/>
                              <a:gd name="T133" fmla="*/ T132 w 294"/>
                              <a:gd name="T134" fmla="+- 0 727 727"/>
                              <a:gd name="T135" fmla="*/ 727 h 178"/>
                              <a:gd name="T136" fmla="+- 0 9402 9110"/>
                              <a:gd name="T137" fmla="*/ T136 w 294"/>
                              <a:gd name="T138" fmla="+- 0 753 727"/>
                              <a:gd name="T139" fmla="*/ 753 h 178"/>
                              <a:gd name="T140" fmla="+- 0 9402 9110"/>
                              <a:gd name="T141" fmla="*/ T140 w 294"/>
                              <a:gd name="T142" fmla="+- 0 784 727"/>
                              <a:gd name="T143" fmla="*/ 784 h 178"/>
                              <a:gd name="T144" fmla="+- 0 9402 9110"/>
                              <a:gd name="T145" fmla="*/ T144 w 294"/>
                              <a:gd name="T146" fmla="+- 0 819 727"/>
                              <a:gd name="T147" fmla="*/ 819 h 178"/>
                              <a:gd name="T148" fmla="+- 0 9401 9110"/>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91" y="131"/>
                                </a:moveTo>
                                <a:lnTo>
                                  <a:pt x="285" y="140"/>
                                </a:lnTo>
                                <a:lnTo>
                                  <a:pt x="275" y="149"/>
                                </a:lnTo>
                                <a:lnTo>
                                  <a:pt x="261" y="151"/>
                                </a:lnTo>
                                <a:lnTo>
                                  <a:pt x="248" y="153"/>
                                </a:lnTo>
                                <a:lnTo>
                                  <a:pt x="237" y="145"/>
                                </a:lnTo>
                                <a:lnTo>
                                  <a:pt x="228" y="136"/>
                                </a:lnTo>
                                <a:lnTo>
                                  <a:pt x="211" y="150"/>
                                </a:lnTo>
                                <a:lnTo>
                                  <a:pt x="194" y="153"/>
                                </a:lnTo>
                                <a:lnTo>
                                  <a:pt x="178" y="149"/>
                                </a:lnTo>
                                <a:lnTo>
                                  <a:pt x="162" y="138"/>
                                </a:lnTo>
                                <a:lnTo>
                                  <a:pt x="147" y="156"/>
                                </a:lnTo>
                                <a:lnTo>
                                  <a:pt x="132" y="163"/>
                                </a:lnTo>
                                <a:lnTo>
                                  <a:pt x="117" y="162"/>
                                </a:lnTo>
                                <a:lnTo>
                                  <a:pt x="101" y="155"/>
                                </a:lnTo>
                                <a:lnTo>
                                  <a:pt x="94" y="171"/>
                                </a:lnTo>
                                <a:lnTo>
                                  <a:pt x="90" y="177"/>
                                </a:lnTo>
                                <a:lnTo>
                                  <a:pt x="79" y="176"/>
                                </a:lnTo>
                                <a:lnTo>
                                  <a:pt x="61" y="168"/>
                                </a:lnTo>
                                <a:lnTo>
                                  <a:pt x="42" y="149"/>
                                </a:lnTo>
                                <a:lnTo>
                                  <a:pt x="23" y="128"/>
                                </a:lnTo>
                                <a:lnTo>
                                  <a:pt x="10" y="109"/>
                                </a:lnTo>
                                <a:lnTo>
                                  <a:pt x="0" y="86"/>
                                </a:lnTo>
                                <a:lnTo>
                                  <a:pt x="2" y="69"/>
                                </a:lnTo>
                                <a:lnTo>
                                  <a:pt x="62" y="36"/>
                                </a:lnTo>
                                <a:lnTo>
                                  <a:pt x="110" y="29"/>
                                </a:lnTo>
                                <a:lnTo>
                                  <a:pt x="123" y="29"/>
                                </a:lnTo>
                                <a:lnTo>
                                  <a:pt x="143" y="28"/>
                                </a:lnTo>
                                <a:lnTo>
                                  <a:pt x="167" y="24"/>
                                </a:lnTo>
                                <a:lnTo>
                                  <a:pt x="189" y="18"/>
                                </a:lnTo>
                                <a:lnTo>
                                  <a:pt x="216" y="9"/>
                                </a:lnTo>
                                <a:lnTo>
                                  <a:pt x="242" y="3"/>
                                </a:lnTo>
                                <a:lnTo>
                                  <a:pt x="268" y="0"/>
                                </a:lnTo>
                                <a:lnTo>
                                  <a:pt x="293" y="0"/>
                                </a:lnTo>
                                <a:lnTo>
                                  <a:pt x="292" y="26"/>
                                </a:lnTo>
                                <a:lnTo>
                                  <a:pt x="292" y="57"/>
                                </a:lnTo>
                                <a:lnTo>
                                  <a:pt x="292" y="92"/>
                                </a:lnTo>
                                <a:lnTo>
                                  <a:pt x="291"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2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408"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248"/>
                        <wps:cNvSpPr>
                          <a:spLocks/>
                        </wps:cNvSpPr>
                        <wps:spPr bwMode="auto">
                          <a:xfrm>
                            <a:off x="9408" y="726"/>
                            <a:ext cx="294" cy="178"/>
                          </a:xfrm>
                          <a:custGeom>
                            <a:avLst/>
                            <a:gdLst>
                              <a:gd name="T0" fmla="+- 0 9410 9408"/>
                              <a:gd name="T1" fmla="*/ T0 w 294"/>
                              <a:gd name="T2" fmla="+- 0 858 727"/>
                              <a:gd name="T3" fmla="*/ 858 h 178"/>
                              <a:gd name="T4" fmla="+- 0 9416 9408"/>
                              <a:gd name="T5" fmla="*/ T4 w 294"/>
                              <a:gd name="T6" fmla="+- 0 867 727"/>
                              <a:gd name="T7" fmla="*/ 867 h 178"/>
                              <a:gd name="T8" fmla="+- 0 9426 9408"/>
                              <a:gd name="T9" fmla="*/ T8 w 294"/>
                              <a:gd name="T10" fmla="+- 0 876 727"/>
                              <a:gd name="T11" fmla="*/ 876 h 178"/>
                              <a:gd name="T12" fmla="+- 0 9440 9408"/>
                              <a:gd name="T13" fmla="*/ T12 w 294"/>
                              <a:gd name="T14" fmla="+- 0 878 727"/>
                              <a:gd name="T15" fmla="*/ 878 h 178"/>
                              <a:gd name="T16" fmla="+- 0 9454 9408"/>
                              <a:gd name="T17" fmla="*/ T16 w 294"/>
                              <a:gd name="T18" fmla="+- 0 880 727"/>
                              <a:gd name="T19" fmla="*/ 880 h 178"/>
                              <a:gd name="T20" fmla="+- 0 9464 9408"/>
                              <a:gd name="T21" fmla="*/ T20 w 294"/>
                              <a:gd name="T22" fmla="+- 0 872 727"/>
                              <a:gd name="T23" fmla="*/ 872 h 178"/>
                              <a:gd name="T24" fmla="+- 0 9473 9408"/>
                              <a:gd name="T25" fmla="*/ T24 w 294"/>
                              <a:gd name="T26" fmla="+- 0 863 727"/>
                              <a:gd name="T27" fmla="*/ 863 h 178"/>
                              <a:gd name="T28" fmla="+- 0 9490 9408"/>
                              <a:gd name="T29" fmla="*/ T28 w 294"/>
                              <a:gd name="T30" fmla="+- 0 877 727"/>
                              <a:gd name="T31" fmla="*/ 877 h 178"/>
                              <a:gd name="T32" fmla="+- 0 9507 9408"/>
                              <a:gd name="T33" fmla="*/ T32 w 294"/>
                              <a:gd name="T34" fmla="+- 0 880 727"/>
                              <a:gd name="T35" fmla="*/ 880 h 178"/>
                              <a:gd name="T36" fmla="+- 0 9523 9408"/>
                              <a:gd name="T37" fmla="*/ T36 w 294"/>
                              <a:gd name="T38" fmla="+- 0 876 727"/>
                              <a:gd name="T39" fmla="*/ 876 h 178"/>
                              <a:gd name="T40" fmla="+- 0 9539 9408"/>
                              <a:gd name="T41" fmla="*/ T40 w 294"/>
                              <a:gd name="T42" fmla="+- 0 865 727"/>
                              <a:gd name="T43" fmla="*/ 865 h 178"/>
                              <a:gd name="T44" fmla="+- 0 9554 9408"/>
                              <a:gd name="T45" fmla="*/ T44 w 294"/>
                              <a:gd name="T46" fmla="+- 0 883 727"/>
                              <a:gd name="T47" fmla="*/ 883 h 178"/>
                              <a:gd name="T48" fmla="+- 0 9569 9408"/>
                              <a:gd name="T49" fmla="*/ T48 w 294"/>
                              <a:gd name="T50" fmla="+- 0 890 727"/>
                              <a:gd name="T51" fmla="*/ 890 h 178"/>
                              <a:gd name="T52" fmla="+- 0 9584 9408"/>
                              <a:gd name="T53" fmla="*/ T52 w 294"/>
                              <a:gd name="T54" fmla="+- 0 889 727"/>
                              <a:gd name="T55" fmla="*/ 889 h 178"/>
                              <a:gd name="T56" fmla="+- 0 9600 9408"/>
                              <a:gd name="T57" fmla="*/ T56 w 294"/>
                              <a:gd name="T58" fmla="+- 0 882 727"/>
                              <a:gd name="T59" fmla="*/ 882 h 178"/>
                              <a:gd name="T60" fmla="+- 0 9608 9408"/>
                              <a:gd name="T61" fmla="*/ T60 w 294"/>
                              <a:gd name="T62" fmla="+- 0 898 727"/>
                              <a:gd name="T63" fmla="*/ 898 h 178"/>
                              <a:gd name="T64" fmla="+- 0 9611 9408"/>
                              <a:gd name="T65" fmla="*/ T64 w 294"/>
                              <a:gd name="T66" fmla="+- 0 904 727"/>
                              <a:gd name="T67" fmla="*/ 904 h 178"/>
                              <a:gd name="T68" fmla="+- 0 9622 9408"/>
                              <a:gd name="T69" fmla="*/ T68 w 294"/>
                              <a:gd name="T70" fmla="+- 0 903 727"/>
                              <a:gd name="T71" fmla="*/ 903 h 178"/>
                              <a:gd name="T72" fmla="+- 0 9640 9408"/>
                              <a:gd name="T73" fmla="*/ T72 w 294"/>
                              <a:gd name="T74" fmla="+- 0 895 727"/>
                              <a:gd name="T75" fmla="*/ 895 h 178"/>
                              <a:gd name="T76" fmla="+- 0 9660 9408"/>
                              <a:gd name="T77" fmla="*/ T76 w 294"/>
                              <a:gd name="T78" fmla="+- 0 876 727"/>
                              <a:gd name="T79" fmla="*/ 876 h 178"/>
                              <a:gd name="T80" fmla="+- 0 9678 9408"/>
                              <a:gd name="T81" fmla="*/ T80 w 294"/>
                              <a:gd name="T82" fmla="+- 0 855 727"/>
                              <a:gd name="T83" fmla="*/ 855 h 178"/>
                              <a:gd name="T84" fmla="+- 0 9691 9408"/>
                              <a:gd name="T85" fmla="*/ T84 w 294"/>
                              <a:gd name="T86" fmla="+- 0 836 727"/>
                              <a:gd name="T87" fmla="*/ 836 h 178"/>
                              <a:gd name="T88" fmla="+- 0 9702 9408"/>
                              <a:gd name="T89" fmla="*/ T88 w 294"/>
                              <a:gd name="T90" fmla="+- 0 813 727"/>
                              <a:gd name="T91" fmla="*/ 813 h 178"/>
                              <a:gd name="T92" fmla="+- 0 9699 9408"/>
                              <a:gd name="T93" fmla="*/ T92 w 294"/>
                              <a:gd name="T94" fmla="+- 0 796 727"/>
                              <a:gd name="T95" fmla="*/ 796 h 178"/>
                              <a:gd name="T96" fmla="+- 0 9640 9408"/>
                              <a:gd name="T97" fmla="*/ T96 w 294"/>
                              <a:gd name="T98" fmla="+- 0 763 727"/>
                              <a:gd name="T99" fmla="*/ 763 h 178"/>
                              <a:gd name="T100" fmla="+- 0 9591 9408"/>
                              <a:gd name="T101" fmla="*/ T100 w 294"/>
                              <a:gd name="T102" fmla="+- 0 756 727"/>
                              <a:gd name="T103" fmla="*/ 756 h 178"/>
                              <a:gd name="T104" fmla="+- 0 9578 9408"/>
                              <a:gd name="T105" fmla="*/ T104 w 294"/>
                              <a:gd name="T106" fmla="+- 0 756 727"/>
                              <a:gd name="T107" fmla="*/ 756 h 178"/>
                              <a:gd name="T108" fmla="+- 0 9558 9408"/>
                              <a:gd name="T109" fmla="*/ T108 w 294"/>
                              <a:gd name="T110" fmla="+- 0 755 727"/>
                              <a:gd name="T111" fmla="*/ 755 h 178"/>
                              <a:gd name="T112" fmla="+- 0 9534 9408"/>
                              <a:gd name="T113" fmla="*/ T112 w 294"/>
                              <a:gd name="T114" fmla="+- 0 751 727"/>
                              <a:gd name="T115" fmla="*/ 751 h 178"/>
                              <a:gd name="T116" fmla="+- 0 9512 9408"/>
                              <a:gd name="T117" fmla="*/ T116 w 294"/>
                              <a:gd name="T118" fmla="+- 0 745 727"/>
                              <a:gd name="T119" fmla="*/ 745 h 178"/>
                              <a:gd name="T120" fmla="+- 0 9485 9408"/>
                              <a:gd name="T121" fmla="*/ T120 w 294"/>
                              <a:gd name="T122" fmla="+- 0 736 727"/>
                              <a:gd name="T123" fmla="*/ 736 h 178"/>
                              <a:gd name="T124" fmla="+- 0 9459 9408"/>
                              <a:gd name="T125" fmla="*/ T124 w 294"/>
                              <a:gd name="T126" fmla="+- 0 730 727"/>
                              <a:gd name="T127" fmla="*/ 730 h 178"/>
                              <a:gd name="T128" fmla="+- 0 9433 9408"/>
                              <a:gd name="T129" fmla="*/ T128 w 294"/>
                              <a:gd name="T130" fmla="+- 0 727 727"/>
                              <a:gd name="T131" fmla="*/ 727 h 178"/>
                              <a:gd name="T132" fmla="+- 0 9408 9408"/>
                              <a:gd name="T133" fmla="*/ T132 w 294"/>
                              <a:gd name="T134" fmla="+- 0 727 727"/>
                              <a:gd name="T135" fmla="*/ 727 h 178"/>
                              <a:gd name="T136" fmla="+- 0 9409 9408"/>
                              <a:gd name="T137" fmla="*/ T136 w 294"/>
                              <a:gd name="T138" fmla="+- 0 753 727"/>
                              <a:gd name="T139" fmla="*/ 753 h 178"/>
                              <a:gd name="T140" fmla="+- 0 9409 9408"/>
                              <a:gd name="T141" fmla="*/ T140 w 294"/>
                              <a:gd name="T142" fmla="+- 0 784 727"/>
                              <a:gd name="T143" fmla="*/ 784 h 178"/>
                              <a:gd name="T144" fmla="+- 0 9409 9408"/>
                              <a:gd name="T145" fmla="*/ T144 w 294"/>
                              <a:gd name="T146" fmla="+- 0 819 727"/>
                              <a:gd name="T147" fmla="*/ 819 h 178"/>
                              <a:gd name="T148" fmla="+- 0 9410 9408"/>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 y="131"/>
                                </a:moveTo>
                                <a:lnTo>
                                  <a:pt x="8" y="140"/>
                                </a:lnTo>
                                <a:lnTo>
                                  <a:pt x="18" y="149"/>
                                </a:lnTo>
                                <a:lnTo>
                                  <a:pt x="32" y="151"/>
                                </a:lnTo>
                                <a:lnTo>
                                  <a:pt x="46" y="153"/>
                                </a:lnTo>
                                <a:lnTo>
                                  <a:pt x="56" y="145"/>
                                </a:lnTo>
                                <a:lnTo>
                                  <a:pt x="65" y="136"/>
                                </a:lnTo>
                                <a:lnTo>
                                  <a:pt x="82" y="150"/>
                                </a:lnTo>
                                <a:lnTo>
                                  <a:pt x="99" y="153"/>
                                </a:lnTo>
                                <a:lnTo>
                                  <a:pt x="115" y="149"/>
                                </a:lnTo>
                                <a:lnTo>
                                  <a:pt x="131" y="138"/>
                                </a:lnTo>
                                <a:lnTo>
                                  <a:pt x="146" y="156"/>
                                </a:lnTo>
                                <a:lnTo>
                                  <a:pt x="161" y="163"/>
                                </a:lnTo>
                                <a:lnTo>
                                  <a:pt x="176" y="162"/>
                                </a:lnTo>
                                <a:lnTo>
                                  <a:pt x="192" y="155"/>
                                </a:lnTo>
                                <a:lnTo>
                                  <a:pt x="200" y="171"/>
                                </a:lnTo>
                                <a:lnTo>
                                  <a:pt x="203" y="177"/>
                                </a:lnTo>
                                <a:lnTo>
                                  <a:pt x="214" y="176"/>
                                </a:lnTo>
                                <a:lnTo>
                                  <a:pt x="232" y="168"/>
                                </a:lnTo>
                                <a:lnTo>
                                  <a:pt x="252" y="149"/>
                                </a:lnTo>
                                <a:lnTo>
                                  <a:pt x="270" y="128"/>
                                </a:lnTo>
                                <a:lnTo>
                                  <a:pt x="283" y="109"/>
                                </a:lnTo>
                                <a:lnTo>
                                  <a:pt x="294" y="86"/>
                                </a:lnTo>
                                <a:lnTo>
                                  <a:pt x="291" y="69"/>
                                </a:lnTo>
                                <a:lnTo>
                                  <a:pt x="232" y="36"/>
                                </a:lnTo>
                                <a:lnTo>
                                  <a:pt x="183" y="29"/>
                                </a:lnTo>
                                <a:lnTo>
                                  <a:pt x="170" y="29"/>
                                </a:lnTo>
                                <a:lnTo>
                                  <a:pt x="150" y="28"/>
                                </a:lnTo>
                                <a:lnTo>
                                  <a:pt x="126" y="24"/>
                                </a:lnTo>
                                <a:lnTo>
                                  <a:pt x="104" y="18"/>
                                </a:lnTo>
                                <a:lnTo>
                                  <a:pt x="77" y="9"/>
                                </a:lnTo>
                                <a:lnTo>
                                  <a:pt x="51" y="3"/>
                                </a:lnTo>
                                <a:lnTo>
                                  <a:pt x="25" y="0"/>
                                </a:lnTo>
                                <a:lnTo>
                                  <a:pt x="0" y="0"/>
                                </a:lnTo>
                                <a:lnTo>
                                  <a:pt x="1" y="26"/>
                                </a:lnTo>
                                <a:lnTo>
                                  <a:pt x="1" y="57"/>
                                </a:lnTo>
                                <a:lnTo>
                                  <a:pt x="1" y="92"/>
                                </a:lnTo>
                                <a:lnTo>
                                  <a:pt x="2"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 name="Picture 2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9852" y="1648"/>
                            <a:ext cx="74"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Freeform 250"/>
                        <wps:cNvSpPr>
                          <a:spLocks/>
                        </wps:cNvSpPr>
                        <wps:spPr bwMode="auto">
                          <a:xfrm>
                            <a:off x="9852" y="1648"/>
                            <a:ext cx="74" cy="129"/>
                          </a:xfrm>
                          <a:custGeom>
                            <a:avLst/>
                            <a:gdLst>
                              <a:gd name="T0" fmla="+- 0 9926 9852"/>
                              <a:gd name="T1" fmla="*/ T0 w 74"/>
                              <a:gd name="T2" fmla="+- 0 1776 1648"/>
                              <a:gd name="T3" fmla="*/ 1776 h 129"/>
                              <a:gd name="T4" fmla="+- 0 9887 9852"/>
                              <a:gd name="T5" fmla="*/ T4 w 74"/>
                              <a:gd name="T6" fmla="+- 0 1717 1648"/>
                              <a:gd name="T7" fmla="*/ 1717 h 129"/>
                              <a:gd name="T8" fmla="+- 0 9871 9852"/>
                              <a:gd name="T9" fmla="*/ T8 w 74"/>
                              <a:gd name="T10" fmla="+- 0 1697 1648"/>
                              <a:gd name="T11" fmla="*/ 1697 h 129"/>
                              <a:gd name="T12" fmla="+- 0 9858 9852"/>
                              <a:gd name="T13" fmla="*/ T12 w 74"/>
                              <a:gd name="T14" fmla="+- 0 1674 1648"/>
                              <a:gd name="T15" fmla="*/ 1674 h 129"/>
                              <a:gd name="T16" fmla="+- 0 9852 9852"/>
                              <a:gd name="T17" fmla="*/ T16 w 74"/>
                              <a:gd name="T18" fmla="+- 0 1648 1648"/>
                              <a:gd name="T19" fmla="*/ 1648 h 129"/>
                              <a:gd name="T20" fmla="+- 0 9869 9852"/>
                              <a:gd name="T21" fmla="*/ T20 w 74"/>
                              <a:gd name="T22" fmla="+- 0 1664 1648"/>
                              <a:gd name="T23" fmla="*/ 1664 h 129"/>
                              <a:gd name="T24" fmla="+- 0 9882 9852"/>
                              <a:gd name="T25" fmla="*/ T24 w 74"/>
                              <a:gd name="T26" fmla="+- 0 1671 1648"/>
                              <a:gd name="T27" fmla="*/ 1671 h 129"/>
                              <a:gd name="T28" fmla="+- 0 9891 9852"/>
                              <a:gd name="T29" fmla="*/ T28 w 74"/>
                              <a:gd name="T30" fmla="+- 0 1677 1648"/>
                              <a:gd name="T31" fmla="*/ 1677 h 129"/>
                              <a:gd name="T32" fmla="+- 0 9919 9852"/>
                              <a:gd name="T33" fmla="*/ T32 w 74"/>
                              <a:gd name="T34" fmla="+- 0 1731 1648"/>
                              <a:gd name="T35" fmla="*/ 1731 h 129"/>
                              <a:gd name="T36" fmla="+- 0 9925 9852"/>
                              <a:gd name="T37" fmla="*/ T36 w 74"/>
                              <a:gd name="T38" fmla="+- 0 1769 1648"/>
                              <a:gd name="T39" fmla="*/ 1769 h 129"/>
                              <a:gd name="T40" fmla="+- 0 9926 9852"/>
                              <a:gd name="T41" fmla="*/ T40 w 74"/>
                              <a:gd name="T42" fmla="+- 0 1776 1648"/>
                              <a:gd name="T43" fmla="*/ 177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 h="129">
                                <a:moveTo>
                                  <a:pt x="74" y="128"/>
                                </a:moveTo>
                                <a:lnTo>
                                  <a:pt x="35" y="69"/>
                                </a:lnTo>
                                <a:lnTo>
                                  <a:pt x="19" y="49"/>
                                </a:lnTo>
                                <a:lnTo>
                                  <a:pt x="6" y="26"/>
                                </a:lnTo>
                                <a:lnTo>
                                  <a:pt x="0" y="0"/>
                                </a:lnTo>
                                <a:lnTo>
                                  <a:pt x="17" y="16"/>
                                </a:lnTo>
                                <a:lnTo>
                                  <a:pt x="30" y="23"/>
                                </a:lnTo>
                                <a:lnTo>
                                  <a:pt x="39" y="29"/>
                                </a:lnTo>
                                <a:lnTo>
                                  <a:pt x="67" y="83"/>
                                </a:lnTo>
                                <a:lnTo>
                                  <a:pt x="73" y="121"/>
                                </a:lnTo>
                                <a:lnTo>
                                  <a:pt x="74" y="1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2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857" y="1660"/>
                            <a:ext cx="60"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252"/>
                        <wps:cNvSpPr>
                          <a:spLocks/>
                        </wps:cNvSpPr>
                        <wps:spPr bwMode="auto">
                          <a:xfrm>
                            <a:off x="9857" y="1660"/>
                            <a:ext cx="60" cy="79"/>
                          </a:xfrm>
                          <a:custGeom>
                            <a:avLst/>
                            <a:gdLst>
                              <a:gd name="T0" fmla="+- 0 9917 9858"/>
                              <a:gd name="T1" fmla="*/ T0 w 60"/>
                              <a:gd name="T2" fmla="+- 0 1739 1661"/>
                              <a:gd name="T3" fmla="*/ 1739 h 79"/>
                              <a:gd name="T4" fmla="+- 0 9906 9858"/>
                              <a:gd name="T5" fmla="*/ T4 w 60"/>
                              <a:gd name="T6" fmla="+- 0 1724 1661"/>
                              <a:gd name="T7" fmla="*/ 1724 h 79"/>
                              <a:gd name="T8" fmla="+- 0 9889 9858"/>
                              <a:gd name="T9" fmla="*/ T8 w 60"/>
                              <a:gd name="T10" fmla="+- 0 1701 1661"/>
                              <a:gd name="T11" fmla="*/ 1701 h 79"/>
                              <a:gd name="T12" fmla="+- 0 9871 9858"/>
                              <a:gd name="T13" fmla="*/ T12 w 60"/>
                              <a:gd name="T14" fmla="+- 0 1677 1661"/>
                              <a:gd name="T15" fmla="*/ 1677 h 79"/>
                              <a:gd name="T16" fmla="+- 0 9858 9858"/>
                              <a:gd name="T17" fmla="*/ T16 w 60"/>
                              <a:gd name="T18" fmla="+- 0 1661 1661"/>
                              <a:gd name="T19" fmla="*/ 1661 h 79"/>
                            </a:gdLst>
                            <a:ahLst/>
                            <a:cxnLst>
                              <a:cxn ang="0">
                                <a:pos x="T1" y="T3"/>
                              </a:cxn>
                              <a:cxn ang="0">
                                <a:pos x="T5" y="T7"/>
                              </a:cxn>
                              <a:cxn ang="0">
                                <a:pos x="T9" y="T11"/>
                              </a:cxn>
                              <a:cxn ang="0">
                                <a:pos x="T13" y="T15"/>
                              </a:cxn>
                              <a:cxn ang="0">
                                <a:pos x="T17" y="T19"/>
                              </a:cxn>
                            </a:cxnLst>
                            <a:rect l="0" t="0" r="r" b="b"/>
                            <a:pathLst>
                              <a:path w="60" h="79">
                                <a:moveTo>
                                  <a:pt x="59" y="78"/>
                                </a:moveTo>
                                <a:lnTo>
                                  <a:pt x="48" y="63"/>
                                </a:lnTo>
                                <a:lnTo>
                                  <a:pt x="31" y="40"/>
                                </a:lnTo>
                                <a:lnTo>
                                  <a:pt x="13" y="1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2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858" y="1554"/>
                            <a:ext cx="10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254"/>
                        <wps:cNvSpPr>
                          <a:spLocks/>
                        </wps:cNvSpPr>
                        <wps:spPr bwMode="auto">
                          <a:xfrm>
                            <a:off x="9858" y="1554"/>
                            <a:ext cx="100" cy="118"/>
                          </a:xfrm>
                          <a:custGeom>
                            <a:avLst/>
                            <a:gdLst>
                              <a:gd name="T0" fmla="+- 0 9959 9859"/>
                              <a:gd name="T1" fmla="*/ T0 w 100"/>
                              <a:gd name="T2" fmla="+- 0 1671 1554"/>
                              <a:gd name="T3" fmla="*/ 1671 h 118"/>
                              <a:gd name="T4" fmla="+- 0 9954 9859"/>
                              <a:gd name="T5" fmla="*/ T4 w 100"/>
                              <a:gd name="T6" fmla="+- 0 1660 1554"/>
                              <a:gd name="T7" fmla="*/ 1660 h 118"/>
                              <a:gd name="T8" fmla="+- 0 9946 9859"/>
                              <a:gd name="T9" fmla="*/ T8 w 100"/>
                              <a:gd name="T10" fmla="+- 0 1648 1554"/>
                              <a:gd name="T11" fmla="*/ 1648 h 118"/>
                              <a:gd name="T12" fmla="+- 0 9935 9859"/>
                              <a:gd name="T13" fmla="*/ T12 w 100"/>
                              <a:gd name="T14" fmla="+- 0 1637 1554"/>
                              <a:gd name="T15" fmla="*/ 1637 h 118"/>
                              <a:gd name="T16" fmla="+- 0 9921 9859"/>
                              <a:gd name="T17" fmla="*/ T16 w 100"/>
                              <a:gd name="T18" fmla="+- 0 1631 1554"/>
                              <a:gd name="T19" fmla="*/ 1631 h 118"/>
                              <a:gd name="T20" fmla="+- 0 9908 9859"/>
                              <a:gd name="T21" fmla="*/ T20 w 100"/>
                              <a:gd name="T22" fmla="+- 0 1623 1554"/>
                              <a:gd name="T23" fmla="*/ 1623 h 118"/>
                              <a:gd name="T24" fmla="+- 0 9896 9859"/>
                              <a:gd name="T25" fmla="*/ T24 w 100"/>
                              <a:gd name="T26" fmla="+- 0 1615 1554"/>
                              <a:gd name="T27" fmla="*/ 1615 h 118"/>
                              <a:gd name="T28" fmla="+- 0 9887 9859"/>
                              <a:gd name="T29" fmla="*/ T28 w 100"/>
                              <a:gd name="T30" fmla="+- 0 1607 1554"/>
                              <a:gd name="T31" fmla="*/ 1607 h 118"/>
                              <a:gd name="T32" fmla="+- 0 9881 9859"/>
                              <a:gd name="T33" fmla="*/ T32 w 100"/>
                              <a:gd name="T34" fmla="+- 0 1599 1554"/>
                              <a:gd name="T35" fmla="*/ 1599 h 118"/>
                              <a:gd name="T36" fmla="+- 0 9875 9859"/>
                              <a:gd name="T37" fmla="*/ T36 w 100"/>
                              <a:gd name="T38" fmla="+- 0 1587 1554"/>
                              <a:gd name="T39" fmla="*/ 1587 h 118"/>
                              <a:gd name="T40" fmla="+- 0 9867 9859"/>
                              <a:gd name="T41" fmla="*/ T40 w 100"/>
                              <a:gd name="T42" fmla="+- 0 1572 1554"/>
                              <a:gd name="T43" fmla="*/ 1572 h 118"/>
                              <a:gd name="T44" fmla="+- 0 9861 9859"/>
                              <a:gd name="T45" fmla="*/ T44 w 100"/>
                              <a:gd name="T46" fmla="+- 0 1559 1554"/>
                              <a:gd name="T47" fmla="*/ 1559 h 118"/>
                              <a:gd name="T48" fmla="+- 0 9859 9859"/>
                              <a:gd name="T49" fmla="*/ T48 w 100"/>
                              <a:gd name="T50" fmla="+- 0 1554 1554"/>
                              <a:gd name="T51" fmla="*/ 1554 h 118"/>
                              <a:gd name="T52" fmla="+- 0 9871 9859"/>
                              <a:gd name="T53" fmla="*/ T52 w 100"/>
                              <a:gd name="T54" fmla="+- 0 1560 1554"/>
                              <a:gd name="T55" fmla="*/ 1560 h 118"/>
                              <a:gd name="T56" fmla="+- 0 9884 9859"/>
                              <a:gd name="T57" fmla="*/ T56 w 100"/>
                              <a:gd name="T58" fmla="+- 0 1567 1554"/>
                              <a:gd name="T59" fmla="*/ 1567 h 118"/>
                              <a:gd name="T60" fmla="+- 0 9895 9859"/>
                              <a:gd name="T61" fmla="*/ T60 w 100"/>
                              <a:gd name="T62" fmla="+- 0 1573 1554"/>
                              <a:gd name="T63" fmla="*/ 1573 h 118"/>
                              <a:gd name="T64" fmla="+- 0 9949 9859"/>
                              <a:gd name="T65" fmla="*/ T64 w 100"/>
                              <a:gd name="T66" fmla="+- 0 1617 1554"/>
                              <a:gd name="T67" fmla="*/ 1617 h 118"/>
                              <a:gd name="T68" fmla="+- 0 9953 9859"/>
                              <a:gd name="T69" fmla="*/ T68 w 100"/>
                              <a:gd name="T70" fmla="+- 0 1639 1554"/>
                              <a:gd name="T71" fmla="*/ 1639 h 118"/>
                              <a:gd name="T72" fmla="+- 0 9955 9859"/>
                              <a:gd name="T73" fmla="*/ T72 w 100"/>
                              <a:gd name="T74" fmla="+- 0 1654 1554"/>
                              <a:gd name="T75" fmla="*/ 1654 h 118"/>
                              <a:gd name="T76" fmla="+- 0 9958 9859"/>
                              <a:gd name="T77" fmla="*/ T76 w 100"/>
                              <a:gd name="T78" fmla="+- 0 1666 1554"/>
                              <a:gd name="T79" fmla="*/ 1666 h 118"/>
                              <a:gd name="T80" fmla="+- 0 9959 9859"/>
                              <a:gd name="T81" fmla="*/ T80 w 100"/>
                              <a:gd name="T82" fmla="+- 0 1671 1554"/>
                              <a:gd name="T83" fmla="*/ 167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 h="118">
                                <a:moveTo>
                                  <a:pt x="100" y="117"/>
                                </a:moveTo>
                                <a:lnTo>
                                  <a:pt x="95" y="106"/>
                                </a:lnTo>
                                <a:lnTo>
                                  <a:pt x="87" y="94"/>
                                </a:lnTo>
                                <a:lnTo>
                                  <a:pt x="76" y="83"/>
                                </a:lnTo>
                                <a:lnTo>
                                  <a:pt x="62" y="77"/>
                                </a:lnTo>
                                <a:lnTo>
                                  <a:pt x="49" y="69"/>
                                </a:lnTo>
                                <a:lnTo>
                                  <a:pt x="37" y="61"/>
                                </a:lnTo>
                                <a:lnTo>
                                  <a:pt x="28" y="53"/>
                                </a:lnTo>
                                <a:lnTo>
                                  <a:pt x="22" y="45"/>
                                </a:lnTo>
                                <a:lnTo>
                                  <a:pt x="16" y="33"/>
                                </a:lnTo>
                                <a:lnTo>
                                  <a:pt x="8" y="18"/>
                                </a:lnTo>
                                <a:lnTo>
                                  <a:pt x="2" y="5"/>
                                </a:lnTo>
                                <a:lnTo>
                                  <a:pt x="0" y="0"/>
                                </a:lnTo>
                                <a:lnTo>
                                  <a:pt x="12" y="6"/>
                                </a:lnTo>
                                <a:lnTo>
                                  <a:pt x="25" y="13"/>
                                </a:lnTo>
                                <a:lnTo>
                                  <a:pt x="36" y="19"/>
                                </a:lnTo>
                                <a:lnTo>
                                  <a:pt x="90" y="63"/>
                                </a:lnTo>
                                <a:lnTo>
                                  <a:pt x="94" y="85"/>
                                </a:lnTo>
                                <a:lnTo>
                                  <a:pt x="96" y="100"/>
                                </a:lnTo>
                                <a:lnTo>
                                  <a:pt x="99" y="112"/>
                                </a:lnTo>
                                <a:lnTo>
                                  <a:pt x="100" y="11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2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961" y="1493"/>
                            <a:ext cx="10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AutoShape 256"/>
                        <wps:cNvSpPr>
                          <a:spLocks/>
                        </wps:cNvSpPr>
                        <wps:spPr bwMode="auto">
                          <a:xfrm>
                            <a:off x="9961" y="1493"/>
                            <a:ext cx="104" cy="63"/>
                          </a:xfrm>
                          <a:custGeom>
                            <a:avLst/>
                            <a:gdLst>
                              <a:gd name="T0" fmla="+- 0 9962 9962"/>
                              <a:gd name="T1" fmla="*/ T0 w 104"/>
                              <a:gd name="T2" fmla="+- 0 1557 1494"/>
                              <a:gd name="T3" fmla="*/ 1557 h 63"/>
                              <a:gd name="T4" fmla="+- 0 9965 9962"/>
                              <a:gd name="T5" fmla="*/ T4 w 104"/>
                              <a:gd name="T6" fmla="+- 0 1548 1494"/>
                              <a:gd name="T7" fmla="*/ 1548 h 63"/>
                              <a:gd name="T8" fmla="+- 0 9974 9962"/>
                              <a:gd name="T9" fmla="*/ T8 w 104"/>
                              <a:gd name="T10" fmla="+- 0 1530 1494"/>
                              <a:gd name="T11" fmla="*/ 1530 h 63"/>
                              <a:gd name="T12" fmla="+- 0 9985 9962"/>
                              <a:gd name="T13" fmla="*/ T12 w 104"/>
                              <a:gd name="T14" fmla="+- 0 1510 1494"/>
                              <a:gd name="T15" fmla="*/ 1510 h 63"/>
                              <a:gd name="T16" fmla="+- 0 9998 9962"/>
                              <a:gd name="T17" fmla="*/ T16 w 104"/>
                              <a:gd name="T18" fmla="+- 0 1498 1494"/>
                              <a:gd name="T19" fmla="*/ 1498 h 63"/>
                              <a:gd name="T20" fmla="+- 0 10015 9962"/>
                              <a:gd name="T21" fmla="*/ T20 w 104"/>
                              <a:gd name="T22" fmla="+- 0 1495 1494"/>
                              <a:gd name="T23" fmla="*/ 1495 h 63"/>
                              <a:gd name="T24" fmla="+- 0 10038 9962"/>
                              <a:gd name="T25" fmla="*/ T24 w 104"/>
                              <a:gd name="T26" fmla="+- 0 1494 1494"/>
                              <a:gd name="T27" fmla="*/ 1494 h 63"/>
                              <a:gd name="T28" fmla="+- 0 10057 9962"/>
                              <a:gd name="T29" fmla="*/ T28 w 104"/>
                              <a:gd name="T30" fmla="+- 0 1494 1494"/>
                              <a:gd name="T31" fmla="*/ 1494 h 63"/>
                              <a:gd name="T32" fmla="+- 0 10065 9962"/>
                              <a:gd name="T33" fmla="*/ T32 w 104"/>
                              <a:gd name="T34" fmla="+- 0 1494 1494"/>
                              <a:gd name="T35" fmla="*/ 1494 h 63"/>
                              <a:gd name="T36" fmla="+- 0 10063 9962"/>
                              <a:gd name="T37" fmla="*/ T36 w 104"/>
                              <a:gd name="T38" fmla="+- 0 1498 1494"/>
                              <a:gd name="T39" fmla="*/ 1498 h 63"/>
                              <a:gd name="T40" fmla="+- 0 10055 9962"/>
                              <a:gd name="T41" fmla="*/ T40 w 104"/>
                              <a:gd name="T42" fmla="+- 0 1509 1494"/>
                              <a:gd name="T43" fmla="*/ 1509 h 63"/>
                              <a:gd name="T44" fmla="+- 0 10042 9962"/>
                              <a:gd name="T45" fmla="*/ T44 w 104"/>
                              <a:gd name="T46" fmla="+- 0 1521 1494"/>
                              <a:gd name="T47" fmla="*/ 1521 h 63"/>
                              <a:gd name="T48" fmla="+- 0 10023 9962"/>
                              <a:gd name="T49" fmla="*/ T48 w 104"/>
                              <a:gd name="T50" fmla="+- 0 1532 1494"/>
                              <a:gd name="T51" fmla="*/ 1532 h 63"/>
                              <a:gd name="T52" fmla="+- 0 9962 9962"/>
                              <a:gd name="T53" fmla="*/ T52 w 104"/>
                              <a:gd name="T54" fmla="+- 0 1557 1494"/>
                              <a:gd name="T55" fmla="*/ 1557 h 63"/>
                              <a:gd name="T56" fmla="+- 0 9965 9962"/>
                              <a:gd name="T57" fmla="*/ T56 w 104"/>
                              <a:gd name="T58" fmla="+- 0 1550 1494"/>
                              <a:gd name="T59" fmla="*/ 1550 h 63"/>
                              <a:gd name="T60" fmla="+- 0 9978 9962"/>
                              <a:gd name="T61" fmla="*/ T60 w 104"/>
                              <a:gd name="T62" fmla="+- 0 1540 1494"/>
                              <a:gd name="T63" fmla="*/ 1540 h 63"/>
                              <a:gd name="T64" fmla="+- 0 9997 9962"/>
                              <a:gd name="T65" fmla="*/ T64 w 104"/>
                              <a:gd name="T66" fmla="+- 0 1525 1494"/>
                              <a:gd name="T67" fmla="*/ 1525 h 63"/>
                              <a:gd name="T68" fmla="+- 0 10023 9962"/>
                              <a:gd name="T69" fmla="*/ T68 w 104"/>
                              <a:gd name="T70" fmla="+- 0 1511 1494"/>
                              <a:gd name="T71" fmla="*/ 1511 h 63"/>
                              <a:gd name="T72" fmla="+- 0 10058 9962"/>
                              <a:gd name="T73" fmla="*/ T72 w 104"/>
                              <a:gd name="T74" fmla="+- 0 1499 1494"/>
                              <a:gd name="T75" fmla="*/ 1499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 h="63">
                                <a:moveTo>
                                  <a:pt x="0" y="63"/>
                                </a:moveTo>
                                <a:lnTo>
                                  <a:pt x="3" y="54"/>
                                </a:lnTo>
                                <a:lnTo>
                                  <a:pt x="12" y="36"/>
                                </a:lnTo>
                                <a:lnTo>
                                  <a:pt x="23" y="16"/>
                                </a:lnTo>
                                <a:lnTo>
                                  <a:pt x="36" y="4"/>
                                </a:lnTo>
                                <a:lnTo>
                                  <a:pt x="53" y="1"/>
                                </a:lnTo>
                                <a:lnTo>
                                  <a:pt x="76" y="0"/>
                                </a:lnTo>
                                <a:lnTo>
                                  <a:pt x="95" y="0"/>
                                </a:lnTo>
                                <a:lnTo>
                                  <a:pt x="103" y="0"/>
                                </a:lnTo>
                                <a:lnTo>
                                  <a:pt x="101" y="4"/>
                                </a:lnTo>
                                <a:lnTo>
                                  <a:pt x="93" y="15"/>
                                </a:lnTo>
                                <a:lnTo>
                                  <a:pt x="80" y="27"/>
                                </a:lnTo>
                                <a:lnTo>
                                  <a:pt x="61" y="38"/>
                                </a:lnTo>
                                <a:lnTo>
                                  <a:pt x="0" y="63"/>
                                </a:lnTo>
                                <a:close/>
                                <a:moveTo>
                                  <a:pt x="3" y="56"/>
                                </a:moveTo>
                                <a:lnTo>
                                  <a:pt x="16" y="46"/>
                                </a:lnTo>
                                <a:lnTo>
                                  <a:pt x="35" y="31"/>
                                </a:lnTo>
                                <a:lnTo>
                                  <a:pt x="61" y="17"/>
                                </a:lnTo>
                                <a:lnTo>
                                  <a:pt x="96"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57"/>
                        <wps:cNvSpPr>
                          <a:spLocks/>
                        </wps:cNvSpPr>
                        <wps:spPr bwMode="auto">
                          <a:xfrm>
                            <a:off x="9755" y="1088"/>
                            <a:ext cx="210" cy="860"/>
                          </a:xfrm>
                          <a:custGeom>
                            <a:avLst/>
                            <a:gdLst>
                              <a:gd name="T0" fmla="+- 0 9796 9755"/>
                              <a:gd name="T1" fmla="*/ T0 w 210"/>
                              <a:gd name="T2" fmla="+- 0 1948 1089"/>
                              <a:gd name="T3" fmla="*/ 1948 h 860"/>
                              <a:gd name="T4" fmla="+- 0 9791 9755"/>
                              <a:gd name="T5" fmla="*/ T4 w 210"/>
                              <a:gd name="T6" fmla="+- 0 1938 1089"/>
                              <a:gd name="T7" fmla="*/ 1938 h 860"/>
                              <a:gd name="T8" fmla="+- 0 9826 9755"/>
                              <a:gd name="T9" fmla="*/ T8 w 210"/>
                              <a:gd name="T10" fmla="+- 0 1904 1089"/>
                              <a:gd name="T11" fmla="*/ 1904 h 860"/>
                              <a:gd name="T12" fmla="+- 0 9863 9755"/>
                              <a:gd name="T13" fmla="*/ T12 w 210"/>
                              <a:gd name="T14" fmla="+- 0 1863 1089"/>
                              <a:gd name="T15" fmla="*/ 1863 h 860"/>
                              <a:gd name="T16" fmla="+- 0 9899 9755"/>
                              <a:gd name="T17" fmla="*/ T16 w 210"/>
                              <a:gd name="T18" fmla="+- 0 1814 1089"/>
                              <a:gd name="T19" fmla="*/ 1814 h 860"/>
                              <a:gd name="T20" fmla="+- 0 9929 9755"/>
                              <a:gd name="T21" fmla="*/ T20 w 210"/>
                              <a:gd name="T22" fmla="+- 0 1753 1089"/>
                              <a:gd name="T23" fmla="*/ 1753 h 860"/>
                              <a:gd name="T24" fmla="+- 0 9950 9755"/>
                              <a:gd name="T25" fmla="*/ T24 w 210"/>
                              <a:gd name="T26" fmla="+- 0 1682 1089"/>
                              <a:gd name="T27" fmla="*/ 1682 h 860"/>
                              <a:gd name="T28" fmla="+- 0 9959 9755"/>
                              <a:gd name="T29" fmla="*/ T28 w 210"/>
                              <a:gd name="T30" fmla="+- 0 1598 1089"/>
                              <a:gd name="T31" fmla="*/ 1598 h 860"/>
                              <a:gd name="T32" fmla="+- 0 9950 9755"/>
                              <a:gd name="T33" fmla="*/ T32 w 210"/>
                              <a:gd name="T34" fmla="+- 0 1499 1089"/>
                              <a:gd name="T35" fmla="*/ 1499 h 860"/>
                              <a:gd name="T36" fmla="+- 0 9895 9755"/>
                              <a:gd name="T37" fmla="*/ T36 w 210"/>
                              <a:gd name="T38" fmla="+- 0 1321 1089"/>
                              <a:gd name="T39" fmla="*/ 1321 h 860"/>
                              <a:gd name="T40" fmla="+- 0 9831 9755"/>
                              <a:gd name="T41" fmla="*/ T40 w 210"/>
                              <a:gd name="T42" fmla="+- 0 1192 1089"/>
                              <a:gd name="T43" fmla="*/ 1192 h 860"/>
                              <a:gd name="T44" fmla="+- 0 9777 9755"/>
                              <a:gd name="T45" fmla="*/ T44 w 210"/>
                              <a:gd name="T46" fmla="+- 0 1115 1089"/>
                              <a:gd name="T47" fmla="*/ 1115 h 860"/>
                              <a:gd name="T48" fmla="+- 0 9755 9755"/>
                              <a:gd name="T49" fmla="*/ T48 w 210"/>
                              <a:gd name="T50" fmla="+- 0 1089 1089"/>
                              <a:gd name="T51" fmla="*/ 1089 h 860"/>
                              <a:gd name="T52" fmla="+- 0 9782 9755"/>
                              <a:gd name="T53" fmla="*/ T52 w 210"/>
                              <a:gd name="T54" fmla="+- 0 1118 1089"/>
                              <a:gd name="T55" fmla="*/ 1118 h 860"/>
                              <a:gd name="T56" fmla="+- 0 9819 9755"/>
                              <a:gd name="T57" fmla="*/ T56 w 210"/>
                              <a:gd name="T58" fmla="+- 0 1169 1089"/>
                              <a:gd name="T59" fmla="*/ 1169 h 860"/>
                              <a:gd name="T60" fmla="+- 0 9861 9755"/>
                              <a:gd name="T61" fmla="*/ T60 w 210"/>
                              <a:gd name="T62" fmla="+- 0 1237 1089"/>
                              <a:gd name="T63" fmla="*/ 1237 h 860"/>
                              <a:gd name="T64" fmla="+- 0 9902 9755"/>
                              <a:gd name="T65" fmla="*/ T64 w 210"/>
                              <a:gd name="T66" fmla="+- 0 1318 1089"/>
                              <a:gd name="T67" fmla="*/ 1318 h 860"/>
                              <a:gd name="T68" fmla="+- 0 9936 9755"/>
                              <a:gd name="T69" fmla="*/ T68 w 210"/>
                              <a:gd name="T70" fmla="+- 0 1406 1089"/>
                              <a:gd name="T71" fmla="*/ 1406 h 860"/>
                              <a:gd name="T72" fmla="+- 0 9958 9755"/>
                              <a:gd name="T73" fmla="*/ T72 w 210"/>
                              <a:gd name="T74" fmla="+- 0 1496 1089"/>
                              <a:gd name="T75" fmla="*/ 1496 h 860"/>
                              <a:gd name="T76" fmla="+- 0 9964 9755"/>
                              <a:gd name="T77" fmla="*/ T76 w 210"/>
                              <a:gd name="T78" fmla="+- 0 1570 1089"/>
                              <a:gd name="T79" fmla="*/ 1570 h 860"/>
                              <a:gd name="T80" fmla="+- 0 9964 9755"/>
                              <a:gd name="T81" fmla="*/ T80 w 210"/>
                              <a:gd name="T82" fmla="+- 0 1638 1089"/>
                              <a:gd name="T83" fmla="*/ 1638 h 860"/>
                              <a:gd name="T84" fmla="+- 0 9956 9755"/>
                              <a:gd name="T85" fmla="*/ T84 w 210"/>
                              <a:gd name="T86" fmla="+- 0 1701 1089"/>
                              <a:gd name="T87" fmla="*/ 1701 h 860"/>
                              <a:gd name="T88" fmla="+- 0 9937 9755"/>
                              <a:gd name="T89" fmla="*/ T88 w 210"/>
                              <a:gd name="T90" fmla="+- 0 1761 1089"/>
                              <a:gd name="T91" fmla="*/ 1761 h 860"/>
                              <a:gd name="T92" fmla="+- 0 9905 9755"/>
                              <a:gd name="T93" fmla="*/ T92 w 210"/>
                              <a:gd name="T94" fmla="+- 0 1821 1089"/>
                              <a:gd name="T95" fmla="*/ 1821 h 860"/>
                              <a:gd name="T96" fmla="+- 0 9859 9755"/>
                              <a:gd name="T97" fmla="*/ T96 w 210"/>
                              <a:gd name="T98" fmla="+- 0 1883 1089"/>
                              <a:gd name="T99" fmla="*/ 1883 h 860"/>
                              <a:gd name="T100" fmla="+- 0 9796 9755"/>
                              <a:gd name="T101" fmla="*/ T100 w 210"/>
                              <a:gd name="T102" fmla="+- 0 1948 1089"/>
                              <a:gd name="T103" fmla="*/ 1948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0" h="860">
                                <a:moveTo>
                                  <a:pt x="41" y="859"/>
                                </a:move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lnTo>
                                  <a:pt x="27" y="29"/>
                                </a:ln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8"/>
                        <wps:cNvSpPr>
                          <a:spLocks/>
                        </wps:cNvSpPr>
                        <wps:spPr bwMode="auto">
                          <a:xfrm>
                            <a:off x="9755" y="1088"/>
                            <a:ext cx="210" cy="860"/>
                          </a:xfrm>
                          <a:custGeom>
                            <a:avLst/>
                            <a:gdLst>
                              <a:gd name="T0" fmla="+- 0 9755 9755"/>
                              <a:gd name="T1" fmla="*/ T0 w 210"/>
                              <a:gd name="T2" fmla="+- 0 1089 1089"/>
                              <a:gd name="T3" fmla="*/ 1089 h 860"/>
                              <a:gd name="T4" fmla="+- 0 9819 9755"/>
                              <a:gd name="T5" fmla="*/ T4 w 210"/>
                              <a:gd name="T6" fmla="+- 0 1169 1089"/>
                              <a:gd name="T7" fmla="*/ 1169 h 860"/>
                              <a:gd name="T8" fmla="+- 0 9861 9755"/>
                              <a:gd name="T9" fmla="*/ T8 w 210"/>
                              <a:gd name="T10" fmla="+- 0 1237 1089"/>
                              <a:gd name="T11" fmla="*/ 1237 h 860"/>
                              <a:gd name="T12" fmla="+- 0 9902 9755"/>
                              <a:gd name="T13" fmla="*/ T12 w 210"/>
                              <a:gd name="T14" fmla="+- 0 1318 1089"/>
                              <a:gd name="T15" fmla="*/ 1318 h 860"/>
                              <a:gd name="T16" fmla="+- 0 9936 9755"/>
                              <a:gd name="T17" fmla="*/ T16 w 210"/>
                              <a:gd name="T18" fmla="+- 0 1406 1089"/>
                              <a:gd name="T19" fmla="*/ 1406 h 860"/>
                              <a:gd name="T20" fmla="+- 0 9958 9755"/>
                              <a:gd name="T21" fmla="*/ T20 w 210"/>
                              <a:gd name="T22" fmla="+- 0 1496 1089"/>
                              <a:gd name="T23" fmla="*/ 1496 h 860"/>
                              <a:gd name="T24" fmla="+- 0 9964 9755"/>
                              <a:gd name="T25" fmla="*/ T24 w 210"/>
                              <a:gd name="T26" fmla="+- 0 1570 1089"/>
                              <a:gd name="T27" fmla="*/ 1570 h 860"/>
                              <a:gd name="T28" fmla="+- 0 9964 9755"/>
                              <a:gd name="T29" fmla="*/ T28 w 210"/>
                              <a:gd name="T30" fmla="+- 0 1638 1089"/>
                              <a:gd name="T31" fmla="*/ 1638 h 860"/>
                              <a:gd name="T32" fmla="+- 0 9956 9755"/>
                              <a:gd name="T33" fmla="*/ T32 w 210"/>
                              <a:gd name="T34" fmla="+- 0 1701 1089"/>
                              <a:gd name="T35" fmla="*/ 1701 h 860"/>
                              <a:gd name="T36" fmla="+- 0 9937 9755"/>
                              <a:gd name="T37" fmla="*/ T36 w 210"/>
                              <a:gd name="T38" fmla="+- 0 1761 1089"/>
                              <a:gd name="T39" fmla="*/ 1761 h 860"/>
                              <a:gd name="T40" fmla="+- 0 9905 9755"/>
                              <a:gd name="T41" fmla="*/ T40 w 210"/>
                              <a:gd name="T42" fmla="+- 0 1821 1089"/>
                              <a:gd name="T43" fmla="*/ 1821 h 860"/>
                              <a:gd name="T44" fmla="+- 0 9859 9755"/>
                              <a:gd name="T45" fmla="*/ T44 w 210"/>
                              <a:gd name="T46" fmla="+- 0 1883 1089"/>
                              <a:gd name="T47" fmla="*/ 1883 h 860"/>
                              <a:gd name="T48" fmla="+- 0 9796 9755"/>
                              <a:gd name="T49" fmla="*/ T48 w 210"/>
                              <a:gd name="T50" fmla="+- 0 1948 1089"/>
                              <a:gd name="T51" fmla="*/ 1948 h 860"/>
                              <a:gd name="T52" fmla="+- 0 9791 9755"/>
                              <a:gd name="T53" fmla="*/ T52 w 210"/>
                              <a:gd name="T54" fmla="+- 0 1938 1089"/>
                              <a:gd name="T55" fmla="*/ 1938 h 860"/>
                              <a:gd name="T56" fmla="+- 0 9826 9755"/>
                              <a:gd name="T57" fmla="*/ T56 w 210"/>
                              <a:gd name="T58" fmla="+- 0 1904 1089"/>
                              <a:gd name="T59" fmla="*/ 1904 h 860"/>
                              <a:gd name="T60" fmla="+- 0 9863 9755"/>
                              <a:gd name="T61" fmla="*/ T60 w 210"/>
                              <a:gd name="T62" fmla="+- 0 1863 1089"/>
                              <a:gd name="T63" fmla="*/ 1863 h 860"/>
                              <a:gd name="T64" fmla="+- 0 9899 9755"/>
                              <a:gd name="T65" fmla="*/ T64 w 210"/>
                              <a:gd name="T66" fmla="+- 0 1814 1089"/>
                              <a:gd name="T67" fmla="*/ 1814 h 860"/>
                              <a:gd name="T68" fmla="+- 0 9929 9755"/>
                              <a:gd name="T69" fmla="*/ T68 w 210"/>
                              <a:gd name="T70" fmla="+- 0 1753 1089"/>
                              <a:gd name="T71" fmla="*/ 1753 h 860"/>
                              <a:gd name="T72" fmla="+- 0 9950 9755"/>
                              <a:gd name="T73" fmla="*/ T72 w 210"/>
                              <a:gd name="T74" fmla="+- 0 1682 1089"/>
                              <a:gd name="T75" fmla="*/ 1682 h 860"/>
                              <a:gd name="T76" fmla="+- 0 9959 9755"/>
                              <a:gd name="T77" fmla="*/ T76 w 210"/>
                              <a:gd name="T78" fmla="+- 0 1598 1089"/>
                              <a:gd name="T79" fmla="*/ 1598 h 860"/>
                              <a:gd name="T80" fmla="+- 0 9950 9755"/>
                              <a:gd name="T81" fmla="*/ T80 w 210"/>
                              <a:gd name="T82" fmla="+- 0 1499 1089"/>
                              <a:gd name="T83" fmla="*/ 1499 h 860"/>
                              <a:gd name="T84" fmla="+- 0 9895 9755"/>
                              <a:gd name="T85" fmla="*/ T84 w 210"/>
                              <a:gd name="T86" fmla="+- 0 1321 1089"/>
                              <a:gd name="T87" fmla="*/ 1321 h 860"/>
                              <a:gd name="T88" fmla="+- 0 9831 9755"/>
                              <a:gd name="T89" fmla="*/ T88 w 210"/>
                              <a:gd name="T90" fmla="+- 0 1192 1089"/>
                              <a:gd name="T91" fmla="*/ 1192 h 860"/>
                              <a:gd name="T92" fmla="+- 0 9777 9755"/>
                              <a:gd name="T93" fmla="*/ T92 w 210"/>
                              <a:gd name="T94" fmla="+- 0 1115 1089"/>
                              <a:gd name="T95" fmla="*/ 1115 h 860"/>
                              <a:gd name="T96" fmla="+- 0 9755 9755"/>
                              <a:gd name="T97" fmla="*/ T96 w 210"/>
                              <a:gd name="T98" fmla="+- 0 1089 1089"/>
                              <a:gd name="T99" fmla="*/ 1089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0" h="860">
                                <a:moveTo>
                                  <a:pt x="0" y="0"/>
                                </a:move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2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842" y="1851"/>
                            <a:ext cx="164"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60"/>
                        <wps:cNvSpPr>
                          <a:spLocks/>
                        </wps:cNvSpPr>
                        <wps:spPr bwMode="auto">
                          <a:xfrm>
                            <a:off x="9842" y="1851"/>
                            <a:ext cx="164" cy="40"/>
                          </a:xfrm>
                          <a:custGeom>
                            <a:avLst/>
                            <a:gdLst>
                              <a:gd name="T0" fmla="+- 0 9848 9843"/>
                              <a:gd name="T1" fmla="*/ T0 w 164"/>
                              <a:gd name="T2" fmla="+- 0 1887 1852"/>
                              <a:gd name="T3" fmla="*/ 1887 h 40"/>
                              <a:gd name="T4" fmla="+- 0 9843 9843"/>
                              <a:gd name="T5" fmla="*/ T4 w 164"/>
                              <a:gd name="T6" fmla="+- 0 1889 1852"/>
                              <a:gd name="T7" fmla="*/ 1889 h 40"/>
                              <a:gd name="T8" fmla="+- 0 9855 9843"/>
                              <a:gd name="T9" fmla="*/ T8 w 164"/>
                              <a:gd name="T10" fmla="+- 0 1878 1852"/>
                              <a:gd name="T11" fmla="*/ 1878 h 40"/>
                              <a:gd name="T12" fmla="+- 0 9877 9843"/>
                              <a:gd name="T13" fmla="*/ T12 w 164"/>
                              <a:gd name="T14" fmla="+- 0 1863 1852"/>
                              <a:gd name="T15" fmla="*/ 1863 h 40"/>
                              <a:gd name="T16" fmla="+- 0 9900 9843"/>
                              <a:gd name="T17" fmla="*/ T16 w 164"/>
                              <a:gd name="T18" fmla="+- 0 1854 1852"/>
                              <a:gd name="T19" fmla="*/ 1854 h 40"/>
                              <a:gd name="T20" fmla="+- 0 9924 9843"/>
                              <a:gd name="T21" fmla="*/ T20 w 164"/>
                              <a:gd name="T22" fmla="+- 0 1852 1852"/>
                              <a:gd name="T23" fmla="*/ 1852 h 40"/>
                              <a:gd name="T24" fmla="+- 0 9954 9843"/>
                              <a:gd name="T25" fmla="*/ T24 w 164"/>
                              <a:gd name="T26" fmla="+- 0 1853 1852"/>
                              <a:gd name="T27" fmla="*/ 1853 h 40"/>
                              <a:gd name="T28" fmla="+- 0 9983 9843"/>
                              <a:gd name="T29" fmla="*/ T28 w 164"/>
                              <a:gd name="T30" fmla="+- 0 1862 1852"/>
                              <a:gd name="T31" fmla="*/ 1862 h 40"/>
                              <a:gd name="T32" fmla="+- 0 10005 9843"/>
                              <a:gd name="T33" fmla="*/ T32 w 164"/>
                              <a:gd name="T34" fmla="+- 0 1882 1852"/>
                              <a:gd name="T35" fmla="*/ 1882 h 40"/>
                              <a:gd name="T36" fmla="+- 0 10005 9843"/>
                              <a:gd name="T37" fmla="*/ T36 w 164"/>
                              <a:gd name="T38" fmla="+- 0 1882 1852"/>
                              <a:gd name="T39" fmla="*/ 1882 h 40"/>
                              <a:gd name="T40" fmla="+- 0 10006 9843"/>
                              <a:gd name="T41" fmla="*/ T40 w 164"/>
                              <a:gd name="T42" fmla="+- 0 1885 1852"/>
                              <a:gd name="T43" fmla="*/ 1885 h 40"/>
                              <a:gd name="T44" fmla="+- 0 9979 9843"/>
                              <a:gd name="T45" fmla="*/ T44 w 164"/>
                              <a:gd name="T46" fmla="+- 0 1887 1852"/>
                              <a:gd name="T47" fmla="*/ 1887 h 40"/>
                              <a:gd name="T48" fmla="+- 0 9961 9843"/>
                              <a:gd name="T49" fmla="*/ T48 w 164"/>
                              <a:gd name="T50" fmla="+- 0 1889 1852"/>
                              <a:gd name="T51" fmla="*/ 1889 h 40"/>
                              <a:gd name="T52" fmla="+- 0 9947 9843"/>
                              <a:gd name="T53" fmla="*/ T52 w 164"/>
                              <a:gd name="T54" fmla="+- 0 1891 1852"/>
                              <a:gd name="T55" fmla="*/ 1891 h 40"/>
                              <a:gd name="T56" fmla="+- 0 9931 9843"/>
                              <a:gd name="T57" fmla="*/ T56 w 164"/>
                              <a:gd name="T58" fmla="+- 0 1891 1852"/>
                              <a:gd name="T59" fmla="*/ 1891 h 40"/>
                              <a:gd name="T60" fmla="+- 0 9909 9843"/>
                              <a:gd name="T61" fmla="*/ T60 w 164"/>
                              <a:gd name="T62" fmla="+- 0 1888 1852"/>
                              <a:gd name="T63" fmla="*/ 1888 h 40"/>
                              <a:gd name="T64" fmla="+- 0 9890 9843"/>
                              <a:gd name="T65" fmla="*/ T64 w 164"/>
                              <a:gd name="T66" fmla="+- 0 1882 1852"/>
                              <a:gd name="T67" fmla="*/ 1882 h 40"/>
                              <a:gd name="T68" fmla="+- 0 9879 9843"/>
                              <a:gd name="T69" fmla="*/ T68 w 164"/>
                              <a:gd name="T70" fmla="+- 0 1877 1852"/>
                              <a:gd name="T71" fmla="*/ 1877 h 40"/>
                              <a:gd name="T72" fmla="+- 0 9867 9843"/>
                              <a:gd name="T73" fmla="*/ T72 w 164"/>
                              <a:gd name="T74" fmla="+- 0 1876 1852"/>
                              <a:gd name="T75" fmla="*/ 1876 h 40"/>
                              <a:gd name="T76" fmla="+- 0 9848 9843"/>
                              <a:gd name="T77" fmla="*/ T76 w 164"/>
                              <a:gd name="T78" fmla="+- 0 1887 1852"/>
                              <a:gd name="T79" fmla="*/ 1887 h 40"/>
                              <a:gd name="T80" fmla="+- 0 9860 9843"/>
                              <a:gd name="T81" fmla="*/ T80 w 164"/>
                              <a:gd name="T82" fmla="+- 0 1878 1852"/>
                              <a:gd name="T83" fmla="*/ 1878 h 40"/>
                              <a:gd name="T84" fmla="+- 0 9866 9843"/>
                              <a:gd name="T85" fmla="*/ T84 w 164"/>
                              <a:gd name="T86" fmla="+- 0 1876 1852"/>
                              <a:gd name="T87" fmla="*/ 1876 h 40"/>
                              <a:gd name="T88" fmla="+- 0 9885 9843"/>
                              <a:gd name="T89" fmla="*/ T88 w 164"/>
                              <a:gd name="T90" fmla="+- 0 1873 1852"/>
                              <a:gd name="T91" fmla="*/ 1873 h 40"/>
                              <a:gd name="T92" fmla="+- 0 9919 9843"/>
                              <a:gd name="T93" fmla="*/ T92 w 164"/>
                              <a:gd name="T94" fmla="+- 0 1872 1852"/>
                              <a:gd name="T95" fmla="*/ 1872 h 40"/>
                              <a:gd name="T96" fmla="+- 0 9970 9843"/>
                              <a:gd name="T97" fmla="*/ T96 w 164"/>
                              <a:gd name="T98" fmla="+- 0 1874 1852"/>
                              <a:gd name="T99" fmla="*/ 18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64" h="40">
                                <a:moveTo>
                                  <a:pt x="5" y="35"/>
                                </a:moveTo>
                                <a:lnTo>
                                  <a:pt x="0" y="37"/>
                                </a:lnTo>
                                <a:lnTo>
                                  <a:pt x="12" y="26"/>
                                </a:lnTo>
                                <a:lnTo>
                                  <a:pt x="34" y="11"/>
                                </a:lnTo>
                                <a:lnTo>
                                  <a:pt x="57" y="2"/>
                                </a:lnTo>
                                <a:lnTo>
                                  <a:pt x="81" y="0"/>
                                </a:lnTo>
                                <a:lnTo>
                                  <a:pt x="111" y="1"/>
                                </a:lnTo>
                                <a:lnTo>
                                  <a:pt x="140" y="10"/>
                                </a:lnTo>
                                <a:lnTo>
                                  <a:pt x="162" y="30"/>
                                </a:lnTo>
                                <a:lnTo>
                                  <a:pt x="163" y="33"/>
                                </a:lnTo>
                                <a:lnTo>
                                  <a:pt x="136" y="35"/>
                                </a:lnTo>
                                <a:lnTo>
                                  <a:pt x="118" y="37"/>
                                </a:lnTo>
                                <a:lnTo>
                                  <a:pt x="104" y="39"/>
                                </a:lnTo>
                                <a:lnTo>
                                  <a:pt x="88" y="39"/>
                                </a:lnTo>
                                <a:lnTo>
                                  <a:pt x="66" y="36"/>
                                </a:lnTo>
                                <a:lnTo>
                                  <a:pt x="47" y="30"/>
                                </a:lnTo>
                                <a:lnTo>
                                  <a:pt x="36" y="25"/>
                                </a:lnTo>
                                <a:lnTo>
                                  <a:pt x="24" y="24"/>
                                </a:lnTo>
                                <a:lnTo>
                                  <a:pt x="5" y="35"/>
                                </a:lnTo>
                                <a:close/>
                                <a:moveTo>
                                  <a:pt x="17" y="26"/>
                                </a:moveTo>
                                <a:lnTo>
                                  <a:pt x="23" y="24"/>
                                </a:lnTo>
                                <a:lnTo>
                                  <a:pt x="42" y="21"/>
                                </a:lnTo>
                                <a:lnTo>
                                  <a:pt x="76" y="20"/>
                                </a:lnTo>
                                <a:lnTo>
                                  <a:pt x="127"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 name="Picture 2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9793" y="1787"/>
                            <a:ext cx="37"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Freeform 262"/>
                        <wps:cNvSpPr>
                          <a:spLocks/>
                        </wps:cNvSpPr>
                        <wps:spPr bwMode="auto">
                          <a:xfrm>
                            <a:off x="9793" y="1787"/>
                            <a:ext cx="37" cy="138"/>
                          </a:xfrm>
                          <a:custGeom>
                            <a:avLst/>
                            <a:gdLst>
                              <a:gd name="T0" fmla="+- 0 9816 9793"/>
                              <a:gd name="T1" fmla="*/ T0 w 37"/>
                              <a:gd name="T2" fmla="+- 0 1924 1787"/>
                              <a:gd name="T3" fmla="*/ 1924 h 138"/>
                              <a:gd name="T4" fmla="+- 0 9813 9793"/>
                              <a:gd name="T5" fmla="*/ T4 w 37"/>
                              <a:gd name="T6" fmla="+- 0 1923 1787"/>
                              <a:gd name="T7" fmla="*/ 1923 h 138"/>
                              <a:gd name="T8" fmla="+- 0 9811 9793"/>
                              <a:gd name="T9" fmla="*/ T8 w 37"/>
                              <a:gd name="T10" fmla="+- 0 1905 1787"/>
                              <a:gd name="T11" fmla="*/ 1905 h 138"/>
                              <a:gd name="T12" fmla="+- 0 9809 9793"/>
                              <a:gd name="T13" fmla="*/ T12 w 37"/>
                              <a:gd name="T14" fmla="+- 0 1882 1787"/>
                              <a:gd name="T15" fmla="*/ 1882 h 138"/>
                              <a:gd name="T16" fmla="+- 0 9804 9793"/>
                              <a:gd name="T17" fmla="*/ T16 w 37"/>
                              <a:gd name="T18" fmla="+- 0 1865 1787"/>
                              <a:gd name="T19" fmla="*/ 1865 h 138"/>
                              <a:gd name="T20" fmla="+- 0 9796 9793"/>
                              <a:gd name="T21" fmla="*/ T20 w 37"/>
                              <a:gd name="T22" fmla="+- 0 1848 1787"/>
                              <a:gd name="T23" fmla="*/ 1848 h 138"/>
                              <a:gd name="T24" fmla="+- 0 9793 9793"/>
                              <a:gd name="T25" fmla="*/ T24 w 37"/>
                              <a:gd name="T26" fmla="+- 0 1829 1787"/>
                              <a:gd name="T27" fmla="*/ 1829 h 138"/>
                              <a:gd name="T28" fmla="+- 0 9795 9793"/>
                              <a:gd name="T29" fmla="*/ T28 w 37"/>
                              <a:gd name="T30" fmla="+- 0 1809 1787"/>
                              <a:gd name="T31" fmla="*/ 1809 h 138"/>
                              <a:gd name="T32" fmla="+- 0 9802 9793"/>
                              <a:gd name="T33" fmla="*/ T32 w 37"/>
                              <a:gd name="T34" fmla="+- 0 1787 1787"/>
                              <a:gd name="T35" fmla="*/ 1787 h 138"/>
                              <a:gd name="T36" fmla="+- 0 9805 9793"/>
                              <a:gd name="T37" fmla="*/ T36 w 37"/>
                              <a:gd name="T38" fmla="+- 0 1790 1787"/>
                              <a:gd name="T39" fmla="*/ 1790 h 138"/>
                              <a:gd name="T40" fmla="+- 0 9811 9793"/>
                              <a:gd name="T41" fmla="*/ T40 w 37"/>
                              <a:gd name="T42" fmla="+- 0 1797 1787"/>
                              <a:gd name="T43" fmla="*/ 1797 h 138"/>
                              <a:gd name="T44" fmla="+- 0 9818 9793"/>
                              <a:gd name="T45" fmla="*/ T44 w 37"/>
                              <a:gd name="T46" fmla="+- 0 1810 1787"/>
                              <a:gd name="T47" fmla="*/ 1810 h 138"/>
                              <a:gd name="T48" fmla="+- 0 9822 9793"/>
                              <a:gd name="T49" fmla="*/ T48 w 37"/>
                              <a:gd name="T50" fmla="+- 0 1829 1787"/>
                              <a:gd name="T51" fmla="*/ 1829 h 138"/>
                              <a:gd name="T52" fmla="+- 0 9825 9793"/>
                              <a:gd name="T53" fmla="*/ T52 w 37"/>
                              <a:gd name="T54" fmla="+- 0 1846 1787"/>
                              <a:gd name="T55" fmla="*/ 1846 h 138"/>
                              <a:gd name="T56" fmla="+- 0 9830 9793"/>
                              <a:gd name="T57" fmla="*/ T56 w 37"/>
                              <a:gd name="T58" fmla="+- 0 1859 1787"/>
                              <a:gd name="T59" fmla="*/ 1859 h 138"/>
                              <a:gd name="T60" fmla="+- 0 9829 9793"/>
                              <a:gd name="T61" fmla="*/ T60 w 37"/>
                              <a:gd name="T62" fmla="+- 0 1882 1787"/>
                              <a:gd name="T63" fmla="*/ 1882 h 138"/>
                              <a:gd name="T64" fmla="+- 0 9816 9793"/>
                              <a:gd name="T65" fmla="*/ T64 w 37"/>
                              <a:gd name="T66" fmla="+- 0 1924 1787"/>
                              <a:gd name="T67" fmla="*/ 1924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 h="138">
                                <a:moveTo>
                                  <a:pt x="23" y="137"/>
                                </a:moveTo>
                                <a:lnTo>
                                  <a:pt x="20" y="136"/>
                                </a:lnTo>
                                <a:lnTo>
                                  <a:pt x="18" y="118"/>
                                </a:lnTo>
                                <a:lnTo>
                                  <a:pt x="16" y="95"/>
                                </a:lnTo>
                                <a:lnTo>
                                  <a:pt x="11" y="78"/>
                                </a:lnTo>
                                <a:lnTo>
                                  <a:pt x="3" y="61"/>
                                </a:lnTo>
                                <a:lnTo>
                                  <a:pt x="0" y="42"/>
                                </a:lnTo>
                                <a:lnTo>
                                  <a:pt x="2" y="22"/>
                                </a:lnTo>
                                <a:lnTo>
                                  <a:pt x="9" y="0"/>
                                </a:lnTo>
                                <a:lnTo>
                                  <a:pt x="12" y="3"/>
                                </a:lnTo>
                                <a:lnTo>
                                  <a:pt x="18" y="10"/>
                                </a:lnTo>
                                <a:lnTo>
                                  <a:pt x="25" y="23"/>
                                </a:lnTo>
                                <a:lnTo>
                                  <a:pt x="29" y="42"/>
                                </a:lnTo>
                                <a:lnTo>
                                  <a:pt x="32" y="59"/>
                                </a:lnTo>
                                <a:lnTo>
                                  <a:pt x="37" y="72"/>
                                </a:lnTo>
                                <a:lnTo>
                                  <a:pt x="36" y="95"/>
                                </a:lnTo>
                                <a:lnTo>
                                  <a:pt x="23" y="1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2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9802" y="1795"/>
                            <a:ext cx="15"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264"/>
                        <wps:cNvSpPr>
                          <a:spLocks/>
                        </wps:cNvSpPr>
                        <wps:spPr bwMode="auto">
                          <a:xfrm>
                            <a:off x="9802" y="1795"/>
                            <a:ext cx="15" cy="118"/>
                          </a:xfrm>
                          <a:custGeom>
                            <a:avLst/>
                            <a:gdLst>
                              <a:gd name="T0" fmla="+- 0 9815 9803"/>
                              <a:gd name="T1" fmla="*/ T0 w 15"/>
                              <a:gd name="T2" fmla="+- 0 1913 1796"/>
                              <a:gd name="T3" fmla="*/ 1913 h 118"/>
                              <a:gd name="T4" fmla="+- 0 9816 9803"/>
                              <a:gd name="T5" fmla="*/ T4 w 15"/>
                              <a:gd name="T6" fmla="+- 0 1907 1796"/>
                              <a:gd name="T7" fmla="*/ 1907 h 118"/>
                              <a:gd name="T8" fmla="+- 0 9817 9803"/>
                              <a:gd name="T9" fmla="*/ T8 w 15"/>
                              <a:gd name="T10" fmla="+- 0 1891 1796"/>
                              <a:gd name="T11" fmla="*/ 1891 h 118"/>
                              <a:gd name="T12" fmla="+- 0 9817 9803"/>
                              <a:gd name="T13" fmla="*/ T12 w 15"/>
                              <a:gd name="T14" fmla="+- 0 1873 1796"/>
                              <a:gd name="T15" fmla="*/ 1873 h 118"/>
                              <a:gd name="T16" fmla="+- 0 9814 9803"/>
                              <a:gd name="T17" fmla="*/ T16 w 15"/>
                              <a:gd name="T18" fmla="+- 0 1860 1796"/>
                              <a:gd name="T19" fmla="*/ 1860 h 118"/>
                              <a:gd name="T20" fmla="+- 0 9810 9803"/>
                              <a:gd name="T21" fmla="*/ T20 w 15"/>
                              <a:gd name="T22" fmla="+- 0 1845 1796"/>
                              <a:gd name="T23" fmla="*/ 1845 h 118"/>
                              <a:gd name="T24" fmla="+- 0 9806 9803"/>
                              <a:gd name="T25" fmla="*/ T24 w 15"/>
                              <a:gd name="T26" fmla="+- 0 1823 1796"/>
                              <a:gd name="T27" fmla="*/ 1823 h 118"/>
                              <a:gd name="T28" fmla="+- 0 9804 9803"/>
                              <a:gd name="T29" fmla="*/ T28 w 15"/>
                              <a:gd name="T30" fmla="+- 0 1804 1796"/>
                              <a:gd name="T31" fmla="*/ 1804 h 118"/>
                              <a:gd name="T32" fmla="+- 0 9803 9803"/>
                              <a:gd name="T33" fmla="*/ T32 w 15"/>
                              <a:gd name="T34" fmla="+- 0 1796 1796"/>
                              <a:gd name="T35" fmla="*/ 179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18">
                                <a:moveTo>
                                  <a:pt x="12" y="117"/>
                                </a:moveTo>
                                <a:lnTo>
                                  <a:pt x="13" y="111"/>
                                </a:lnTo>
                                <a:lnTo>
                                  <a:pt x="14" y="95"/>
                                </a:lnTo>
                                <a:lnTo>
                                  <a:pt x="14" y="77"/>
                                </a:lnTo>
                                <a:lnTo>
                                  <a:pt x="11" y="64"/>
                                </a:lnTo>
                                <a:lnTo>
                                  <a:pt x="7" y="49"/>
                                </a:lnTo>
                                <a:lnTo>
                                  <a:pt x="3" y="27"/>
                                </a:lnTo>
                                <a:lnTo>
                                  <a:pt x="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65"/>
                        <wps:cNvSpPr>
                          <a:spLocks/>
                        </wps:cNvSpPr>
                        <wps:spPr bwMode="auto">
                          <a:xfrm>
                            <a:off x="9215" y="1831"/>
                            <a:ext cx="674" cy="365"/>
                          </a:xfrm>
                          <a:custGeom>
                            <a:avLst/>
                            <a:gdLst>
                              <a:gd name="T0" fmla="+- 0 9218 9215"/>
                              <a:gd name="T1" fmla="*/ T0 w 674"/>
                              <a:gd name="T2" fmla="+- 0 2196 1832"/>
                              <a:gd name="T3" fmla="*/ 2196 h 365"/>
                              <a:gd name="T4" fmla="+- 0 9279 9215"/>
                              <a:gd name="T5" fmla="*/ T4 w 674"/>
                              <a:gd name="T6" fmla="+- 0 2153 1832"/>
                              <a:gd name="T7" fmla="*/ 2153 h 365"/>
                              <a:gd name="T8" fmla="+- 0 9338 9215"/>
                              <a:gd name="T9" fmla="*/ T8 w 674"/>
                              <a:gd name="T10" fmla="+- 0 2128 1832"/>
                              <a:gd name="T11" fmla="*/ 2128 h 365"/>
                              <a:gd name="T12" fmla="+- 0 9398 9215"/>
                              <a:gd name="T13" fmla="*/ T12 w 674"/>
                              <a:gd name="T14" fmla="+- 0 2107 1832"/>
                              <a:gd name="T15" fmla="*/ 2107 h 365"/>
                              <a:gd name="T16" fmla="+- 0 9468 9215"/>
                              <a:gd name="T17" fmla="*/ T16 w 674"/>
                              <a:gd name="T18" fmla="+- 0 2090 1832"/>
                              <a:gd name="T19" fmla="*/ 2090 h 365"/>
                              <a:gd name="T20" fmla="+- 0 9543 9215"/>
                              <a:gd name="T21" fmla="*/ T20 w 674"/>
                              <a:gd name="T22" fmla="+- 0 2074 1832"/>
                              <a:gd name="T23" fmla="*/ 2074 h 365"/>
                              <a:gd name="T24" fmla="+- 0 9611 9215"/>
                              <a:gd name="T25" fmla="*/ T24 w 674"/>
                              <a:gd name="T26" fmla="+- 0 2052 1832"/>
                              <a:gd name="T27" fmla="*/ 2052 h 365"/>
                              <a:gd name="T28" fmla="+- 0 9669 9215"/>
                              <a:gd name="T29" fmla="*/ T28 w 674"/>
                              <a:gd name="T30" fmla="+- 0 2027 1832"/>
                              <a:gd name="T31" fmla="*/ 2027 h 365"/>
                              <a:gd name="T32" fmla="+- 0 9747 9215"/>
                              <a:gd name="T33" fmla="*/ T32 w 674"/>
                              <a:gd name="T34" fmla="+- 0 1974 1832"/>
                              <a:gd name="T35" fmla="*/ 1974 h 365"/>
                              <a:gd name="T36" fmla="+- 0 9794 9215"/>
                              <a:gd name="T37" fmla="*/ T36 w 674"/>
                              <a:gd name="T38" fmla="+- 0 1935 1832"/>
                              <a:gd name="T39" fmla="*/ 1935 h 365"/>
                              <a:gd name="T40" fmla="+- 0 9844 9215"/>
                              <a:gd name="T41" fmla="*/ T40 w 674"/>
                              <a:gd name="T42" fmla="+- 0 1886 1832"/>
                              <a:gd name="T43" fmla="*/ 1886 h 365"/>
                              <a:gd name="T44" fmla="+- 0 9887 9215"/>
                              <a:gd name="T45" fmla="*/ T44 w 674"/>
                              <a:gd name="T46" fmla="+- 0 1832 1832"/>
                              <a:gd name="T47" fmla="*/ 1832 h 365"/>
                              <a:gd name="T48" fmla="+- 0 9889 9215"/>
                              <a:gd name="T49" fmla="*/ T48 w 674"/>
                              <a:gd name="T50" fmla="+- 0 1840 1832"/>
                              <a:gd name="T51" fmla="*/ 1840 h 365"/>
                              <a:gd name="T52" fmla="+- 0 9887 9215"/>
                              <a:gd name="T53" fmla="*/ T52 w 674"/>
                              <a:gd name="T54" fmla="+- 0 1843 1832"/>
                              <a:gd name="T55" fmla="*/ 1843 h 365"/>
                              <a:gd name="T56" fmla="+- 0 9887 9215"/>
                              <a:gd name="T57" fmla="*/ T56 w 674"/>
                              <a:gd name="T58" fmla="+- 0 1846 1832"/>
                              <a:gd name="T59" fmla="*/ 1846 h 365"/>
                              <a:gd name="T60" fmla="+- 0 9845 9215"/>
                              <a:gd name="T61" fmla="*/ T60 w 674"/>
                              <a:gd name="T62" fmla="+- 0 1898 1832"/>
                              <a:gd name="T63" fmla="*/ 1898 h 365"/>
                              <a:gd name="T64" fmla="+- 0 9799 9215"/>
                              <a:gd name="T65" fmla="*/ T64 w 674"/>
                              <a:gd name="T66" fmla="+- 0 1944 1832"/>
                              <a:gd name="T67" fmla="*/ 1944 h 365"/>
                              <a:gd name="T68" fmla="+- 0 9753 9215"/>
                              <a:gd name="T69" fmla="*/ T68 w 674"/>
                              <a:gd name="T70" fmla="+- 0 1983 1832"/>
                              <a:gd name="T71" fmla="*/ 1983 h 365"/>
                              <a:gd name="T72" fmla="+- 0 9671 9215"/>
                              <a:gd name="T73" fmla="*/ T72 w 674"/>
                              <a:gd name="T74" fmla="+- 0 2042 1832"/>
                              <a:gd name="T75" fmla="*/ 2042 h 365"/>
                              <a:gd name="T76" fmla="+- 0 9614 9215"/>
                              <a:gd name="T77" fmla="*/ T76 w 674"/>
                              <a:gd name="T78" fmla="+- 0 2067 1832"/>
                              <a:gd name="T79" fmla="*/ 2067 h 365"/>
                              <a:gd name="T80" fmla="+- 0 9545 9215"/>
                              <a:gd name="T81" fmla="*/ T80 w 674"/>
                              <a:gd name="T82" fmla="+- 0 2089 1832"/>
                              <a:gd name="T83" fmla="*/ 2089 h 365"/>
                              <a:gd name="T84" fmla="+- 0 9470 9215"/>
                              <a:gd name="T85" fmla="*/ T84 w 674"/>
                              <a:gd name="T86" fmla="+- 0 2105 1832"/>
                              <a:gd name="T87" fmla="*/ 2105 h 365"/>
                              <a:gd name="T88" fmla="+- 0 9400 9215"/>
                              <a:gd name="T89" fmla="*/ T88 w 674"/>
                              <a:gd name="T90" fmla="+- 0 2122 1832"/>
                              <a:gd name="T91" fmla="*/ 2122 h 365"/>
                              <a:gd name="T92" fmla="+- 0 9340 9215"/>
                              <a:gd name="T93" fmla="*/ T92 w 674"/>
                              <a:gd name="T94" fmla="+- 0 2143 1832"/>
                              <a:gd name="T95" fmla="*/ 2143 h 365"/>
                              <a:gd name="T96" fmla="+- 0 9282 9215"/>
                              <a:gd name="T97" fmla="*/ T96 w 674"/>
                              <a:gd name="T98" fmla="+- 0 2167 1832"/>
                              <a:gd name="T99" fmla="*/ 2167 h 365"/>
                              <a:gd name="T100" fmla="+- 0 9218 9215"/>
                              <a:gd name="T101" fmla="*/ T100 w 674"/>
                              <a:gd name="T102" fmla="+- 0 2196 1832"/>
                              <a:gd name="T103" fmla="*/ 219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4" h="365">
                                <a:moveTo>
                                  <a:pt x="3" y="364"/>
                                </a:move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66"/>
                        <wps:cNvSpPr>
                          <a:spLocks/>
                        </wps:cNvSpPr>
                        <wps:spPr bwMode="auto">
                          <a:xfrm>
                            <a:off x="9215" y="1831"/>
                            <a:ext cx="674" cy="365"/>
                          </a:xfrm>
                          <a:custGeom>
                            <a:avLst/>
                            <a:gdLst>
                              <a:gd name="T0" fmla="+- 0 9887 9215"/>
                              <a:gd name="T1" fmla="*/ T0 w 674"/>
                              <a:gd name="T2" fmla="+- 0 1846 1832"/>
                              <a:gd name="T3" fmla="*/ 1846 h 365"/>
                              <a:gd name="T4" fmla="+- 0 9845 9215"/>
                              <a:gd name="T5" fmla="*/ T4 w 674"/>
                              <a:gd name="T6" fmla="+- 0 1898 1832"/>
                              <a:gd name="T7" fmla="*/ 1898 h 365"/>
                              <a:gd name="T8" fmla="+- 0 9799 9215"/>
                              <a:gd name="T9" fmla="*/ T8 w 674"/>
                              <a:gd name="T10" fmla="+- 0 1944 1832"/>
                              <a:gd name="T11" fmla="*/ 1944 h 365"/>
                              <a:gd name="T12" fmla="+- 0 9753 9215"/>
                              <a:gd name="T13" fmla="*/ T12 w 674"/>
                              <a:gd name="T14" fmla="+- 0 1983 1832"/>
                              <a:gd name="T15" fmla="*/ 1983 h 365"/>
                              <a:gd name="T16" fmla="+- 0 9671 9215"/>
                              <a:gd name="T17" fmla="*/ T16 w 674"/>
                              <a:gd name="T18" fmla="+- 0 2042 1832"/>
                              <a:gd name="T19" fmla="*/ 2042 h 365"/>
                              <a:gd name="T20" fmla="+- 0 9614 9215"/>
                              <a:gd name="T21" fmla="*/ T20 w 674"/>
                              <a:gd name="T22" fmla="+- 0 2067 1832"/>
                              <a:gd name="T23" fmla="*/ 2067 h 365"/>
                              <a:gd name="T24" fmla="+- 0 9545 9215"/>
                              <a:gd name="T25" fmla="*/ T24 w 674"/>
                              <a:gd name="T26" fmla="+- 0 2089 1832"/>
                              <a:gd name="T27" fmla="*/ 2089 h 365"/>
                              <a:gd name="T28" fmla="+- 0 9470 9215"/>
                              <a:gd name="T29" fmla="*/ T28 w 674"/>
                              <a:gd name="T30" fmla="+- 0 2105 1832"/>
                              <a:gd name="T31" fmla="*/ 2105 h 365"/>
                              <a:gd name="T32" fmla="+- 0 9400 9215"/>
                              <a:gd name="T33" fmla="*/ T32 w 674"/>
                              <a:gd name="T34" fmla="+- 0 2122 1832"/>
                              <a:gd name="T35" fmla="*/ 2122 h 365"/>
                              <a:gd name="T36" fmla="+- 0 9340 9215"/>
                              <a:gd name="T37" fmla="*/ T36 w 674"/>
                              <a:gd name="T38" fmla="+- 0 2143 1832"/>
                              <a:gd name="T39" fmla="*/ 2143 h 365"/>
                              <a:gd name="T40" fmla="+- 0 9282 9215"/>
                              <a:gd name="T41" fmla="*/ T40 w 674"/>
                              <a:gd name="T42" fmla="+- 0 2167 1832"/>
                              <a:gd name="T43" fmla="*/ 2167 h 365"/>
                              <a:gd name="T44" fmla="+- 0 9218 9215"/>
                              <a:gd name="T45" fmla="*/ T44 w 674"/>
                              <a:gd name="T46" fmla="+- 0 2196 1832"/>
                              <a:gd name="T47" fmla="*/ 2196 h 365"/>
                              <a:gd name="T48" fmla="+- 0 9215 9215"/>
                              <a:gd name="T49" fmla="*/ T48 w 674"/>
                              <a:gd name="T50" fmla="+- 0 2181 1832"/>
                              <a:gd name="T51" fmla="*/ 2181 h 365"/>
                              <a:gd name="T52" fmla="+- 0 9279 9215"/>
                              <a:gd name="T53" fmla="*/ T52 w 674"/>
                              <a:gd name="T54" fmla="+- 0 2153 1832"/>
                              <a:gd name="T55" fmla="*/ 2153 h 365"/>
                              <a:gd name="T56" fmla="+- 0 9338 9215"/>
                              <a:gd name="T57" fmla="*/ T56 w 674"/>
                              <a:gd name="T58" fmla="+- 0 2128 1832"/>
                              <a:gd name="T59" fmla="*/ 2128 h 365"/>
                              <a:gd name="T60" fmla="+- 0 9398 9215"/>
                              <a:gd name="T61" fmla="*/ T60 w 674"/>
                              <a:gd name="T62" fmla="+- 0 2107 1832"/>
                              <a:gd name="T63" fmla="*/ 2107 h 365"/>
                              <a:gd name="T64" fmla="+- 0 9468 9215"/>
                              <a:gd name="T65" fmla="*/ T64 w 674"/>
                              <a:gd name="T66" fmla="+- 0 2090 1832"/>
                              <a:gd name="T67" fmla="*/ 2090 h 365"/>
                              <a:gd name="T68" fmla="+- 0 9543 9215"/>
                              <a:gd name="T69" fmla="*/ T68 w 674"/>
                              <a:gd name="T70" fmla="+- 0 2074 1832"/>
                              <a:gd name="T71" fmla="*/ 2074 h 365"/>
                              <a:gd name="T72" fmla="+- 0 9611 9215"/>
                              <a:gd name="T73" fmla="*/ T72 w 674"/>
                              <a:gd name="T74" fmla="+- 0 2052 1832"/>
                              <a:gd name="T75" fmla="*/ 2052 h 365"/>
                              <a:gd name="T76" fmla="+- 0 9669 9215"/>
                              <a:gd name="T77" fmla="*/ T76 w 674"/>
                              <a:gd name="T78" fmla="+- 0 2027 1832"/>
                              <a:gd name="T79" fmla="*/ 2027 h 365"/>
                              <a:gd name="T80" fmla="+- 0 9747 9215"/>
                              <a:gd name="T81" fmla="*/ T80 w 674"/>
                              <a:gd name="T82" fmla="+- 0 1974 1832"/>
                              <a:gd name="T83" fmla="*/ 1974 h 365"/>
                              <a:gd name="T84" fmla="+- 0 9794 9215"/>
                              <a:gd name="T85" fmla="*/ T84 w 674"/>
                              <a:gd name="T86" fmla="+- 0 1935 1832"/>
                              <a:gd name="T87" fmla="*/ 1935 h 365"/>
                              <a:gd name="T88" fmla="+- 0 9844 9215"/>
                              <a:gd name="T89" fmla="*/ T88 w 674"/>
                              <a:gd name="T90" fmla="+- 0 1886 1832"/>
                              <a:gd name="T91" fmla="*/ 1886 h 365"/>
                              <a:gd name="T92" fmla="+- 0 9887 9215"/>
                              <a:gd name="T93" fmla="*/ T92 w 674"/>
                              <a:gd name="T94" fmla="+- 0 1832 1832"/>
                              <a:gd name="T95" fmla="*/ 1832 h 365"/>
                              <a:gd name="T96" fmla="+- 0 9889 9215"/>
                              <a:gd name="T97" fmla="*/ T96 w 674"/>
                              <a:gd name="T98" fmla="+- 0 1840 1832"/>
                              <a:gd name="T99" fmla="*/ 1840 h 365"/>
                              <a:gd name="T100" fmla="+- 0 9887 9215"/>
                              <a:gd name="T101" fmla="*/ T100 w 674"/>
                              <a:gd name="T102" fmla="+- 0 1843 1832"/>
                              <a:gd name="T103" fmla="*/ 1843 h 365"/>
                              <a:gd name="T104" fmla="+- 0 9887 9215"/>
                              <a:gd name="T105" fmla="*/ T104 w 674"/>
                              <a:gd name="T106" fmla="+- 0 1846 1832"/>
                              <a:gd name="T107" fmla="*/ 184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4" h="365">
                                <a:moveTo>
                                  <a:pt x="672" y="14"/>
                                </a:move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lnTo>
                                  <a:pt x="0" y="349"/>
                                </a:ln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Freeform 268"/>
                        <wps:cNvSpPr>
                          <a:spLocks/>
                        </wps:cNvSpPr>
                        <wps:spPr bwMode="auto">
                          <a:xfrm>
                            <a:off x="9704" y="1901"/>
                            <a:ext cx="42" cy="80"/>
                          </a:xfrm>
                          <a:custGeom>
                            <a:avLst/>
                            <a:gdLst>
                              <a:gd name="T0" fmla="+- 0 9746 9705"/>
                              <a:gd name="T1" fmla="*/ T0 w 42"/>
                              <a:gd name="T2" fmla="+- 0 1982 1902"/>
                              <a:gd name="T3" fmla="*/ 1982 h 80"/>
                              <a:gd name="T4" fmla="+- 0 9738 9705"/>
                              <a:gd name="T5" fmla="*/ T4 w 42"/>
                              <a:gd name="T6" fmla="+- 0 1981 1902"/>
                              <a:gd name="T7" fmla="*/ 1981 h 80"/>
                              <a:gd name="T8" fmla="+- 0 9722 9705"/>
                              <a:gd name="T9" fmla="*/ T8 w 42"/>
                              <a:gd name="T10" fmla="+- 0 1963 1902"/>
                              <a:gd name="T11" fmla="*/ 1963 h 80"/>
                              <a:gd name="T12" fmla="+- 0 9707 9705"/>
                              <a:gd name="T13" fmla="*/ T12 w 42"/>
                              <a:gd name="T14" fmla="+- 0 1934 1902"/>
                              <a:gd name="T15" fmla="*/ 1934 h 80"/>
                              <a:gd name="T16" fmla="+- 0 9705 9705"/>
                              <a:gd name="T17" fmla="*/ T16 w 42"/>
                              <a:gd name="T18" fmla="+- 0 1902 1902"/>
                              <a:gd name="T19" fmla="*/ 1902 h 80"/>
                              <a:gd name="T20" fmla="+- 0 9712 9705"/>
                              <a:gd name="T21" fmla="*/ T20 w 42"/>
                              <a:gd name="T22" fmla="+- 0 1905 1902"/>
                              <a:gd name="T23" fmla="*/ 1905 h 80"/>
                              <a:gd name="T24" fmla="+- 0 9728 9705"/>
                              <a:gd name="T25" fmla="*/ T24 w 42"/>
                              <a:gd name="T26" fmla="+- 0 1917 1902"/>
                              <a:gd name="T27" fmla="*/ 1917 h 80"/>
                              <a:gd name="T28" fmla="+- 0 9742 9705"/>
                              <a:gd name="T29" fmla="*/ T28 w 42"/>
                              <a:gd name="T30" fmla="+- 0 1941 1902"/>
                              <a:gd name="T31" fmla="*/ 1941 h 80"/>
                              <a:gd name="T32" fmla="+- 0 9746 9705"/>
                              <a:gd name="T33" fmla="*/ T32 w 42"/>
                              <a:gd name="T34" fmla="+- 0 1982 1902"/>
                              <a:gd name="T35" fmla="*/ 198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80">
                                <a:moveTo>
                                  <a:pt x="41" y="80"/>
                                </a:moveTo>
                                <a:lnTo>
                                  <a:pt x="33" y="79"/>
                                </a:lnTo>
                                <a:lnTo>
                                  <a:pt x="17" y="61"/>
                                </a:lnTo>
                                <a:lnTo>
                                  <a:pt x="2" y="32"/>
                                </a:lnTo>
                                <a:lnTo>
                                  <a:pt x="0" y="0"/>
                                </a:lnTo>
                                <a:lnTo>
                                  <a:pt x="7" y="3"/>
                                </a:lnTo>
                                <a:lnTo>
                                  <a:pt x="23" y="15"/>
                                </a:lnTo>
                                <a:lnTo>
                                  <a:pt x="37" y="39"/>
                                </a:lnTo>
                                <a:lnTo>
                                  <a:pt x="41" y="8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Freeform 270"/>
                        <wps:cNvSpPr>
                          <a:spLocks/>
                        </wps:cNvSpPr>
                        <wps:spPr bwMode="auto">
                          <a:xfrm>
                            <a:off x="9704" y="1901"/>
                            <a:ext cx="42" cy="80"/>
                          </a:xfrm>
                          <a:custGeom>
                            <a:avLst/>
                            <a:gdLst>
                              <a:gd name="T0" fmla="+- 0 9746 9705"/>
                              <a:gd name="T1" fmla="*/ T0 w 42"/>
                              <a:gd name="T2" fmla="+- 0 1982 1902"/>
                              <a:gd name="T3" fmla="*/ 1982 h 80"/>
                              <a:gd name="T4" fmla="+- 0 9741 9705"/>
                              <a:gd name="T5" fmla="*/ T4 w 42"/>
                              <a:gd name="T6" fmla="+- 0 1971 1902"/>
                              <a:gd name="T7" fmla="*/ 1971 h 80"/>
                              <a:gd name="T8" fmla="+- 0 9730 9705"/>
                              <a:gd name="T9" fmla="*/ T8 w 42"/>
                              <a:gd name="T10" fmla="+- 0 1947 1902"/>
                              <a:gd name="T11" fmla="*/ 1947 h 80"/>
                              <a:gd name="T12" fmla="+- 0 9717 9705"/>
                              <a:gd name="T13" fmla="*/ T12 w 42"/>
                              <a:gd name="T14" fmla="+- 0 1921 1902"/>
                              <a:gd name="T15" fmla="*/ 1921 h 80"/>
                              <a:gd name="T16" fmla="+- 0 9705 9705"/>
                              <a:gd name="T17" fmla="*/ T16 w 42"/>
                              <a:gd name="T18" fmla="+- 0 1902 1902"/>
                              <a:gd name="T19" fmla="*/ 1902 h 80"/>
                            </a:gdLst>
                            <a:ahLst/>
                            <a:cxnLst>
                              <a:cxn ang="0">
                                <a:pos x="T1" y="T3"/>
                              </a:cxn>
                              <a:cxn ang="0">
                                <a:pos x="T5" y="T7"/>
                              </a:cxn>
                              <a:cxn ang="0">
                                <a:pos x="T9" y="T11"/>
                              </a:cxn>
                              <a:cxn ang="0">
                                <a:pos x="T13" y="T15"/>
                              </a:cxn>
                              <a:cxn ang="0">
                                <a:pos x="T17" y="T19"/>
                              </a:cxn>
                            </a:cxnLst>
                            <a:rect l="0" t="0" r="r" b="b"/>
                            <a:pathLst>
                              <a:path w="42" h="80">
                                <a:moveTo>
                                  <a:pt x="41" y="80"/>
                                </a:moveTo>
                                <a:lnTo>
                                  <a:pt x="36" y="69"/>
                                </a:lnTo>
                                <a:lnTo>
                                  <a:pt x="25" y="45"/>
                                </a:lnTo>
                                <a:lnTo>
                                  <a:pt x="12" y="19"/>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 name="Picture 2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9768" y="1821"/>
                            <a:ext cx="3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272"/>
                        <wps:cNvSpPr>
                          <a:spLocks/>
                        </wps:cNvSpPr>
                        <wps:spPr bwMode="auto">
                          <a:xfrm>
                            <a:off x="9768" y="1821"/>
                            <a:ext cx="38" cy="128"/>
                          </a:xfrm>
                          <a:custGeom>
                            <a:avLst/>
                            <a:gdLst>
                              <a:gd name="T0" fmla="+- 0 9797 9768"/>
                              <a:gd name="T1" fmla="*/ T0 w 38"/>
                              <a:gd name="T2" fmla="+- 0 1948 1821"/>
                              <a:gd name="T3" fmla="*/ 1948 h 128"/>
                              <a:gd name="T4" fmla="+- 0 9769 9768"/>
                              <a:gd name="T5" fmla="*/ T4 w 38"/>
                              <a:gd name="T6" fmla="+- 0 1878 1821"/>
                              <a:gd name="T7" fmla="*/ 1878 h 128"/>
                              <a:gd name="T8" fmla="+- 0 9768 9768"/>
                              <a:gd name="T9" fmla="*/ T8 w 38"/>
                              <a:gd name="T10" fmla="+- 0 1859 1821"/>
                              <a:gd name="T11" fmla="*/ 1859 h 128"/>
                              <a:gd name="T12" fmla="+- 0 9769 9768"/>
                              <a:gd name="T13" fmla="*/ T12 w 38"/>
                              <a:gd name="T14" fmla="+- 0 1839 1821"/>
                              <a:gd name="T15" fmla="*/ 1839 h 128"/>
                              <a:gd name="T16" fmla="+- 0 9772 9768"/>
                              <a:gd name="T17" fmla="*/ T16 w 38"/>
                              <a:gd name="T18" fmla="+- 0 1821 1821"/>
                              <a:gd name="T19" fmla="*/ 1821 h 128"/>
                              <a:gd name="T20" fmla="+- 0 9775 9768"/>
                              <a:gd name="T21" fmla="*/ T20 w 38"/>
                              <a:gd name="T22" fmla="+- 0 1834 1821"/>
                              <a:gd name="T23" fmla="*/ 1834 h 128"/>
                              <a:gd name="T24" fmla="+- 0 9784 9768"/>
                              <a:gd name="T25" fmla="*/ T24 w 38"/>
                              <a:gd name="T26" fmla="+- 0 1854 1821"/>
                              <a:gd name="T27" fmla="*/ 1854 h 128"/>
                              <a:gd name="T28" fmla="+- 0 9793 9768"/>
                              <a:gd name="T29" fmla="*/ T28 w 38"/>
                              <a:gd name="T30" fmla="+- 0 1870 1821"/>
                              <a:gd name="T31" fmla="*/ 1870 h 128"/>
                              <a:gd name="T32" fmla="+- 0 9803 9768"/>
                              <a:gd name="T33" fmla="*/ T32 w 38"/>
                              <a:gd name="T34" fmla="+- 0 1890 1821"/>
                              <a:gd name="T35" fmla="*/ 1890 h 128"/>
                              <a:gd name="T36" fmla="+- 0 9806 9768"/>
                              <a:gd name="T37" fmla="*/ T36 w 38"/>
                              <a:gd name="T38" fmla="+- 0 1915 1821"/>
                              <a:gd name="T39" fmla="*/ 1915 h 128"/>
                              <a:gd name="T40" fmla="+- 0 9797 9768"/>
                              <a:gd name="T41" fmla="*/ T40 w 38"/>
                              <a:gd name="T42" fmla="+- 0 1948 1821"/>
                              <a:gd name="T43" fmla="*/ 1948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 h="128">
                                <a:moveTo>
                                  <a:pt x="29" y="127"/>
                                </a:moveTo>
                                <a:lnTo>
                                  <a:pt x="1" y="57"/>
                                </a:lnTo>
                                <a:lnTo>
                                  <a:pt x="0" y="38"/>
                                </a:lnTo>
                                <a:lnTo>
                                  <a:pt x="1" y="18"/>
                                </a:lnTo>
                                <a:lnTo>
                                  <a:pt x="4" y="0"/>
                                </a:lnTo>
                                <a:lnTo>
                                  <a:pt x="7" y="13"/>
                                </a:lnTo>
                                <a:lnTo>
                                  <a:pt x="16" y="33"/>
                                </a:lnTo>
                                <a:lnTo>
                                  <a:pt x="25" y="49"/>
                                </a:lnTo>
                                <a:lnTo>
                                  <a:pt x="35" y="69"/>
                                </a:lnTo>
                                <a:lnTo>
                                  <a:pt x="38" y="94"/>
                                </a:lnTo>
                                <a:lnTo>
                                  <a:pt x="29" y="1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2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770" y="1833"/>
                            <a:ext cx="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74"/>
                        <wps:cNvSpPr>
                          <a:spLocks/>
                        </wps:cNvSpPr>
                        <wps:spPr bwMode="auto">
                          <a:xfrm>
                            <a:off x="9770" y="1833"/>
                            <a:ext cx="26" cy="116"/>
                          </a:xfrm>
                          <a:custGeom>
                            <a:avLst/>
                            <a:gdLst>
                              <a:gd name="T0" fmla="+- 0 9797 9771"/>
                              <a:gd name="T1" fmla="*/ T0 w 26"/>
                              <a:gd name="T2" fmla="+- 0 1948 1833"/>
                              <a:gd name="T3" fmla="*/ 1948 h 116"/>
                              <a:gd name="T4" fmla="+- 0 9793 9771"/>
                              <a:gd name="T5" fmla="*/ T4 w 26"/>
                              <a:gd name="T6" fmla="+- 0 1933 1833"/>
                              <a:gd name="T7" fmla="*/ 1933 h 116"/>
                              <a:gd name="T8" fmla="+- 0 9785 9771"/>
                              <a:gd name="T9" fmla="*/ T8 w 26"/>
                              <a:gd name="T10" fmla="+- 0 1897 1833"/>
                              <a:gd name="T11" fmla="*/ 1897 h 116"/>
                              <a:gd name="T12" fmla="+- 0 9776 9771"/>
                              <a:gd name="T13" fmla="*/ T12 w 26"/>
                              <a:gd name="T14" fmla="+- 0 1859 1833"/>
                              <a:gd name="T15" fmla="*/ 1859 h 116"/>
                              <a:gd name="T16" fmla="+- 0 9771 9771"/>
                              <a:gd name="T17" fmla="*/ T16 w 26"/>
                              <a:gd name="T18" fmla="+- 0 1833 1833"/>
                              <a:gd name="T19" fmla="*/ 1833 h 116"/>
                            </a:gdLst>
                            <a:ahLst/>
                            <a:cxnLst>
                              <a:cxn ang="0">
                                <a:pos x="T1" y="T3"/>
                              </a:cxn>
                              <a:cxn ang="0">
                                <a:pos x="T5" y="T7"/>
                              </a:cxn>
                              <a:cxn ang="0">
                                <a:pos x="T9" y="T11"/>
                              </a:cxn>
                              <a:cxn ang="0">
                                <a:pos x="T13" y="T15"/>
                              </a:cxn>
                              <a:cxn ang="0">
                                <a:pos x="T17" y="T19"/>
                              </a:cxn>
                            </a:cxnLst>
                            <a:rect l="0" t="0" r="r" b="b"/>
                            <a:pathLst>
                              <a:path w="26" h="116">
                                <a:moveTo>
                                  <a:pt x="26" y="115"/>
                                </a:moveTo>
                                <a:lnTo>
                                  <a:pt x="22" y="100"/>
                                </a:lnTo>
                                <a:lnTo>
                                  <a:pt x="14" y="64"/>
                                </a:lnTo>
                                <a:lnTo>
                                  <a:pt x="5" y="2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 name="Picture 2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775" y="1926"/>
                            <a:ext cx="130"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276"/>
                        <wps:cNvSpPr>
                          <a:spLocks/>
                        </wps:cNvSpPr>
                        <wps:spPr bwMode="auto">
                          <a:xfrm>
                            <a:off x="9775" y="1926"/>
                            <a:ext cx="130" cy="40"/>
                          </a:xfrm>
                          <a:custGeom>
                            <a:avLst/>
                            <a:gdLst>
                              <a:gd name="T0" fmla="+- 0 9775 9775"/>
                              <a:gd name="T1" fmla="*/ T0 w 130"/>
                              <a:gd name="T2" fmla="+- 0 1954 1926"/>
                              <a:gd name="T3" fmla="*/ 1954 h 40"/>
                              <a:gd name="T4" fmla="+- 0 9807 9775"/>
                              <a:gd name="T5" fmla="*/ T4 w 130"/>
                              <a:gd name="T6" fmla="+- 0 1936 1926"/>
                              <a:gd name="T7" fmla="*/ 1936 h 40"/>
                              <a:gd name="T8" fmla="+- 0 9841 9775"/>
                              <a:gd name="T9" fmla="*/ T8 w 130"/>
                              <a:gd name="T10" fmla="+- 0 1926 1926"/>
                              <a:gd name="T11" fmla="*/ 1926 h 40"/>
                              <a:gd name="T12" fmla="+- 0 9875 9775"/>
                              <a:gd name="T13" fmla="*/ T12 w 130"/>
                              <a:gd name="T14" fmla="+- 0 1927 1926"/>
                              <a:gd name="T15" fmla="*/ 1927 h 40"/>
                              <a:gd name="T16" fmla="+- 0 9905 9775"/>
                              <a:gd name="T17" fmla="*/ T16 w 130"/>
                              <a:gd name="T18" fmla="+- 0 1939 1926"/>
                              <a:gd name="T19" fmla="*/ 1939 h 40"/>
                              <a:gd name="T20" fmla="+- 0 9900 9775"/>
                              <a:gd name="T21" fmla="*/ T20 w 130"/>
                              <a:gd name="T22" fmla="+- 0 1940 1926"/>
                              <a:gd name="T23" fmla="*/ 1940 h 40"/>
                              <a:gd name="T24" fmla="+- 0 9889 9775"/>
                              <a:gd name="T25" fmla="*/ T24 w 130"/>
                              <a:gd name="T26" fmla="+- 0 1941 1926"/>
                              <a:gd name="T27" fmla="*/ 1941 h 40"/>
                              <a:gd name="T28" fmla="+- 0 9875 9775"/>
                              <a:gd name="T29" fmla="*/ T28 w 130"/>
                              <a:gd name="T30" fmla="+- 0 1944 1926"/>
                              <a:gd name="T31" fmla="*/ 1944 h 40"/>
                              <a:gd name="T32" fmla="+- 0 9862 9775"/>
                              <a:gd name="T33" fmla="*/ T32 w 130"/>
                              <a:gd name="T34" fmla="+- 0 1948 1926"/>
                              <a:gd name="T35" fmla="*/ 1948 h 40"/>
                              <a:gd name="T36" fmla="+- 0 9848 9775"/>
                              <a:gd name="T37" fmla="*/ T36 w 130"/>
                              <a:gd name="T38" fmla="+- 0 1954 1926"/>
                              <a:gd name="T39" fmla="*/ 1954 h 40"/>
                              <a:gd name="T40" fmla="+- 0 9833 9775"/>
                              <a:gd name="T41" fmla="*/ T40 w 130"/>
                              <a:gd name="T42" fmla="+- 0 1960 1926"/>
                              <a:gd name="T43" fmla="*/ 1960 h 40"/>
                              <a:gd name="T44" fmla="+- 0 9817 9775"/>
                              <a:gd name="T45" fmla="*/ T44 w 130"/>
                              <a:gd name="T46" fmla="+- 0 1965 1926"/>
                              <a:gd name="T47" fmla="*/ 1965 h 40"/>
                              <a:gd name="T48" fmla="+- 0 9803 9775"/>
                              <a:gd name="T49" fmla="*/ T48 w 130"/>
                              <a:gd name="T50" fmla="+- 0 1966 1926"/>
                              <a:gd name="T51" fmla="*/ 1966 h 40"/>
                              <a:gd name="T52" fmla="+- 0 9787 9775"/>
                              <a:gd name="T53" fmla="*/ T52 w 130"/>
                              <a:gd name="T54" fmla="+- 0 1964 1926"/>
                              <a:gd name="T55" fmla="*/ 1964 h 40"/>
                              <a:gd name="T56" fmla="+- 0 9775 9775"/>
                              <a:gd name="T57" fmla="*/ T56 w 130"/>
                              <a:gd name="T58" fmla="+- 0 1954 1926"/>
                              <a:gd name="T59" fmla="*/ 195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0" h="40">
                                <a:moveTo>
                                  <a:pt x="0" y="28"/>
                                </a:moveTo>
                                <a:lnTo>
                                  <a:pt x="32" y="10"/>
                                </a:lnTo>
                                <a:lnTo>
                                  <a:pt x="66" y="0"/>
                                </a:lnTo>
                                <a:lnTo>
                                  <a:pt x="100" y="1"/>
                                </a:lnTo>
                                <a:lnTo>
                                  <a:pt x="130" y="13"/>
                                </a:lnTo>
                                <a:lnTo>
                                  <a:pt x="125" y="14"/>
                                </a:lnTo>
                                <a:lnTo>
                                  <a:pt x="114" y="15"/>
                                </a:lnTo>
                                <a:lnTo>
                                  <a:pt x="100" y="18"/>
                                </a:lnTo>
                                <a:lnTo>
                                  <a:pt x="87" y="22"/>
                                </a:lnTo>
                                <a:lnTo>
                                  <a:pt x="73" y="28"/>
                                </a:lnTo>
                                <a:lnTo>
                                  <a:pt x="58" y="34"/>
                                </a:lnTo>
                                <a:lnTo>
                                  <a:pt x="42" y="39"/>
                                </a:lnTo>
                                <a:lnTo>
                                  <a:pt x="28" y="40"/>
                                </a:lnTo>
                                <a:lnTo>
                                  <a:pt x="12" y="38"/>
                                </a:lnTo>
                                <a:lnTo>
                                  <a:pt x="0" y="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Picture 2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778" y="1937"/>
                            <a:ext cx="11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Freeform 278"/>
                        <wps:cNvSpPr>
                          <a:spLocks/>
                        </wps:cNvSpPr>
                        <wps:spPr bwMode="auto">
                          <a:xfrm>
                            <a:off x="9778" y="1937"/>
                            <a:ext cx="118" cy="20"/>
                          </a:xfrm>
                          <a:custGeom>
                            <a:avLst/>
                            <a:gdLst>
                              <a:gd name="T0" fmla="+- 0 9778 9778"/>
                              <a:gd name="T1" fmla="*/ T0 w 118"/>
                              <a:gd name="T2" fmla="+- 0 1957 1937"/>
                              <a:gd name="T3" fmla="*/ 1957 h 20"/>
                              <a:gd name="T4" fmla="+- 0 9793 9778"/>
                              <a:gd name="T5" fmla="*/ T4 w 118"/>
                              <a:gd name="T6" fmla="+- 0 1953 1937"/>
                              <a:gd name="T7" fmla="*/ 1953 h 20"/>
                              <a:gd name="T8" fmla="+- 0 9827 9778"/>
                              <a:gd name="T9" fmla="*/ T8 w 118"/>
                              <a:gd name="T10" fmla="+- 0 1944 1937"/>
                              <a:gd name="T11" fmla="*/ 1944 h 20"/>
                              <a:gd name="T12" fmla="+- 0 9866 9778"/>
                              <a:gd name="T13" fmla="*/ T12 w 118"/>
                              <a:gd name="T14" fmla="+- 0 1937 1937"/>
                              <a:gd name="T15" fmla="*/ 1937 h 20"/>
                              <a:gd name="T16" fmla="+- 0 9896 9778"/>
                              <a:gd name="T17" fmla="*/ T16 w 118"/>
                              <a:gd name="T18" fmla="+- 0 1937 1937"/>
                              <a:gd name="T19" fmla="*/ 1937 h 20"/>
                            </a:gdLst>
                            <a:ahLst/>
                            <a:cxnLst>
                              <a:cxn ang="0">
                                <a:pos x="T1" y="T3"/>
                              </a:cxn>
                              <a:cxn ang="0">
                                <a:pos x="T5" y="T7"/>
                              </a:cxn>
                              <a:cxn ang="0">
                                <a:pos x="T9" y="T11"/>
                              </a:cxn>
                              <a:cxn ang="0">
                                <a:pos x="T13" y="T15"/>
                              </a:cxn>
                              <a:cxn ang="0">
                                <a:pos x="T17" y="T19"/>
                              </a:cxn>
                            </a:cxnLst>
                            <a:rect l="0" t="0" r="r" b="b"/>
                            <a:pathLst>
                              <a:path w="118" h="20">
                                <a:moveTo>
                                  <a:pt x="0" y="20"/>
                                </a:moveTo>
                                <a:lnTo>
                                  <a:pt x="15" y="16"/>
                                </a:lnTo>
                                <a:lnTo>
                                  <a:pt x="49" y="7"/>
                                </a:lnTo>
                                <a:lnTo>
                                  <a:pt x="88" y="0"/>
                                </a:lnTo>
                                <a:lnTo>
                                  <a:pt x="118"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2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730" y="1880"/>
                            <a:ext cx="47"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280"/>
                        <wps:cNvSpPr>
                          <a:spLocks/>
                        </wps:cNvSpPr>
                        <wps:spPr bwMode="auto">
                          <a:xfrm>
                            <a:off x="9730" y="1880"/>
                            <a:ext cx="47" cy="84"/>
                          </a:xfrm>
                          <a:custGeom>
                            <a:avLst/>
                            <a:gdLst>
                              <a:gd name="T0" fmla="+- 0 9776 9730"/>
                              <a:gd name="T1" fmla="*/ T0 w 47"/>
                              <a:gd name="T2" fmla="+- 0 1964 1880"/>
                              <a:gd name="T3" fmla="*/ 1964 h 84"/>
                              <a:gd name="T4" fmla="+- 0 9769 9730"/>
                              <a:gd name="T5" fmla="*/ T4 w 47"/>
                              <a:gd name="T6" fmla="+- 0 1964 1880"/>
                              <a:gd name="T7" fmla="*/ 1964 h 84"/>
                              <a:gd name="T8" fmla="+- 0 9754 9730"/>
                              <a:gd name="T9" fmla="*/ T8 w 47"/>
                              <a:gd name="T10" fmla="+- 0 1947 1880"/>
                              <a:gd name="T11" fmla="*/ 1947 h 84"/>
                              <a:gd name="T12" fmla="+- 0 9739 9730"/>
                              <a:gd name="T13" fmla="*/ T12 w 47"/>
                              <a:gd name="T14" fmla="+- 0 1918 1880"/>
                              <a:gd name="T15" fmla="*/ 1918 h 84"/>
                              <a:gd name="T16" fmla="+- 0 9730 9730"/>
                              <a:gd name="T17" fmla="*/ T16 w 47"/>
                              <a:gd name="T18" fmla="+- 0 1880 1880"/>
                              <a:gd name="T19" fmla="*/ 1880 h 84"/>
                              <a:gd name="T20" fmla="+- 0 9739 9730"/>
                              <a:gd name="T21" fmla="*/ T20 w 47"/>
                              <a:gd name="T22" fmla="+- 0 1885 1880"/>
                              <a:gd name="T23" fmla="*/ 1885 h 84"/>
                              <a:gd name="T24" fmla="+- 0 9757 9730"/>
                              <a:gd name="T25" fmla="*/ T24 w 47"/>
                              <a:gd name="T26" fmla="+- 0 1900 1880"/>
                              <a:gd name="T27" fmla="*/ 1900 h 84"/>
                              <a:gd name="T28" fmla="+- 0 9773 9730"/>
                              <a:gd name="T29" fmla="*/ T28 w 47"/>
                              <a:gd name="T30" fmla="+- 0 1926 1880"/>
                              <a:gd name="T31" fmla="*/ 1926 h 84"/>
                              <a:gd name="T32" fmla="+- 0 9776 9730"/>
                              <a:gd name="T33" fmla="*/ T32 w 47"/>
                              <a:gd name="T34" fmla="+- 0 1964 1880"/>
                              <a:gd name="T35" fmla="*/ 19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4">
                                <a:moveTo>
                                  <a:pt x="46" y="84"/>
                                </a:moveTo>
                                <a:lnTo>
                                  <a:pt x="39" y="84"/>
                                </a:lnTo>
                                <a:lnTo>
                                  <a:pt x="24" y="67"/>
                                </a:lnTo>
                                <a:lnTo>
                                  <a:pt x="9" y="38"/>
                                </a:lnTo>
                                <a:lnTo>
                                  <a:pt x="0" y="0"/>
                                </a:lnTo>
                                <a:lnTo>
                                  <a:pt x="9" y="5"/>
                                </a:lnTo>
                                <a:lnTo>
                                  <a:pt x="27" y="20"/>
                                </a:lnTo>
                                <a:lnTo>
                                  <a:pt x="43" y="46"/>
                                </a:lnTo>
                                <a:lnTo>
                                  <a:pt x="46" y="8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9733" y="1883"/>
                            <a:ext cx="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82"/>
                        <wps:cNvSpPr>
                          <a:spLocks/>
                        </wps:cNvSpPr>
                        <wps:spPr bwMode="auto">
                          <a:xfrm>
                            <a:off x="9733" y="1883"/>
                            <a:ext cx="44" cy="81"/>
                          </a:xfrm>
                          <a:custGeom>
                            <a:avLst/>
                            <a:gdLst>
                              <a:gd name="T0" fmla="+- 0 9776 9733"/>
                              <a:gd name="T1" fmla="*/ T0 w 44"/>
                              <a:gd name="T2" fmla="+- 0 1964 1884"/>
                              <a:gd name="T3" fmla="*/ 1964 h 81"/>
                              <a:gd name="T4" fmla="+- 0 9772 9733"/>
                              <a:gd name="T5" fmla="*/ T4 w 44"/>
                              <a:gd name="T6" fmla="+- 0 1954 1884"/>
                              <a:gd name="T7" fmla="*/ 1954 h 81"/>
                              <a:gd name="T8" fmla="+- 0 9761 9733"/>
                              <a:gd name="T9" fmla="*/ T8 w 44"/>
                              <a:gd name="T10" fmla="+- 0 1931 1884"/>
                              <a:gd name="T11" fmla="*/ 1931 h 81"/>
                              <a:gd name="T12" fmla="+- 0 9747 9733"/>
                              <a:gd name="T13" fmla="*/ T12 w 44"/>
                              <a:gd name="T14" fmla="+- 0 1904 1884"/>
                              <a:gd name="T15" fmla="*/ 1904 h 81"/>
                              <a:gd name="T16" fmla="+- 0 9733 9733"/>
                              <a:gd name="T17" fmla="*/ T16 w 44"/>
                              <a:gd name="T18" fmla="+- 0 1884 1884"/>
                              <a:gd name="T19" fmla="*/ 1884 h 81"/>
                            </a:gdLst>
                            <a:ahLst/>
                            <a:cxnLst>
                              <a:cxn ang="0">
                                <a:pos x="T1" y="T3"/>
                              </a:cxn>
                              <a:cxn ang="0">
                                <a:pos x="T5" y="T7"/>
                              </a:cxn>
                              <a:cxn ang="0">
                                <a:pos x="T9" y="T11"/>
                              </a:cxn>
                              <a:cxn ang="0">
                                <a:pos x="T13" y="T15"/>
                              </a:cxn>
                              <a:cxn ang="0">
                                <a:pos x="T17" y="T19"/>
                              </a:cxn>
                            </a:cxnLst>
                            <a:rect l="0" t="0" r="r" b="b"/>
                            <a:pathLst>
                              <a:path w="44" h="81">
                                <a:moveTo>
                                  <a:pt x="43" y="80"/>
                                </a:moveTo>
                                <a:lnTo>
                                  <a:pt x="39" y="70"/>
                                </a:lnTo>
                                <a:lnTo>
                                  <a:pt x="28" y="47"/>
                                </a:lnTo>
                                <a:lnTo>
                                  <a:pt x="14" y="20"/>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2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9739" y="1953"/>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AutoShape 284"/>
                        <wps:cNvSpPr>
                          <a:spLocks/>
                        </wps:cNvSpPr>
                        <wps:spPr bwMode="auto">
                          <a:xfrm>
                            <a:off x="9739" y="1953"/>
                            <a:ext cx="116" cy="41"/>
                          </a:xfrm>
                          <a:custGeom>
                            <a:avLst/>
                            <a:gdLst>
                              <a:gd name="T0" fmla="+- 0 9739 9739"/>
                              <a:gd name="T1" fmla="*/ T0 w 116"/>
                              <a:gd name="T2" fmla="+- 0 1994 1954"/>
                              <a:gd name="T3" fmla="*/ 1994 h 41"/>
                              <a:gd name="T4" fmla="+- 0 9741 9739"/>
                              <a:gd name="T5" fmla="*/ T4 w 116"/>
                              <a:gd name="T6" fmla="+- 0 1988 1954"/>
                              <a:gd name="T7" fmla="*/ 1988 h 41"/>
                              <a:gd name="T8" fmla="+- 0 9766 9739"/>
                              <a:gd name="T9" fmla="*/ T8 w 116"/>
                              <a:gd name="T10" fmla="+- 0 1966 1954"/>
                              <a:gd name="T11" fmla="*/ 1966 h 41"/>
                              <a:gd name="T12" fmla="+- 0 9806 9739"/>
                              <a:gd name="T13" fmla="*/ T12 w 116"/>
                              <a:gd name="T14" fmla="+- 0 1954 1954"/>
                              <a:gd name="T15" fmla="*/ 1954 h 41"/>
                              <a:gd name="T16" fmla="+- 0 9855 9739"/>
                              <a:gd name="T17" fmla="*/ T16 w 116"/>
                              <a:gd name="T18" fmla="+- 0 1977 1954"/>
                              <a:gd name="T19" fmla="*/ 1977 h 41"/>
                              <a:gd name="T20" fmla="+- 0 9855 9739"/>
                              <a:gd name="T21" fmla="*/ T20 w 116"/>
                              <a:gd name="T22" fmla="+- 0 1977 1954"/>
                              <a:gd name="T23" fmla="*/ 1977 h 41"/>
                              <a:gd name="T24" fmla="+- 0 9852 9739"/>
                              <a:gd name="T25" fmla="*/ T24 w 116"/>
                              <a:gd name="T26" fmla="+- 0 1984 1954"/>
                              <a:gd name="T27" fmla="*/ 1984 h 41"/>
                              <a:gd name="T28" fmla="+- 0 9839 9739"/>
                              <a:gd name="T29" fmla="*/ T28 w 116"/>
                              <a:gd name="T30" fmla="+- 0 1984 1954"/>
                              <a:gd name="T31" fmla="*/ 1984 h 41"/>
                              <a:gd name="T32" fmla="+- 0 9830 9739"/>
                              <a:gd name="T33" fmla="*/ T32 w 116"/>
                              <a:gd name="T34" fmla="+- 0 1984 1954"/>
                              <a:gd name="T35" fmla="*/ 1984 h 41"/>
                              <a:gd name="T36" fmla="+- 0 9822 9739"/>
                              <a:gd name="T37" fmla="*/ T36 w 116"/>
                              <a:gd name="T38" fmla="+- 0 1985 1954"/>
                              <a:gd name="T39" fmla="*/ 1985 h 41"/>
                              <a:gd name="T40" fmla="+- 0 9812 9739"/>
                              <a:gd name="T41" fmla="*/ T40 w 116"/>
                              <a:gd name="T42" fmla="+- 0 1985 1954"/>
                              <a:gd name="T43" fmla="*/ 1985 h 41"/>
                              <a:gd name="T44" fmla="+- 0 9800 9739"/>
                              <a:gd name="T45" fmla="*/ T44 w 116"/>
                              <a:gd name="T46" fmla="+- 0 1982 1954"/>
                              <a:gd name="T47" fmla="*/ 1982 h 41"/>
                              <a:gd name="T48" fmla="+- 0 9785 9739"/>
                              <a:gd name="T49" fmla="*/ T48 w 116"/>
                              <a:gd name="T50" fmla="+- 0 1978 1954"/>
                              <a:gd name="T51" fmla="*/ 1978 h 41"/>
                              <a:gd name="T52" fmla="+- 0 9770 9739"/>
                              <a:gd name="T53" fmla="*/ T52 w 116"/>
                              <a:gd name="T54" fmla="+- 0 1979 1954"/>
                              <a:gd name="T55" fmla="*/ 1979 h 41"/>
                              <a:gd name="T56" fmla="+- 0 9755 9739"/>
                              <a:gd name="T57" fmla="*/ T56 w 116"/>
                              <a:gd name="T58" fmla="+- 0 1984 1954"/>
                              <a:gd name="T59" fmla="*/ 1984 h 41"/>
                              <a:gd name="T60" fmla="+- 0 9739 9739"/>
                              <a:gd name="T61" fmla="*/ T60 w 116"/>
                              <a:gd name="T62" fmla="+- 0 1994 1954"/>
                              <a:gd name="T63" fmla="*/ 1994 h 41"/>
                              <a:gd name="T64" fmla="+- 0 9748 9739"/>
                              <a:gd name="T65" fmla="*/ T64 w 116"/>
                              <a:gd name="T66" fmla="+- 0 1985 1954"/>
                              <a:gd name="T67" fmla="*/ 1985 h 41"/>
                              <a:gd name="T68" fmla="+- 0 9756 9739"/>
                              <a:gd name="T69" fmla="*/ T68 w 116"/>
                              <a:gd name="T70" fmla="+- 0 1981 1954"/>
                              <a:gd name="T71" fmla="*/ 1981 h 41"/>
                              <a:gd name="T72" fmla="+- 0 9779 9739"/>
                              <a:gd name="T73" fmla="*/ T72 w 116"/>
                              <a:gd name="T74" fmla="+- 0 1973 1954"/>
                              <a:gd name="T75" fmla="*/ 1973 h 41"/>
                              <a:gd name="T76" fmla="+- 0 9812 9739"/>
                              <a:gd name="T77" fmla="*/ T76 w 116"/>
                              <a:gd name="T78" fmla="+- 0 1970 1954"/>
                              <a:gd name="T79" fmla="*/ 1970 h 41"/>
                              <a:gd name="T80" fmla="+- 0 9852 9739"/>
                              <a:gd name="T81" fmla="*/ T80 w 116"/>
                              <a:gd name="T82" fmla="+- 0 1980 1954"/>
                              <a:gd name="T83" fmla="*/ 1980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6" h="41">
                                <a:moveTo>
                                  <a:pt x="0" y="40"/>
                                </a:moveTo>
                                <a:lnTo>
                                  <a:pt x="2" y="34"/>
                                </a:lnTo>
                                <a:lnTo>
                                  <a:pt x="27" y="12"/>
                                </a:lnTo>
                                <a:lnTo>
                                  <a:pt x="67" y="0"/>
                                </a:lnTo>
                                <a:lnTo>
                                  <a:pt x="116" y="23"/>
                                </a:lnTo>
                                <a:lnTo>
                                  <a:pt x="113" y="30"/>
                                </a:lnTo>
                                <a:lnTo>
                                  <a:pt x="100" y="30"/>
                                </a:lnTo>
                                <a:lnTo>
                                  <a:pt x="91" y="30"/>
                                </a:lnTo>
                                <a:lnTo>
                                  <a:pt x="83" y="31"/>
                                </a:lnTo>
                                <a:lnTo>
                                  <a:pt x="73" y="31"/>
                                </a:lnTo>
                                <a:lnTo>
                                  <a:pt x="61" y="28"/>
                                </a:lnTo>
                                <a:lnTo>
                                  <a:pt x="46" y="24"/>
                                </a:lnTo>
                                <a:lnTo>
                                  <a:pt x="31" y="25"/>
                                </a:lnTo>
                                <a:lnTo>
                                  <a:pt x="16" y="30"/>
                                </a:lnTo>
                                <a:lnTo>
                                  <a:pt x="0" y="40"/>
                                </a:lnTo>
                                <a:close/>
                                <a:moveTo>
                                  <a:pt x="9" y="31"/>
                                </a:moveTo>
                                <a:lnTo>
                                  <a:pt x="17" y="27"/>
                                </a:lnTo>
                                <a:lnTo>
                                  <a:pt x="40" y="19"/>
                                </a:lnTo>
                                <a:lnTo>
                                  <a:pt x="73" y="16"/>
                                </a:lnTo>
                                <a:lnTo>
                                  <a:pt x="113" y="2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2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9815" y="1887"/>
                            <a:ext cx="161"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286"/>
                        <wps:cNvSpPr>
                          <a:spLocks/>
                        </wps:cNvSpPr>
                        <wps:spPr bwMode="auto">
                          <a:xfrm>
                            <a:off x="9815" y="1887"/>
                            <a:ext cx="161" cy="38"/>
                          </a:xfrm>
                          <a:custGeom>
                            <a:avLst/>
                            <a:gdLst>
                              <a:gd name="T0" fmla="+- 0 9816 9816"/>
                              <a:gd name="T1" fmla="*/ T0 w 161"/>
                              <a:gd name="T2" fmla="+- 0 1925 1888"/>
                              <a:gd name="T3" fmla="*/ 1925 h 38"/>
                              <a:gd name="T4" fmla="+- 0 9827 9816"/>
                              <a:gd name="T5" fmla="*/ T4 w 161"/>
                              <a:gd name="T6" fmla="+- 0 1915 1888"/>
                              <a:gd name="T7" fmla="*/ 1915 h 38"/>
                              <a:gd name="T8" fmla="+- 0 9834 9816"/>
                              <a:gd name="T9" fmla="*/ T8 w 161"/>
                              <a:gd name="T10" fmla="+- 0 1908 1888"/>
                              <a:gd name="T11" fmla="*/ 1908 h 38"/>
                              <a:gd name="T12" fmla="+- 0 9844 9816"/>
                              <a:gd name="T13" fmla="*/ T12 w 161"/>
                              <a:gd name="T14" fmla="+- 0 1903 1888"/>
                              <a:gd name="T15" fmla="*/ 1903 h 38"/>
                              <a:gd name="T16" fmla="+- 0 9868 9816"/>
                              <a:gd name="T17" fmla="*/ T16 w 161"/>
                              <a:gd name="T18" fmla="+- 0 1895 1888"/>
                              <a:gd name="T19" fmla="*/ 1895 h 38"/>
                              <a:gd name="T20" fmla="+- 0 9900 9816"/>
                              <a:gd name="T21" fmla="*/ T20 w 161"/>
                              <a:gd name="T22" fmla="+- 0 1889 1888"/>
                              <a:gd name="T23" fmla="*/ 1889 h 38"/>
                              <a:gd name="T24" fmla="+- 0 9929 9816"/>
                              <a:gd name="T25" fmla="*/ T24 w 161"/>
                              <a:gd name="T26" fmla="+- 0 1888 1888"/>
                              <a:gd name="T27" fmla="*/ 1888 h 38"/>
                              <a:gd name="T28" fmla="+- 0 9954 9816"/>
                              <a:gd name="T29" fmla="*/ T28 w 161"/>
                              <a:gd name="T30" fmla="+- 0 1892 1888"/>
                              <a:gd name="T31" fmla="*/ 1892 h 38"/>
                              <a:gd name="T32" fmla="+- 0 9976 9816"/>
                              <a:gd name="T33" fmla="*/ T32 w 161"/>
                              <a:gd name="T34" fmla="+- 0 1902 1888"/>
                              <a:gd name="T35" fmla="*/ 1902 h 38"/>
                              <a:gd name="T36" fmla="+- 0 9973 9816"/>
                              <a:gd name="T37" fmla="*/ T36 w 161"/>
                              <a:gd name="T38" fmla="+- 0 1902 1888"/>
                              <a:gd name="T39" fmla="*/ 1902 h 38"/>
                              <a:gd name="T40" fmla="+- 0 9964 9816"/>
                              <a:gd name="T41" fmla="*/ T40 w 161"/>
                              <a:gd name="T42" fmla="+- 0 1903 1888"/>
                              <a:gd name="T43" fmla="*/ 1903 h 38"/>
                              <a:gd name="T44" fmla="+- 0 9951 9816"/>
                              <a:gd name="T45" fmla="*/ T44 w 161"/>
                              <a:gd name="T46" fmla="+- 0 1905 1888"/>
                              <a:gd name="T47" fmla="*/ 1905 h 38"/>
                              <a:gd name="T48" fmla="+- 0 9935 9816"/>
                              <a:gd name="T49" fmla="*/ T48 w 161"/>
                              <a:gd name="T50" fmla="+- 0 1909 1888"/>
                              <a:gd name="T51" fmla="*/ 1909 h 38"/>
                              <a:gd name="T52" fmla="+- 0 9918 9816"/>
                              <a:gd name="T53" fmla="*/ T52 w 161"/>
                              <a:gd name="T54" fmla="+- 0 1915 1888"/>
                              <a:gd name="T55" fmla="*/ 1915 h 38"/>
                              <a:gd name="T56" fmla="+- 0 9900 9816"/>
                              <a:gd name="T57" fmla="*/ T56 w 161"/>
                              <a:gd name="T58" fmla="+- 0 1920 1888"/>
                              <a:gd name="T59" fmla="*/ 1920 h 38"/>
                              <a:gd name="T60" fmla="+- 0 9881 9816"/>
                              <a:gd name="T61" fmla="*/ T60 w 161"/>
                              <a:gd name="T62" fmla="+- 0 1924 1888"/>
                              <a:gd name="T63" fmla="*/ 1924 h 38"/>
                              <a:gd name="T64" fmla="+- 0 9863 9816"/>
                              <a:gd name="T65" fmla="*/ T64 w 161"/>
                              <a:gd name="T66" fmla="+- 0 1924 1888"/>
                              <a:gd name="T67" fmla="*/ 1924 h 38"/>
                              <a:gd name="T68" fmla="+- 0 9845 9816"/>
                              <a:gd name="T69" fmla="*/ T68 w 161"/>
                              <a:gd name="T70" fmla="+- 0 1922 1888"/>
                              <a:gd name="T71" fmla="*/ 1922 h 38"/>
                              <a:gd name="T72" fmla="+- 0 9830 9816"/>
                              <a:gd name="T73" fmla="*/ T72 w 161"/>
                              <a:gd name="T74" fmla="+- 0 1923 1888"/>
                              <a:gd name="T75" fmla="*/ 1923 h 38"/>
                              <a:gd name="T76" fmla="+- 0 9820 9816"/>
                              <a:gd name="T77" fmla="*/ T76 w 161"/>
                              <a:gd name="T78" fmla="+- 0 1924 1888"/>
                              <a:gd name="T79" fmla="*/ 1924 h 38"/>
                              <a:gd name="T80" fmla="+- 0 9816 9816"/>
                              <a:gd name="T81" fmla="*/ T80 w 161"/>
                              <a:gd name="T82" fmla="+- 0 1925 1888"/>
                              <a:gd name="T83" fmla="*/ 1925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1" h="38">
                                <a:moveTo>
                                  <a:pt x="0" y="37"/>
                                </a:moveTo>
                                <a:lnTo>
                                  <a:pt x="11" y="27"/>
                                </a:lnTo>
                                <a:lnTo>
                                  <a:pt x="18" y="20"/>
                                </a:lnTo>
                                <a:lnTo>
                                  <a:pt x="28" y="15"/>
                                </a:lnTo>
                                <a:lnTo>
                                  <a:pt x="52" y="7"/>
                                </a:lnTo>
                                <a:lnTo>
                                  <a:pt x="84" y="1"/>
                                </a:lnTo>
                                <a:lnTo>
                                  <a:pt x="113" y="0"/>
                                </a:lnTo>
                                <a:lnTo>
                                  <a:pt x="138" y="4"/>
                                </a:lnTo>
                                <a:lnTo>
                                  <a:pt x="160" y="14"/>
                                </a:lnTo>
                                <a:lnTo>
                                  <a:pt x="157" y="14"/>
                                </a:lnTo>
                                <a:lnTo>
                                  <a:pt x="148" y="15"/>
                                </a:lnTo>
                                <a:lnTo>
                                  <a:pt x="135" y="17"/>
                                </a:lnTo>
                                <a:lnTo>
                                  <a:pt x="119" y="21"/>
                                </a:lnTo>
                                <a:lnTo>
                                  <a:pt x="102" y="27"/>
                                </a:lnTo>
                                <a:lnTo>
                                  <a:pt x="84" y="32"/>
                                </a:lnTo>
                                <a:lnTo>
                                  <a:pt x="65" y="36"/>
                                </a:lnTo>
                                <a:lnTo>
                                  <a:pt x="47" y="36"/>
                                </a:lnTo>
                                <a:lnTo>
                                  <a:pt x="29" y="34"/>
                                </a:lnTo>
                                <a:lnTo>
                                  <a:pt x="14" y="35"/>
                                </a:lnTo>
                                <a:lnTo>
                                  <a:pt x="4" y="36"/>
                                </a:lnTo>
                                <a:lnTo>
                                  <a:pt x="0"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2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9825" y="1899"/>
                            <a:ext cx="13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288"/>
                        <wps:cNvSpPr>
                          <a:spLocks/>
                        </wps:cNvSpPr>
                        <wps:spPr bwMode="auto">
                          <a:xfrm>
                            <a:off x="9825" y="1899"/>
                            <a:ext cx="137" cy="20"/>
                          </a:xfrm>
                          <a:custGeom>
                            <a:avLst/>
                            <a:gdLst>
                              <a:gd name="T0" fmla="+- 0 9826 9826"/>
                              <a:gd name="T1" fmla="*/ T0 w 137"/>
                              <a:gd name="T2" fmla="+- 0 1919 1899"/>
                              <a:gd name="T3" fmla="*/ 1919 h 20"/>
                              <a:gd name="T4" fmla="+- 0 9842 9826"/>
                              <a:gd name="T5" fmla="*/ T4 w 137"/>
                              <a:gd name="T6" fmla="+- 0 1916 1899"/>
                              <a:gd name="T7" fmla="*/ 1916 h 20"/>
                              <a:gd name="T8" fmla="+- 0 9880 9826"/>
                              <a:gd name="T9" fmla="*/ T8 w 137"/>
                              <a:gd name="T10" fmla="+- 0 1907 1899"/>
                              <a:gd name="T11" fmla="*/ 1907 h 20"/>
                              <a:gd name="T12" fmla="+- 0 9925 9826"/>
                              <a:gd name="T13" fmla="*/ T12 w 137"/>
                              <a:gd name="T14" fmla="+- 0 1900 1899"/>
                              <a:gd name="T15" fmla="*/ 1900 h 20"/>
                              <a:gd name="T16" fmla="+- 0 9962 9826"/>
                              <a:gd name="T17" fmla="*/ T16 w 137"/>
                              <a:gd name="T18" fmla="+- 0 1899 1899"/>
                              <a:gd name="T19" fmla="*/ 1899 h 20"/>
                            </a:gdLst>
                            <a:ahLst/>
                            <a:cxnLst>
                              <a:cxn ang="0">
                                <a:pos x="T1" y="T3"/>
                              </a:cxn>
                              <a:cxn ang="0">
                                <a:pos x="T5" y="T7"/>
                              </a:cxn>
                              <a:cxn ang="0">
                                <a:pos x="T9" y="T11"/>
                              </a:cxn>
                              <a:cxn ang="0">
                                <a:pos x="T13" y="T15"/>
                              </a:cxn>
                              <a:cxn ang="0">
                                <a:pos x="T17" y="T19"/>
                              </a:cxn>
                            </a:cxnLst>
                            <a:rect l="0" t="0" r="r" b="b"/>
                            <a:pathLst>
                              <a:path w="137" h="20">
                                <a:moveTo>
                                  <a:pt x="0" y="20"/>
                                </a:moveTo>
                                <a:lnTo>
                                  <a:pt x="16" y="17"/>
                                </a:lnTo>
                                <a:lnTo>
                                  <a:pt x="54" y="8"/>
                                </a:lnTo>
                                <a:lnTo>
                                  <a:pt x="99" y="1"/>
                                </a:lnTo>
                                <a:lnTo>
                                  <a:pt x="136"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 name="Picture 2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9831" y="1825"/>
                            <a:ext cx="23"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290"/>
                        <wps:cNvSpPr>
                          <a:spLocks/>
                        </wps:cNvSpPr>
                        <wps:spPr bwMode="auto">
                          <a:xfrm>
                            <a:off x="9831" y="1825"/>
                            <a:ext cx="23" cy="68"/>
                          </a:xfrm>
                          <a:custGeom>
                            <a:avLst/>
                            <a:gdLst>
                              <a:gd name="T0" fmla="+- 0 9843 9831"/>
                              <a:gd name="T1" fmla="*/ T0 w 23"/>
                              <a:gd name="T2" fmla="+- 0 1893 1826"/>
                              <a:gd name="T3" fmla="*/ 1893 h 68"/>
                              <a:gd name="T4" fmla="+- 0 9838 9831"/>
                              <a:gd name="T5" fmla="*/ T4 w 23"/>
                              <a:gd name="T6" fmla="+- 0 1890 1826"/>
                              <a:gd name="T7" fmla="*/ 1890 h 68"/>
                              <a:gd name="T8" fmla="+- 0 9833 9831"/>
                              <a:gd name="T9" fmla="*/ T8 w 23"/>
                              <a:gd name="T10" fmla="+- 0 1873 1826"/>
                              <a:gd name="T11" fmla="*/ 1873 h 68"/>
                              <a:gd name="T12" fmla="+- 0 9831 9831"/>
                              <a:gd name="T13" fmla="*/ T12 w 23"/>
                              <a:gd name="T14" fmla="+- 0 1849 1826"/>
                              <a:gd name="T15" fmla="*/ 1849 h 68"/>
                              <a:gd name="T16" fmla="+- 0 9836 9831"/>
                              <a:gd name="T17" fmla="*/ T16 w 23"/>
                              <a:gd name="T18" fmla="+- 0 1826 1826"/>
                              <a:gd name="T19" fmla="*/ 1826 h 68"/>
                              <a:gd name="T20" fmla="+- 0 9841 9831"/>
                              <a:gd name="T21" fmla="*/ T20 w 23"/>
                              <a:gd name="T22" fmla="+- 0 1830 1826"/>
                              <a:gd name="T23" fmla="*/ 1830 h 68"/>
                              <a:gd name="T24" fmla="+- 0 9850 9831"/>
                              <a:gd name="T25" fmla="*/ T24 w 23"/>
                              <a:gd name="T26" fmla="+- 0 1842 1826"/>
                              <a:gd name="T27" fmla="*/ 1842 h 68"/>
                              <a:gd name="T28" fmla="+- 0 9854 9831"/>
                              <a:gd name="T29" fmla="*/ T28 w 23"/>
                              <a:gd name="T30" fmla="+- 0 1863 1826"/>
                              <a:gd name="T31" fmla="*/ 1863 h 68"/>
                              <a:gd name="T32" fmla="+- 0 9843 9831"/>
                              <a:gd name="T33" fmla="*/ T32 w 23"/>
                              <a:gd name="T34" fmla="+- 0 1893 1826"/>
                              <a:gd name="T35" fmla="*/ 189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68">
                                <a:moveTo>
                                  <a:pt x="12" y="67"/>
                                </a:moveTo>
                                <a:lnTo>
                                  <a:pt x="7" y="64"/>
                                </a:lnTo>
                                <a:lnTo>
                                  <a:pt x="2" y="47"/>
                                </a:lnTo>
                                <a:lnTo>
                                  <a:pt x="0" y="23"/>
                                </a:lnTo>
                                <a:lnTo>
                                  <a:pt x="5" y="0"/>
                                </a:lnTo>
                                <a:lnTo>
                                  <a:pt x="10" y="4"/>
                                </a:lnTo>
                                <a:lnTo>
                                  <a:pt x="19" y="16"/>
                                </a:lnTo>
                                <a:lnTo>
                                  <a:pt x="23" y="37"/>
                                </a:lnTo>
                                <a:lnTo>
                                  <a:pt x="12" y="6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291"/>
                        <wps:cNvSpPr>
                          <a:spLocks/>
                        </wps:cNvSpPr>
                        <wps:spPr bwMode="auto">
                          <a:xfrm>
                            <a:off x="9835" y="1833"/>
                            <a:ext cx="7" cy="50"/>
                          </a:xfrm>
                          <a:custGeom>
                            <a:avLst/>
                            <a:gdLst>
                              <a:gd name="T0" fmla="+- 0 9841 9835"/>
                              <a:gd name="T1" fmla="*/ T0 w 7"/>
                              <a:gd name="T2" fmla="+- 0 1883 1833"/>
                              <a:gd name="T3" fmla="*/ 1883 h 50"/>
                              <a:gd name="T4" fmla="+- 0 9841 9835"/>
                              <a:gd name="T5" fmla="*/ T4 w 7"/>
                              <a:gd name="T6" fmla="+- 0 1878 1833"/>
                              <a:gd name="T7" fmla="*/ 1878 h 50"/>
                              <a:gd name="T8" fmla="+- 0 9839 9835"/>
                              <a:gd name="T9" fmla="*/ T8 w 7"/>
                              <a:gd name="T10" fmla="+- 0 1865 1833"/>
                              <a:gd name="T11" fmla="*/ 1865 h 50"/>
                              <a:gd name="T12" fmla="+- 0 9837 9835"/>
                              <a:gd name="T13" fmla="*/ T12 w 7"/>
                              <a:gd name="T14" fmla="+- 0 1849 1833"/>
                              <a:gd name="T15" fmla="*/ 1849 h 50"/>
                              <a:gd name="T16" fmla="+- 0 9835 9835"/>
                              <a:gd name="T17" fmla="*/ T16 w 7"/>
                              <a:gd name="T18" fmla="+- 0 1833 1833"/>
                              <a:gd name="T19" fmla="*/ 1833 h 50"/>
                            </a:gdLst>
                            <a:ahLst/>
                            <a:cxnLst>
                              <a:cxn ang="0">
                                <a:pos x="T1" y="T3"/>
                              </a:cxn>
                              <a:cxn ang="0">
                                <a:pos x="T5" y="T7"/>
                              </a:cxn>
                              <a:cxn ang="0">
                                <a:pos x="T9" y="T11"/>
                              </a:cxn>
                              <a:cxn ang="0">
                                <a:pos x="T13" y="T15"/>
                              </a:cxn>
                              <a:cxn ang="0">
                                <a:pos x="T17" y="T19"/>
                              </a:cxn>
                            </a:cxnLst>
                            <a:rect l="0" t="0" r="r" b="b"/>
                            <a:pathLst>
                              <a:path w="7" h="50">
                                <a:moveTo>
                                  <a:pt x="6" y="50"/>
                                </a:moveTo>
                                <a:lnTo>
                                  <a:pt x="6" y="45"/>
                                </a:lnTo>
                                <a:lnTo>
                                  <a:pt x="4" y="32"/>
                                </a:lnTo>
                                <a:lnTo>
                                  <a:pt x="2" y="16"/>
                                </a:lnTo>
                                <a:lnTo>
                                  <a:pt x="0" y="0"/>
                                </a:lnTo>
                              </a:path>
                            </a:pathLst>
                          </a:custGeom>
                          <a:noFill/>
                          <a:ln w="75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2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9881" y="1823"/>
                            <a:ext cx="139" cy="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Freeform 293"/>
                        <wps:cNvSpPr>
                          <a:spLocks/>
                        </wps:cNvSpPr>
                        <wps:spPr bwMode="auto">
                          <a:xfrm>
                            <a:off x="9881" y="1823"/>
                            <a:ext cx="139" cy="62"/>
                          </a:xfrm>
                          <a:custGeom>
                            <a:avLst/>
                            <a:gdLst>
                              <a:gd name="T0" fmla="+- 0 9882 9882"/>
                              <a:gd name="T1" fmla="*/ T0 w 139"/>
                              <a:gd name="T2" fmla="+- 0 1847 1823"/>
                              <a:gd name="T3" fmla="*/ 1847 h 62"/>
                              <a:gd name="T4" fmla="+- 0 9894 9882"/>
                              <a:gd name="T5" fmla="*/ T4 w 139"/>
                              <a:gd name="T6" fmla="+- 0 1838 1823"/>
                              <a:gd name="T7" fmla="*/ 1838 h 62"/>
                              <a:gd name="T8" fmla="+- 0 9908 9882"/>
                              <a:gd name="T9" fmla="*/ T8 w 139"/>
                              <a:gd name="T10" fmla="+- 0 1831 1823"/>
                              <a:gd name="T11" fmla="*/ 1831 h 62"/>
                              <a:gd name="T12" fmla="+- 0 9923 9882"/>
                              <a:gd name="T13" fmla="*/ T12 w 139"/>
                              <a:gd name="T14" fmla="+- 0 1827 1823"/>
                              <a:gd name="T15" fmla="*/ 1827 h 62"/>
                              <a:gd name="T16" fmla="+- 0 9941 9882"/>
                              <a:gd name="T17" fmla="*/ T16 w 139"/>
                              <a:gd name="T18" fmla="+- 0 1823 1823"/>
                              <a:gd name="T19" fmla="*/ 1823 h 62"/>
                              <a:gd name="T20" fmla="+- 0 9961 9882"/>
                              <a:gd name="T21" fmla="*/ T20 w 139"/>
                              <a:gd name="T22" fmla="+- 0 1826 1823"/>
                              <a:gd name="T23" fmla="*/ 1826 h 62"/>
                              <a:gd name="T24" fmla="+- 0 9984 9882"/>
                              <a:gd name="T25" fmla="*/ T24 w 139"/>
                              <a:gd name="T26" fmla="+- 0 1839 1823"/>
                              <a:gd name="T27" fmla="*/ 1839 h 62"/>
                              <a:gd name="T28" fmla="+- 0 10005 9882"/>
                              <a:gd name="T29" fmla="*/ T28 w 139"/>
                              <a:gd name="T30" fmla="+- 0 1859 1823"/>
                              <a:gd name="T31" fmla="*/ 1859 h 62"/>
                              <a:gd name="T32" fmla="+- 0 10020 9882"/>
                              <a:gd name="T33" fmla="*/ T32 w 139"/>
                              <a:gd name="T34" fmla="+- 0 1885 1823"/>
                              <a:gd name="T35" fmla="*/ 1885 h 62"/>
                              <a:gd name="T36" fmla="+- 0 10012 9882"/>
                              <a:gd name="T37" fmla="*/ T36 w 139"/>
                              <a:gd name="T38" fmla="+- 0 1883 1823"/>
                              <a:gd name="T39" fmla="*/ 1883 h 62"/>
                              <a:gd name="T40" fmla="+- 0 9992 9882"/>
                              <a:gd name="T41" fmla="*/ T40 w 139"/>
                              <a:gd name="T42" fmla="+- 0 1879 1823"/>
                              <a:gd name="T43" fmla="*/ 1879 h 62"/>
                              <a:gd name="T44" fmla="+- 0 9969 9882"/>
                              <a:gd name="T45" fmla="*/ T44 w 139"/>
                              <a:gd name="T46" fmla="+- 0 1871 1823"/>
                              <a:gd name="T47" fmla="*/ 1871 h 62"/>
                              <a:gd name="T48" fmla="+- 0 9951 9882"/>
                              <a:gd name="T49" fmla="*/ T48 w 139"/>
                              <a:gd name="T50" fmla="+- 0 1860 1823"/>
                              <a:gd name="T51" fmla="*/ 1860 h 62"/>
                              <a:gd name="T52" fmla="+- 0 9937 9882"/>
                              <a:gd name="T53" fmla="*/ T52 w 139"/>
                              <a:gd name="T54" fmla="+- 0 1848 1823"/>
                              <a:gd name="T55" fmla="*/ 1848 h 62"/>
                              <a:gd name="T56" fmla="+- 0 9920 9882"/>
                              <a:gd name="T57" fmla="*/ T56 w 139"/>
                              <a:gd name="T58" fmla="+- 0 1840 1823"/>
                              <a:gd name="T59" fmla="*/ 1840 h 62"/>
                              <a:gd name="T60" fmla="+- 0 9901 9882"/>
                              <a:gd name="T61" fmla="*/ T60 w 139"/>
                              <a:gd name="T62" fmla="+- 0 1839 1823"/>
                              <a:gd name="T63" fmla="*/ 1839 h 62"/>
                              <a:gd name="T64" fmla="+- 0 9882 9882"/>
                              <a:gd name="T65" fmla="*/ T64 w 139"/>
                              <a:gd name="T66" fmla="+- 0 1847 1823"/>
                              <a:gd name="T67" fmla="*/ 18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9" h="62">
                                <a:moveTo>
                                  <a:pt x="0" y="24"/>
                                </a:moveTo>
                                <a:lnTo>
                                  <a:pt x="12" y="15"/>
                                </a:lnTo>
                                <a:lnTo>
                                  <a:pt x="26" y="8"/>
                                </a:lnTo>
                                <a:lnTo>
                                  <a:pt x="41" y="4"/>
                                </a:lnTo>
                                <a:lnTo>
                                  <a:pt x="59" y="0"/>
                                </a:lnTo>
                                <a:lnTo>
                                  <a:pt x="79" y="3"/>
                                </a:lnTo>
                                <a:lnTo>
                                  <a:pt x="102" y="16"/>
                                </a:lnTo>
                                <a:lnTo>
                                  <a:pt x="123" y="36"/>
                                </a:lnTo>
                                <a:lnTo>
                                  <a:pt x="138" y="62"/>
                                </a:lnTo>
                                <a:lnTo>
                                  <a:pt x="130" y="60"/>
                                </a:lnTo>
                                <a:lnTo>
                                  <a:pt x="110" y="56"/>
                                </a:lnTo>
                                <a:lnTo>
                                  <a:pt x="87" y="48"/>
                                </a:lnTo>
                                <a:lnTo>
                                  <a:pt x="69" y="37"/>
                                </a:lnTo>
                                <a:lnTo>
                                  <a:pt x="55" y="25"/>
                                </a:lnTo>
                                <a:lnTo>
                                  <a:pt x="38" y="17"/>
                                </a:lnTo>
                                <a:lnTo>
                                  <a:pt x="19" y="16"/>
                                </a:lnTo>
                                <a:lnTo>
                                  <a:pt x="0" y="2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Picture 2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9898" y="1834"/>
                            <a:ext cx="8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Freeform 295"/>
                        <wps:cNvSpPr>
                          <a:spLocks/>
                        </wps:cNvSpPr>
                        <wps:spPr bwMode="auto">
                          <a:xfrm>
                            <a:off x="9898" y="1834"/>
                            <a:ext cx="82" cy="22"/>
                          </a:xfrm>
                          <a:custGeom>
                            <a:avLst/>
                            <a:gdLst>
                              <a:gd name="T0" fmla="+- 0 9898 9898"/>
                              <a:gd name="T1" fmla="*/ T0 w 82"/>
                              <a:gd name="T2" fmla="+- 0 1836 1835"/>
                              <a:gd name="T3" fmla="*/ 1836 h 22"/>
                              <a:gd name="T4" fmla="+- 0 9914 9898"/>
                              <a:gd name="T5" fmla="*/ T4 w 82"/>
                              <a:gd name="T6" fmla="+- 0 1835 1835"/>
                              <a:gd name="T7" fmla="*/ 1835 h 22"/>
                              <a:gd name="T8" fmla="+- 0 9936 9898"/>
                              <a:gd name="T9" fmla="*/ T8 w 82"/>
                              <a:gd name="T10" fmla="+- 0 1837 1835"/>
                              <a:gd name="T11" fmla="*/ 1837 h 22"/>
                              <a:gd name="T12" fmla="+- 0 9959 9898"/>
                              <a:gd name="T13" fmla="*/ T12 w 82"/>
                              <a:gd name="T14" fmla="+- 0 1843 1835"/>
                              <a:gd name="T15" fmla="*/ 1843 h 22"/>
                              <a:gd name="T16" fmla="+- 0 9980 9898"/>
                              <a:gd name="T17" fmla="*/ T16 w 82"/>
                              <a:gd name="T18" fmla="+- 0 1856 1835"/>
                              <a:gd name="T19" fmla="*/ 1856 h 22"/>
                            </a:gdLst>
                            <a:ahLst/>
                            <a:cxnLst>
                              <a:cxn ang="0">
                                <a:pos x="T1" y="T3"/>
                              </a:cxn>
                              <a:cxn ang="0">
                                <a:pos x="T5" y="T7"/>
                              </a:cxn>
                              <a:cxn ang="0">
                                <a:pos x="T9" y="T11"/>
                              </a:cxn>
                              <a:cxn ang="0">
                                <a:pos x="T13" y="T15"/>
                              </a:cxn>
                              <a:cxn ang="0">
                                <a:pos x="T17" y="T19"/>
                              </a:cxn>
                            </a:cxnLst>
                            <a:rect l="0" t="0" r="r" b="b"/>
                            <a:pathLst>
                              <a:path w="82" h="22">
                                <a:moveTo>
                                  <a:pt x="0" y="1"/>
                                </a:moveTo>
                                <a:lnTo>
                                  <a:pt x="16" y="0"/>
                                </a:lnTo>
                                <a:lnTo>
                                  <a:pt x="38" y="2"/>
                                </a:lnTo>
                                <a:lnTo>
                                  <a:pt x="61" y="8"/>
                                </a:lnTo>
                                <a:lnTo>
                                  <a:pt x="82" y="2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2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9905" y="1741"/>
                            <a:ext cx="15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Freeform 297"/>
                        <wps:cNvSpPr>
                          <a:spLocks/>
                        </wps:cNvSpPr>
                        <wps:spPr bwMode="auto">
                          <a:xfrm>
                            <a:off x="9905" y="1741"/>
                            <a:ext cx="150" cy="76"/>
                          </a:xfrm>
                          <a:custGeom>
                            <a:avLst/>
                            <a:gdLst>
                              <a:gd name="T0" fmla="+- 0 9906 9905"/>
                              <a:gd name="T1" fmla="*/ T0 w 150"/>
                              <a:gd name="T2" fmla="+- 0 1818 1742"/>
                              <a:gd name="T3" fmla="*/ 1818 h 76"/>
                              <a:gd name="T4" fmla="+- 0 9905 9905"/>
                              <a:gd name="T5" fmla="*/ T4 w 150"/>
                              <a:gd name="T6" fmla="+- 0 1812 1742"/>
                              <a:gd name="T7" fmla="*/ 1812 h 76"/>
                              <a:gd name="T8" fmla="+- 0 9937 9905"/>
                              <a:gd name="T9" fmla="*/ T8 w 150"/>
                              <a:gd name="T10" fmla="+- 0 1784 1742"/>
                              <a:gd name="T11" fmla="*/ 1784 h 76"/>
                              <a:gd name="T12" fmla="+- 0 9990 9905"/>
                              <a:gd name="T13" fmla="*/ T12 w 150"/>
                              <a:gd name="T14" fmla="+- 0 1754 1742"/>
                              <a:gd name="T15" fmla="*/ 1754 h 76"/>
                              <a:gd name="T16" fmla="+- 0 10052 9905"/>
                              <a:gd name="T17" fmla="*/ T16 w 150"/>
                              <a:gd name="T18" fmla="+- 0 1742 1742"/>
                              <a:gd name="T19" fmla="*/ 1742 h 76"/>
                              <a:gd name="T20" fmla="+- 0 10054 9905"/>
                              <a:gd name="T21" fmla="*/ T20 w 150"/>
                              <a:gd name="T22" fmla="+- 0 1746 1742"/>
                              <a:gd name="T23" fmla="*/ 1746 h 76"/>
                              <a:gd name="T24" fmla="+- 0 10055 9905"/>
                              <a:gd name="T25" fmla="*/ T24 w 150"/>
                              <a:gd name="T26" fmla="+- 0 1757 1742"/>
                              <a:gd name="T27" fmla="*/ 1757 h 76"/>
                              <a:gd name="T28" fmla="+- 0 10045 9905"/>
                              <a:gd name="T29" fmla="*/ T28 w 150"/>
                              <a:gd name="T30" fmla="+- 0 1772 1742"/>
                              <a:gd name="T31" fmla="*/ 1772 h 76"/>
                              <a:gd name="T32" fmla="+- 0 10017 9905"/>
                              <a:gd name="T33" fmla="*/ T32 w 150"/>
                              <a:gd name="T34" fmla="+- 0 1788 1742"/>
                              <a:gd name="T35" fmla="*/ 1788 h 76"/>
                              <a:gd name="T36" fmla="+- 0 9983 9905"/>
                              <a:gd name="T37" fmla="*/ T36 w 150"/>
                              <a:gd name="T38" fmla="+- 0 1799 1742"/>
                              <a:gd name="T39" fmla="*/ 1799 h 76"/>
                              <a:gd name="T40" fmla="+- 0 9957 9905"/>
                              <a:gd name="T41" fmla="*/ T40 w 150"/>
                              <a:gd name="T42" fmla="+- 0 1802 1742"/>
                              <a:gd name="T43" fmla="*/ 1802 h 76"/>
                              <a:gd name="T44" fmla="+- 0 9933 9905"/>
                              <a:gd name="T45" fmla="*/ T44 w 150"/>
                              <a:gd name="T46" fmla="+- 0 1807 1742"/>
                              <a:gd name="T47" fmla="*/ 1807 h 76"/>
                              <a:gd name="T48" fmla="+- 0 9906 9905"/>
                              <a:gd name="T49" fmla="*/ T48 w 150"/>
                              <a:gd name="T50" fmla="+- 0 1818 1742"/>
                              <a:gd name="T51" fmla="*/ 181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 h="76">
                                <a:moveTo>
                                  <a:pt x="1" y="76"/>
                                </a:moveTo>
                                <a:lnTo>
                                  <a:pt x="0" y="70"/>
                                </a:lnTo>
                                <a:lnTo>
                                  <a:pt x="32" y="42"/>
                                </a:lnTo>
                                <a:lnTo>
                                  <a:pt x="85" y="12"/>
                                </a:lnTo>
                                <a:lnTo>
                                  <a:pt x="147" y="0"/>
                                </a:lnTo>
                                <a:lnTo>
                                  <a:pt x="149" y="4"/>
                                </a:lnTo>
                                <a:lnTo>
                                  <a:pt x="150" y="15"/>
                                </a:lnTo>
                                <a:lnTo>
                                  <a:pt x="140" y="30"/>
                                </a:lnTo>
                                <a:lnTo>
                                  <a:pt x="112" y="46"/>
                                </a:lnTo>
                                <a:lnTo>
                                  <a:pt x="78" y="57"/>
                                </a:lnTo>
                                <a:lnTo>
                                  <a:pt x="52" y="60"/>
                                </a:lnTo>
                                <a:lnTo>
                                  <a:pt x="28" y="65"/>
                                </a:lnTo>
                                <a:lnTo>
                                  <a:pt x="1" y="7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915" y="1792"/>
                            <a:ext cx="33"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299"/>
                        <wps:cNvSpPr>
                          <a:spLocks/>
                        </wps:cNvSpPr>
                        <wps:spPr bwMode="auto">
                          <a:xfrm>
                            <a:off x="9915" y="1792"/>
                            <a:ext cx="33" cy="16"/>
                          </a:xfrm>
                          <a:custGeom>
                            <a:avLst/>
                            <a:gdLst>
                              <a:gd name="T0" fmla="+- 0 9916 9916"/>
                              <a:gd name="T1" fmla="*/ T0 w 33"/>
                              <a:gd name="T2" fmla="+- 0 1808 1793"/>
                              <a:gd name="T3" fmla="*/ 1808 h 16"/>
                              <a:gd name="T4" fmla="+- 0 9921 9916"/>
                              <a:gd name="T5" fmla="*/ T4 w 33"/>
                              <a:gd name="T6" fmla="+- 0 1804 1793"/>
                              <a:gd name="T7" fmla="*/ 1804 h 16"/>
                              <a:gd name="T8" fmla="+- 0 9941 9916"/>
                              <a:gd name="T9" fmla="*/ T8 w 33"/>
                              <a:gd name="T10" fmla="+- 0 1797 1793"/>
                              <a:gd name="T11" fmla="*/ 1797 h 16"/>
                              <a:gd name="T12" fmla="+- 0 9948 9916"/>
                              <a:gd name="T13" fmla="*/ T12 w 33"/>
                              <a:gd name="T14" fmla="+- 0 1793 1793"/>
                              <a:gd name="T15" fmla="*/ 1793 h 16"/>
                            </a:gdLst>
                            <a:ahLst/>
                            <a:cxnLst>
                              <a:cxn ang="0">
                                <a:pos x="T1" y="T3"/>
                              </a:cxn>
                              <a:cxn ang="0">
                                <a:pos x="T5" y="T7"/>
                              </a:cxn>
                              <a:cxn ang="0">
                                <a:pos x="T9" y="T11"/>
                              </a:cxn>
                              <a:cxn ang="0">
                                <a:pos x="T13" y="T15"/>
                              </a:cxn>
                            </a:cxnLst>
                            <a:rect l="0" t="0" r="r" b="b"/>
                            <a:pathLst>
                              <a:path w="33" h="16">
                                <a:moveTo>
                                  <a:pt x="0" y="15"/>
                                </a:moveTo>
                                <a:lnTo>
                                  <a:pt x="5" y="11"/>
                                </a:lnTo>
                                <a:lnTo>
                                  <a:pt x="25" y="4"/>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3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835" y="1715"/>
                            <a:ext cx="4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301"/>
                        <wps:cNvSpPr>
                          <a:spLocks/>
                        </wps:cNvSpPr>
                        <wps:spPr bwMode="auto">
                          <a:xfrm>
                            <a:off x="9835" y="1715"/>
                            <a:ext cx="43" cy="148"/>
                          </a:xfrm>
                          <a:custGeom>
                            <a:avLst/>
                            <a:gdLst>
                              <a:gd name="T0" fmla="+- 0 9868 9836"/>
                              <a:gd name="T1" fmla="*/ T0 w 43"/>
                              <a:gd name="T2" fmla="+- 0 1863 1715"/>
                              <a:gd name="T3" fmla="*/ 1863 h 148"/>
                              <a:gd name="T4" fmla="+- 0 9864 9836"/>
                              <a:gd name="T5" fmla="*/ T4 w 43"/>
                              <a:gd name="T6" fmla="+- 0 1861 1715"/>
                              <a:gd name="T7" fmla="*/ 1861 h 148"/>
                              <a:gd name="T8" fmla="+- 0 9857 9836"/>
                              <a:gd name="T9" fmla="*/ T8 w 43"/>
                              <a:gd name="T10" fmla="+- 0 1843 1715"/>
                              <a:gd name="T11" fmla="*/ 1843 h 148"/>
                              <a:gd name="T12" fmla="+- 0 9850 9836"/>
                              <a:gd name="T13" fmla="*/ T12 w 43"/>
                              <a:gd name="T14" fmla="+- 0 1820 1715"/>
                              <a:gd name="T15" fmla="*/ 1820 h 148"/>
                              <a:gd name="T16" fmla="+- 0 9844 9836"/>
                              <a:gd name="T17" fmla="*/ T16 w 43"/>
                              <a:gd name="T18" fmla="+- 0 1800 1715"/>
                              <a:gd name="T19" fmla="*/ 1800 h 148"/>
                              <a:gd name="T20" fmla="+- 0 9840 9836"/>
                              <a:gd name="T21" fmla="*/ T20 w 43"/>
                              <a:gd name="T22" fmla="+- 0 1788 1715"/>
                              <a:gd name="T23" fmla="*/ 1788 h 148"/>
                              <a:gd name="T24" fmla="+- 0 9838 9836"/>
                              <a:gd name="T25" fmla="*/ T24 w 43"/>
                              <a:gd name="T26" fmla="+- 0 1779 1715"/>
                              <a:gd name="T27" fmla="*/ 1779 h 148"/>
                              <a:gd name="T28" fmla="+- 0 9837 9836"/>
                              <a:gd name="T29" fmla="*/ T28 w 43"/>
                              <a:gd name="T30" fmla="+- 0 1770 1715"/>
                              <a:gd name="T31" fmla="*/ 1770 h 148"/>
                              <a:gd name="T32" fmla="+- 0 9836 9836"/>
                              <a:gd name="T33" fmla="*/ T32 w 43"/>
                              <a:gd name="T34" fmla="+- 0 1756 1715"/>
                              <a:gd name="T35" fmla="*/ 1756 h 148"/>
                              <a:gd name="T36" fmla="+- 0 9836 9836"/>
                              <a:gd name="T37" fmla="*/ T36 w 43"/>
                              <a:gd name="T38" fmla="+- 0 1740 1715"/>
                              <a:gd name="T39" fmla="*/ 1740 h 148"/>
                              <a:gd name="T40" fmla="+- 0 9836 9836"/>
                              <a:gd name="T41" fmla="*/ T40 w 43"/>
                              <a:gd name="T42" fmla="+- 0 1727 1715"/>
                              <a:gd name="T43" fmla="*/ 1727 h 148"/>
                              <a:gd name="T44" fmla="+- 0 9836 9836"/>
                              <a:gd name="T45" fmla="*/ T44 w 43"/>
                              <a:gd name="T46" fmla="+- 0 1719 1715"/>
                              <a:gd name="T47" fmla="*/ 1719 h 148"/>
                              <a:gd name="T48" fmla="+- 0 9836 9836"/>
                              <a:gd name="T49" fmla="*/ T48 w 43"/>
                              <a:gd name="T50" fmla="+- 0 1715 1715"/>
                              <a:gd name="T51" fmla="*/ 1715 h 148"/>
                              <a:gd name="T52" fmla="+- 0 9839 9836"/>
                              <a:gd name="T53" fmla="*/ T52 w 43"/>
                              <a:gd name="T54" fmla="+- 0 1719 1715"/>
                              <a:gd name="T55" fmla="*/ 1719 h 148"/>
                              <a:gd name="T56" fmla="+- 0 9847 9836"/>
                              <a:gd name="T57" fmla="*/ T56 w 43"/>
                              <a:gd name="T58" fmla="+- 0 1729 1715"/>
                              <a:gd name="T59" fmla="*/ 1729 h 148"/>
                              <a:gd name="T60" fmla="+- 0 9856 9836"/>
                              <a:gd name="T61" fmla="*/ T60 w 43"/>
                              <a:gd name="T62" fmla="+- 0 1742 1715"/>
                              <a:gd name="T63" fmla="*/ 1742 h 148"/>
                              <a:gd name="T64" fmla="+- 0 9861 9836"/>
                              <a:gd name="T65" fmla="*/ T64 w 43"/>
                              <a:gd name="T66" fmla="+- 0 1755 1715"/>
                              <a:gd name="T67" fmla="*/ 1755 h 148"/>
                              <a:gd name="T68" fmla="+- 0 9868 9836"/>
                              <a:gd name="T69" fmla="*/ T68 w 43"/>
                              <a:gd name="T70" fmla="+- 0 1768 1715"/>
                              <a:gd name="T71" fmla="*/ 1768 h 148"/>
                              <a:gd name="T72" fmla="+- 0 9876 9836"/>
                              <a:gd name="T73" fmla="*/ T72 w 43"/>
                              <a:gd name="T74" fmla="+- 0 1788 1715"/>
                              <a:gd name="T75" fmla="*/ 1788 h 148"/>
                              <a:gd name="T76" fmla="+- 0 9879 9836"/>
                              <a:gd name="T77" fmla="*/ T76 w 43"/>
                              <a:gd name="T78" fmla="+- 0 1818 1715"/>
                              <a:gd name="T79" fmla="*/ 1818 h 148"/>
                              <a:gd name="T80" fmla="+- 0 9868 9836"/>
                              <a:gd name="T81" fmla="*/ T80 w 43"/>
                              <a:gd name="T82" fmla="+- 0 1863 1715"/>
                              <a:gd name="T83" fmla="*/ 186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148">
                                <a:moveTo>
                                  <a:pt x="32" y="148"/>
                                </a:moveTo>
                                <a:lnTo>
                                  <a:pt x="28" y="146"/>
                                </a:lnTo>
                                <a:lnTo>
                                  <a:pt x="21" y="128"/>
                                </a:lnTo>
                                <a:lnTo>
                                  <a:pt x="14" y="105"/>
                                </a:lnTo>
                                <a:lnTo>
                                  <a:pt x="8" y="85"/>
                                </a:lnTo>
                                <a:lnTo>
                                  <a:pt x="4" y="73"/>
                                </a:lnTo>
                                <a:lnTo>
                                  <a:pt x="2" y="64"/>
                                </a:lnTo>
                                <a:lnTo>
                                  <a:pt x="1" y="55"/>
                                </a:lnTo>
                                <a:lnTo>
                                  <a:pt x="0" y="41"/>
                                </a:lnTo>
                                <a:lnTo>
                                  <a:pt x="0" y="25"/>
                                </a:lnTo>
                                <a:lnTo>
                                  <a:pt x="0" y="12"/>
                                </a:lnTo>
                                <a:lnTo>
                                  <a:pt x="0" y="4"/>
                                </a:lnTo>
                                <a:lnTo>
                                  <a:pt x="0" y="0"/>
                                </a:lnTo>
                                <a:lnTo>
                                  <a:pt x="3" y="4"/>
                                </a:lnTo>
                                <a:lnTo>
                                  <a:pt x="11" y="14"/>
                                </a:lnTo>
                                <a:lnTo>
                                  <a:pt x="20" y="27"/>
                                </a:lnTo>
                                <a:lnTo>
                                  <a:pt x="25" y="40"/>
                                </a:lnTo>
                                <a:lnTo>
                                  <a:pt x="32" y="53"/>
                                </a:lnTo>
                                <a:lnTo>
                                  <a:pt x="40" y="73"/>
                                </a:lnTo>
                                <a:lnTo>
                                  <a:pt x="43" y="103"/>
                                </a:lnTo>
                                <a:lnTo>
                                  <a:pt x="32" y="14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9838" y="1726"/>
                            <a:ext cx="2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303"/>
                        <wps:cNvSpPr>
                          <a:spLocks/>
                        </wps:cNvSpPr>
                        <wps:spPr bwMode="auto">
                          <a:xfrm>
                            <a:off x="9838" y="1726"/>
                            <a:ext cx="29" cy="118"/>
                          </a:xfrm>
                          <a:custGeom>
                            <a:avLst/>
                            <a:gdLst>
                              <a:gd name="T0" fmla="+- 0 9867 9838"/>
                              <a:gd name="T1" fmla="*/ T0 w 29"/>
                              <a:gd name="T2" fmla="+- 0 1844 1726"/>
                              <a:gd name="T3" fmla="*/ 1844 h 118"/>
                              <a:gd name="T4" fmla="+- 0 9866 9838"/>
                              <a:gd name="T5" fmla="*/ T4 w 29"/>
                              <a:gd name="T6" fmla="+- 0 1833 1726"/>
                              <a:gd name="T7" fmla="*/ 1833 h 118"/>
                              <a:gd name="T8" fmla="+- 0 9862 9838"/>
                              <a:gd name="T9" fmla="*/ T8 w 29"/>
                              <a:gd name="T10" fmla="+- 0 1806 1726"/>
                              <a:gd name="T11" fmla="*/ 1806 h 118"/>
                              <a:gd name="T12" fmla="+- 0 9853 9838"/>
                              <a:gd name="T13" fmla="*/ T12 w 29"/>
                              <a:gd name="T14" fmla="+- 0 1768 1726"/>
                              <a:gd name="T15" fmla="*/ 1768 h 118"/>
                              <a:gd name="T16" fmla="+- 0 9838 9838"/>
                              <a:gd name="T17" fmla="*/ T16 w 29"/>
                              <a:gd name="T18" fmla="+- 0 1726 1726"/>
                              <a:gd name="T19" fmla="*/ 1726 h 118"/>
                            </a:gdLst>
                            <a:ahLst/>
                            <a:cxnLst>
                              <a:cxn ang="0">
                                <a:pos x="T1" y="T3"/>
                              </a:cxn>
                              <a:cxn ang="0">
                                <a:pos x="T5" y="T7"/>
                              </a:cxn>
                              <a:cxn ang="0">
                                <a:pos x="T9" y="T11"/>
                              </a:cxn>
                              <a:cxn ang="0">
                                <a:pos x="T13" y="T15"/>
                              </a:cxn>
                              <a:cxn ang="0">
                                <a:pos x="T17" y="T19"/>
                              </a:cxn>
                            </a:cxnLst>
                            <a:rect l="0" t="0" r="r" b="b"/>
                            <a:pathLst>
                              <a:path w="29" h="118">
                                <a:moveTo>
                                  <a:pt x="29" y="118"/>
                                </a:moveTo>
                                <a:lnTo>
                                  <a:pt x="28" y="107"/>
                                </a:lnTo>
                                <a:lnTo>
                                  <a:pt x="24" y="80"/>
                                </a:lnTo>
                                <a:lnTo>
                                  <a:pt x="15" y="42"/>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 name="Picture 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9872" y="1689"/>
                            <a:ext cx="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305"/>
                        <wps:cNvSpPr>
                          <a:spLocks/>
                        </wps:cNvSpPr>
                        <wps:spPr bwMode="auto">
                          <a:xfrm>
                            <a:off x="9872" y="1689"/>
                            <a:ext cx="40" cy="140"/>
                          </a:xfrm>
                          <a:custGeom>
                            <a:avLst/>
                            <a:gdLst>
                              <a:gd name="T0" fmla="+- 0 9894 9873"/>
                              <a:gd name="T1" fmla="*/ T0 w 40"/>
                              <a:gd name="T2" fmla="+- 0 1828 1690"/>
                              <a:gd name="T3" fmla="*/ 1828 h 140"/>
                              <a:gd name="T4" fmla="+- 0 9894 9873"/>
                              <a:gd name="T5" fmla="*/ T4 w 40"/>
                              <a:gd name="T6" fmla="+- 0 1814 1690"/>
                              <a:gd name="T7" fmla="*/ 1814 h 140"/>
                              <a:gd name="T8" fmla="+- 0 9891 9873"/>
                              <a:gd name="T9" fmla="*/ T8 w 40"/>
                              <a:gd name="T10" fmla="+- 0 1803 1690"/>
                              <a:gd name="T11" fmla="*/ 1803 h 140"/>
                              <a:gd name="T12" fmla="+- 0 9884 9873"/>
                              <a:gd name="T13" fmla="*/ T12 w 40"/>
                              <a:gd name="T14" fmla="+- 0 1794 1690"/>
                              <a:gd name="T15" fmla="*/ 1794 h 140"/>
                              <a:gd name="T16" fmla="+- 0 9879 9873"/>
                              <a:gd name="T17" fmla="*/ T16 w 40"/>
                              <a:gd name="T18" fmla="+- 0 1785 1690"/>
                              <a:gd name="T19" fmla="*/ 1785 h 140"/>
                              <a:gd name="T20" fmla="+- 0 9875 9873"/>
                              <a:gd name="T21" fmla="*/ T20 w 40"/>
                              <a:gd name="T22" fmla="+- 0 1770 1690"/>
                              <a:gd name="T23" fmla="*/ 1770 h 140"/>
                              <a:gd name="T24" fmla="+- 0 9873 9873"/>
                              <a:gd name="T25" fmla="*/ T24 w 40"/>
                              <a:gd name="T26" fmla="+- 0 1754 1690"/>
                              <a:gd name="T27" fmla="*/ 1754 h 140"/>
                              <a:gd name="T28" fmla="+- 0 9874 9873"/>
                              <a:gd name="T29" fmla="*/ T28 w 40"/>
                              <a:gd name="T30" fmla="+- 0 1740 1690"/>
                              <a:gd name="T31" fmla="*/ 1740 h 140"/>
                              <a:gd name="T32" fmla="+- 0 9877 9873"/>
                              <a:gd name="T33" fmla="*/ T32 w 40"/>
                              <a:gd name="T34" fmla="+- 0 1725 1690"/>
                              <a:gd name="T35" fmla="*/ 1725 h 140"/>
                              <a:gd name="T36" fmla="+- 0 9877 9873"/>
                              <a:gd name="T37" fmla="*/ T36 w 40"/>
                              <a:gd name="T38" fmla="+- 0 1709 1690"/>
                              <a:gd name="T39" fmla="*/ 1709 h 140"/>
                              <a:gd name="T40" fmla="+- 0 9876 9873"/>
                              <a:gd name="T41" fmla="*/ T40 w 40"/>
                              <a:gd name="T42" fmla="+- 0 1695 1690"/>
                              <a:gd name="T43" fmla="*/ 1695 h 140"/>
                              <a:gd name="T44" fmla="+- 0 9876 9873"/>
                              <a:gd name="T45" fmla="*/ T44 w 40"/>
                              <a:gd name="T46" fmla="+- 0 1690 1690"/>
                              <a:gd name="T47" fmla="*/ 1690 h 140"/>
                              <a:gd name="T48" fmla="+- 0 9879 9873"/>
                              <a:gd name="T49" fmla="*/ T48 w 40"/>
                              <a:gd name="T50" fmla="+- 0 1697 1690"/>
                              <a:gd name="T51" fmla="*/ 1697 h 140"/>
                              <a:gd name="T52" fmla="+- 0 9886 9873"/>
                              <a:gd name="T53" fmla="*/ T52 w 40"/>
                              <a:gd name="T54" fmla="+- 0 1713 1690"/>
                              <a:gd name="T55" fmla="*/ 1713 h 140"/>
                              <a:gd name="T56" fmla="+- 0 9894 9873"/>
                              <a:gd name="T57" fmla="*/ T56 w 40"/>
                              <a:gd name="T58" fmla="+- 0 1731 1690"/>
                              <a:gd name="T59" fmla="*/ 1731 h 140"/>
                              <a:gd name="T60" fmla="+- 0 9902 9873"/>
                              <a:gd name="T61" fmla="*/ T60 w 40"/>
                              <a:gd name="T62" fmla="+- 0 1744 1690"/>
                              <a:gd name="T63" fmla="*/ 1744 h 140"/>
                              <a:gd name="T64" fmla="+- 0 9908 9873"/>
                              <a:gd name="T65" fmla="*/ T64 w 40"/>
                              <a:gd name="T66" fmla="+- 0 1753 1690"/>
                              <a:gd name="T67" fmla="*/ 1753 h 140"/>
                              <a:gd name="T68" fmla="+- 0 9912 9873"/>
                              <a:gd name="T69" fmla="*/ T68 w 40"/>
                              <a:gd name="T70" fmla="+- 0 1765 1690"/>
                              <a:gd name="T71" fmla="*/ 1765 h 140"/>
                              <a:gd name="T72" fmla="+- 0 9912 9873"/>
                              <a:gd name="T73" fmla="*/ T72 w 40"/>
                              <a:gd name="T74" fmla="+- 0 1781 1690"/>
                              <a:gd name="T75" fmla="*/ 1781 h 140"/>
                              <a:gd name="T76" fmla="+- 0 9904 9873"/>
                              <a:gd name="T77" fmla="*/ T76 w 40"/>
                              <a:gd name="T78" fmla="+- 0 1804 1690"/>
                              <a:gd name="T79" fmla="*/ 1804 h 140"/>
                              <a:gd name="T80" fmla="+- 0 9897 9873"/>
                              <a:gd name="T81" fmla="*/ T80 w 40"/>
                              <a:gd name="T82" fmla="+- 0 1822 1690"/>
                              <a:gd name="T83" fmla="*/ 1822 h 140"/>
                              <a:gd name="T84" fmla="+- 0 9894 9873"/>
                              <a:gd name="T85" fmla="*/ T84 w 40"/>
                              <a:gd name="T86" fmla="+- 0 1829 1690"/>
                              <a:gd name="T87" fmla="*/ 1829 h 140"/>
                              <a:gd name="T88" fmla="+- 0 9894 9873"/>
                              <a:gd name="T89" fmla="*/ T88 w 40"/>
                              <a:gd name="T90" fmla="+- 0 1829 1690"/>
                              <a:gd name="T91" fmla="*/ 1829 h 140"/>
                              <a:gd name="T92" fmla="+- 0 9894 9873"/>
                              <a:gd name="T93" fmla="*/ T92 w 40"/>
                              <a:gd name="T94" fmla="+- 0 1828 1690"/>
                              <a:gd name="T95" fmla="*/ 18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0" h="140">
                                <a:moveTo>
                                  <a:pt x="21" y="138"/>
                                </a:moveTo>
                                <a:lnTo>
                                  <a:pt x="21" y="124"/>
                                </a:lnTo>
                                <a:lnTo>
                                  <a:pt x="18" y="113"/>
                                </a:lnTo>
                                <a:lnTo>
                                  <a:pt x="11" y="104"/>
                                </a:lnTo>
                                <a:lnTo>
                                  <a:pt x="6" y="95"/>
                                </a:lnTo>
                                <a:lnTo>
                                  <a:pt x="2" y="80"/>
                                </a:lnTo>
                                <a:lnTo>
                                  <a:pt x="0" y="64"/>
                                </a:lnTo>
                                <a:lnTo>
                                  <a:pt x="1" y="50"/>
                                </a:lnTo>
                                <a:lnTo>
                                  <a:pt x="4" y="35"/>
                                </a:lnTo>
                                <a:lnTo>
                                  <a:pt x="4" y="19"/>
                                </a:lnTo>
                                <a:lnTo>
                                  <a:pt x="3" y="5"/>
                                </a:lnTo>
                                <a:lnTo>
                                  <a:pt x="3" y="0"/>
                                </a:lnTo>
                                <a:lnTo>
                                  <a:pt x="6" y="7"/>
                                </a:lnTo>
                                <a:lnTo>
                                  <a:pt x="13" y="23"/>
                                </a:lnTo>
                                <a:lnTo>
                                  <a:pt x="21" y="41"/>
                                </a:lnTo>
                                <a:lnTo>
                                  <a:pt x="29" y="54"/>
                                </a:lnTo>
                                <a:lnTo>
                                  <a:pt x="35" y="63"/>
                                </a:lnTo>
                                <a:lnTo>
                                  <a:pt x="39" y="75"/>
                                </a:lnTo>
                                <a:lnTo>
                                  <a:pt x="39" y="91"/>
                                </a:lnTo>
                                <a:lnTo>
                                  <a:pt x="31" y="114"/>
                                </a:lnTo>
                                <a:lnTo>
                                  <a:pt x="24" y="132"/>
                                </a:lnTo>
                                <a:lnTo>
                                  <a:pt x="21" y="139"/>
                                </a:lnTo>
                                <a:lnTo>
                                  <a:pt x="21" y="13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 name="Picture 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9882" y="1714"/>
                            <a:ext cx="15"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307"/>
                        <wps:cNvSpPr>
                          <a:spLocks/>
                        </wps:cNvSpPr>
                        <wps:spPr bwMode="auto">
                          <a:xfrm>
                            <a:off x="9882" y="1714"/>
                            <a:ext cx="15" cy="98"/>
                          </a:xfrm>
                          <a:custGeom>
                            <a:avLst/>
                            <a:gdLst>
                              <a:gd name="T0" fmla="+- 0 9897 9882"/>
                              <a:gd name="T1" fmla="*/ T0 w 15"/>
                              <a:gd name="T2" fmla="+- 0 1812 1715"/>
                              <a:gd name="T3" fmla="*/ 1812 h 98"/>
                              <a:gd name="T4" fmla="+- 0 9895 9882"/>
                              <a:gd name="T5" fmla="*/ T4 w 15"/>
                              <a:gd name="T6" fmla="+- 0 1797 1715"/>
                              <a:gd name="T7" fmla="*/ 1797 h 98"/>
                              <a:gd name="T8" fmla="+- 0 9892 9882"/>
                              <a:gd name="T9" fmla="*/ T8 w 15"/>
                              <a:gd name="T10" fmla="+- 0 1769 1715"/>
                              <a:gd name="T11" fmla="*/ 1769 h 98"/>
                              <a:gd name="T12" fmla="+- 0 9887 9882"/>
                              <a:gd name="T13" fmla="*/ T12 w 15"/>
                              <a:gd name="T14" fmla="+- 0 1738 1715"/>
                              <a:gd name="T15" fmla="*/ 1738 h 98"/>
                              <a:gd name="T16" fmla="+- 0 9882 9882"/>
                              <a:gd name="T17" fmla="*/ T16 w 15"/>
                              <a:gd name="T18" fmla="+- 0 1715 1715"/>
                              <a:gd name="T19" fmla="*/ 1715 h 98"/>
                            </a:gdLst>
                            <a:ahLst/>
                            <a:cxnLst>
                              <a:cxn ang="0">
                                <a:pos x="T1" y="T3"/>
                              </a:cxn>
                              <a:cxn ang="0">
                                <a:pos x="T5" y="T7"/>
                              </a:cxn>
                              <a:cxn ang="0">
                                <a:pos x="T9" y="T11"/>
                              </a:cxn>
                              <a:cxn ang="0">
                                <a:pos x="T13" y="T15"/>
                              </a:cxn>
                              <a:cxn ang="0">
                                <a:pos x="T17" y="T19"/>
                              </a:cxn>
                            </a:cxnLst>
                            <a:rect l="0" t="0" r="r" b="b"/>
                            <a:pathLst>
                              <a:path w="15" h="98">
                                <a:moveTo>
                                  <a:pt x="15" y="97"/>
                                </a:moveTo>
                                <a:lnTo>
                                  <a:pt x="13" y="82"/>
                                </a:lnTo>
                                <a:lnTo>
                                  <a:pt x="10" y="54"/>
                                </a:lnTo>
                                <a:lnTo>
                                  <a:pt x="5" y="2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3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9932" y="1743"/>
                            <a:ext cx="9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309"/>
                        <wps:cNvSpPr>
                          <a:spLocks/>
                        </wps:cNvSpPr>
                        <wps:spPr bwMode="auto">
                          <a:xfrm>
                            <a:off x="9932" y="1743"/>
                            <a:ext cx="94" cy="126"/>
                          </a:xfrm>
                          <a:custGeom>
                            <a:avLst/>
                            <a:gdLst>
                              <a:gd name="T0" fmla="+- 0 9936 9933"/>
                              <a:gd name="T1" fmla="*/ T0 w 94"/>
                              <a:gd name="T2" fmla="+- 0 1744 1744"/>
                              <a:gd name="T3" fmla="*/ 1744 h 126"/>
                              <a:gd name="T4" fmla="+- 0 9993 9933"/>
                              <a:gd name="T5" fmla="*/ T4 w 94"/>
                              <a:gd name="T6" fmla="+- 0 1798 1744"/>
                              <a:gd name="T7" fmla="*/ 1798 h 126"/>
                              <a:gd name="T8" fmla="+- 0 10018 9933"/>
                              <a:gd name="T9" fmla="*/ T8 w 94"/>
                              <a:gd name="T10" fmla="+- 0 1852 1744"/>
                              <a:gd name="T11" fmla="*/ 1852 h 126"/>
                              <a:gd name="T12" fmla="+- 0 10023 9933"/>
                              <a:gd name="T13" fmla="*/ T12 w 94"/>
                              <a:gd name="T14" fmla="+- 0 1863 1744"/>
                              <a:gd name="T15" fmla="*/ 1863 h 126"/>
                              <a:gd name="T16" fmla="+- 0 10026 9933"/>
                              <a:gd name="T17" fmla="*/ T16 w 94"/>
                              <a:gd name="T18" fmla="+- 0 1868 1744"/>
                              <a:gd name="T19" fmla="*/ 1868 h 126"/>
                              <a:gd name="T20" fmla="+- 0 10026 9933"/>
                              <a:gd name="T21" fmla="*/ T20 w 94"/>
                              <a:gd name="T22" fmla="+- 0 1869 1744"/>
                              <a:gd name="T23" fmla="*/ 1869 h 126"/>
                              <a:gd name="T24" fmla="+- 0 9961 9933"/>
                              <a:gd name="T25" fmla="*/ T24 w 94"/>
                              <a:gd name="T26" fmla="+- 0 1811 1744"/>
                              <a:gd name="T27" fmla="*/ 1811 h 126"/>
                              <a:gd name="T28" fmla="+- 0 9933 9933"/>
                              <a:gd name="T29" fmla="*/ T28 w 94"/>
                              <a:gd name="T30" fmla="+- 0 1756 1744"/>
                              <a:gd name="T31" fmla="*/ 1756 h 126"/>
                              <a:gd name="T32" fmla="+- 0 9936 9933"/>
                              <a:gd name="T33" fmla="*/ T32 w 94"/>
                              <a:gd name="T34" fmla="+- 0 1744 1744"/>
                              <a:gd name="T35" fmla="*/ 174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 h="126">
                                <a:moveTo>
                                  <a:pt x="3" y="0"/>
                                </a:moveTo>
                                <a:lnTo>
                                  <a:pt x="60" y="54"/>
                                </a:lnTo>
                                <a:lnTo>
                                  <a:pt x="85" y="108"/>
                                </a:lnTo>
                                <a:lnTo>
                                  <a:pt x="90" y="119"/>
                                </a:lnTo>
                                <a:lnTo>
                                  <a:pt x="93" y="124"/>
                                </a:lnTo>
                                <a:lnTo>
                                  <a:pt x="93" y="125"/>
                                </a:lnTo>
                                <a:lnTo>
                                  <a:pt x="28" y="67"/>
                                </a:lnTo>
                                <a:lnTo>
                                  <a:pt x="0" y="12"/>
                                </a:lnTo>
                                <a:lnTo>
                                  <a:pt x="3" y="0"/>
                                </a:lnTo>
                                <a:close/>
                              </a:path>
                            </a:pathLst>
                          </a:custGeom>
                          <a:noFill/>
                          <a:ln w="71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3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9940" y="1757"/>
                            <a:ext cx="75"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Freeform 311"/>
                        <wps:cNvSpPr>
                          <a:spLocks/>
                        </wps:cNvSpPr>
                        <wps:spPr bwMode="auto">
                          <a:xfrm>
                            <a:off x="9940" y="1757"/>
                            <a:ext cx="75" cy="99"/>
                          </a:xfrm>
                          <a:custGeom>
                            <a:avLst/>
                            <a:gdLst>
                              <a:gd name="T0" fmla="+- 0 9941 9941"/>
                              <a:gd name="T1" fmla="*/ T0 w 75"/>
                              <a:gd name="T2" fmla="+- 0 1757 1757"/>
                              <a:gd name="T3" fmla="*/ 1757 h 99"/>
                              <a:gd name="T4" fmla="+- 0 9951 9941"/>
                              <a:gd name="T5" fmla="*/ T4 w 75"/>
                              <a:gd name="T6" fmla="+- 0 1773 1757"/>
                              <a:gd name="T7" fmla="*/ 1773 h 99"/>
                              <a:gd name="T8" fmla="+- 0 9972 9941"/>
                              <a:gd name="T9" fmla="*/ T8 w 75"/>
                              <a:gd name="T10" fmla="+- 0 1801 1757"/>
                              <a:gd name="T11" fmla="*/ 1801 h 99"/>
                              <a:gd name="T12" fmla="+- 0 9995 9941"/>
                              <a:gd name="T13" fmla="*/ T12 w 75"/>
                              <a:gd name="T14" fmla="+- 0 1832 1757"/>
                              <a:gd name="T15" fmla="*/ 1832 h 99"/>
                              <a:gd name="T16" fmla="+- 0 10015 9941"/>
                              <a:gd name="T17" fmla="*/ T16 w 75"/>
                              <a:gd name="T18" fmla="+- 0 1856 1757"/>
                              <a:gd name="T19" fmla="*/ 1856 h 99"/>
                            </a:gdLst>
                            <a:ahLst/>
                            <a:cxnLst>
                              <a:cxn ang="0">
                                <a:pos x="T1" y="T3"/>
                              </a:cxn>
                              <a:cxn ang="0">
                                <a:pos x="T5" y="T7"/>
                              </a:cxn>
                              <a:cxn ang="0">
                                <a:pos x="T9" y="T11"/>
                              </a:cxn>
                              <a:cxn ang="0">
                                <a:pos x="T13" y="T15"/>
                              </a:cxn>
                              <a:cxn ang="0">
                                <a:pos x="T17" y="T19"/>
                              </a:cxn>
                            </a:cxnLst>
                            <a:rect l="0" t="0" r="r" b="b"/>
                            <a:pathLst>
                              <a:path w="75" h="99">
                                <a:moveTo>
                                  <a:pt x="0" y="0"/>
                                </a:moveTo>
                                <a:lnTo>
                                  <a:pt x="10" y="16"/>
                                </a:lnTo>
                                <a:lnTo>
                                  <a:pt x="31" y="44"/>
                                </a:lnTo>
                                <a:lnTo>
                                  <a:pt x="54" y="75"/>
                                </a:lnTo>
                                <a:lnTo>
                                  <a:pt x="74" y="99"/>
                                </a:lnTo>
                              </a:path>
                            </a:pathLst>
                          </a:custGeom>
                          <a:noFill/>
                          <a:ln w="72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3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935" y="1743"/>
                            <a:ext cx="107"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313"/>
                        <wps:cNvSpPr>
                          <a:spLocks/>
                        </wps:cNvSpPr>
                        <wps:spPr bwMode="auto">
                          <a:xfrm>
                            <a:off x="9935" y="1743"/>
                            <a:ext cx="107" cy="89"/>
                          </a:xfrm>
                          <a:custGeom>
                            <a:avLst/>
                            <a:gdLst>
                              <a:gd name="T0" fmla="+- 0 9936 9936"/>
                              <a:gd name="T1" fmla="*/ T0 w 107"/>
                              <a:gd name="T2" fmla="+- 0 1744 1744"/>
                              <a:gd name="T3" fmla="*/ 1744 h 89"/>
                              <a:gd name="T4" fmla="+- 0 10009 9936"/>
                              <a:gd name="T5" fmla="*/ T4 w 107"/>
                              <a:gd name="T6" fmla="+- 0 1776 1744"/>
                              <a:gd name="T7" fmla="*/ 1776 h 89"/>
                              <a:gd name="T8" fmla="+- 0 10042 9936"/>
                              <a:gd name="T9" fmla="*/ T8 w 107"/>
                              <a:gd name="T10" fmla="+- 0 1832 1744"/>
                              <a:gd name="T11" fmla="*/ 1832 h 89"/>
                              <a:gd name="T12" fmla="+- 0 10038 9936"/>
                              <a:gd name="T13" fmla="*/ T12 w 107"/>
                              <a:gd name="T14" fmla="+- 0 1831 1744"/>
                              <a:gd name="T15" fmla="*/ 1831 h 89"/>
                              <a:gd name="T16" fmla="+- 0 9978 9936"/>
                              <a:gd name="T17" fmla="*/ T16 w 107"/>
                              <a:gd name="T18" fmla="+- 0 1795 1744"/>
                              <a:gd name="T19" fmla="*/ 1795 h 89"/>
                              <a:gd name="T20" fmla="+- 0 9936 9936"/>
                              <a:gd name="T21" fmla="*/ T20 w 107"/>
                              <a:gd name="T22" fmla="+- 0 1744 1744"/>
                              <a:gd name="T23" fmla="*/ 1744 h 89"/>
                            </a:gdLst>
                            <a:ahLst/>
                            <a:cxnLst>
                              <a:cxn ang="0">
                                <a:pos x="T1" y="T3"/>
                              </a:cxn>
                              <a:cxn ang="0">
                                <a:pos x="T5" y="T7"/>
                              </a:cxn>
                              <a:cxn ang="0">
                                <a:pos x="T9" y="T11"/>
                              </a:cxn>
                              <a:cxn ang="0">
                                <a:pos x="T13" y="T15"/>
                              </a:cxn>
                              <a:cxn ang="0">
                                <a:pos x="T17" y="T19"/>
                              </a:cxn>
                              <a:cxn ang="0">
                                <a:pos x="T21" y="T23"/>
                              </a:cxn>
                            </a:cxnLst>
                            <a:rect l="0" t="0" r="r" b="b"/>
                            <a:pathLst>
                              <a:path w="107" h="89">
                                <a:moveTo>
                                  <a:pt x="0" y="0"/>
                                </a:moveTo>
                                <a:lnTo>
                                  <a:pt x="73" y="32"/>
                                </a:lnTo>
                                <a:lnTo>
                                  <a:pt x="106" y="88"/>
                                </a:lnTo>
                                <a:lnTo>
                                  <a:pt x="102" y="87"/>
                                </a:lnTo>
                                <a:lnTo>
                                  <a:pt x="42" y="51"/>
                                </a:lnTo>
                                <a:lnTo>
                                  <a:pt x="0" y="0"/>
                                </a:lnTo>
                                <a:close/>
                              </a:path>
                            </a:pathLst>
                          </a:custGeom>
                          <a:noFill/>
                          <a:ln w="73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3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9945" y="1750"/>
                            <a:ext cx="9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315"/>
                        <wps:cNvSpPr>
                          <a:spLocks/>
                        </wps:cNvSpPr>
                        <wps:spPr bwMode="auto">
                          <a:xfrm>
                            <a:off x="9945" y="1750"/>
                            <a:ext cx="97" cy="82"/>
                          </a:xfrm>
                          <a:custGeom>
                            <a:avLst/>
                            <a:gdLst>
                              <a:gd name="T0" fmla="+- 0 9946 9946"/>
                              <a:gd name="T1" fmla="*/ T0 w 97"/>
                              <a:gd name="T2" fmla="+- 0 1750 1750"/>
                              <a:gd name="T3" fmla="*/ 1750 h 82"/>
                              <a:gd name="T4" fmla="+- 0 9961 9946"/>
                              <a:gd name="T5" fmla="*/ T4 w 97"/>
                              <a:gd name="T6" fmla="+- 0 1760 1750"/>
                              <a:gd name="T7" fmla="*/ 1760 h 82"/>
                              <a:gd name="T8" fmla="+- 0 9987 9946"/>
                              <a:gd name="T9" fmla="*/ T8 w 97"/>
                              <a:gd name="T10" fmla="+- 0 1780 1750"/>
                              <a:gd name="T11" fmla="*/ 1780 h 82"/>
                              <a:gd name="T12" fmla="+- 0 10015 9946"/>
                              <a:gd name="T13" fmla="*/ T12 w 97"/>
                              <a:gd name="T14" fmla="+- 0 1805 1750"/>
                              <a:gd name="T15" fmla="*/ 1805 h 82"/>
                              <a:gd name="T16" fmla="+- 0 10042 9946"/>
                              <a:gd name="T17" fmla="*/ T16 w 97"/>
                              <a:gd name="T18" fmla="+- 0 1832 1750"/>
                              <a:gd name="T19" fmla="*/ 1832 h 82"/>
                            </a:gdLst>
                            <a:ahLst/>
                            <a:cxnLst>
                              <a:cxn ang="0">
                                <a:pos x="T1" y="T3"/>
                              </a:cxn>
                              <a:cxn ang="0">
                                <a:pos x="T5" y="T7"/>
                              </a:cxn>
                              <a:cxn ang="0">
                                <a:pos x="T9" y="T11"/>
                              </a:cxn>
                              <a:cxn ang="0">
                                <a:pos x="T13" y="T15"/>
                              </a:cxn>
                              <a:cxn ang="0">
                                <a:pos x="T17" y="T19"/>
                              </a:cxn>
                            </a:cxnLst>
                            <a:rect l="0" t="0" r="r" b="b"/>
                            <a:pathLst>
                              <a:path w="97" h="82">
                                <a:moveTo>
                                  <a:pt x="0" y="0"/>
                                </a:moveTo>
                                <a:lnTo>
                                  <a:pt x="15" y="10"/>
                                </a:lnTo>
                                <a:lnTo>
                                  <a:pt x="41" y="30"/>
                                </a:lnTo>
                                <a:lnTo>
                                  <a:pt x="69" y="55"/>
                                </a:lnTo>
                                <a:lnTo>
                                  <a:pt x="96" y="82"/>
                                </a:lnTo>
                              </a:path>
                            </a:pathLst>
                          </a:custGeom>
                          <a:noFill/>
                          <a:ln w="7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 name="Picture 3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9860" y="1606"/>
                            <a:ext cx="8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AutoShape 317"/>
                        <wps:cNvSpPr>
                          <a:spLocks/>
                        </wps:cNvSpPr>
                        <wps:spPr bwMode="auto">
                          <a:xfrm>
                            <a:off x="9860" y="1606"/>
                            <a:ext cx="87" cy="139"/>
                          </a:xfrm>
                          <a:custGeom>
                            <a:avLst/>
                            <a:gdLst>
                              <a:gd name="T0" fmla="+- 0 9940 9860"/>
                              <a:gd name="T1" fmla="*/ T0 w 87"/>
                              <a:gd name="T2" fmla="+- 0 1740 1606"/>
                              <a:gd name="T3" fmla="*/ 1740 h 139"/>
                              <a:gd name="T4" fmla="+- 0 9937 9860"/>
                              <a:gd name="T5" fmla="*/ T4 w 87"/>
                              <a:gd name="T6" fmla="+- 0 1745 1606"/>
                              <a:gd name="T7" fmla="*/ 1745 h 139"/>
                              <a:gd name="T8" fmla="+- 0 9938 9860"/>
                              <a:gd name="T9" fmla="*/ T8 w 87"/>
                              <a:gd name="T10" fmla="+- 0 1731 1606"/>
                              <a:gd name="T11" fmla="*/ 1731 h 139"/>
                              <a:gd name="T12" fmla="+- 0 9937 9860"/>
                              <a:gd name="T13" fmla="*/ T12 w 87"/>
                              <a:gd name="T14" fmla="+- 0 1710 1606"/>
                              <a:gd name="T15" fmla="*/ 1710 h 139"/>
                              <a:gd name="T16" fmla="+- 0 9929 9860"/>
                              <a:gd name="T17" fmla="*/ T16 w 87"/>
                              <a:gd name="T18" fmla="+- 0 1692 1606"/>
                              <a:gd name="T19" fmla="*/ 1692 h 139"/>
                              <a:gd name="T20" fmla="+- 0 9914 9860"/>
                              <a:gd name="T21" fmla="*/ T20 w 87"/>
                              <a:gd name="T22" fmla="+- 0 1681 1606"/>
                              <a:gd name="T23" fmla="*/ 1681 h 139"/>
                              <a:gd name="T24" fmla="+- 0 9896 9860"/>
                              <a:gd name="T25" fmla="*/ T24 w 87"/>
                              <a:gd name="T26" fmla="+- 0 1672 1606"/>
                              <a:gd name="T27" fmla="*/ 1672 h 139"/>
                              <a:gd name="T28" fmla="+- 0 9880 9860"/>
                              <a:gd name="T29" fmla="*/ T28 w 87"/>
                              <a:gd name="T30" fmla="+- 0 1662 1606"/>
                              <a:gd name="T31" fmla="*/ 1662 h 139"/>
                              <a:gd name="T32" fmla="+- 0 9871 9860"/>
                              <a:gd name="T33" fmla="*/ T32 w 87"/>
                              <a:gd name="T34" fmla="+- 0 1649 1606"/>
                              <a:gd name="T35" fmla="*/ 1649 h 139"/>
                              <a:gd name="T36" fmla="+- 0 9866 9860"/>
                              <a:gd name="T37" fmla="*/ T36 w 87"/>
                              <a:gd name="T38" fmla="+- 0 1633 1606"/>
                              <a:gd name="T39" fmla="*/ 1633 h 139"/>
                              <a:gd name="T40" fmla="+- 0 9863 9860"/>
                              <a:gd name="T41" fmla="*/ T40 w 87"/>
                              <a:gd name="T42" fmla="+- 0 1620 1606"/>
                              <a:gd name="T43" fmla="*/ 1620 h 139"/>
                              <a:gd name="T44" fmla="+- 0 9861 9860"/>
                              <a:gd name="T45" fmla="*/ T44 w 87"/>
                              <a:gd name="T46" fmla="+- 0 1610 1606"/>
                              <a:gd name="T47" fmla="*/ 1610 h 139"/>
                              <a:gd name="T48" fmla="+- 0 9860 9860"/>
                              <a:gd name="T49" fmla="*/ T48 w 87"/>
                              <a:gd name="T50" fmla="+- 0 1606 1606"/>
                              <a:gd name="T51" fmla="*/ 1606 h 139"/>
                              <a:gd name="T52" fmla="+- 0 9864 9860"/>
                              <a:gd name="T53" fmla="*/ T52 w 87"/>
                              <a:gd name="T54" fmla="+- 0 1609 1606"/>
                              <a:gd name="T55" fmla="*/ 1609 h 139"/>
                              <a:gd name="T56" fmla="+- 0 9874 9860"/>
                              <a:gd name="T57" fmla="*/ T56 w 87"/>
                              <a:gd name="T58" fmla="+- 0 1614 1606"/>
                              <a:gd name="T59" fmla="*/ 1614 h 139"/>
                              <a:gd name="T60" fmla="+- 0 9887 9860"/>
                              <a:gd name="T61" fmla="*/ T60 w 87"/>
                              <a:gd name="T62" fmla="+- 0 1623 1606"/>
                              <a:gd name="T63" fmla="*/ 1623 h 139"/>
                              <a:gd name="T64" fmla="+- 0 9898 9860"/>
                              <a:gd name="T65" fmla="*/ T64 w 87"/>
                              <a:gd name="T66" fmla="+- 0 1632 1606"/>
                              <a:gd name="T67" fmla="*/ 1632 h 139"/>
                              <a:gd name="T68" fmla="+- 0 9909 9860"/>
                              <a:gd name="T69" fmla="*/ T68 w 87"/>
                              <a:gd name="T70" fmla="+- 0 1642 1606"/>
                              <a:gd name="T71" fmla="*/ 1642 h 139"/>
                              <a:gd name="T72" fmla="+- 0 9923 9860"/>
                              <a:gd name="T73" fmla="*/ T72 w 87"/>
                              <a:gd name="T74" fmla="+- 0 1654 1606"/>
                              <a:gd name="T75" fmla="*/ 1654 h 139"/>
                              <a:gd name="T76" fmla="+- 0 9934 9860"/>
                              <a:gd name="T77" fmla="*/ T76 w 87"/>
                              <a:gd name="T78" fmla="+- 0 1668 1606"/>
                              <a:gd name="T79" fmla="*/ 1668 h 139"/>
                              <a:gd name="T80" fmla="+- 0 9941 9860"/>
                              <a:gd name="T81" fmla="*/ T80 w 87"/>
                              <a:gd name="T82" fmla="+- 0 1682 1606"/>
                              <a:gd name="T83" fmla="*/ 1682 h 139"/>
                              <a:gd name="T84" fmla="+- 0 9944 9860"/>
                              <a:gd name="T85" fmla="*/ T84 w 87"/>
                              <a:gd name="T86" fmla="+- 0 1694 1606"/>
                              <a:gd name="T87" fmla="*/ 1694 h 139"/>
                              <a:gd name="T88" fmla="+- 0 9946 9860"/>
                              <a:gd name="T89" fmla="*/ T88 w 87"/>
                              <a:gd name="T90" fmla="+- 0 1704 1606"/>
                              <a:gd name="T91" fmla="*/ 1704 h 139"/>
                              <a:gd name="T92" fmla="+- 0 9946 9860"/>
                              <a:gd name="T93" fmla="*/ T92 w 87"/>
                              <a:gd name="T94" fmla="+- 0 1718 1606"/>
                              <a:gd name="T95" fmla="*/ 1718 h 139"/>
                              <a:gd name="T96" fmla="+- 0 9940 9860"/>
                              <a:gd name="T97" fmla="*/ T96 w 87"/>
                              <a:gd name="T98" fmla="+- 0 1740 1606"/>
                              <a:gd name="T99" fmla="*/ 1740 h 139"/>
                              <a:gd name="T100" fmla="+- 0 9943 9860"/>
                              <a:gd name="T101" fmla="*/ T100 w 87"/>
                              <a:gd name="T102" fmla="+- 0 1713 1606"/>
                              <a:gd name="T103" fmla="*/ 1713 h 139"/>
                              <a:gd name="T104" fmla="+- 0 9940 9860"/>
                              <a:gd name="T105" fmla="*/ T104 w 87"/>
                              <a:gd name="T106" fmla="+- 0 1702 1606"/>
                              <a:gd name="T107" fmla="*/ 1702 h 139"/>
                              <a:gd name="T108" fmla="+- 0 9932 9860"/>
                              <a:gd name="T109" fmla="*/ T108 w 87"/>
                              <a:gd name="T110" fmla="+- 0 1686 1606"/>
                              <a:gd name="T111" fmla="*/ 1686 h 139"/>
                              <a:gd name="T112" fmla="+- 0 9918 9860"/>
                              <a:gd name="T113" fmla="*/ T112 w 87"/>
                              <a:gd name="T114" fmla="+- 0 1669 1606"/>
                              <a:gd name="T115" fmla="*/ 1669 h 139"/>
                              <a:gd name="T116" fmla="+- 0 9898 9860"/>
                              <a:gd name="T117" fmla="*/ T116 w 87"/>
                              <a:gd name="T118" fmla="+- 0 1654 1606"/>
                              <a:gd name="T119" fmla="*/ 1654 h 139"/>
                              <a:gd name="T120" fmla="+- 0 9880 9860"/>
                              <a:gd name="T121" fmla="*/ T120 w 87"/>
                              <a:gd name="T122" fmla="+- 0 1639 1606"/>
                              <a:gd name="T123" fmla="*/ 1639 h 139"/>
                              <a:gd name="T124" fmla="+- 0 9869 9860"/>
                              <a:gd name="T125" fmla="*/ T124 w 87"/>
                              <a:gd name="T126" fmla="+- 0 1626 1606"/>
                              <a:gd name="T127" fmla="*/ 1626 h 139"/>
                              <a:gd name="T128" fmla="+- 0 9864 9860"/>
                              <a:gd name="T129" fmla="*/ T128 w 87"/>
                              <a:gd name="T130" fmla="+- 0 1616 1606"/>
                              <a:gd name="T131" fmla="*/ 1616 h 139"/>
                              <a:gd name="T132" fmla="+- 0 9863 9860"/>
                              <a:gd name="T133" fmla="*/ T132 w 87"/>
                              <a:gd name="T134" fmla="+- 0 1612 1606"/>
                              <a:gd name="T135" fmla="*/ 161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7" h="139">
                                <a:moveTo>
                                  <a:pt x="80" y="134"/>
                                </a:moveTo>
                                <a:lnTo>
                                  <a:pt x="77" y="139"/>
                                </a:lnTo>
                                <a:lnTo>
                                  <a:pt x="78" y="125"/>
                                </a:lnTo>
                                <a:lnTo>
                                  <a:pt x="77" y="104"/>
                                </a:lnTo>
                                <a:lnTo>
                                  <a:pt x="69" y="86"/>
                                </a:lnTo>
                                <a:lnTo>
                                  <a:pt x="54" y="75"/>
                                </a:lnTo>
                                <a:lnTo>
                                  <a:pt x="36" y="66"/>
                                </a:lnTo>
                                <a:lnTo>
                                  <a:pt x="20" y="56"/>
                                </a:lnTo>
                                <a:lnTo>
                                  <a:pt x="11" y="43"/>
                                </a:lnTo>
                                <a:lnTo>
                                  <a:pt x="6" y="27"/>
                                </a:lnTo>
                                <a:lnTo>
                                  <a:pt x="3" y="14"/>
                                </a:lnTo>
                                <a:lnTo>
                                  <a:pt x="1" y="4"/>
                                </a:lnTo>
                                <a:lnTo>
                                  <a:pt x="0" y="0"/>
                                </a:lnTo>
                                <a:lnTo>
                                  <a:pt x="4" y="3"/>
                                </a:lnTo>
                                <a:lnTo>
                                  <a:pt x="14" y="8"/>
                                </a:lnTo>
                                <a:lnTo>
                                  <a:pt x="27" y="17"/>
                                </a:lnTo>
                                <a:lnTo>
                                  <a:pt x="38" y="26"/>
                                </a:lnTo>
                                <a:lnTo>
                                  <a:pt x="49" y="36"/>
                                </a:lnTo>
                                <a:lnTo>
                                  <a:pt x="63" y="48"/>
                                </a:lnTo>
                                <a:lnTo>
                                  <a:pt x="74" y="62"/>
                                </a:lnTo>
                                <a:lnTo>
                                  <a:pt x="81" y="76"/>
                                </a:lnTo>
                                <a:lnTo>
                                  <a:pt x="84" y="88"/>
                                </a:lnTo>
                                <a:lnTo>
                                  <a:pt x="86" y="98"/>
                                </a:lnTo>
                                <a:lnTo>
                                  <a:pt x="86" y="112"/>
                                </a:lnTo>
                                <a:lnTo>
                                  <a:pt x="80" y="134"/>
                                </a:lnTo>
                                <a:close/>
                                <a:moveTo>
                                  <a:pt x="83" y="107"/>
                                </a:moveTo>
                                <a:lnTo>
                                  <a:pt x="80" y="96"/>
                                </a:lnTo>
                                <a:lnTo>
                                  <a:pt x="72" y="80"/>
                                </a:lnTo>
                                <a:lnTo>
                                  <a:pt x="58" y="63"/>
                                </a:lnTo>
                                <a:lnTo>
                                  <a:pt x="38" y="48"/>
                                </a:lnTo>
                                <a:lnTo>
                                  <a:pt x="20" y="33"/>
                                </a:lnTo>
                                <a:lnTo>
                                  <a:pt x="9" y="20"/>
                                </a:lnTo>
                                <a:lnTo>
                                  <a:pt x="4" y="10"/>
                                </a:lnTo>
                                <a:lnTo>
                                  <a:pt x="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Picture 3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9950" y="1664"/>
                            <a:ext cx="11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AutoShape 319"/>
                        <wps:cNvSpPr>
                          <a:spLocks/>
                        </wps:cNvSpPr>
                        <wps:spPr bwMode="auto">
                          <a:xfrm>
                            <a:off x="9950" y="1664"/>
                            <a:ext cx="116" cy="70"/>
                          </a:xfrm>
                          <a:custGeom>
                            <a:avLst/>
                            <a:gdLst>
                              <a:gd name="T0" fmla="+- 0 9960 9951"/>
                              <a:gd name="T1" fmla="*/ T0 w 116"/>
                              <a:gd name="T2" fmla="+- 0 1678 1664"/>
                              <a:gd name="T3" fmla="*/ 1678 h 70"/>
                              <a:gd name="T4" fmla="+- 0 9970 9951"/>
                              <a:gd name="T5" fmla="*/ T4 w 116"/>
                              <a:gd name="T6" fmla="+- 0 1671 1664"/>
                              <a:gd name="T7" fmla="*/ 1671 h 70"/>
                              <a:gd name="T8" fmla="+- 0 9979 9951"/>
                              <a:gd name="T9" fmla="*/ T8 w 116"/>
                              <a:gd name="T10" fmla="+- 0 1666 1664"/>
                              <a:gd name="T11" fmla="*/ 1666 h 70"/>
                              <a:gd name="T12" fmla="+- 0 9990 9951"/>
                              <a:gd name="T13" fmla="*/ T12 w 116"/>
                              <a:gd name="T14" fmla="+- 0 1664 1664"/>
                              <a:gd name="T15" fmla="*/ 1664 h 70"/>
                              <a:gd name="T16" fmla="+- 0 10004 9951"/>
                              <a:gd name="T17" fmla="*/ T16 w 116"/>
                              <a:gd name="T18" fmla="+- 0 1668 1664"/>
                              <a:gd name="T19" fmla="*/ 1668 h 70"/>
                              <a:gd name="T20" fmla="+- 0 10019 9951"/>
                              <a:gd name="T21" fmla="*/ T20 w 116"/>
                              <a:gd name="T22" fmla="+- 0 1674 1664"/>
                              <a:gd name="T23" fmla="*/ 1674 h 70"/>
                              <a:gd name="T24" fmla="+- 0 10034 9951"/>
                              <a:gd name="T25" fmla="*/ T24 w 116"/>
                              <a:gd name="T26" fmla="+- 0 1682 1664"/>
                              <a:gd name="T27" fmla="*/ 1682 h 70"/>
                              <a:gd name="T28" fmla="+- 0 10050 9951"/>
                              <a:gd name="T29" fmla="*/ T28 w 116"/>
                              <a:gd name="T30" fmla="+- 0 1700 1664"/>
                              <a:gd name="T31" fmla="*/ 1700 h 70"/>
                              <a:gd name="T32" fmla="+- 0 10066 9951"/>
                              <a:gd name="T33" fmla="*/ T32 w 116"/>
                              <a:gd name="T34" fmla="+- 0 1734 1664"/>
                              <a:gd name="T35" fmla="*/ 1734 h 70"/>
                              <a:gd name="T36" fmla="+- 0 10059 9951"/>
                              <a:gd name="T37" fmla="*/ T36 w 116"/>
                              <a:gd name="T38" fmla="+- 0 1730 1664"/>
                              <a:gd name="T39" fmla="*/ 1730 h 70"/>
                              <a:gd name="T40" fmla="+- 0 10043 9951"/>
                              <a:gd name="T41" fmla="*/ T40 w 116"/>
                              <a:gd name="T42" fmla="+- 0 1720 1664"/>
                              <a:gd name="T43" fmla="*/ 1720 h 70"/>
                              <a:gd name="T44" fmla="+- 0 10023 9951"/>
                              <a:gd name="T45" fmla="*/ T44 w 116"/>
                              <a:gd name="T46" fmla="+- 0 1710 1664"/>
                              <a:gd name="T47" fmla="*/ 1710 h 70"/>
                              <a:gd name="T48" fmla="+- 0 10005 9951"/>
                              <a:gd name="T49" fmla="*/ T48 w 116"/>
                              <a:gd name="T50" fmla="+- 0 1705 1664"/>
                              <a:gd name="T51" fmla="*/ 1705 h 70"/>
                              <a:gd name="T52" fmla="+- 0 9988 9951"/>
                              <a:gd name="T53" fmla="*/ T52 w 116"/>
                              <a:gd name="T54" fmla="+- 0 1705 1664"/>
                              <a:gd name="T55" fmla="*/ 1705 h 70"/>
                              <a:gd name="T56" fmla="+- 0 9970 9951"/>
                              <a:gd name="T57" fmla="*/ T56 w 116"/>
                              <a:gd name="T58" fmla="+- 0 1704 1664"/>
                              <a:gd name="T59" fmla="*/ 1704 h 70"/>
                              <a:gd name="T60" fmla="+- 0 9956 9951"/>
                              <a:gd name="T61" fmla="*/ T60 w 116"/>
                              <a:gd name="T62" fmla="+- 0 1704 1664"/>
                              <a:gd name="T63" fmla="*/ 1704 h 70"/>
                              <a:gd name="T64" fmla="+- 0 9951 9951"/>
                              <a:gd name="T65" fmla="*/ T64 w 116"/>
                              <a:gd name="T66" fmla="+- 0 1704 1664"/>
                              <a:gd name="T67" fmla="*/ 1704 h 70"/>
                              <a:gd name="T68" fmla="+- 0 9960 9951"/>
                              <a:gd name="T69" fmla="*/ T68 w 116"/>
                              <a:gd name="T70" fmla="+- 0 1678 1664"/>
                              <a:gd name="T71" fmla="*/ 1678 h 70"/>
                              <a:gd name="T72" fmla="+- 0 9955 9951"/>
                              <a:gd name="T73" fmla="*/ T72 w 116"/>
                              <a:gd name="T74" fmla="+- 0 1700 1664"/>
                              <a:gd name="T75" fmla="*/ 1700 h 70"/>
                              <a:gd name="T76" fmla="+- 0 9962 9951"/>
                              <a:gd name="T77" fmla="*/ T76 w 116"/>
                              <a:gd name="T78" fmla="+- 0 1694 1664"/>
                              <a:gd name="T79" fmla="*/ 1694 h 70"/>
                              <a:gd name="T80" fmla="+- 0 9974 9951"/>
                              <a:gd name="T81" fmla="*/ T80 w 116"/>
                              <a:gd name="T82" fmla="+- 0 1685 1664"/>
                              <a:gd name="T83" fmla="*/ 1685 h 70"/>
                              <a:gd name="T84" fmla="+- 0 9989 9951"/>
                              <a:gd name="T85" fmla="*/ T84 w 116"/>
                              <a:gd name="T86" fmla="+- 0 1685 1664"/>
                              <a:gd name="T87" fmla="*/ 1685 h 70"/>
                              <a:gd name="T88" fmla="+- 0 10005 9951"/>
                              <a:gd name="T89" fmla="*/ T88 w 116"/>
                              <a:gd name="T90" fmla="+- 0 1688 1664"/>
                              <a:gd name="T91" fmla="*/ 1688 h 70"/>
                              <a:gd name="T92" fmla="+- 0 10027 9951"/>
                              <a:gd name="T93" fmla="*/ T92 w 116"/>
                              <a:gd name="T94" fmla="+- 0 1698 1664"/>
                              <a:gd name="T95" fmla="*/ 1698 h 70"/>
                              <a:gd name="T96" fmla="+- 0 10047 9951"/>
                              <a:gd name="T97" fmla="*/ T96 w 116"/>
                              <a:gd name="T98" fmla="+- 0 1711 1664"/>
                              <a:gd name="T99" fmla="*/ 1711 h 70"/>
                              <a:gd name="T100" fmla="+- 0 10061 9951"/>
                              <a:gd name="T101" fmla="*/ T100 w 116"/>
                              <a:gd name="T102" fmla="+- 0 1727 1664"/>
                              <a:gd name="T103" fmla="*/ 172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6" h="70">
                                <a:moveTo>
                                  <a:pt x="9" y="14"/>
                                </a:moveTo>
                                <a:lnTo>
                                  <a:pt x="19" y="7"/>
                                </a:lnTo>
                                <a:lnTo>
                                  <a:pt x="28" y="2"/>
                                </a:lnTo>
                                <a:lnTo>
                                  <a:pt x="39" y="0"/>
                                </a:lnTo>
                                <a:lnTo>
                                  <a:pt x="53" y="4"/>
                                </a:lnTo>
                                <a:lnTo>
                                  <a:pt x="68" y="10"/>
                                </a:lnTo>
                                <a:lnTo>
                                  <a:pt x="83" y="18"/>
                                </a:lnTo>
                                <a:lnTo>
                                  <a:pt x="99" y="36"/>
                                </a:lnTo>
                                <a:lnTo>
                                  <a:pt x="115" y="70"/>
                                </a:lnTo>
                                <a:lnTo>
                                  <a:pt x="108" y="66"/>
                                </a:lnTo>
                                <a:lnTo>
                                  <a:pt x="92" y="56"/>
                                </a:lnTo>
                                <a:lnTo>
                                  <a:pt x="72" y="46"/>
                                </a:lnTo>
                                <a:lnTo>
                                  <a:pt x="54" y="41"/>
                                </a:lnTo>
                                <a:lnTo>
                                  <a:pt x="37" y="41"/>
                                </a:lnTo>
                                <a:lnTo>
                                  <a:pt x="19" y="40"/>
                                </a:lnTo>
                                <a:lnTo>
                                  <a:pt x="5" y="40"/>
                                </a:lnTo>
                                <a:lnTo>
                                  <a:pt x="0" y="40"/>
                                </a:lnTo>
                                <a:lnTo>
                                  <a:pt x="9" y="14"/>
                                </a:lnTo>
                                <a:close/>
                                <a:moveTo>
                                  <a:pt x="4" y="36"/>
                                </a:moveTo>
                                <a:lnTo>
                                  <a:pt x="11" y="30"/>
                                </a:lnTo>
                                <a:lnTo>
                                  <a:pt x="23" y="21"/>
                                </a:lnTo>
                                <a:lnTo>
                                  <a:pt x="38" y="21"/>
                                </a:lnTo>
                                <a:lnTo>
                                  <a:pt x="54" y="24"/>
                                </a:lnTo>
                                <a:lnTo>
                                  <a:pt x="76" y="34"/>
                                </a:lnTo>
                                <a:lnTo>
                                  <a:pt x="96" y="47"/>
                                </a:lnTo>
                                <a:lnTo>
                                  <a:pt x="110" y="6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3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9941" y="1700"/>
                            <a:ext cx="11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AutoShape 321"/>
                        <wps:cNvSpPr>
                          <a:spLocks/>
                        </wps:cNvSpPr>
                        <wps:spPr bwMode="auto">
                          <a:xfrm>
                            <a:off x="9941" y="1700"/>
                            <a:ext cx="118" cy="80"/>
                          </a:xfrm>
                          <a:custGeom>
                            <a:avLst/>
                            <a:gdLst>
                              <a:gd name="T0" fmla="+- 0 9941 9941"/>
                              <a:gd name="T1" fmla="*/ T0 w 118"/>
                              <a:gd name="T2" fmla="+- 0 1744 1700"/>
                              <a:gd name="T3" fmla="*/ 1744 h 80"/>
                              <a:gd name="T4" fmla="+- 0 9942 9941"/>
                              <a:gd name="T5" fmla="*/ T4 w 118"/>
                              <a:gd name="T6" fmla="+- 0 1735 1700"/>
                              <a:gd name="T7" fmla="*/ 1735 h 80"/>
                              <a:gd name="T8" fmla="+- 0 9947 9941"/>
                              <a:gd name="T9" fmla="*/ T8 w 118"/>
                              <a:gd name="T10" fmla="+- 0 1718 1700"/>
                              <a:gd name="T11" fmla="*/ 1718 h 80"/>
                              <a:gd name="T12" fmla="+- 0 9961 9941"/>
                              <a:gd name="T13" fmla="*/ T12 w 118"/>
                              <a:gd name="T14" fmla="+- 0 1703 1700"/>
                              <a:gd name="T15" fmla="*/ 1703 h 80"/>
                              <a:gd name="T16" fmla="+- 0 9986 9941"/>
                              <a:gd name="T17" fmla="*/ T16 w 118"/>
                              <a:gd name="T18" fmla="+- 0 1700 1700"/>
                              <a:gd name="T19" fmla="*/ 1700 h 80"/>
                              <a:gd name="T20" fmla="+- 0 10015 9941"/>
                              <a:gd name="T21" fmla="*/ T20 w 118"/>
                              <a:gd name="T22" fmla="+- 0 1717 1700"/>
                              <a:gd name="T23" fmla="*/ 1717 h 80"/>
                              <a:gd name="T24" fmla="+- 0 10038 9941"/>
                              <a:gd name="T25" fmla="*/ T24 w 118"/>
                              <a:gd name="T26" fmla="+- 0 1744 1700"/>
                              <a:gd name="T27" fmla="*/ 1744 h 80"/>
                              <a:gd name="T28" fmla="+- 0 10053 9941"/>
                              <a:gd name="T29" fmla="*/ T28 w 118"/>
                              <a:gd name="T30" fmla="+- 0 1769 1700"/>
                              <a:gd name="T31" fmla="*/ 1769 h 80"/>
                              <a:gd name="T32" fmla="+- 0 10058 9941"/>
                              <a:gd name="T33" fmla="*/ T32 w 118"/>
                              <a:gd name="T34" fmla="+- 0 1780 1700"/>
                              <a:gd name="T35" fmla="*/ 1780 h 80"/>
                              <a:gd name="T36" fmla="+- 0 10051 9941"/>
                              <a:gd name="T37" fmla="*/ T36 w 118"/>
                              <a:gd name="T38" fmla="+- 0 1778 1700"/>
                              <a:gd name="T39" fmla="*/ 1778 h 80"/>
                              <a:gd name="T40" fmla="+- 0 10032 9941"/>
                              <a:gd name="T41" fmla="*/ T40 w 118"/>
                              <a:gd name="T42" fmla="+- 0 1772 1700"/>
                              <a:gd name="T43" fmla="*/ 1772 h 80"/>
                              <a:gd name="T44" fmla="+- 0 10011 9941"/>
                              <a:gd name="T45" fmla="*/ T44 w 118"/>
                              <a:gd name="T46" fmla="+- 0 1763 1700"/>
                              <a:gd name="T47" fmla="*/ 1763 h 80"/>
                              <a:gd name="T48" fmla="+- 0 9995 9941"/>
                              <a:gd name="T49" fmla="*/ T48 w 118"/>
                              <a:gd name="T50" fmla="+- 0 1750 1700"/>
                              <a:gd name="T51" fmla="*/ 1750 h 80"/>
                              <a:gd name="T52" fmla="+- 0 9980 9941"/>
                              <a:gd name="T53" fmla="*/ T52 w 118"/>
                              <a:gd name="T54" fmla="+- 0 1740 1700"/>
                              <a:gd name="T55" fmla="*/ 1740 h 80"/>
                              <a:gd name="T56" fmla="+- 0 9962 9941"/>
                              <a:gd name="T57" fmla="*/ T56 w 118"/>
                              <a:gd name="T58" fmla="+- 0 1739 1700"/>
                              <a:gd name="T59" fmla="*/ 1739 h 80"/>
                              <a:gd name="T60" fmla="+- 0 9947 9941"/>
                              <a:gd name="T61" fmla="*/ T60 w 118"/>
                              <a:gd name="T62" fmla="+- 0 1742 1700"/>
                              <a:gd name="T63" fmla="*/ 1742 h 80"/>
                              <a:gd name="T64" fmla="+- 0 9941 9941"/>
                              <a:gd name="T65" fmla="*/ T64 w 118"/>
                              <a:gd name="T66" fmla="+- 0 1744 1700"/>
                              <a:gd name="T67" fmla="*/ 1744 h 80"/>
                              <a:gd name="T68" fmla="+- 0 9945 9941"/>
                              <a:gd name="T69" fmla="*/ T68 w 118"/>
                              <a:gd name="T70" fmla="+- 0 1736 1700"/>
                              <a:gd name="T71" fmla="*/ 1736 h 80"/>
                              <a:gd name="T72" fmla="+- 0 9953 9941"/>
                              <a:gd name="T73" fmla="*/ T72 w 118"/>
                              <a:gd name="T74" fmla="+- 0 1729 1700"/>
                              <a:gd name="T75" fmla="*/ 1729 h 80"/>
                              <a:gd name="T76" fmla="+- 0 9966 9941"/>
                              <a:gd name="T77" fmla="*/ T76 w 118"/>
                              <a:gd name="T78" fmla="+- 0 1722 1700"/>
                              <a:gd name="T79" fmla="*/ 1722 h 80"/>
                              <a:gd name="T80" fmla="+- 0 9981 9941"/>
                              <a:gd name="T81" fmla="*/ T80 w 118"/>
                              <a:gd name="T82" fmla="+- 0 1720 1700"/>
                              <a:gd name="T83" fmla="*/ 1720 h 80"/>
                              <a:gd name="T84" fmla="+- 0 9997 9941"/>
                              <a:gd name="T85" fmla="*/ T84 w 118"/>
                              <a:gd name="T86" fmla="+- 0 1725 1700"/>
                              <a:gd name="T87" fmla="*/ 1725 h 80"/>
                              <a:gd name="T88" fmla="+- 0 10013 9941"/>
                              <a:gd name="T89" fmla="*/ T88 w 118"/>
                              <a:gd name="T90" fmla="+- 0 1739 1700"/>
                              <a:gd name="T91" fmla="*/ 1739 h 80"/>
                              <a:gd name="T92" fmla="+- 0 10030 9941"/>
                              <a:gd name="T93" fmla="*/ T92 w 118"/>
                              <a:gd name="T94" fmla="+- 0 1754 1700"/>
                              <a:gd name="T95" fmla="*/ 1754 h 80"/>
                              <a:gd name="T96" fmla="+- 0 10044 9941"/>
                              <a:gd name="T97" fmla="*/ T96 w 118"/>
                              <a:gd name="T98" fmla="+- 0 1767 1700"/>
                              <a:gd name="T99" fmla="*/ 1767 h 80"/>
                              <a:gd name="T100" fmla="+- 0 10054 9941"/>
                              <a:gd name="T101" fmla="*/ T100 w 118"/>
                              <a:gd name="T102" fmla="+- 0 1776 1700"/>
                              <a:gd name="T103" fmla="*/ 1776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8" h="80">
                                <a:moveTo>
                                  <a:pt x="0" y="44"/>
                                </a:moveTo>
                                <a:lnTo>
                                  <a:pt x="1" y="35"/>
                                </a:lnTo>
                                <a:lnTo>
                                  <a:pt x="6" y="18"/>
                                </a:lnTo>
                                <a:lnTo>
                                  <a:pt x="20" y="3"/>
                                </a:lnTo>
                                <a:lnTo>
                                  <a:pt x="45" y="0"/>
                                </a:lnTo>
                                <a:lnTo>
                                  <a:pt x="74" y="17"/>
                                </a:lnTo>
                                <a:lnTo>
                                  <a:pt x="97" y="44"/>
                                </a:lnTo>
                                <a:lnTo>
                                  <a:pt x="112" y="69"/>
                                </a:lnTo>
                                <a:lnTo>
                                  <a:pt x="117" y="80"/>
                                </a:lnTo>
                                <a:lnTo>
                                  <a:pt x="110" y="78"/>
                                </a:lnTo>
                                <a:lnTo>
                                  <a:pt x="91" y="72"/>
                                </a:lnTo>
                                <a:lnTo>
                                  <a:pt x="70" y="63"/>
                                </a:lnTo>
                                <a:lnTo>
                                  <a:pt x="54" y="50"/>
                                </a:lnTo>
                                <a:lnTo>
                                  <a:pt x="39" y="40"/>
                                </a:lnTo>
                                <a:lnTo>
                                  <a:pt x="21" y="39"/>
                                </a:lnTo>
                                <a:lnTo>
                                  <a:pt x="6" y="42"/>
                                </a:lnTo>
                                <a:lnTo>
                                  <a:pt x="0" y="44"/>
                                </a:lnTo>
                                <a:close/>
                                <a:moveTo>
                                  <a:pt x="4" y="36"/>
                                </a:moveTo>
                                <a:lnTo>
                                  <a:pt x="12" y="29"/>
                                </a:lnTo>
                                <a:lnTo>
                                  <a:pt x="25" y="22"/>
                                </a:lnTo>
                                <a:lnTo>
                                  <a:pt x="40" y="20"/>
                                </a:lnTo>
                                <a:lnTo>
                                  <a:pt x="56" y="25"/>
                                </a:lnTo>
                                <a:lnTo>
                                  <a:pt x="72" y="39"/>
                                </a:lnTo>
                                <a:lnTo>
                                  <a:pt x="89" y="54"/>
                                </a:lnTo>
                                <a:lnTo>
                                  <a:pt x="103" y="67"/>
                                </a:lnTo>
                                <a:lnTo>
                                  <a:pt x="113" y="76"/>
                                </a:lnTo>
                              </a:path>
                            </a:pathLst>
                          </a:custGeom>
                          <a:noFill/>
                          <a:ln w="72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3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9959" y="1620"/>
                            <a:ext cx="11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323"/>
                        <wps:cNvSpPr>
                          <a:spLocks/>
                        </wps:cNvSpPr>
                        <wps:spPr bwMode="auto">
                          <a:xfrm>
                            <a:off x="9959" y="1620"/>
                            <a:ext cx="115" cy="81"/>
                          </a:xfrm>
                          <a:custGeom>
                            <a:avLst/>
                            <a:gdLst>
                              <a:gd name="T0" fmla="+- 0 9960 9960"/>
                              <a:gd name="T1" fmla="*/ T0 w 115"/>
                              <a:gd name="T2" fmla="+- 0 1638 1621"/>
                              <a:gd name="T3" fmla="*/ 1638 h 81"/>
                              <a:gd name="T4" fmla="+- 0 9975 9960"/>
                              <a:gd name="T5" fmla="*/ T4 w 115"/>
                              <a:gd name="T6" fmla="+- 0 1626 1621"/>
                              <a:gd name="T7" fmla="*/ 1626 h 81"/>
                              <a:gd name="T8" fmla="+- 0 9988 9960"/>
                              <a:gd name="T9" fmla="*/ T8 w 115"/>
                              <a:gd name="T10" fmla="+- 0 1621 1621"/>
                              <a:gd name="T11" fmla="*/ 1621 h 81"/>
                              <a:gd name="T12" fmla="+- 0 10002 9960"/>
                              <a:gd name="T13" fmla="*/ T12 w 115"/>
                              <a:gd name="T14" fmla="+- 0 1622 1621"/>
                              <a:gd name="T15" fmla="*/ 1622 h 81"/>
                              <a:gd name="T16" fmla="+- 0 10017 9960"/>
                              <a:gd name="T17" fmla="*/ T16 w 115"/>
                              <a:gd name="T18" fmla="+- 0 1628 1621"/>
                              <a:gd name="T19" fmla="*/ 1628 h 81"/>
                              <a:gd name="T20" fmla="+- 0 10037 9960"/>
                              <a:gd name="T21" fmla="*/ T20 w 115"/>
                              <a:gd name="T22" fmla="+- 0 1645 1621"/>
                              <a:gd name="T23" fmla="*/ 1645 h 81"/>
                              <a:gd name="T24" fmla="+- 0 10059 9960"/>
                              <a:gd name="T25" fmla="*/ T24 w 115"/>
                              <a:gd name="T26" fmla="+- 0 1672 1621"/>
                              <a:gd name="T27" fmla="*/ 1672 h 81"/>
                              <a:gd name="T28" fmla="+- 0 10074 9960"/>
                              <a:gd name="T29" fmla="*/ T28 w 115"/>
                              <a:gd name="T30" fmla="+- 0 1696 1621"/>
                              <a:gd name="T31" fmla="*/ 1696 h 81"/>
                              <a:gd name="T32" fmla="+- 0 10071 9960"/>
                              <a:gd name="T33" fmla="*/ T32 w 115"/>
                              <a:gd name="T34" fmla="+- 0 1701 1621"/>
                              <a:gd name="T35" fmla="*/ 1701 h 81"/>
                              <a:gd name="T36" fmla="+- 0 10062 9960"/>
                              <a:gd name="T37" fmla="*/ T36 w 115"/>
                              <a:gd name="T38" fmla="+- 0 1696 1621"/>
                              <a:gd name="T39" fmla="*/ 1696 h 81"/>
                              <a:gd name="T40" fmla="+- 0 10049 9960"/>
                              <a:gd name="T41" fmla="*/ T40 w 115"/>
                              <a:gd name="T42" fmla="+- 0 1689 1621"/>
                              <a:gd name="T43" fmla="*/ 1689 h 81"/>
                              <a:gd name="T44" fmla="+- 0 10034 9960"/>
                              <a:gd name="T45" fmla="*/ T44 w 115"/>
                              <a:gd name="T46" fmla="+- 0 1683 1621"/>
                              <a:gd name="T47" fmla="*/ 1683 h 81"/>
                              <a:gd name="T48" fmla="+- 0 10021 9960"/>
                              <a:gd name="T49" fmla="*/ T48 w 115"/>
                              <a:gd name="T50" fmla="+- 0 1678 1621"/>
                              <a:gd name="T51" fmla="*/ 1678 h 81"/>
                              <a:gd name="T52" fmla="+- 0 10007 9960"/>
                              <a:gd name="T53" fmla="*/ T52 w 115"/>
                              <a:gd name="T54" fmla="+- 0 1676 1621"/>
                              <a:gd name="T55" fmla="*/ 1676 h 81"/>
                              <a:gd name="T56" fmla="+- 0 9994 9960"/>
                              <a:gd name="T57" fmla="*/ T56 w 115"/>
                              <a:gd name="T58" fmla="+- 0 1671 1621"/>
                              <a:gd name="T59" fmla="*/ 1671 h 81"/>
                              <a:gd name="T60" fmla="+- 0 9982 9960"/>
                              <a:gd name="T61" fmla="*/ T60 w 115"/>
                              <a:gd name="T62" fmla="+- 0 1665 1621"/>
                              <a:gd name="T63" fmla="*/ 1665 h 81"/>
                              <a:gd name="T64" fmla="+- 0 9975 9960"/>
                              <a:gd name="T65" fmla="*/ T64 w 115"/>
                              <a:gd name="T66" fmla="+- 0 1659 1621"/>
                              <a:gd name="T67" fmla="*/ 1659 h 81"/>
                              <a:gd name="T68" fmla="+- 0 9970 9960"/>
                              <a:gd name="T69" fmla="*/ T68 w 115"/>
                              <a:gd name="T70" fmla="+- 0 1650 1621"/>
                              <a:gd name="T71" fmla="*/ 1650 h 81"/>
                              <a:gd name="T72" fmla="+- 0 9960 9960"/>
                              <a:gd name="T73" fmla="*/ T72 w 115"/>
                              <a:gd name="T74" fmla="+- 0 1638 1621"/>
                              <a:gd name="T75" fmla="*/ 1638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5" h="81">
                                <a:moveTo>
                                  <a:pt x="0" y="17"/>
                                </a:moveTo>
                                <a:lnTo>
                                  <a:pt x="15" y="5"/>
                                </a:lnTo>
                                <a:lnTo>
                                  <a:pt x="28" y="0"/>
                                </a:lnTo>
                                <a:lnTo>
                                  <a:pt x="42" y="1"/>
                                </a:lnTo>
                                <a:lnTo>
                                  <a:pt x="57" y="7"/>
                                </a:lnTo>
                                <a:lnTo>
                                  <a:pt x="77" y="24"/>
                                </a:lnTo>
                                <a:lnTo>
                                  <a:pt x="99" y="51"/>
                                </a:lnTo>
                                <a:lnTo>
                                  <a:pt x="114" y="75"/>
                                </a:lnTo>
                                <a:lnTo>
                                  <a:pt x="111" y="80"/>
                                </a:lnTo>
                                <a:lnTo>
                                  <a:pt x="102" y="75"/>
                                </a:lnTo>
                                <a:lnTo>
                                  <a:pt x="89" y="68"/>
                                </a:lnTo>
                                <a:lnTo>
                                  <a:pt x="74" y="62"/>
                                </a:lnTo>
                                <a:lnTo>
                                  <a:pt x="61" y="57"/>
                                </a:lnTo>
                                <a:lnTo>
                                  <a:pt x="47" y="55"/>
                                </a:lnTo>
                                <a:lnTo>
                                  <a:pt x="34" y="50"/>
                                </a:lnTo>
                                <a:lnTo>
                                  <a:pt x="22" y="44"/>
                                </a:lnTo>
                                <a:lnTo>
                                  <a:pt x="15" y="38"/>
                                </a:lnTo>
                                <a:lnTo>
                                  <a:pt x="10" y="29"/>
                                </a:lnTo>
                                <a:lnTo>
                                  <a:pt x="0" y="17"/>
                                </a:lnTo>
                                <a:close/>
                              </a:path>
                            </a:pathLst>
                          </a:custGeom>
                          <a:noFill/>
                          <a:ln w="71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958" y="1636"/>
                            <a:ext cx="11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AutoShape 325"/>
                        <wps:cNvSpPr>
                          <a:spLocks/>
                        </wps:cNvSpPr>
                        <wps:spPr bwMode="auto">
                          <a:xfrm>
                            <a:off x="9866" y="1562"/>
                            <a:ext cx="204" cy="140"/>
                          </a:xfrm>
                          <a:custGeom>
                            <a:avLst/>
                            <a:gdLst>
                              <a:gd name="T0" fmla="+- 0 9959 9867"/>
                              <a:gd name="T1" fmla="*/ T0 w 204"/>
                              <a:gd name="T2" fmla="+- 0 1639 1562"/>
                              <a:gd name="T3" fmla="*/ 1639 h 140"/>
                              <a:gd name="T4" fmla="+- 0 9970 9867"/>
                              <a:gd name="T5" fmla="*/ T4 w 204"/>
                              <a:gd name="T6" fmla="+- 0 1637 1562"/>
                              <a:gd name="T7" fmla="*/ 1637 h 140"/>
                              <a:gd name="T8" fmla="+- 0 9990 9867"/>
                              <a:gd name="T9" fmla="*/ T8 w 204"/>
                              <a:gd name="T10" fmla="+- 0 1640 1562"/>
                              <a:gd name="T11" fmla="*/ 1640 h 140"/>
                              <a:gd name="T12" fmla="+- 0 10023 9867"/>
                              <a:gd name="T13" fmla="*/ T12 w 204"/>
                              <a:gd name="T14" fmla="+- 0 1659 1562"/>
                              <a:gd name="T15" fmla="*/ 1659 h 140"/>
                              <a:gd name="T16" fmla="+- 0 10070 9867"/>
                              <a:gd name="T17" fmla="*/ T16 w 204"/>
                              <a:gd name="T18" fmla="+- 0 1701 1562"/>
                              <a:gd name="T19" fmla="*/ 1701 h 140"/>
                              <a:gd name="T20" fmla="+- 0 9953 9867"/>
                              <a:gd name="T21" fmla="*/ T20 w 204"/>
                              <a:gd name="T22" fmla="+- 0 1655 1562"/>
                              <a:gd name="T23" fmla="*/ 1655 h 140"/>
                              <a:gd name="T24" fmla="+- 0 9943 9867"/>
                              <a:gd name="T25" fmla="*/ T24 w 204"/>
                              <a:gd name="T26" fmla="+- 0 1638 1562"/>
                              <a:gd name="T27" fmla="*/ 1638 h 140"/>
                              <a:gd name="T28" fmla="+- 0 9923 9867"/>
                              <a:gd name="T29" fmla="*/ T28 w 204"/>
                              <a:gd name="T30" fmla="+- 0 1611 1562"/>
                              <a:gd name="T31" fmla="*/ 1611 h 140"/>
                              <a:gd name="T32" fmla="+- 0 9897 9867"/>
                              <a:gd name="T33" fmla="*/ T32 w 204"/>
                              <a:gd name="T34" fmla="+- 0 1583 1562"/>
                              <a:gd name="T35" fmla="*/ 1583 h 140"/>
                              <a:gd name="T36" fmla="+- 0 9867 9867"/>
                              <a:gd name="T37" fmla="*/ T36 w 204"/>
                              <a:gd name="T38" fmla="+- 0 1562 1562"/>
                              <a:gd name="T39" fmla="*/ 156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 h="140">
                                <a:moveTo>
                                  <a:pt x="92" y="77"/>
                                </a:moveTo>
                                <a:lnTo>
                                  <a:pt x="103" y="75"/>
                                </a:lnTo>
                                <a:lnTo>
                                  <a:pt x="123" y="78"/>
                                </a:lnTo>
                                <a:lnTo>
                                  <a:pt x="156" y="97"/>
                                </a:lnTo>
                                <a:lnTo>
                                  <a:pt x="203" y="139"/>
                                </a:lnTo>
                                <a:moveTo>
                                  <a:pt x="86" y="93"/>
                                </a:moveTo>
                                <a:lnTo>
                                  <a:pt x="76" y="76"/>
                                </a:lnTo>
                                <a:lnTo>
                                  <a:pt x="56" y="49"/>
                                </a:lnTo>
                                <a:lnTo>
                                  <a:pt x="30" y="2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3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914" y="1557"/>
                            <a:ext cx="46"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327"/>
                        <wps:cNvSpPr>
                          <a:spLocks/>
                        </wps:cNvSpPr>
                        <wps:spPr bwMode="auto">
                          <a:xfrm>
                            <a:off x="9914" y="1557"/>
                            <a:ext cx="46" cy="57"/>
                          </a:xfrm>
                          <a:custGeom>
                            <a:avLst/>
                            <a:gdLst>
                              <a:gd name="T0" fmla="+- 0 9959 9914"/>
                              <a:gd name="T1" fmla="*/ T0 w 46"/>
                              <a:gd name="T2" fmla="+- 0 1614 1558"/>
                              <a:gd name="T3" fmla="*/ 1614 h 57"/>
                              <a:gd name="T4" fmla="+- 0 9954 9914"/>
                              <a:gd name="T5" fmla="*/ T4 w 46"/>
                              <a:gd name="T6" fmla="+- 0 1602 1558"/>
                              <a:gd name="T7" fmla="*/ 1602 h 57"/>
                              <a:gd name="T8" fmla="+- 0 9930 9914"/>
                              <a:gd name="T9" fmla="*/ T8 w 46"/>
                              <a:gd name="T10" fmla="+- 0 1594 1558"/>
                              <a:gd name="T11" fmla="*/ 1594 h 57"/>
                              <a:gd name="T12" fmla="+- 0 9914 9914"/>
                              <a:gd name="T13" fmla="*/ T12 w 46"/>
                              <a:gd name="T14" fmla="+- 0 1558 1558"/>
                              <a:gd name="T15" fmla="*/ 1558 h 57"/>
                              <a:gd name="T16" fmla="+- 0 9932 9914"/>
                              <a:gd name="T17" fmla="*/ T16 w 46"/>
                              <a:gd name="T18" fmla="+- 0 1559 1558"/>
                              <a:gd name="T19" fmla="*/ 1559 h 57"/>
                              <a:gd name="T20" fmla="+- 0 9942 9914"/>
                              <a:gd name="T21" fmla="*/ T20 w 46"/>
                              <a:gd name="T22" fmla="+- 0 1569 1558"/>
                              <a:gd name="T23" fmla="*/ 1569 h 57"/>
                              <a:gd name="T24" fmla="+- 0 9949 9914"/>
                              <a:gd name="T25" fmla="*/ T24 w 46"/>
                              <a:gd name="T26" fmla="+- 0 1580 1558"/>
                              <a:gd name="T27" fmla="*/ 1580 h 57"/>
                              <a:gd name="T28" fmla="+- 0 9955 9914"/>
                              <a:gd name="T29" fmla="*/ T28 w 46"/>
                              <a:gd name="T30" fmla="+- 0 1595 1558"/>
                              <a:gd name="T31" fmla="*/ 1595 h 57"/>
                              <a:gd name="T32" fmla="+- 0 9958 9914"/>
                              <a:gd name="T33" fmla="*/ T32 w 46"/>
                              <a:gd name="T34" fmla="+- 0 1608 1558"/>
                              <a:gd name="T35" fmla="*/ 1608 h 57"/>
                              <a:gd name="T36" fmla="+- 0 9959 9914"/>
                              <a:gd name="T37" fmla="*/ T36 w 46"/>
                              <a:gd name="T38" fmla="+- 0 1614 1558"/>
                              <a:gd name="T39" fmla="*/ 161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57">
                                <a:moveTo>
                                  <a:pt x="45" y="56"/>
                                </a:moveTo>
                                <a:lnTo>
                                  <a:pt x="40" y="44"/>
                                </a:lnTo>
                                <a:lnTo>
                                  <a:pt x="16" y="36"/>
                                </a:lnTo>
                                <a:lnTo>
                                  <a:pt x="0" y="0"/>
                                </a:lnTo>
                                <a:lnTo>
                                  <a:pt x="18" y="1"/>
                                </a:lnTo>
                                <a:lnTo>
                                  <a:pt x="28" y="11"/>
                                </a:lnTo>
                                <a:lnTo>
                                  <a:pt x="35" y="22"/>
                                </a:lnTo>
                                <a:lnTo>
                                  <a:pt x="41" y="37"/>
                                </a:lnTo>
                                <a:lnTo>
                                  <a:pt x="44" y="50"/>
                                </a:lnTo>
                                <a:lnTo>
                                  <a:pt x="45" y="5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9920" y="1562"/>
                            <a:ext cx="35"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Freeform 329"/>
                        <wps:cNvSpPr>
                          <a:spLocks/>
                        </wps:cNvSpPr>
                        <wps:spPr bwMode="auto">
                          <a:xfrm>
                            <a:off x="9920" y="1562"/>
                            <a:ext cx="35" cy="42"/>
                          </a:xfrm>
                          <a:custGeom>
                            <a:avLst/>
                            <a:gdLst>
                              <a:gd name="T0" fmla="+- 0 9955 9921"/>
                              <a:gd name="T1" fmla="*/ T0 w 35"/>
                              <a:gd name="T2" fmla="+- 0 1604 1562"/>
                              <a:gd name="T3" fmla="*/ 1604 h 42"/>
                              <a:gd name="T4" fmla="+- 0 9951 9921"/>
                              <a:gd name="T5" fmla="*/ T4 w 35"/>
                              <a:gd name="T6" fmla="+- 0 1596 1562"/>
                              <a:gd name="T7" fmla="*/ 1596 h 42"/>
                              <a:gd name="T8" fmla="+- 0 9942 9921"/>
                              <a:gd name="T9" fmla="*/ T8 w 35"/>
                              <a:gd name="T10" fmla="+- 0 1582 1562"/>
                              <a:gd name="T11" fmla="*/ 1582 h 42"/>
                              <a:gd name="T12" fmla="+- 0 9932 9921"/>
                              <a:gd name="T13" fmla="*/ T12 w 35"/>
                              <a:gd name="T14" fmla="+- 0 1570 1562"/>
                              <a:gd name="T15" fmla="*/ 1570 h 42"/>
                              <a:gd name="T16" fmla="+- 0 9921 9921"/>
                              <a:gd name="T17" fmla="*/ T16 w 35"/>
                              <a:gd name="T18" fmla="+- 0 1562 1562"/>
                              <a:gd name="T19" fmla="*/ 1562 h 42"/>
                            </a:gdLst>
                            <a:ahLst/>
                            <a:cxnLst>
                              <a:cxn ang="0">
                                <a:pos x="T1" y="T3"/>
                              </a:cxn>
                              <a:cxn ang="0">
                                <a:pos x="T5" y="T7"/>
                              </a:cxn>
                              <a:cxn ang="0">
                                <a:pos x="T9" y="T11"/>
                              </a:cxn>
                              <a:cxn ang="0">
                                <a:pos x="T13" y="T15"/>
                              </a:cxn>
                              <a:cxn ang="0">
                                <a:pos x="T17" y="T19"/>
                              </a:cxn>
                            </a:cxnLst>
                            <a:rect l="0" t="0" r="r" b="b"/>
                            <a:pathLst>
                              <a:path w="35" h="42">
                                <a:moveTo>
                                  <a:pt x="34" y="42"/>
                                </a:moveTo>
                                <a:lnTo>
                                  <a:pt x="30" y="34"/>
                                </a:lnTo>
                                <a:lnTo>
                                  <a:pt x="21" y="20"/>
                                </a:lnTo>
                                <a:lnTo>
                                  <a:pt x="1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3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960" y="1586"/>
                            <a:ext cx="12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331"/>
                        <wps:cNvSpPr>
                          <a:spLocks/>
                        </wps:cNvSpPr>
                        <wps:spPr bwMode="auto">
                          <a:xfrm>
                            <a:off x="9960" y="1586"/>
                            <a:ext cx="127" cy="64"/>
                          </a:xfrm>
                          <a:custGeom>
                            <a:avLst/>
                            <a:gdLst>
                              <a:gd name="T0" fmla="+- 0 9960 9960"/>
                              <a:gd name="T1" fmla="*/ T0 w 127"/>
                              <a:gd name="T2" fmla="+- 0 1613 1586"/>
                              <a:gd name="T3" fmla="*/ 1613 h 64"/>
                              <a:gd name="T4" fmla="+- 0 10034 9960"/>
                              <a:gd name="T5" fmla="*/ T4 w 127"/>
                              <a:gd name="T6" fmla="+- 0 1586 1586"/>
                              <a:gd name="T7" fmla="*/ 1586 h 64"/>
                              <a:gd name="T8" fmla="+- 0 10052 9960"/>
                              <a:gd name="T9" fmla="*/ T8 w 127"/>
                              <a:gd name="T10" fmla="+- 0 1588 1586"/>
                              <a:gd name="T11" fmla="*/ 1588 h 64"/>
                              <a:gd name="T12" fmla="+- 0 10069 9960"/>
                              <a:gd name="T13" fmla="*/ T12 w 127"/>
                              <a:gd name="T14" fmla="+- 0 1595 1586"/>
                              <a:gd name="T15" fmla="*/ 1595 h 64"/>
                              <a:gd name="T16" fmla="+- 0 10087 9960"/>
                              <a:gd name="T17" fmla="*/ T16 w 127"/>
                              <a:gd name="T18" fmla="+- 0 1607 1586"/>
                              <a:gd name="T19" fmla="*/ 1607 h 64"/>
                              <a:gd name="T20" fmla="+- 0 10073 9960"/>
                              <a:gd name="T21" fmla="*/ T20 w 127"/>
                              <a:gd name="T22" fmla="+- 0 1609 1586"/>
                              <a:gd name="T23" fmla="*/ 1609 h 64"/>
                              <a:gd name="T24" fmla="+- 0 10041 9960"/>
                              <a:gd name="T25" fmla="*/ T24 w 127"/>
                              <a:gd name="T26" fmla="+- 0 1616 1586"/>
                              <a:gd name="T27" fmla="*/ 1616 h 64"/>
                              <a:gd name="T28" fmla="+- 0 10006 9960"/>
                              <a:gd name="T29" fmla="*/ T28 w 127"/>
                              <a:gd name="T30" fmla="+- 0 1626 1586"/>
                              <a:gd name="T31" fmla="*/ 1626 h 64"/>
                              <a:gd name="T32" fmla="+- 0 9984 9960"/>
                              <a:gd name="T33" fmla="*/ T32 w 127"/>
                              <a:gd name="T34" fmla="+- 0 1636 1586"/>
                              <a:gd name="T35" fmla="*/ 1636 h 64"/>
                              <a:gd name="T36" fmla="+- 0 9969 9960"/>
                              <a:gd name="T37" fmla="*/ T36 w 127"/>
                              <a:gd name="T38" fmla="+- 0 1650 1586"/>
                              <a:gd name="T39" fmla="*/ 1650 h 64"/>
                              <a:gd name="T40" fmla="+- 0 9964 9960"/>
                              <a:gd name="T41" fmla="*/ T40 w 127"/>
                              <a:gd name="T42" fmla="+- 0 1637 1586"/>
                              <a:gd name="T43" fmla="*/ 1637 h 64"/>
                              <a:gd name="T44" fmla="+- 0 9960 9960"/>
                              <a:gd name="T45" fmla="*/ T44 w 127"/>
                              <a:gd name="T46" fmla="+- 0 1613 1586"/>
                              <a:gd name="T47" fmla="*/ 161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7" h="64">
                                <a:moveTo>
                                  <a:pt x="0" y="27"/>
                                </a:moveTo>
                                <a:lnTo>
                                  <a:pt x="74" y="0"/>
                                </a:lnTo>
                                <a:lnTo>
                                  <a:pt x="92" y="2"/>
                                </a:lnTo>
                                <a:lnTo>
                                  <a:pt x="109" y="9"/>
                                </a:lnTo>
                                <a:lnTo>
                                  <a:pt x="127" y="21"/>
                                </a:lnTo>
                                <a:lnTo>
                                  <a:pt x="113" y="23"/>
                                </a:lnTo>
                                <a:lnTo>
                                  <a:pt x="81" y="30"/>
                                </a:lnTo>
                                <a:lnTo>
                                  <a:pt x="46" y="40"/>
                                </a:lnTo>
                                <a:lnTo>
                                  <a:pt x="24" y="50"/>
                                </a:lnTo>
                                <a:lnTo>
                                  <a:pt x="9" y="64"/>
                                </a:lnTo>
                                <a:lnTo>
                                  <a:pt x="4" y="51"/>
                                </a:lnTo>
                                <a:lnTo>
                                  <a:pt x="0" y="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3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962" y="1599"/>
                            <a:ext cx="111"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333"/>
                        <wps:cNvSpPr>
                          <a:spLocks/>
                        </wps:cNvSpPr>
                        <wps:spPr bwMode="auto">
                          <a:xfrm>
                            <a:off x="9962" y="1599"/>
                            <a:ext cx="111" cy="32"/>
                          </a:xfrm>
                          <a:custGeom>
                            <a:avLst/>
                            <a:gdLst>
                              <a:gd name="T0" fmla="+- 0 9962 9962"/>
                              <a:gd name="T1" fmla="*/ T0 w 111"/>
                              <a:gd name="T2" fmla="+- 0 1631 1600"/>
                              <a:gd name="T3" fmla="*/ 1631 h 32"/>
                              <a:gd name="T4" fmla="+- 0 9974 9962"/>
                              <a:gd name="T5" fmla="*/ T4 w 111"/>
                              <a:gd name="T6" fmla="+- 0 1621 1600"/>
                              <a:gd name="T7" fmla="*/ 1621 h 32"/>
                              <a:gd name="T8" fmla="+- 0 9998 9962"/>
                              <a:gd name="T9" fmla="*/ T8 w 111"/>
                              <a:gd name="T10" fmla="+- 0 1608 1600"/>
                              <a:gd name="T11" fmla="*/ 1608 h 32"/>
                              <a:gd name="T12" fmla="+- 0 10031 9962"/>
                              <a:gd name="T13" fmla="*/ T12 w 111"/>
                              <a:gd name="T14" fmla="+- 0 1600 1600"/>
                              <a:gd name="T15" fmla="*/ 1600 h 32"/>
                              <a:gd name="T16" fmla="+- 0 10073 9962"/>
                              <a:gd name="T17" fmla="*/ T16 w 111"/>
                              <a:gd name="T18" fmla="+- 0 1605 1600"/>
                              <a:gd name="T19" fmla="*/ 1605 h 32"/>
                            </a:gdLst>
                            <a:ahLst/>
                            <a:cxnLst>
                              <a:cxn ang="0">
                                <a:pos x="T1" y="T3"/>
                              </a:cxn>
                              <a:cxn ang="0">
                                <a:pos x="T5" y="T7"/>
                              </a:cxn>
                              <a:cxn ang="0">
                                <a:pos x="T9" y="T11"/>
                              </a:cxn>
                              <a:cxn ang="0">
                                <a:pos x="T13" y="T15"/>
                              </a:cxn>
                              <a:cxn ang="0">
                                <a:pos x="T17" y="T19"/>
                              </a:cxn>
                            </a:cxnLst>
                            <a:rect l="0" t="0" r="r" b="b"/>
                            <a:pathLst>
                              <a:path w="111" h="32">
                                <a:moveTo>
                                  <a:pt x="0" y="31"/>
                                </a:moveTo>
                                <a:lnTo>
                                  <a:pt x="12" y="21"/>
                                </a:lnTo>
                                <a:lnTo>
                                  <a:pt x="36" y="8"/>
                                </a:lnTo>
                                <a:lnTo>
                                  <a:pt x="69" y="0"/>
                                </a:lnTo>
                                <a:lnTo>
                                  <a:pt x="111"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3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959" y="1555"/>
                            <a:ext cx="47"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Freeform 335"/>
                        <wps:cNvSpPr>
                          <a:spLocks/>
                        </wps:cNvSpPr>
                        <wps:spPr bwMode="auto">
                          <a:xfrm>
                            <a:off x="9959" y="1555"/>
                            <a:ext cx="47" cy="17"/>
                          </a:xfrm>
                          <a:custGeom>
                            <a:avLst/>
                            <a:gdLst>
                              <a:gd name="T0" fmla="+- 0 9959 9959"/>
                              <a:gd name="T1" fmla="*/ T0 w 47"/>
                              <a:gd name="T2" fmla="+- 0 1571 1556"/>
                              <a:gd name="T3" fmla="*/ 1571 h 17"/>
                              <a:gd name="T4" fmla="+- 0 9970 9959"/>
                              <a:gd name="T5" fmla="*/ T4 w 47"/>
                              <a:gd name="T6" fmla="+- 0 1573 1556"/>
                              <a:gd name="T7" fmla="*/ 1573 h 17"/>
                              <a:gd name="T8" fmla="+- 0 9983 9959"/>
                              <a:gd name="T9" fmla="*/ T8 w 47"/>
                              <a:gd name="T10" fmla="+- 0 1571 1556"/>
                              <a:gd name="T11" fmla="*/ 1571 h 17"/>
                              <a:gd name="T12" fmla="+- 0 9995 9959"/>
                              <a:gd name="T13" fmla="*/ T12 w 47"/>
                              <a:gd name="T14" fmla="+- 0 1565 1556"/>
                              <a:gd name="T15" fmla="*/ 1565 h 17"/>
                              <a:gd name="T16" fmla="+- 0 10006 9959"/>
                              <a:gd name="T17" fmla="*/ T16 w 47"/>
                              <a:gd name="T18" fmla="+- 0 1556 1556"/>
                              <a:gd name="T19" fmla="*/ 1556 h 17"/>
                            </a:gdLst>
                            <a:ahLst/>
                            <a:cxnLst>
                              <a:cxn ang="0">
                                <a:pos x="T1" y="T3"/>
                              </a:cxn>
                              <a:cxn ang="0">
                                <a:pos x="T5" y="T7"/>
                              </a:cxn>
                              <a:cxn ang="0">
                                <a:pos x="T9" y="T11"/>
                              </a:cxn>
                              <a:cxn ang="0">
                                <a:pos x="T13" y="T15"/>
                              </a:cxn>
                              <a:cxn ang="0">
                                <a:pos x="T17" y="T19"/>
                              </a:cxn>
                            </a:cxnLst>
                            <a:rect l="0" t="0" r="r" b="b"/>
                            <a:pathLst>
                              <a:path w="47" h="17">
                                <a:moveTo>
                                  <a:pt x="0" y="15"/>
                                </a:moveTo>
                                <a:lnTo>
                                  <a:pt x="11" y="17"/>
                                </a:lnTo>
                                <a:lnTo>
                                  <a:pt x="24" y="15"/>
                                </a:lnTo>
                                <a:lnTo>
                                  <a:pt x="36" y="9"/>
                                </a:lnTo>
                                <a:lnTo>
                                  <a:pt x="47" y="0"/>
                                </a:lnTo>
                              </a:path>
                            </a:pathLst>
                          </a:custGeom>
                          <a:noFill/>
                          <a:ln w="327">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3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9963" y="1520"/>
                            <a:ext cx="114"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Freeform 337"/>
                        <wps:cNvSpPr>
                          <a:spLocks/>
                        </wps:cNvSpPr>
                        <wps:spPr bwMode="auto">
                          <a:xfrm>
                            <a:off x="9963" y="1520"/>
                            <a:ext cx="114" cy="61"/>
                          </a:xfrm>
                          <a:custGeom>
                            <a:avLst/>
                            <a:gdLst>
                              <a:gd name="T0" fmla="+- 0 9964 9964"/>
                              <a:gd name="T1" fmla="*/ T0 w 114"/>
                              <a:gd name="T2" fmla="+- 0 1571 1521"/>
                              <a:gd name="T3" fmla="*/ 1571 h 61"/>
                              <a:gd name="T4" fmla="+- 0 9969 9964"/>
                              <a:gd name="T5" fmla="*/ T4 w 114"/>
                              <a:gd name="T6" fmla="+- 0 1569 1521"/>
                              <a:gd name="T7" fmla="*/ 1569 h 61"/>
                              <a:gd name="T8" fmla="+- 0 9981 9964"/>
                              <a:gd name="T9" fmla="*/ T8 w 114"/>
                              <a:gd name="T10" fmla="+- 0 1563 1521"/>
                              <a:gd name="T11" fmla="*/ 1563 h 61"/>
                              <a:gd name="T12" fmla="+- 0 9997 9964"/>
                              <a:gd name="T13" fmla="*/ T12 w 114"/>
                              <a:gd name="T14" fmla="+- 0 1554 1521"/>
                              <a:gd name="T15" fmla="*/ 1554 h 61"/>
                              <a:gd name="T16" fmla="+- 0 10013 9964"/>
                              <a:gd name="T17" fmla="*/ T16 w 114"/>
                              <a:gd name="T18" fmla="+- 0 1545 1521"/>
                              <a:gd name="T19" fmla="*/ 1545 h 61"/>
                              <a:gd name="T20" fmla="+- 0 10033 9964"/>
                              <a:gd name="T21" fmla="*/ T20 w 114"/>
                              <a:gd name="T22" fmla="+- 0 1535 1521"/>
                              <a:gd name="T23" fmla="*/ 1535 h 61"/>
                              <a:gd name="T24" fmla="+- 0 10057 9964"/>
                              <a:gd name="T25" fmla="*/ T24 w 114"/>
                              <a:gd name="T26" fmla="+- 0 1526 1521"/>
                              <a:gd name="T27" fmla="*/ 1526 h 61"/>
                              <a:gd name="T28" fmla="+- 0 10075 9964"/>
                              <a:gd name="T29" fmla="*/ T28 w 114"/>
                              <a:gd name="T30" fmla="+- 0 1521 1521"/>
                              <a:gd name="T31" fmla="*/ 1521 h 61"/>
                              <a:gd name="T32" fmla="+- 0 10077 9964"/>
                              <a:gd name="T33" fmla="*/ T32 w 114"/>
                              <a:gd name="T34" fmla="+- 0 1523 1521"/>
                              <a:gd name="T35" fmla="*/ 1523 h 61"/>
                              <a:gd name="T36" fmla="+- 0 10068 9964"/>
                              <a:gd name="T37" fmla="*/ T36 w 114"/>
                              <a:gd name="T38" fmla="+- 0 1533 1521"/>
                              <a:gd name="T39" fmla="*/ 1533 h 61"/>
                              <a:gd name="T40" fmla="+- 0 10055 9964"/>
                              <a:gd name="T41" fmla="*/ T40 w 114"/>
                              <a:gd name="T42" fmla="+- 0 1548 1521"/>
                              <a:gd name="T43" fmla="*/ 1548 h 61"/>
                              <a:gd name="T44" fmla="+- 0 10039 9964"/>
                              <a:gd name="T45" fmla="*/ T44 w 114"/>
                              <a:gd name="T46" fmla="+- 0 1564 1521"/>
                              <a:gd name="T47" fmla="*/ 1564 h 61"/>
                              <a:gd name="T48" fmla="+- 0 10024 9964"/>
                              <a:gd name="T49" fmla="*/ T48 w 114"/>
                              <a:gd name="T50" fmla="+- 0 1575 1521"/>
                              <a:gd name="T51" fmla="*/ 1575 h 61"/>
                              <a:gd name="T52" fmla="+- 0 10007 9964"/>
                              <a:gd name="T53" fmla="*/ T52 w 114"/>
                              <a:gd name="T54" fmla="+- 0 1580 1521"/>
                              <a:gd name="T55" fmla="*/ 1580 h 61"/>
                              <a:gd name="T56" fmla="+- 0 9987 9964"/>
                              <a:gd name="T57" fmla="*/ T56 w 114"/>
                              <a:gd name="T58" fmla="+- 0 1582 1521"/>
                              <a:gd name="T59" fmla="*/ 1582 h 61"/>
                              <a:gd name="T60" fmla="+- 0 9971 9964"/>
                              <a:gd name="T61" fmla="*/ T60 w 114"/>
                              <a:gd name="T62" fmla="+- 0 1579 1521"/>
                              <a:gd name="T63" fmla="*/ 1579 h 61"/>
                              <a:gd name="T64" fmla="+- 0 9964 9964"/>
                              <a:gd name="T65" fmla="*/ T64 w 114"/>
                              <a:gd name="T66" fmla="+- 0 1571 1521"/>
                              <a:gd name="T67" fmla="*/ 157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 h="61">
                                <a:moveTo>
                                  <a:pt x="0" y="50"/>
                                </a:moveTo>
                                <a:lnTo>
                                  <a:pt x="5" y="48"/>
                                </a:lnTo>
                                <a:lnTo>
                                  <a:pt x="17" y="42"/>
                                </a:lnTo>
                                <a:lnTo>
                                  <a:pt x="33" y="33"/>
                                </a:lnTo>
                                <a:lnTo>
                                  <a:pt x="49" y="24"/>
                                </a:lnTo>
                                <a:lnTo>
                                  <a:pt x="69" y="14"/>
                                </a:lnTo>
                                <a:lnTo>
                                  <a:pt x="93" y="5"/>
                                </a:lnTo>
                                <a:lnTo>
                                  <a:pt x="111" y="0"/>
                                </a:lnTo>
                                <a:lnTo>
                                  <a:pt x="113" y="2"/>
                                </a:lnTo>
                                <a:lnTo>
                                  <a:pt x="104" y="12"/>
                                </a:lnTo>
                                <a:lnTo>
                                  <a:pt x="91" y="27"/>
                                </a:lnTo>
                                <a:lnTo>
                                  <a:pt x="75" y="43"/>
                                </a:lnTo>
                                <a:lnTo>
                                  <a:pt x="60" y="54"/>
                                </a:lnTo>
                                <a:lnTo>
                                  <a:pt x="43" y="59"/>
                                </a:lnTo>
                                <a:lnTo>
                                  <a:pt x="23" y="61"/>
                                </a:lnTo>
                                <a:lnTo>
                                  <a:pt x="7" y="58"/>
                                </a:lnTo>
                                <a:lnTo>
                                  <a:pt x="0" y="5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9959" y="1523"/>
                            <a:ext cx="120"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339"/>
                        <wps:cNvSpPr>
                          <a:spLocks/>
                        </wps:cNvSpPr>
                        <wps:spPr bwMode="auto">
                          <a:xfrm>
                            <a:off x="9959" y="1523"/>
                            <a:ext cx="120" cy="55"/>
                          </a:xfrm>
                          <a:custGeom>
                            <a:avLst/>
                            <a:gdLst>
                              <a:gd name="T0" fmla="+- 0 9964 9960"/>
                              <a:gd name="T1" fmla="*/ T0 w 120"/>
                              <a:gd name="T2" fmla="+- 0 1571 1523"/>
                              <a:gd name="T3" fmla="*/ 1571 h 55"/>
                              <a:gd name="T4" fmla="+- 0 9960 9960"/>
                              <a:gd name="T5" fmla="*/ T4 w 120"/>
                              <a:gd name="T6" fmla="+- 0 1570 1523"/>
                              <a:gd name="T7" fmla="*/ 1570 h 55"/>
                              <a:gd name="T8" fmla="+- 0 9973 9960"/>
                              <a:gd name="T9" fmla="*/ T8 w 120"/>
                              <a:gd name="T10" fmla="+- 0 1554 1523"/>
                              <a:gd name="T11" fmla="*/ 1554 h 55"/>
                              <a:gd name="T12" fmla="+- 0 9993 9960"/>
                              <a:gd name="T13" fmla="*/ T12 w 120"/>
                              <a:gd name="T14" fmla="+- 0 1534 1523"/>
                              <a:gd name="T15" fmla="*/ 1534 h 55"/>
                              <a:gd name="T16" fmla="+- 0 10009 9960"/>
                              <a:gd name="T17" fmla="*/ T16 w 120"/>
                              <a:gd name="T18" fmla="+- 0 1523 1523"/>
                              <a:gd name="T19" fmla="*/ 1523 h 55"/>
                              <a:gd name="T20" fmla="+- 0 10026 9960"/>
                              <a:gd name="T21" fmla="*/ T20 w 120"/>
                              <a:gd name="T22" fmla="+- 0 1526 1523"/>
                              <a:gd name="T23" fmla="*/ 1526 h 55"/>
                              <a:gd name="T24" fmla="+- 0 10047 9960"/>
                              <a:gd name="T25" fmla="*/ T24 w 120"/>
                              <a:gd name="T26" fmla="+- 0 1537 1523"/>
                              <a:gd name="T27" fmla="*/ 1537 h 55"/>
                              <a:gd name="T28" fmla="+- 0 10068 9960"/>
                              <a:gd name="T29" fmla="*/ T28 w 120"/>
                              <a:gd name="T30" fmla="+- 0 1555 1523"/>
                              <a:gd name="T31" fmla="*/ 1555 h 55"/>
                              <a:gd name="T32" fmla="+- 0 10080 9960"/>
                              <a:gd name="T33" fmla="*/ T32 w 120"/>
                              <a:gd name="T34" fmla="+- 0 1578 1523"/>
                              <a:gd name="T35" fmla="*/ 1578 h 55"/>
                              <a:gd name="T36" fmla="+- 0 10068 9960"/>
                              <a:gd name="T37" fmla="*/ T36 w 120"/>
                              <a:gd name="T38" fmla="+- 0 1572 1523"/>
                              <a:gd name="T39" fmla="*/ 1572 h 55"/>
                              <a:gd name="T40" fmla="+- 0 10038 9960"/>
                              <a:gd name="T41" fmla="*/ T40 w 120"/>
                              <a:gd name="T42" fmla="+- 0 1562 1523"/>
                              <a:gd name="T43" fmla="*/ 1562 h 55"/>
                              <a:gd name="T44" fmla="+- 0 10000 9960"/>
                              <a:gd name="T45" fmla="*/ T44 w 120"/>
                              <a:gd name="T46" fmla="+- 0 1559 1523"/>
                              <a:gd name="T47" fmla="*/ 1559 h 55"/>
                              <a:gd name="T48" fmla="+- 0 9964 9960"/>
                              <a:gd name="T49" fmla="*/ T48 w 120"/>
                              <a:gd name="T50" fmla="+- 0 1571 1523"/>
                              <a:gd name="T51" fmla="*/ 1571 h 55"/>
                              <a:gd name="T52" fmla="+- 0 9963 9960"/>
                              <a:gd name="T53" fmla="*/ T52 w 120"/>
                              <a:gd name="T54" fmla="+- 0 1568 1523"/>
                              <a:gd name="T55" fmla="*/ 1568 h 55"/>
                              <a:gd name="T56" fmla="+- 0 9973 9960"/>
                              <a:gd name="T57" fmla="*/ T56 w 120"/>
                              <a:gd name="T58" fmla="+- 0 1558 1523"/>
                              <a:gd name="T59" fmla="*/ 1558 h 55"/>
                              <a:gd name="T60" fmla="+- 0 9993 9960"/>
                              <a:gd name="T61" fmla="*/ T60 w 120"/>
                              <a:gd name="T62" fmla="+- 0 1547 1523"/>
                              <a:gd name="T63" fmla="*/ 1547 h 55"/>
                              <a:gd name="T64" fmla="+- 0 10022 9960"/>
                              <a:gd name="T65" fmla="*/ T64 w 120"/>
                              <a:gd name="T66" fmla="+- 0 1546 1523"/>
                              <a:gd name="T67" fmla="*/ 1546 h 55"/>
                              <a:gd name="T68" fmla="+- 0 10058 9960"/>
                              <a:gd name="T69" fmla="*/ T68 w 120"/>
                              <a:gd name="T70" fmla="+- 0 1569 1523"/>
                              <a:gd name="T71" fmla="*/ 1569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 h="55">
                                <a:moveTo>
                                  <a:pt x="4" y="48"/>
                                </a:moveTo>
                                <a:lnTo>
                                  <a:pt x="0" y="47"/>
                                </a:lnTo>
                                <a:lnTo>
                                  <a:pt x="13" y="31"/>
                                </a:lnTo>
                                <a:lnTo>
                                  <a:pt x="33" y="11"/>
                                </a:lnTo>
                                <a:lnTo>
                                  <a:pt x="49" y="0"/>
                                </a:lnTo>
                                <a:lnTo>
                                  <a:pt x="66" y="3"/>
                                </a:lnTo>
                                <a:lnTo>
                                  <a:pt x="87" y="14"/>
                                </a:lnTo>
                                <a:lnTo>
                                  <a:pt x="108" y="32"/>
                                </a:lnTo>
                                <a:lnTo>
                                  <a:pt x="120" y="55"/>
                                </a:lnTo>
                                <a:lnTo>
                                  <a:pt x="108" y="49"/>
                                </a:lnTo>
                                <a:lnTo>
                                  <a:pt x="78" y="39"/>
                                </a:lnTo>
                                <a:lnTo>
                                  <a:pt x="40" y="36"/>
                                </a:lnTo>
                                <a:lnTo>
                                  <a:pt x="4" y="48"/>
                                </a:lnTo>
                                <a:close/>
                                <a:moveTo>
                                  <a:pt x="3" y="45"/>
                                </a:moveTo>
                                <a:lnTo>
                                  <a:pt x="13" y="35"/>
                                </a:lnTo>
                                <a:lnTo>
                                  <a:pt x="33" y="24"/>
                                </a:lnTo>
                                <a:lnTo>
                                  <a:pt x="62" y="23"/>
                                </a:lnTo>
                                <a:lnTo>
                                  <a:pt x="98" y="4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3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9962" y="1420"/>
                            <a:ext cx="106"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AutoShape 341"/>
                        <wps:cNvSpPr>
                          <a:spLocks/>
                        </wps:cNvSpPr>
                        <wps:spPr bwMode="auto">
                          <a:xfrm>
                            <a:off x="9962" y="1420"/>
                            <a:ext cx="106" cy="119"/>
                          </a:xfrm>
                          <a:custGeom>
                            <a:avLst/>
                            <a:gdLst>
                              <a:gd name="T0" fmla="+- 0 9962 9962"/>
                              <a:gd name="T1" fmla="*/ T0 w 106"/>
                              <a:gd name="T2" fmla="+- 0 1539 1420"/>
                              <a:gd name="T3" fmla="*/ 1539 h 119"/>
                              <a:gd name="T4" fmla="+- 0 9964 9962"/>
                              <a:gd name="T5" fmla="*/ T4 w 106"/>
                              <a:gd name="T6" fmla="+- 0 1532 1420"/>
                              <a:gd name="T7" fmla="*/ 1532 h 119"/>
                              <a:gd name="T8" fmla="+- 0 9970 9962"/>
                              <a:gd name="T9" fmla="*/ T8 w 106"/>
                              <a:gd name="T10" fmla="+- 0 1517 1420"/>
                              <a:gd name="T11" fmla="*/ 1517 h 119"/>
                              <a:gd name="T12" fmla="+- 0 9979 9962"/>
                              <a:gd name="T13" fmla="*/ T12 w 106"/>
                              <a:gd name="T14" fmla="+- 0 1498 1420"/>
                              <a:gd name="T15" fmla="*/ 1498 h 119"/>
                              <a:gd name="T16" fmla="+- 0 9991 9962"/>
                              <a:gd name="T17" fmla="*/ T16 w 106"/>
                              <a:gd name="T18" fmla="+- 0 1480 1420"/>
                              <a:gd name="T19" fmla="*/ 1480 h 119"/>
                              <a:gd name="T20" fmla="+- 0 10011 9962"/>
                              <a:gd name="T21" fmla="*/ T20 w 106"/>
                              <a:gd name="T22" fmla="+- 0 1461 1420"/>
                              <a:gd name="T23" fmla="*/ 1461 h 119"/>
                              <a:gd name="T24" fmla="+- 0 10036 9962"/>
                              <a:gd name="T25" fmla="*/ T24 w 106"/>
                              <a:gd name="T26" fmla="+- 0 1442 1420"/>
                              <a:gd name="T27" fmla="*/ 1442 h 119"/>
                              <a:gd name="T28" fmla="+- 0 10058 9962"/>
                              <a:gd name="T29" fmla="*/ T28 w 106"/>
                              <a:gd name="T30" fmla="+- 0 1427 1420"/>
                              <a:gd name="T31" fmla="*/ 1427 h 119"/>
                              <a:gd name="T32" fmla="+- 0 10068 9962"/>
                              <a:gd name="T33" fmla="*/ T32 w 106"/>
                              <a:gd name="T34" fmla="+- 0 1420 1420"/>
                              <a:gd name="T35" fmla="*/ 1420 h 119"/>
                              <a:gd name="T36" fmla="+- 0 10065 9962"/>
                              <a:gd name="T37" fmla="*/ T36 w 106"/>
                              <a:gd name="T38" fmla="+- 0 1430 1420"/>
                              <a:gd name="T39" fmla="*/ 1430 h 119"/>
                              <a:gd name="T40" fmla="+- 0 10056 9962"/>
                              <a:gd name="T41" fmla="*/ T40 w 106"/>
                              <a:gd name="T42" fmla="+- 0 1451 1420"/>
                              <a:gd name="T43" fmla="*/ 1451 h 119"/>
                              <a:gd name="T44" fmla="+- 0 10044 9962"/>
                              <a:gd name="T45" fmla="*/ T44 w 106"/>
                              <a:gd name="T46" fmla="+- 0 1477 1420"/>
                              <a:gd name="T47" fmla="*/ 1477 h 119"/>
                              <a:gd name="T48" fmla="+- 0 10028 9962"/>
                              <a:gd name="T49" fmla="*/ T48 w 106"/>
                              <a:gd name="T50" fmla="+- 0 1497 1420"/>
                              <a:gd name="T51" fmla="*/ 1497 h 119"/>
                              <a:gd name="T52" fmla="+- 0 10009 9962"/>
                              <a:gd name="T53" fmla="*/ T52 w 106"/>
                              <a:gd name="T54" fmla="+- 0 1512 1420"/>
                              <a:gd name="T55" fmla="*/ 1512 h 119"/>
                              <a:gd name="T56" fmla="+- 0 9987 9962"/>
                              <a:gd name="T57" fmla="*/ T56 w 106"/>
                              <a:gd name="T58" fmla="+- 0 1526 1420"/>
                              <a:gd name="T59" fmla="*/ 1526 h 119"/>
                              <a:gd name="T60" fmla="+- 0 9969 9962"/>
                              <a:gd name="T61" fmla="*/ T60 w 106"/>
                              <a:gd name="T62" fmla="+- 0 1535 1420"/>
                              <a:gd name="T63" fmla="*/ 1535 h 119"/>
                              <a:gd name="T64" fmla="+- 0 9962 9962"/>
                              <a:gd name="T65" fmla="*/ T64 w 106"/>
                              <a:gd name="T66" fmla="+- 0 1539 1420"/>
                              <a:gd name="T67" fmla="*/ 1539 h 119"/>
                              <a:gd name="T68" fmla="+- 0 9966 9962"/>
                              <a:gd name="T69" fmla="*/ T68 w 106"/>
                              <a:gd name="T70" fmla="+- 0 1534 1420"/>
                              <a:gd name="T71" fmla="*/ 1534 h 119"/>
                              <a:gd name="T72" fmla="+- 0 9985 9962"/>
                              <a:gd name="T73" fmla="*/ T72 w 106"/>
                              <a:gd name="T74" fmla="+- 0 1512 1420"/>
                              <a:gd name="T75" fmla="*/ 1512 h 119"/>
                              <a:gd name="T76" fmla="+- 0 10015 9962"/>
                              <a:gd name="T77" fmla="*/ T76 w 106"/>
                              <a:gd name="T78" fmla="+- 0 1480 1420"/>
                              <a:gd name="T79" fmla="*/ 1480 h 119"/>
                              <a:gd name="T80" fmla="+- 0 10045 9962"/>
                              <a:gd name="T81" fmla="*/ T80 w 106"/>
                              <a:gd name="T82" fmla="+- 0 1447 1420"/>
                              <a:gd name="T83" fmla="*/ 1447 h 119"/>
                              <a:gd name="T84" fmla="+- 0 10064 9962"/>
                              <a:gd name="T85" fmla="*/ T84 w 106"/>
                              <a:gd name="T86" fmla="+- 0 1425 1420"/>
                              <a:gd name="T87" fmla="*/ 1425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6" h="119">
                                <a:moveTo>
                                  <a:pt x="0" y="119"/>
                                </a:moveTo>
                                <a:lnTo>
                                  <a:pt x="2" y="112"/>
                                </a:lnTo>
                                <a:lnTo>
                                  <a:pt x="8" y="97"/>
                                </a:lnTo>
                                <a:lnTo>
                                  <a:pt x="17" y="78"/>
                                </a:lnTo>
                                <a:lnTo>
                                  <a:pt x="29" y="60"/>
                                </a:lnTo>
                                <a:lnTo>
                                  <a:pt x="49" y="41"/>
                                </a:lnTo>
                                <a:lnTo>
                                  <a:pt x="74" y="22"/>
                                </a:lnTo>
                                <a:lnTo>
                                  <a:pt x="96" y="7"/>
                                </a:lnTo>
                                <a:lnTo>
                                  <a:pt x="106" y="0"/>
                                </a:lnTo>
                                <a:lnTo>
                                  <a:pt x="103" y="10"/>
                                </a:lnTo>
                                <a:lnTo>
                                  <a:pt x="94" y="31"/>
                                </a:lnTo>
                                <a:lnTo>
                                  <a:pt x="82" y="57"/>
                                </a:lnTo>
                                <a:lnTo>
                                  <a:pt x="66" y="77"/>
                                </a:lnTo>
                                <a:lnTo>
                                  <a:pt x="47" y="92"/>
                                </a:lnTo>
                                <a:lnTo>
                                  <a:pt x="25" y="106"/>
                                </a:lnTo>
                                <a:lnTo>
                                  <a:pt x="7" y="115"/>
                                </a:lnTo>
                                <a:lnTo>
                                  <a:pt x="0" y="119"/>
                                </a:lnTo>
                                <a:close/>
                                <a:moveTo>
                                  <a:pt x="4" y="114"/>
                                </a:moveTo>
                                <a:lnTo>
                                  <a:pt x="23" y="92"/>
                                </a:lnTo>
                                <a:lnTo>
                                  <a:pt x="53" y="60"/>
                                </a:lnTo>
                                <a:lnTo>
                                  <a:pt x="83" y="27"/>
                                </a:lnTo>
                                <a:lnTo>
                                  <a:pt x="102"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3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9863" y="1517"/>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Freeform 343"/>
                        <wps:cNvSpPr>
                          <a:spLocks/>
                        </wps:cNvSpPr>
                        <wps:spPr bwMode="auto">
                          <a:xfrm>
                            <a:off x="9863" y="1517"/>
                            <a:ext cx="101" cy="73"/>
                          </a:xfrm>
                          <a:custGeom>
                            <a:avLst/>
                            <a:gdLst>
                              <a:gd name="T0" fmla="+- 0 9964 9864"/>
                              <a:gd name="T1" fmla="*/ T0 w 101"/>
                              <a:gd name="T2" fmla="+- 0 1590 1518"/>
                              <a:gd name="T3" fmla="*/ 1590 h 73"/>
                              <a:gd name="T4" fmla="+- 0 9946 9864"/>
                              <a:gd name="T5" fmla="*/ T4 w 101"/>
                              <a:gd name="T6" fmla="+- 0 1577 1518"/>
                              <a:gd name="T7" fmla="*/ 1577 h 73"/>
                              <a:gd name="T8" fmla="+- 0 9911 9864"/>
                              <a:gd name="T9" fmla="*/ T8 w 101"/>
                              <a:gd name="T10" fmla="+- 0 1561 1518"/>
                              <a:gd name="T11" fmla="*/ 1561 h 73"/>
                              <a:gd name="T12" fmla="+- 0 9878 9864"/>
                              <a:gd name="T13" fmla="*/ T12 w 101"/>
                              <a:gd name="T14" fmla="+- 0 1547 1518"/>
                              <a:gd name="T15" fmla="*/ 1547 h 73"/>
                              <a:gd name="T16" fmla="+- 0 9865 9864"/>
                              <a:gd name="T17" fmla="*/ T16 w 101"/>
                              <a:gd name="T18" fmla="+- 0 1540 1518"/>
                              <a:gd name="T19" fmla="*/ 1540 h 73"/>
                              <a:gd name="T20" fmla="+- 0 9864 9864"/>
                              <a:gd name="T21" fmla="*/ T20 w 101"/>
                              <a:gd name="T22" fmla="+- 0 1536 1518"/>
                              <a:gd name="T23" fmla="*/ 1536 h 73"/>
                              <a:gd name="T24" fmla="+- 0 9864 9864"/>
                              <a:gd name="T25" fmla="*/ T24 w 101"/>
                              <a:gd name="T26" fmla="+- 0 1528 1518"/>
                              <a:gd name="T27" fmla="*/ 1528 h 73"/>
                              <a:gd name="T28" fmla="+- 0 9869 9864"/>
                              <a:gd name="T29" fmla="*/ T28 w 101"/>
                              <a:gd name="T30" fmla="+- 0 1521 1518"/>
                              <a:gd name="T31" fmla="*/ 1521 h 73"/>
                              <a:gd name="T32" fmla="+- 0 9882 9864"/>
                              <a:gd name="T33" fmla="*/ T32 w 101"/>
                              <a:gd name="T34" fmla="+- 0 1518 1518"/>
                              <a:gd name="T35" fmla="*/ 1518 h 73"/>
                              <a:gd name="T36" fmla="+- 0 9903 9864"/>
                              <a:gd name="T37" fmla="*/ T36 w 101"/>
                              <a:gd name="T38" fmla="+- 0 1520 1518"/>
                              <a:gd name="T39" fmla="*/ 1520 h 73"/>
                              <a:gd name="T40" fmla="+- 0 9956 9864"/>
                              <a:gd name="T41" fmla="*/ T40 w 101"/>
                              <a:gd name="T42" fmla="+- 0 1562 1518"/>
                              <a:gd name="T43" fmla="*/ 1562 h 73"/>
                              <a:gd name="T44" fmla="+- 0 9963 9864"/>
                              <a:gd name="T45" fmla="*/ T44 w 101"/>
                              <a:gd name="T46" fmla="+- 0 1586 1518"/>
                              <a:gd name="T47" fmla="*/ 1586 h 73"/>
                              <a:gd name="T48" fmla="+- 0 9964 9864"/>
                              <a:gd name="T49" fmla="*/ T48 w 101"/>
                              <a:gd name="T50" fmla="+- 0 1590 1518"/>
                              <a:gd name="T51" fmla="*/ 1590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1" h="73">
                                <a:moveTo>
                                  <a:pt x="100" y="72"/>
                                </a:moveTo>
                                <a:lnTo>
                                  <a:pt x="82" y="59"/>
                                </a:lnTo>
                                <a:lnTo>
                                  <a:pt x="47" y="43"/>
                                </a:lnTo>
                                <a:lnTo>
                                  <a:pt x="14" y="29"/>
                                </a:lnTo>
                                <a:lnTo>
                                  <a:pt x="1" y="22"/>
                                </a:lnTo>
                                <a:lnTo>
                                  <a:pt x="0" y="18"/>
                                </a:lnTo>
                                <a:lnTo>
                                  <a:pt x="0" y="10"/>
                                </a:lnTo>
                                <a:lnTo>
                                  <a:pt x="5" y="3"/>
                                </a:lnTo>
                                <a:lnTo>
                                  <a:pt x="18" y="0"/>
                                </a:lnTo>
                                <a:lnTo>
                                  <a:pt x="39" y="2"/>
                                </a:lnTo>
                                <a:lnTo>
                                  <a:pt x="92" y="44"/>
                                </a:lnTo>
                                <a:lnTo>
                                  <a:pt x="99" y="68"/>
                                </a:lnTo>
                                <a:lnTo>
                                  <a:pt x="100" y="7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3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9866" y="1529"/>
                            <a:ext cx="9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Freeform 345"/>
                        <wps:cNvSpPr>
                          <a:spLocks/>
                        </wps:cNvSpPr>
                        <wps:spPr bwMode="auto">
                          <a:xfrm>
                            <a:off x="9866" y="1529"/>
                            <a:ext cx="93" cy="38"/>
                          </a:xfrm>
                          <a:custGeom>
                            <a:avLst/>
                            <a:gdLst>
                              <a:gd name="T0" fmla="+- 0 9959 9867"/>
                              <a:gd name="T1" fmla="*/ T0 w 93"/>
                              <a:gd name="T2" fmla="+- 0 1566 1529"/>
                              <a:gd name="T3" fmla="*/ 1566 h 38"/>
                              <a:gd name="T4" fmla="+- 0 9947 9867"/>
                              <a:gd name="T5" fmla="*/ T4 w 93"/>
                              <a:gd name="T6" fmla="+- 0 1553 1529"/>
                              <a:gd name="T7" fmla="*/ 1553 h 38"/>
                              <a:gd name="T8" fmla="+- 0 9925 9867"/>
                              <a:gd name="T9" fmla="*/ T8 w 93"/>
                              <a:gd name="T10" fmla="+- 0 1537 1529"/>
                              <a:gd name="T11" fmla="*/ 1537 h 38"/>
                              <a:gd name="T12" fmla="+- 0 9896 9867"/>
                              <a:gd name="T13" fmla="*/ T12 w 93"/>
                              <a:gd name="T14" fmla="+- 0 1529 1529"/>
                              <a:gd name="T15" fmla="*/ 1529 h 38"/>
                              <a:gd name="T16" fmla="+- 0 9867 9867"/>
                              <a:gd name="T17" fmla="*/ T16 w 93"/>
                              <a:gd name="T18" fmla="+- 0 1538 1529"/>
                              <a:gd name="T19" fmla="*/ 1538 h 38"/>
                            </a:gdLst>
                            <a:ahLst/>
                            <a:cxnLst>
                              <a:cxn ang="0">
                                <a:pos x="T1" y="T3"/>
                              </a:cxn>
                              <a:cxn ang="0">
                                <a:pos x="T5" y="T7"/>
                              </a:cxn>
                              <a:cxn ang="0">
                                <a:pos x="T9" y="T11"/>
                              </a:cxn>
                              <a:cxn ang="0">
                                <a:pos x="T13" y="T15"/>
                              </a:cxn>
                              <a:cxn ang="0">
                                <a:pos x="T17" y="T19"/>
                              </a:cxn>
                            </a:cxnLst>
                            <a:rect l="0" t="0" r="r" b="b"/>
                            <a:pathLst>
                              <a:path w="93" h="38">
                                <a:moveTo>
                                  <a:pt x="92" y="37"/>
                                </a:moveTo>
                                <a:lnTo>
                                  <a:pt x="80" y="24"/>
                                </a:lnTo>
                                <a:lnTo>
                                  <a:pt x="58" y="8"/>
                                </a:lnTo>
                                <a:lnTo>
                                  <a:pt x="29" y="0"/>
                                </a:lnTo>
                                <a:lnTo>
                                  <a:pt x="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3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843" y="1455"/>
                            <a:ext cx="12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AutoShape 347"/>
                        <wps:cNvSpPr>
                          <a:spLocks/>
                        </wps:cNvSpPr>
                        <wps:spPr bwMode="auto">
                          <a:xfrm>
                            <a:off x="9843" y="1455"/>
                            <a:ext cx="121" cy="95"/>
                          </a:xfrm>
                          <a:custGeom>
                            <a:avLst/>
                            <a:gdLst>
                              <a:gd name="T0" fmla="+- 0 9964 9843"/>
                              <a:gd name="T1" fmla="*/ T0 w 121"/>
                              <a:gd name="T2" fmla="+- 0 1549 1455"/>
                              <a:gd name="T3" fmla="*/ 1549 h 95"/>
                              <a:gd name="T4" fmla="+- 0 9954 9843"/>
                              <a:gd name="T5" fmla="*/ T4 w 121"/>
                              <a:gd name="T6" fmla="+- 0 1536 1455"/>
                              <a:gd name="T7" fmla="*/ 1536 h 95"/>
                              <a:gd name="T8" fmla="+- 0 9956 9843"/>
                              <a:gd name="T9" fmla="*/ T8 w 121"/>
                              <a:gd name="T10" fmla="+- 0 1532 1455"/>
                              <a:gd name="T11" fmla="*/ 1532 h 95"/>
                              <a:gd name="T12" fmla="+- 0 9939 9843"/>
                              <a:gd name="T13" fmla="*/ T12 w 121"/>
                              <a:gd name="T14" fmla="+- 0 1524 1455"/>
                              <a:gd name="T15" fmla="*/ 1524 h 95"/>
                              <a:gd name="T16" fmla="+- 0 9926 9843"/>
                              <a:gd name="T17" fmla="*/ T16 w 121"/>
                              <a:gd name="T18" fmla="+- 0 1520 1455"/>
                              <a:gd name="T19" fmla="*/ 1520 h 95"/>
                              <a:gd name="T20" fmla="+- 0 9912 9843"/>
                              <a:gd name="T21" fmla="*/ T20 w 121"/>
                              <a:gd name="T22" fmla="+- 0 1516 1455"/>
                              <a:gd name="T23" fmla="*/ 1516 h 95"/>
                              <a:gd name="T24" fmla="+- 0 9897 9843"/>
                              <a:gd name="T25" fmla="*/ T24 w 121"/>
                              <a:gd name="T26" fmla="+- 0 1511 1455"/>
                              <a:gd name="T27" fmla="*/ 1511 h 95"/>
                              <a:gd name="T28" fmla="+- 0 9881 9843"/>
                              <a:gd name="T29" fmla="*/ T28 w 121"/>
                              <a:gd name="T30" fmla="+- 0 1501 1455"/>
                              <a:gd name="T31" fmla="*/ 1501 h 95"/>
                              <a:gd name="T32" fmla="+- 0 9866 9843"/>
                              <a:gd name="T33" fmla="*/ T32 w 121"/>
                              <a:gd name="T34" fmla="+- 0 1487 1455"/>
                              <a:gd name="T35" fmla="*/ 1487 h 95"/>
                              <a:gd name="T36" fmla="+- 0 9854 9843"/>
                              <a:gd name="T37" fmla="*/ T36 w 121"/>
                              <a:gd name="T38" fmla="+- 0 1472 1455"/>
                              <a:gd name="T39" fmla="*/ 1472 h 95"/>
                              <a:gd name="T40" fmla="+- 0 9846 9843"/>
                              <a:gd name="T41" fmla="*/ T40 w 121"/>
                              <a:gd name="T42" fmla="+- 0 1460 1455"/>
                              <a:gd name="T43" fmla="*/ 1460 h 95"/>
                              <a:gd name="T44" fmla="+- 0 9843 9843"/>
                              <a:gd name="T45" fmla="*/ T44 w 121"/>
                              <a:gd name="T46" fmla="+- 0 1455 1455"/>
                              <a:gd name="T47" fmla="*/ 1455 h 95"/>
                              <a:gd name="T48" fmla="+- 0 9848 9843"/>
                              <a:gd name="T49" fmla="*/ T48 w 121"/>
                              <a:gd name="T50" fmla="+- 0 1456 1455"/>
                              <a:gd name="T51" fmla="*/ 1456 h 95"/>
                              <a:gd name="T52" fmla="+- 0 9861 9843"/>
                              <a:gd name="T53" fmla="*/ T52 w 121"/>
                              <a:gd name="T54" fmla="+- 0 1459 1455"/>
                              <a:gd name="T55" fmla="*/ 1459 h 95"/>
                              <a:gd name="T56" fmla="+- 0 9876 9843"/>
                              <a:gd name="T57" fmla="*/ T56 w 121"/>
                              <a:gd name="T58" fmla="+- 0 1462 1455"/>
                              <a:gd name="T59" fmla="*/ 1462 h 95"/>
                              <a:gd name="T60" fmla="+- 0 9888 9843"/>
                              <a:gd name="T61" fmla="*/ T60 w 121"/>
                              <a:gd name="T62" fmla="+- 0 1463 1455"/>
                              <a:gd name="T63" fmla="*/ 1463 h 95"/>
                              <a:gd name="T64" fmla="+- 0 9898 9843"/>
                              <a:gd name="T65" fmla="*/ T64 w 121"/>
                              <a:gd name="T66" fmla="+- 0 1464 1455"/>
                              <a:gd name="T67" fmla="*/ 1464 h 95"/>
                              <a:gd name="T68" fmla="+- 0 9907 9843"/>
                              <a:gd name="T69" fmla="*/ T68 w 121"/>
                              <a:gd name="T70" fmla="+- 0 1468 1455"/>
                              <a:gd name="T71" fmla="*/ 1468 h 95"/>
                              <a:gd name="T72" fmla="+- 0 9918 9843"/>
                              <a:gd name="T73" fmla="*/ T72 w 121"/>
                              <a:gd name="T74" fmla="+- 0 1473 1455"/>
                              <a:gd name="T75" fmla="*/ 1473 h 95"/>
                              <a:gd name="T76" fmla="+- 0 9929 9843"/>
                              <a:gd name="T77" fmla="*/ T76 w 121"/>
                              <a:gd name="T78" fmla="+- 0 1482 1455"/>
                              <a:gd name="T79" fmla="*/ 1482 h 95"/>
                              <a:gd name="T80" fmla="+- 0 9941 9843"/>
                              <a:gd name="T81" fmla="*/ T80 w 121"/>
                              <a:gd name="T82" fmla="+- 0 1498 1455"/>
                              <a:gd name="T83" fmla="*/ 1498 h 95"/>
                              <a:gd name="T84" fmla="+- 0 9953 9843"/>
                              <a:gd name="T85" fmla="*/ T84 w 121"/>
                              <a:gd name="T86" fmla="+- 0 1521 1455"/>
                              <a:gd name="T87" fmla="*/ 1521 h 95"/>
                              <a:gd name="T88" fmla="+- 0 9961 9843"/>
                              <a:gd name="T89" fmla="*/ T88 w 121"/>
                              <a:gd name="T90" fmla="+- 0 1541 1455"/>
                              <a:gd name="T91" fmla="*/ 1541 h 95"/>
                              <a:gd name="T92" fmla="+- 0 9964 9843"/>
                              <a:gd name="T93" fmla="*/ T92 w 121"/>
                              <a:gd name="T94" fmla="+- 0 1549 1455"/>
                              <a:gd name="T95" fmla="*/ 1549 h 95"/>
                              <a:gd name="T96" fmla="+- 0 9845 9843"/>
                              <a:gd name="T97" fmla="*/ T96 w 121"/>
                              <a:gd name="T98" fmla="+- 0 1459 1455"/>
                              <a:gd name="T99" fmla="*/ 1459 h 95"/>
                              <a:gd name="T100" fmla="+- 0 9855 9843"/>
                              <a:gd name="T101" fmla="*/ T100 w 121"/>
                              <a:gd name="T102" fmla="+- 0 1462 1455"/>
                              <a:gd name="T103" fmla="*/ 1462 h 95"/>
                              <a:gd name="T104" fmla="+- 0 9877 9843"/>
                              <a:gd name="T105" fmla="*/ T104 w 121"/>
                              <a:gd name="T106" fmla="+- 0 1471 1455"/>
                              <a:gd name="T107" fmla="*/ 1471 h 95"/>
                              <a:gd name="T108" fmla="+- 0 9902 9843"/>
                              <a:gd name="T109" fmla="*/ T108 w 121"/>
                              <a:gd name="T110" fmla="+- 0 1483 1455"/>
                              <a:gd name="T111" fmla="*/ 1483 h 95"/>
                              <a:gd name="T112" fmla="+- 0 9919 9843"/>
                              <a:gd name="T113" fmla="*/ T112 w 121"/>
                              <a:gd name="T114" fmla="+- 0 1495 1455"/>
                              <a:gd name="T115" fmla="*/ 1495 h 95"/>
                              <a:gd name="T116" fmla="+- 0 9930 9843"/>
                              <a:gd name="T117" fmla="*/ T116 w 121"/>
                              <a:gd name="T118" fmla="+- 0 1506 1455"/>
                              <a:gd name="T119" fmla="*/ 1506 h 95"/>
                              <a:gd name="T120" fmla="+- 0 9942 9843"/>
                              <a:gd name="T121" fmla="*/ T120 w 121"/>
                              <a:gd name="T122" fmla="+- 0 1517 1455"/>
                              <a:gd name="T123" fmla="*/ 1517 h 95"/>
                              <a:gd name="T124" fmla="+- 0 9952 9843"/>
                              <a:gd name="T125" fmla="*/ T124 w 121"/>
                              <a:gd name="T126" fmla="+- 0 1527 1455"/>
                              <a:gd name="T127" fmla="*/ 1527 h 95"/>
                              <a:gd name="T128" fmla="+- 0 9957 9843"/>
                              <a:gd name="T129" fmla="*/ T128 w 121"/>
                              <a:gd name="T130" fmla="+- 0 1536 1455"/>
                              <a:gd name="T131" fmla="*/ 1536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95">
                                <a:moveTo>
                                  <a:pt x="121" y="94"/>
                                </a:moveTo>
                                <a:lnTo>
                                  <a:pt x="111" y="81"/>
                                </a:lnTo>
                                <a:lnTo>
                                  <a:pt x="113" y="77"/>
                                </a:lnTo>
                                <a:lnTo>
                                  <a:pt x="96" y="69"/>
                                </a:lnTo>
                                <a:lnTo>
                                  <a:pt x="83" y="65"/>
                                </a:lnTo>
                                <a:lnTo>
                                  <a:pt x="69" y="61"/>
                                </a:lnTo>
                                <a:lnTo>
                                  <a:pt x="54" y="56"/>
                                </a:lnTo>
                                <a:lnTo>
                                  <a:pt x="38" y="46"/>
                                </a:lnTo>
                                <a:lnTo>
                                  <a:pt x="23" y="32"/>
                                </a:lnTo>
                                <a:lnTo>
                                  <a:pt x="11" y="17"/>
                                </a:lnTo>
                                <a:lnTo>
                                  <a:pt x="3" y="5"/>
                                </a:lnTo>
                                <a:lnTo>
                                  <a:pt x="0" y="0"/>
                                </a:lnTo>
                                <a:lnTo>
                                  <a:pt x="5" y="1"/>
                                </a:lnTo>
                                <a:lnTo>
                                  <a:pt x="18" y="4"/>
                                </a:lnTo>
                                <a:lnTo>
                                  <a:pt x="33" y="7"/>
                                </a:lnTo>
                                <a:lnTo>
                                  <a:pt x="45" y="8"/>
                                </a:lnTo>
                                <a:lnTo>
                                  <a:pt x="55" y="9"/>
                                </a:lnTo>
                                <a:lnTo>
                                  <a:pt x="64" y="13"/>
                                </a:lnTo>
                                <a:lnTo>
                                  <a:pt x="75" y="18"/>
                                </a:lnTo>
                                <a:lnTo>
                                  <a:pt x="86" y="27"/>
                                </a:lnTo>
                                <a:lnTo>
                                  <a:pt x="98" y="43"/>
                                </a:lnTo>
                                <a:lnTo>
                                  <a:pt x="110" y="66"/>
                                </a:lnTo>
                                <a:lnTo>
                                  <a:pt x="118" y="86"/>
                                </a:lnTo>
                                <a:lnTo>
                                  <a:pt x="121" y="94"/>
                                </a:lnTo>
                                <a:close/>
                                <a:moveTo>
                                  <a:pt x="2" y="4"/>
                                </a:moveTo>
                                <a:lnTo>
                                  <a:pt x="12" y="7"/>
                                </a:lnTo>
                                <a:lnTo>
                                  <a:pt x="34" y="16"/>
                                </a:lnTo>
                                <a:lnTo>
                                  <a:pt x="59" y="28"/>
                                </a:lnTo>
                                <a:lnTo>
                                  <a:pt x="76" y="40"/>
                                </a:lnTo>
                                <a:lnTo>
                                  <a:pt x="87" y="51"/>
                                </a:lnTo>
                                <a:lnTo>
                                  <a:pt x="99" y="62"/>
                                </a:lnTo>
                                <a:lnTo>
                                  <a:pt x="109" y="72"/>
                                </a:lnTo>
                                <a:lnTo>
                                  <a:pt x="114" y="8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9960" y="1401"/>
                            <a:ext cx="5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349"/>
                        <wps:cNvSpPr>
                          <a:spLocks/>
                        </wps:cNvSpPr>
                        <wps:spPr bwMode="auto">
                          <a:xfrm>
                            <a:off x="9960" y="1401"/>
                            <a:ext cx="54" cy="102"/>
                          </a:xfrm>
                          <a:custGeom>
                            <a:avLst/>
                            <a:gdLst>
                              <a:gd name="T0" fmla="+- 0 9962 9961"/>
                              <a:gd name="T1" fmla="*/ T0 w 54"/>
                              <a:gd name="T2" fmla="+- 0 1504 1402"/>
                              <a:gd name="T3" fmla="*/ 1504 h 102"/>
                              <a:gd name="T4" fmla="+- 0 9961 9961"/>
                              <a:gd name="T5" fmla="*/ T4 w 54"/>
                              <a:gd name="T6" fmla="+- 0 1501 1402"/>
                              <a:gd name="T7" fmla="*/ 1501 h 102"/>
                              <a:gd name="T8" fmla="+- 0 9961 9961"/>
                              <a:gd name="T9" fmla="*/ T8 w 54"/>
                              <a:gd name="T10" fmla="+- 0 1492 1402"/>
                              <a:gd name="T11" fmla="*/ 1492 h 102"/>
                              <a:gd name="T12" fmla="+- 0 9964 9961"/>
                              <a:gd name="T13" fmla="*/ T12 w 54"/>
                              <a:gd name="T14" fmla="+- 0 1478 1402"/>
                              <a:gd name="T15" fmla="*/ 1478 h 102"/>
                              <a:gd name="T16" fmla="+- 0 9973 9961"/>
                              <a:gd name="T17" fmla="*/ T16 w 54"/>
                              <a:gd name="T18" fmla="+- 0 1461 1402"/>
                              <a:gd name="T19" fmla="*/ 1461 h 102"/>
                              <a:gd name="T20" fmla="+- 0 9986 9961"/>
                              <a:gd name="T21" fmla="*/ T20 w 54"/>
                              <a:gd name="T22" fmla="+- 0 1442 1402"/>
                              <a:gd name="T23" fmla="*/ 1442 h 102"/>
                              <a:gd name="T24" fmla="+- 0 9999 9961"/>
                              <a:gd name="T25" fmla="*/ T24 w 54"/>
                              <a:gd name="T26" fmla="+- 0 1422 1402"/>
                              <a:gd name="T27" fmla="*/ 1422 h 102"/>
                              <a:gd name="T28" fmla="+- 0 10008 9961"/>
                              <a:gd name="T29" fmla="*/ T28 w 54"/>
                              <a:gd name="T30" fmla="+- 0 1408 1402"/>
                              <a:gd name="T31" fmla="*/ 1408 h 102"/>
                              <a:gd name="T32" fmla="+- 0 10011 9961"/>
                              <a:gd name="T33" fmla="*/ T32 w 54"/>
                              <a:gd name="T34" fmla="+- 0 1402 1402"/>
                              <a:gd name="T35" fmla="*/ 1402 h 102"/>
                              <a:gd name="T36" fmla="+- 0 10013 9961"/>
                              <a:gd name="T37" fmla="*/ T36 w 54"/>
                              <a:gd name="T38" fmla="+- 0 1411 1402"/>
                              <a:gd name="T39" fmla="*/ 1411 h 102"/>
                              <a:gd name="T40" fmla="+- 0 10014 9961"/>
                              <a:gd name="T41" fmla="*/ T40 w 54"/>
                              <a:gd name="T42" fmla="+- 0 1433 1402"/>
                              <a:gd name="T43" fmla="*/ 1433 h 102"/>
                              <a:gd name="T44" fmla="+- 0 10013 9961"/>
                              <a:gd name="T45" fmla="*/ T44 w 54"/>
                              <a:gd name="T46" fmla="+- 0 1459 1402"/>
                              <a:gd name="T47" fmla="*/ 1459 h 102"/>
                              <a:gd name="T48" fmla="+- 0 10007 9961"/>
                              <a:gd name="T49" fmla="*/ T48 w 54"/>
                              <a:gd name="T50" fmla="+- 0 1480 1402"/>
                              <a:gd name="T51" fmla="*/ 1480 h 102"/>
                              <a:gd name="T52" fmla="+- 0 9995 9961"/>
                              <a:gd name="T53" fmla="*/ T52 w 54"/>
                              <a:gd name="T54" fmla="+- 0 1492 1402"/>
                              <a:gd name="T55" fmla="*/ 1492 h 102"/>
                              <a:gd name="T56" fmla="+- 0 9980 9961"/>
                              <a:gd name="T57" fmla="*/ T56 w 54"/>
                              <a:gd name="T58" fmla="+- 0 1499 1402"/>
                              <a:gd name="T59" fmla="*/ 1499 h 102"/>
                              <a:gd name="T60" fmla="+- 0 9967 9961"/>
                              <a:gd name="T61" fmla="*/ T60 w 54"/>
                              <a:gd name="T62" fmla="+- 0 1503 1402"/>
                              <a:gd name="T63" fmla="*/ 1503 h 102"/>
                              <a:gd name="T64" fmla="+- 0 9962 9961"/>
                              <a:gd name="T65" fmla="*/ T64 w 54"/>
                              <a:gd name="T66" fmla="+- 0 1504 1402"/>
                              <a:gd name="T67" fmla="*/ 1504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 h="102">
                                <a:moveTo>
                                  <a:pt x="1" y="102"/>
                                </a:moveTo>
                                <a:lnTo>
                                  <a:pt x="0" y="99"/>
                                </a:lnTo>
                                <a:lnTo>
                                  <a:pt x="0" y="90"/>
                                </a:lnTo>
                                <a:lnTo>
                                  <a:pt x="3" y="76"/>
                                </a:lnTo>
                                <a:lnTo>
                                  <a:pt x="12" y="59"/>
                                </a:lnTo>
                                <a:lnTo>
                                  <a:pt x="25" y="40"/>
                                </a:lnTo>
                                <a:lnTo>
                                  <a:pt x="38" y="20"/>
                                </a:lnTo>
                                <a:lnTo>
                                  <a:pt x="47" y="6"/>
                                </a:lnTo>
                                <a:lnTo>
                                  <a:pt x="50" y="0"/>
                                </a:lnTo>
                                <a:lnTo>
                                  <a:pt x="52" y="9"/>
                                </a:lnTo>
                                <a:lnTo>
                                  <a:pt x="53" y="31"/>
                                </a:lnTo>
                                <a:lnTo>
                                  <a:pt x="52" y="57"/>
                                </a:lnTo>
                                <a:lnTo>
                                  <a:pt x="46" y="78"/>
                                </a:lnTo>
                                <a:lnTo>
                                  <a:pt x="34" y="90"/>
                                </a:lnTo>
                                <a:lnTo>
                                  <a:pt x="19" y="97"/>
                                </a:lnTo>
                                <a:lnTo>
                                  <a:pt x="6" y="101"/>
                                </a:lnTo>
                                <a:lnTo>
                                  <a:pt x="1" y="10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3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9961" y="1413"/>
                            <a:ext cx="48"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Freeform 351"/>
                        <wps:cNvSpPr>
                          <a:spLocks/>
                        </wps:cNvSpPr>
                        <wps:spPr bwMode="auto">
                          <a:xfrm>
                            <a:off x="9961" y="1413"/>
                            <a:ext cx="48" cy="91"/>
                          </a:xfrm>
                          <a:custGeom>
                            <a:avLst/>
                            <a:gdLst>
                              <a:gd name="T0" fmla="+- 0 9962 9962"/>
                              <a:gd name="T1" fmla="*/ T0 w 48"/>
                              <a:gd name="T2" fmla="+- 0 1504 1413"/>
                              <a:gd name="T3" fmla="*/ 1504 h 91"/>
                              <a:gd name="T4" fmla="+- 0 9975 9962"/>
                              <a:gd name="T5" fmla="*/ T4 w 48"/>
                              <a:gd name="T6" fmla="+- 0 1489 1413"/>
                              <a:gd name="T7" fmla="*/ 1489 h 91"/>
                              <a:gd name="T8" fmla="+- 0 9990 9962"/>
                              <a:gd name="T9" fmla="*/ T8 w 48"/>
                              <a:gd name="T10" fmla="+- 0 1465 1413"/>
                              <a:gd name="T11" fmla="*/ 1465 h 91"/>
                              <a:gd name="T12" fmla="+- 0 10002 9962"/>
                              <a:gd name="T13" fmla="*/ T12 w 48"/>
                              <a:gd name="T14" fmla="+- 0 1438 1413"/>
                              <a:gd name="T15" fmla="*/ 1438 h 91"/>
                              <a:gd name="T16" fmla="+- 0 10009 9962"/>
                              <a:gd name="T17" fmla="*/ T16 w 48"/>
                              <a:gd name="T18" fmla="+- 0 1413 1413"/>
                              <a:gd name="T19" fmla="*/ 1413 h 91"/>
                            </a:gdLst>
                            <a:ahLst/>
                            <a:cxnLst>
                              <a:cxn ang="0">
                                <a:pos x="T1" y="T3"/>
                              </a:cxn>
                              <a:cxn ang="0">
                                <a:pos x="T5" y="T7"/>
                              </a:cxn>
                              <a:cxn ang="0">
                                <a:pos x="T9" y="T11"/>
                              </a:cxn>
                              <a:cxn ang="0">
                                <a:pos x="T13" y="T15"/>
                              </a:cxn>
                              <a:cxn ang="0">
                                <a:pos x="T17" y="T19"/>
                              </a:cxn>
                            </a:cxnLst>
                            <a:rect l="0" t="0" r="r" b="b"/>
                            <a:pathLst>
                              <a:path w="48" h="91">
                                <a:moveTo>
                                  <a:pt x="0" y="91"/>
                                </a:moveTo>
                                <a:lnTo>
                                  <a:pt x="13" y="76"/>
                                </a:lnTo>
                                <a:lnTo>
                                  <a:pt x="28" y="52"/>
                                </a:lnTo>
                                <a:lnTo>
                                  <a:pt x="40" y="25"/>
                                </a:lnTo>
                                <a:lnTo>
                                  <a:pt x="47"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3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9884" y="1443"/>
                            <a:ext cx="68"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Freeform 353"/>
                        <wps:cNvSpPr>
                          <a:spLocks/>
                        </wps:cNvSpPr>
                        <wps:spPr bwMode="auto">
                          <a:xfrm>
                            <a:off x="9884" y="1443"/>
                            <a:ext cx="68" cy="37"/>
                          </a:xfrm>
                          <a:custGeom>
                            <a:avLst/>
                            <a:gdLst>
                              <a:gd name="T0" fmla="+- 0 9952 9885"/>
                              <a:gd name="T1" fmla="*/ T0 w 68"/>
                              <a:gd name="T2" fmla="+- 0 1481 1444"/>
                              <a:gd name="T3" fmla="*/ 1481 h 37"/>
                              <a:gd name="T4" fmla="+- 0 9943 9885"/>
                              <a:gd name="T5" fmla="*/ T4 w 68"/>
                              <a:gd name="T6" fmla="+- 0 1480 1444"/>
                              <a:gd name="T7" fmla="*/ 1480 h 37"/>
                              <a:gd name="T8" fmla="+- 0 9923 9885"/>
                              <a:gd name="T9" fmla="*/ T8 w 68"/>
                              <a:gd name="T10" fmla="+- 0 1475 1444"/>
                              <a:gd name="T11" fmla="*/ 1475 h 37"/>
                              <a:gd name="T12" fmla="+- 0 9901 9885"/>
                              <a:gd name="T13" fmla="*/ T12 w 68"/>
                              <a:gd name="T14" fmla="+- 0 1464 1444"/>
                              <a:gd name="T15" fmla="*/ 1464 h 37"/>
                              <a:gd name="T16" fmla="+- 0 9885 9885"/>
                              <a:gd name="T17" fmla="*/ T16 w 68"/>
                              <a:gd name="T18" fmla="+- 0 1446 1444"/>
                              <a:gd name="T19" fmla="*/ 1446 h 37"/>
                              <a:gd name="T20" fmla="+- 0 9891 9885"/>
                              <a:gd name="T21" fmla="*/ T20 w 68"/>
                              <a:gd name="T22" fmla="+- 0 1444 1444"/>
                              <a:gd name="T23" fmla="*/ 1444 h 37"/>
                              <a:gd name="T24" fmla="+- 0 9908 9885"/>
                              <a:gd name="T25" fmla="*/ T24 w 68"/>
                              <a:gd name="T26" fmla="+- 0 1444 1444"/>
                              <a:gd name="T27" fmla="*/ 1444 h 37"/>
                              <a:gd name="T28" fmla="+- 0 9929 9885"/>
                              <a:gd name="T29" fmla="*/ T28 w 68"/>
                              <a:gd name="T30" fmla="+- 0 1453 1444"/>
                              <a:gd name="T31" fmla="*/ 1453 h 37"/>
                              <a:gd name="T32" fmla="+- 0 9952 9885"/>
                              <a:gd name="T33" fmla="*/ T32 w 68"/>
                              <a:gd name="T34" fmla="+- 0 1481 1444"/>
                              <a:gd name="T35" fmla="*/ 148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 h="37">
                                <a:moveTo>
                                  <a:pt x="67" y="37"/>
                                </a:moveTo>
                                <a:lnTo>
                                  <a:pt x="58" y="36"/>
                                </a:lnTo>
                                <a:lnTo>
                                  <a:pt x="38" y="31"/>
                                </a:lnTo>
                                <a:lnTo>
                                  <a:pt x="16" y="20"/>
                                </a:lnTo>
                                <a:lnTo>
                                  <a:pt x="0" y="2"/>
                                </a:lnTo>
                                <a:lnTo>
                                  <a:pt x="6" y="0"/>
                                </a:lnTo>
                                <a:lnTo>
                                  <a:pt x="23" y="0"/>
                                </a:lnTo>
                                <a:lnTo>
                                  <a:pt x="44" y="9"/>
                                </a:lnTo>
                                <a:lnTo>
                                  <a:pt x="67"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9884" y="1446"/>
                            <a:ext cx="68" cy="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Freeform 355"/>
                        <wps:cNvSpPr>
                          <a:spLocks/>
                        </wps:cNvSpPr>
                        <wps:spPr bwMode="auto">
                          <a:xfrm>
                            <a:off x="9884" y="1446"/>
                            <a:ext cx="68" cy="35"/>
                          </a:xfrm>
                          <a:custGeom>
                            <a:avLst/>
                            <a:gdLst>
                              <a:gd name="T0" fmla="+- 0 9952 9885"/>
                              <a:gd name="T1" fmla="*/ T0 w 68"/>
                              <a:gd name="T2" fmla="+- 0 1481 1446"/>
                              <a:gd name="T3" fmla="*/ 1481 h 35"/>
                              <a:gd name="T4" fmla="+- 0 9937 9885"/>
                              <a:gd name="T5" fmla="*/ T4 w 68"/>
                              <a:gd name="T6" fmla="+- 0 1470 1446"/>
                              <a:gd name="T7" fmla="*/ 1470 h 35"/>
                              <a:gd name="T8" fmla="+- 0 9918 9885"/>
                              <a:gd name="T9" fmla="*/ T8 w 68"/>
                              <a:gd name="T10" fmla="+- 0 1460 1446"/>
                              <a:gd name="T11" fmla="*/ 1460 h 35"/>
                              <a:gd name="T12" fmla="+- 0 9899 9885"/>
                              <a:gd name="T13" fmla="*/ T12 w 68"/>
                              <a:gd name="T14" fmla="+- 0 1451 1446"/>
                              <a:gd name="T15" fmla="*/ 1451 h 35"/>
                              <a:gd name="T16" fmla="+- 0 9885 9885"/>
                              <a:gd name="T17" fmla="*/ T16 w 68"/>
                              <a:gd name="T18" fmla="+- 0 1446 1446"/>
                              <a:gd name="T19" fmla="*/ 1446 h 35"/>
                            </a:gdLst>
                            <a:ahLst/>
                            <a:cxnLst>
                              <a:cxn ang="0">
                                <a:pos x="T1" y="T3"/>
                              </a:cxn>
                              <a:cxn ang="0">
                                <a:pos x="T5" y="T7"/>
                              </a:cxn>
                              <a:cxn ang="0">
                                <a:pos x="T9" y="T11"/>
                              </a:cxn>
                              <a:cxn ang="0">
                                <a:pos x="T13" y="T15"/>
                              </a:cxn>
                              <a:cxn ang="0">
                                <a:pos x="T17" y="T19"/>
                              </a:cxn>
                            </a:cxnLst>
                            <a:rect l="0" t="0" r="r" b="b"/>
                            <a:pathLst>
                              <a:path w="68" h="35">
                                <a:moveTo>
                                  <a:pt x="67" y="35"/>
                                </a:moveTo>
                                <a:lnTo>
                                  <a:pt x="52" y="24"/>
                                </a:lnTo>
                                <a:lnTo>
                                  <a:pt x="33" y="14"/>
                                </a:lnTo>
                                <a:lnTo>
                                  <a:pt x="14" y="5"/>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9809" y="1383"/>
                            <a:ext cx="137"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357"/>
                        <wps:cNvSpPr>
                          <a:spLocks/>
                        </wps:cNvSpPr>
                        <wps:spPr bwMode="auto">
                          <a:xfrm>
                            <a:off x="9809" y="1383"/>
                            <a:ext cx="137" cy="74"/>
                          </a:xfrm>
                          <a:custGeom>
                            <a:avLst/>
                            <a:gdLst>
                              <a:gd name="T0" fmla="+- 0 9947 9810"/>
                              <a:gd name="T1" fmla="*/ T0 w 137"/>
                              <a:gd name="T2" fmla="+- 0 1457 1383"/>
                              <a:gd name="T3" fmla="*/ 1457 h 74"/>
                              <a:gd name="T4" fmla="+- 0 9935 9810"/>
                              <a:gd name="T5" fmla="*/ T4 w 137"/>
                              <a:gd name="T6" fmla="+- 0 1450 1383"/>
                              <a:gd name="T7" fmla="*/ 1450 h 74"/>
                              <a:gd name="T8" fmla="+- 0 9917 9810"/>
                              <a:gd name="T9" fmla="*/ T8 w 137"/>
                              <a:gd name="T10" fmla="+- 0 1442 1383"/>
                              <a:gd name="T11" fmla="*/ 1442 h 74"/>
                              <a:gd name="T12" fmla="+- 0 9895 9810"/>
                              <a:gd name="T13" fmla="*/ T12 w 137"/>
                              <a:gd name="T14" fmla="+- 0 1435 1383"/>
                              <a:gd name="T15" fmla="*/ 1435 h 74"/>
                              <a:gd name="T16" fmla="+- 0 9874 9810"/>
                              <a:gd name="T17" fmla="*/ T16 w 137"/>
                              <a:gd name="T18" fmla="+- 0 1431 1383"/>
                              <a:gd name="T19" fmla="*/ 1431 h 74"/>
                              <a:gd name="T20" fmla="+- 0 9853 9810"/>
                              <a:gd name="T21" fmla="*/ T20 w 137"/>
                              <a:gd name="T22" fmla="+- 0 1424 1383"/>
                              <a:gd name="T23" fmla="*/ 1424 h 74"/>
                              <a:gd name="T24" fmla="+- 0 9835 9810"/>
                              <a:gd name="T25" fmla="*/ T24 w 137"/>
                              <a:gd name="T26" fmla="+- 0 1412 1383"/>
                              <a:gd name="T27" fmla="*/ 1412 h 74"/>
                              <a:gd name="T28" fmla="+- 0 9819 9810"/>
                              <a:gd name="T29" fmla="*/ T28 w 137"/>
                              <a:gd name="T30" fmla="+- 0 1397 1383"/>
                              <a:gd name="T31" fmla="*/ 1397 h 74"/>
                              <a:gd name="T32" fmla="+- 0 9810 9810"/>
                              <a:gd name="T33" fmla="*/ T32 w 137"/>
                              <a:gd name="T34" fmla="+- 0 1383 1383"/>
                              <a:gd name="T35" fmla="*/ 1383 h 74"/>
                              <a:gd name="T36" fmla="+- 0 9816 9810"/>
                              <a:gd name="T37" fmla="*/ T36 w 137"/>
                              <a:gd name="T38" fmla="+- 0 1384 1383"/>
                              <a:gd name="T39" fmla="*/ 1384 h 74"/>
                              <a:gd name="T40" fmla="+- 0 9830 9810"/>
                              <a:gd name="T41" fmla="*/ T40 w 137"/>
                              <a:gd name="T42" fmla="+- 0 1387 1383"/>
                              <a:gd name="T43" fmla="*/ 1387 h 74"/>
                              <a:gd name="T44" fmla="+- 0 9850 9810"/>
                              <a:gd name="T45" fmla="*/ T44 w 137"/>
                              <a:gd name="T46" fmla="+- 0 1390 1383"/>
                              <a:gd name="T47" fmla="*/ 1390 h 74"/>
                              <a:gd name="T48" fmla="+- 0 9872 9810"/>
                              <a:gd name="T49" fmla="*/ T48 w 137"/>
                              <a:gd name="T50" fmla="+- 0 1394 1383"/>
                              <a:gd name="T51" fmla="*/ 1394 h 74"/>
                              <a:gd name="T52" fmla="+- 0 9904 9810"/>
                              <a:gd name="T53" fmla="*/ T52 w 137"/>
                              <a:gd name="T54" fmla="+- 0 1406 1383"/>
                              <a:gd name="T55" fmla="*/ 1406 h 74"/>
                              <a:gd name="T56" fmla="+- 0 9927 9810"/>
                              <a:gd name="T57" fmla="*/ T56 w 137"/>
                              <a:gd name="T58" fmla="+- 0 1428 1383"/>
                              <a:gd name="T59" fmla="*/ 1428 h 74"/>
                              <a:gd name="T60" fmla="+- 0 9942 9810"/>
                              <a:gd name="T61" fmla="*/ T60 w 137"/>
                              <a:gd name="T62" fmla="+- 0 1448 1383"/>
                              <a:gd name="T63" fmla="*/ 1448 h 74"/>
                              <a:gd name="T64" fmla="+- 0 9947 9810"/>
                              <a:gd name="T65" fmla="*/ T64 w 137"/>
                              <a:gd name="T66" fmla="+- 0 1457 1383"/>
                              <a:gd name="T67" fmla="*/ 145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7" h="74">
                                <a:moveTo>
                                  <a:pt x="137" y="74"/>
                                </a:moveTo>
                                <a:lnTo>
                                  <a:pt x="125" y="67"/>
                                </a:lnTo>
                                <a:lnTo>
                                  <a:pt x="107" y="59"/>
                                </a:lnTo>
                                <a:lnTo>
                                  <a:pt x="85" y="52"/>
                                </a:lnTo>
                                <a:lnTo>
                                  <a:pt x="64" y="48"/>
                                </a:lnTo>
                                <a:lnTo>
                                  <a:pt x="43" y="41"/>
                                </a:lnTo>
                                <a:lnTo>
                                  <a:pt x="25" y="29"/>
                                </a:lnTo>
                                <a:lnTo>
                                  <a:pt x="9" y="14"/>
                                </a:lnTo>
                                <a:lnTo>
                                  <a:pt x="0" y="0"/>
                                </a:lnTo>
                                <a:lnTo>
                                  <a:pt x="6" y="1"/>
                                </a:lnTo>
                                <a:lnTo>
                                  <a:pt x="20" y="4"/>
                                </a:lnTo>
                                <a:lnTo>
                                  <a:pt x="40" y="7"/>
                                </a:lnTo>
                                <a:lnTo>
                                  <a:pt x="62" y="11"/>
                                </a:lnTo>
                                <a:lnTo>
                                  <a:pt x="94" y="23"/>
                                </a:lnTo>
                                <a:lnTo>
                                  <a:pt x="117" y="45"/>
                                </a:lnTo>
                                <a:lnTo>
                                  <a:pt x="132" y="65"/>
                                </a:lnTo>
                                <a:lnTo>
                                  <a:pt x="137" y="7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3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9819" y="1395"/>
                            <a:ext cx="12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359"/>
                        <wps:cNvSpPr>
                          <a:spLocks/>
                        </wps:cNvSpPr>
                        <wps:spPr bwMode="auto">
                          <a:xfrm>
                            <a:off x="9819" y="1395"/>
                            <a:ext cx="122" cy="55"/>
                          </a:xfrm>
                          <a:custGeom>
                            <a:avLst/>
                            <a:gdLst>
                              <a:gd name="T0" fmla="+- 0 9942 9820"/>
                              <a:gd name="T1" fmla="*/ T0 w 122"/>
                              <a:gd name="T2" fmla="+- 0 1450 1396"/>
                              <a:gd name="T3" fmla="*/ 1450 h 55"/>
                              <a:gd name="T4" fmla="+- 0 9923 9820"/>
                              <a:gd name="T5" fmla="*/ T4 w 122"/>
                              <a:gd name="T6" fmla="+- 0 1439 1396"/>
                              <a:gd name="T7" fmla="*/ 1439 h 55"/>
                              <a:gd name="T8" fmla="+- 0 9892 9820"/>
                              <a:gd name="T9" fmla="*/ T8 w 122"/>
                              <a:gd name="T10" fmla="+- 0 1423 1396"/>
                              <a:gd name="T11" fmla="*/ 1423 h 55"/>
                              <a:gd name="T12" fmla="+- 0 9854 9820"/>
                              <a:gd name="T13" fmla="*/ T12 w 122"/>
                              <a:gd name="T14" fmla="+- 0 1407 1396"/>
                              <a:gd name="T15" fmla="*/ 1407 h 55"/>
                              <a:gd name="T16" fmla="+- 0 9820 9820"/>
                              <a:gd name="T17" fmla="*/ T16 w 122"/>
                              <a:gd name="T18" fmla="+- 0 1396 1396"/>
                              <a:gd name="T19" fmla="*/ 1396 h 55"/>
                            </a:gdLst>
                            <a:ahLst/>
                            <a:cxnLst>
                              <a:cxn ang="0">
                                <a:pos x="T1" y="T3"/>
                              </a:cxn>
                              <a:cxn ang="0">
                                <a:pos x="T5" y="T7"/>
                              </a:cxn>
                              <a:cxn ang="0">
                                <a:pos x="T9" y="T11"/>
                              </a:cxn>
                              <a:cxn ang="0">
                                <a:pos x="T13" y="T15"/>
                              </a:cxn>
                              <a:cxn ang="0">
                                <a:pos x="T17" y="T19"/>
                              </a:cxn>
                            </a:cxnLst>
                            <a:rect l="0" t="0" r="r" b="b"/>
                            <a:pathLst>
                              <a:path w="122" h="55">
                                <a:moveTo>
                                  <a:pt x="122" y="54"/>
                                </a:moveTo>
                                <a:lnTo>
                                  <a:pt x="103" y="43"/>
                                </a:lnTo>
                                <a:lnTo>
                                  <a:pt x="72" y="27"/>
                                </a:lnTo>
                                <a:lnTo>
                                  <a:pt x="34" y="1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9938" y="1325"/>
                            <a:ext cx="98"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Freeform 361"/>
                        <wps:cNvSpPr>
                          <a:spLocks/>
                        </wps:cNvSpPr>
                        <wps:spPr bwMode="auto">
                          <a:xfrm>
                            <a:off x="9938" y="1325"/>
                            <a:ext cx="98" cy="117"/>
                          </a:xfrm>
                          <a:custGeom>
                            <a:avLst/>
                            <a:gdLst>
                              <a:gd name="T0" fmla="+- 0 9947 9938"/>
                              <a:gd name="T1" fmla="*/ T0 w 98"/>
                              <a:gd name="T2" fmla="+- 0 1442 1326"/>
                              <a:gd name="T3" fmla="*/ 1442 h 117"/>
                              <a:gd name="T4" fmla="+- 0 9940 9938"/>
                              <a:gd name="T5" fmla="*/ T4 w 98"/>
                              <a:gd name="T6" fmla="+- 0 1431 1326"/>
                              <a:gd name="T7" fmla="*/ 1431 h 117"/>
                              <a:gd name="T8" fmla="+- 0 9938 9938"/>
                              <a:gd name="T9" fmla="*/ T8 w 98"/>
                              <a:gd name="T10" fmla="+- 0 1424 1326"/>
                              <a:gd name="T11" fmla="*/ 1424 h 117"/>
                              <a:gd name="T12" fmla="+- 0 9945 9938"/>
                              <a:gd name="T13" fmla="*/ T12 w 98"/>
                              <a:gd name="T14" fmla="+- 0 1413 1326"/>
                              <a:gd name="T15" fmla="*/ 1413 h 117"/>
                              <a:gd name="T16" fmla="+- 0 9989 9938"/>
                              <a:gd name="T17" fmla="*/ T16 w 98"/>
                              <a:gd name="T18" fmla="+- 0 1363 1326"/>
                              <a:gd name="T19" fmla="*/ 1363 h 117"/>
                              <a:gd name="T20" fmla="+- 0 10036 9938"/>
                              <a:gd name="T21" fmla="*/ T20 w 98"/>
                              <a:gd name="T22" fmla="+- 0 1326 1326"/>
                              <a:gd name="T23" fmla="*/ 1326 h 117"/>
                              <a:gd name="T24" fmla="+- 0 10035 9938"/>
                              <a:gd name="T25" fmla="*/ T24 w 98"/>
                              <a:gd name="T26" fmla="+- 0 1332 1326"/>
                              <a:gd name="T27" fmla="*/ 1332 h 117"/>
                              <a:gd name="T28" fmla="+- 0 10030 9938"/>
                              <a:gd name="T29" fmla="*/ T28 w 98"/>
                              <a:gd name="T30" fmla="+- 0 1348 1326"/>
                              <a:gd name="T31" fmla="*/ 1348 h 117"/>
                              <a:gd name="T32" fmla="+- 0 10022 9938"/>
                              <a:gd name="T33" fmla="*/ T32 w 98"/>
                              <a:gd name="T34" fmla="+- 0 1369 1326"/>
                              <a:gd name="T35" fmla="*/ 1369 h 117"/>
                              <a:gd name="T36" fmla="+- 0 10010 9938"/>
                              <a:gd name="T37" fmla="*/ T36 w 98"/>
                              <a:gd name="T38" fmla="+- 0 1393 1326"/>
                              <a:gd name="T39" fmla="*/ 1393 h 117"/>
                              <a:gd name="T40" fmla="+- 0 9999 9938"/>
                              <a:gd name="T41" fmla="*/ T40 w 98"/>
                              <a:gd name="T42" fmla="+- 0 1408 1326"/>
                              <a:gd name="T43" fmla="*/ 1408 h 117"/>
                              <a:gd name="T44" fmla="+- 0 9994 9938"/>
                              <a:gd name="T45" fmla="*/ T44 w 98"/>
                              <a:gd name="T46" fmla="+- 0 1415 1326"/>
                              <a:gd name="T47" fmla="*/ 1415 h 117"/>
                              <a:gd name="T48" fmla="+- 0 9990 9938"/>
                              <a:gd name="T49" fmla="*/ T48 w 98"/>
                              <a:gd name="T50" fmla="+- 0 1421 1326"/>
                              <a:gd name="T51" fmla="*/ 1421 h 117"/>
                              <a:gd name="T52" fmla="+- 0 9979 9938"/>
                              <a:gd name="T53" fmla="*/ T52 w 98"/>
                              <a:gd name="T54" fmla="+- 0 1432 1326"/>
                              <a:gd name="T55" fmla="*/ 1432 h 117"/>
                              <a:gd name="T56" fmla="+- 0 9968 9938"/>
                              <a:gd name="T57" fmla="*/ T56 w 98"/>
                              <a:gd name="T58" fmla="+- 0 1435 1326"/>
                              <a:gd name="T59" fmla="*/ 1435 h 117"/>
                              <a:gd name="T60" fmla="+- 0 9969 9938"/>
                              <a:gd name="T61" fmla="*/ T60 w 98"/>
                              <a:gd name="T62" fmla="+- 0 1441 1326"/>
                              <a:gd name="T63" fmla="*/ 1441 h 117"/>
                              <a:gd name="T64" fmla="+- 0 9947 9938"/>
                              <a:gd name="T65" fmla="*/ T64 w 98"/>
                              <a:gd name="T66" fmla="+- 0 1442 1326"/>
                              <a:gd name="T67" fmla="*/ 1442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 h="117">
                                <a:moveTo>
                                  <a:pt x="9" y="116"/>
                                </a:moveTo>
                                <a:lnTo>
                                  <a:pt x="2" y="105"/>
                                </a:lnTo>
                                <a:lnTo>
                                  <a:pt x="0" y="98"/>
                                </a:lnTo>
                                <a:lnTo>
                                  <a:pt x="7" y="87"/>
                                </a:lnTo>
                                <a:lnTo>
                                  <a:pt x="51" y="37"/>
                                </a:lnTo>
                                <a:lnTo>
                                  <a:pt x="98" y="0"/>
                                </a:lnTo>
                                <a:lnTo>
                                  <a:pt x="97" y="6"/>
                                </a:lnTo>
                                <a:lnTo>
                                  <a:pt x="92" y="22"/>
                                </a:lnTo>
                                <a:lnTo>
                                  <a:pt x="84" y="43"/>
                                </a:lnTo>
                                <a:lnTo>
                                  <a:pt x="72" y="67"/>
                                </a:lnTo>
                                <a:lnTo>
                                  <a:pt x="61" y="82"/>
                                </a:lnTo>
                                <a:lnTo>
                                  <a:pt x="56" y="89"/>
                                </a:lnTo>
                                <a:lnTo>
                                  <a:pt x="52" y="95"/>
                                </a:lnTo>
                                <a:lnTo>
                                  <a:pt x="41" y="106"/>
                                </a:lnTo>
                                <a:lnTo>
                                  <a:pt x="30" y="109"/>
                                </a:lnTo>
                                <a:lnTo>
                                  <a:pt x="31" y="115"/>
                                </a:lnTo>
                                <a:lnTo>
                                  <a:pt x="9" y="116"/>
                                </a:lnTo>
                                <a:close/>
                              </a:path>
                            </a:pathLst>
                          </a:custGeom>
                          <a:noFill/>
                          <a:ln w="87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3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947" y="1333"/>
                            <a:ext cx="8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Freeform 363"/>
                        <wps:cNvSpPr>
                          <a:spLocks/>
                        </wps:cNvSpPr>
                        <wps:spPr bwMode="auto">
                          <a:xfrm>
                            <a:off x="9947" y="1333"/>
                            <a:ext cx="82" cy="109"/>
                          </a:xfrm>
                          <a:custGeom>
                            <a:avLst/>
                            <a:gdLst>
                              <a:gd name="T0" fmla="+- 0 9947 9947"/>
                              <a:gd name="T1" fmla="*/ T0 w 82"/>
                              <a:gd name="T2" fmla="+- 0 1442 1334"/>
                              <a:gd name="T3" fmla="*/ 1442 h 109"/>
                              <a:gd name="T4" fmla="+- 0 9959 9947"/>
                              <a:gd name="T5" fmla="*/ T4 w 82"/>
                              <a:gd name="T6" fmla="+- 0 1430 1334"/>
                              <a:gd name="T7" fmla="*/ 1430 h 109"/>
                              <a:gd name="T8" fmla="+- 0 9981 9947"/>
                              <a:gd name="T9" fmla="*/ T8 w 82"/>
                              <a:gd name="T10" fmla="+- 0 1408 1334"/>
                              <a:gd name="T11" fmla="*/ 1408 h 109"/>
                              <a:gd name="T12" fmla="+- 0 10006 9947"/>
                              <a:gd name="T13" fmla="*/ T12 w 82"/>
                              <a:gd name="T14" fmla="+- 0 1377 1334"/>
                              <a:gd name="T15" fmla="*/ 1377 h 109"/>
                              <a:gd name="T16" fmla="+- 0 10029 9947"/>
                              <a:gd name="T17" fmla="*/ T16 w 82"/>
                              <a:gd name="T18" fmla="+- 0 1334 1334"/>
                              <a:gd name="T19" fmla="*/ 1334 h 109"/>
                            </a:gdLst>
                            <a:ahLst/>
                            <a:cxnLst>
                              <a:cxn ang="0">
                                <a:pos x="T1" y="T3"/>
                              </a:cxn>
                              <a:cxn ang="0">
                                <a:pos x="T5" y="T7"/>
                              </a:cxn>
                              <a:cxn ang="0">
                                <a:pos x="T9" y="T11"/>
                              </a:cxn>
                              <a:cxn ang="0">
                                <a:pos x="T13" y="T15"/>
                              </a:cxn>
                              <a:cxn ang="0">
                                <a:pos x="T17" y="T19"/>
                              </a:cxn>
                            </a:cxnLst>
                            <a:rect l="0" t="0" r="r" b="b"/>
                            <a:pathLst>
                              <a:path w="82" h="109">
                                <a:moveTo>
                                  <a:pt x="0" y="108"/>
                                </a:moveTo>
                                <a:lnTo>
                                  <a:pt x="12" y="96"/>
                                </a:lnTo>
                                <a:lnTo>
                                  <a:pt x="34" y="74"/>
                                </a:lnTo>
                                <a:lnTo>
                                  <a:pt x="59" y="43"/>
                                </a:lnTo>
                                <a:lnTo>
                                  <a:pt x="82" y="0"/>
                                </a:lnTo>
                              </a:path>
                            </a:pathLst>
                          </a:custGeom>
                          <a:noFill/>
                          <a:ln w="88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3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9938" y="1372"/>
                            <a:ext cx="23"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Freeform 365"/>
                        <wps:cNvSpPr>
                          <a:spLocks/>
                        </wps:cNvSpPr>
                        <wps:spPr bwMode="auto">
                          <a:xfrm>
                            <a:off x="9938" y="1372"/>
                            <a:ext cx="23" cy="57"/>
                          </a:xfrm>
                          <a:custGeom>
                            <a:avLst/>
                            <a:gdLst>
                              <a:gd name="T0" fmla="+- 0 9947 9938"/>
                              <a:gd name="T1" fmla="*/ T0 w 23"/>
                              <a:gd name="T2" fmla="+- 0 1430 1373"/>
                              <a:gd name="T3" fmla="*/ 1430 h 57"/>
                              <a:gd name="T4" fmla="+- 0 9942 9938"/>
                              <a:gd name="T5" fmla="*/ T4 w 23"/>
                              <a:gd name="T6" fmla="+- 0 1426 1373"/>
                              <a:gd name="T7" fmla="*/ 1426 h 57"/>
                              <a:gd name="T8" fmla="+- 0 9938 9938"/>
                              <a:gd name="T9" fmla="*/ T8 w 23"/>
                              <a:gd name="T10" fmla="+- 0 1409 1373"/>
                              <a:gd name="T11" fmla="*/ 1409 h 57"/>
                              <a:gd name="T12" fmla="+- 0 9938 9938"/>
                              <a:gd name="T13" fmla="*/ T12 w 23"/>
                              <a:gd name="T14" fmla="+- 0 1389 1373"/>
                              <a:gd name="T15" fmla="*/ 1389 h 57"/>
                              <a:gd name="T16" fmla="+- 0 9943 9938"/>
                              <a:gd name="T17" fmla="*/ T16 w 23"/>
                              <a:gd name="T18" fmla="+- 0 1373 1373"/>
                              <a:gd name="T19" fmla="*/ 1373 h 57"/>
                              <a:gd name="T20" fmla="+- 0 9949 9938"/>
                              <a:gd name="T21" fmla="*/ T20 w 23"/>
                              <a:gd name="T22" fmla="+- 0 1377 1373"/>
                              <a:gd name="T23" fmla="*/ 1377 h 57"/>
                              <a:gd name="T24" fmla="+- 0 9958 9938"/>
                              <a:gd name="T25" fmla="*/ T24 w 23"/>
                              <a:gd name="T26" fmla="+- 0 1389 1373"/>
                              <a:gd name="T27" fmla="*/ 1389 h 57"/>
                              <a:gd name="T28" fmla="+- 0 9961 9938"/>
                              <a:gd name="T29" fmla="*/ T28 w 23"/>
                              <a:gd name="T30" fmla="+- 0 1407 1373"/>
                              <a:gd name="T31" fmla="*/ 1407 h 57"/>
                              <a:gd name="T32" fmla="+- 0 9947 9938"/>
                              <a:gd name="T33" fmla="*/ T32 w 23"/>
                              <a:gd name="T34" fmla="+- 0 1430 1373"/>
                              <a:gd name="T35" fmla="*/ 143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57">
                                <a:moveTo>
                                  <a:pt x="9" y="57"/>
                                </a:moveTo>
                                <a:lnTo>
                                  <a:pt x="4" y="53"/>
                                </a:lnTo>
                                <a:lnTo>
                                  <a:pt x="0" y="36"/>
                                </a:lnTo>
                                <a:lnTo>
                                  <a:pt x="0" y="16"/>
                                </a:lnTo>
                                <a:lnTo>
                                  <a:pt x="5" y="0"/>
                                </a:lnTo>
                                <a:lnTo>
                                  <a:pt x="11" y="4"/>
                                </a:lnTo>
                                <a:lnTo>
                                  <a:pt x="20" y="16"/>
                                </a:lnTo>
                                <a:lnTo>
                                  <a:pt x="23" y="34"/>
                                </a:lnTo>
                                <a:lnTo>
                                  <a:pt x="9"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 name="Picture 3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944" y="1382"/>
                            <a:ext cx="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367"/>
                        <wps:cNvSpPr>
                          <a:spLocks/>
                        </wps:cNvSpPr>
                        <wps:spPr bwMode="auto">
                          <a:xfrm>
                            <a:off x="9944" y="1382"/>
                            <a:ext cx="3" cy="44"/>
                          </a:xfrm>
                          <a:custGeom>
                            <a:avLst/>
                            <a:gdLst>
                              <a:gd name="T0" fmla="+- 0 9944 9944"/>
                              <a:gd name="T1" fmla="*/ T0 w 3"/>
                              <a:gd name="T2" fmla="+- 0 1426 1382"/>
                              <a:gd name="T3" fmla="*/ 1426 h 44"/>
                              <a:gd name="T4" fmla="+- 0 9944 9944"/>
                              <a:gd name="T5" fmla="*/ T4 w 3"/>
                              <a:gd name="T6" fmla="+- 0 1419 1382"/>
                              <a:gd name="T7" fmla="*/ 1419 h 44"/>
                              <a:gd name="T8" fmla="+- 0 9946 9944"/>
                              <a:gd name="T9" fmla="*/ T8 w 3"/>
                              <a:gd name="T10" fmla="+- 0 1408 1382"/>
                              <a:gd name="T11" fmla="*/ 1408 h 44"/>
                              <a:gd name="T12" fmla="+- 0 9947 9944"/>
                              <a:gd name="T13" fmla="*/ T12 w 3"/>
                              <a:gd name="T14" fmla="+- 0 1395 1382"/>
                              <a:gd name="T15" fmla="*/ 1395 h 44"/>
                              <a:gd name="T16" fmla="+- 0 9945 9944"/>
                              <a:gd name="T17" fmla="*/ T16 w 3"/>
                              <a:gd name="T18" fmla="+- 0 1382 1382"/>
                              <a:gd name="T19" fmla="*/ 1382 h 44"/>
                            </a:gdLst>
                            <a:ahLst/>
                            <a:cxnLst>
                              <a:cxn ang="0">
                                <a:pos x="T1" y="T3"/>
                              </a:cxn>
                              <a:cxn ang="0">
                                <a:pos x="T5" y="T7"/>
                              </a:cxn>
                              <a:cxn ang="0">
                                <a:pos x="T9" y="T11"/>
                              </a:cxn>
                              <a:cxn ang="0">
                                <a:pos x="T13" y="T15"/>
                              </a:cxn>
                              <a:cxn ang="0">
                                <a:pos x="T17" y="T19"/>
                              </a:cxn>
                            </a:cxnLst>
                            <a:rect l="0" t="0" r="r" b="b"/>
                            <a:pathLst>
                              <a:path w="3" h="44">
                                <a:moveTo>
                                  <a:pt x="0" y="44"/>
                                </a:moveTo>
                                <a:lnTo>
                                  <a:pt x="0" y="37"/>
                                </a:lnTo>
                                <a:lnTo>
                                  <a:pt x="2" y="26"/>
                                </a:lnTo>
                                <a:lnTo>
                                  <a:pt x="3" y="13"/>
                                </a:lnTo>
                                <a:lnTo>
                                  <a:pt x="1"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3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889" y="1384"/>
                            <a:ext cx="54"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369"/>
                        <wps:cNvSpPr>
                          <a:spLocks/>
                        </wps:cNvSpPr>
                        <wps:spPr bwMode="auto">
                          <a:xfrm>
                            <a:off x="9889" y="1384"/>
                            <a:ext cx="54" cy="45"/>
                          </a:xfrm>
                          <a:custGeom>
                            <a:avLst/>
                            <a:gdLst>
                              <a:gd name="T0" fmla="+- 0 9943 9889"/>
                              <a:gd name="T1" fmla="*/ T0 w 54"/>
                              <a:gd name="T2" fmla="+- 0 1421 1384"/>
                              <a:gd name="T3" fmla="*/ 1421 h 45"/>
                              <a:gd name="T4" fmla="+- 0 9935 9889"/>
                              <a:gd name="T5" fmla="*/ T4 w 54"/>
                              <a:gd name="T6" fmla="+- 0 1429 1384"/>
                              <a:gd name="T7" fmla="*/ 1429 h 45"/>
                              <a:gd name="T8" fmla="+- 0 9917 9889"/>
                              <a:gd name="T9" fmla="*/ T8 w 54"/>
                              <a:gd name="T10" fmla="+- 0 1415 1384"/>
                              <a:gd name="T11" fmla="*/ 1415 h 45"/>
                              <a:gd name="T12" fmla="+- 0 9898 9889"/>
                              <a:gd name="T13" fmla="*/ T12 w 54"/>
                              <a:gd name="T14" fmla="+- 0 1395 1384"/>
                              <a:gd name="T15" fmla="*/ 1395 h 45"/>
                              <a:gd name="T16" fmla="+- 0 9889 9889"/>
                              <a:gd name="T17" fmla="*/ T16 w 54"/>
                              <a:gd name="T18" fmla="+- 0 1384 1384"/>
                              <a:gd name="T19" fmla="*/ 1384 h 45"/>
                              <a:gd name="T20" fmla="+- 0 9897 9889"/>
                              <a:gd name="T21" fmla="*/ T20 w 54"/>
                              <a:gd name="T22" fmla="+- 0 1385 1384"/>
                              <a:gd name="T23" fmla="*/ 1385 h 45"/>
                              <a:gd name="T24" fmla="+- 0 9916 9889"/>
                              <a:gd name="T25" fmla="*/ T24 w 54"/>
                              <a:gd name="T26" fmla="+- 0 1388 1384"/>
                              <a:gd name="T27" fmla="*/ 1388 h 45"/>
                              <a:gd name="T28" fmla="+- 0 9934 9889"/>
                              <a:gd name="T29" fmla="*/ T28 w 54"/>
                              <a:gd name="T30" fmla="+- 0 1398 1384"/>
                              <a:gd name="T31" fmla="*/ 1398 h 45"/>
                              <a:gd name="T32" fmla="+- 0 9943 9889"/>
                              <a:gd name="T33" fmla="*/ T32 w 54"/>
                              <a:gd name="T34" fmla="+- 0 1421 1384"/>
                              <a:gd name="T35" fmla="*/ 142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45">
                                <a:moveTo>
                                  <a:pt x="54" y="37"/>
                                </a:moveTo>
                                <a:lnTo>
                                  <a:pt x="46" y="45"/>
                                </a:lnTo>
                                <a:lnTo>
                                  <a:pt x="28" y="31"/>
                                </a:lnTo>
                                <a:lnTo>
                                  <a:pt x="9" y="11"/>
                                </a:lnTo>
                                <a:lnTo>
                                  <a:pt x="0" y="0"/>
                                </a:lnTo>
                                <a:lnTo>
                                  <a:pt x="8" y="1"/>
                                </a:lnTo>
                                <a:lnTo>
                                  <a:pt x="27" y="4"/>
                                </a:lnTo>
                                <a:lnTo>
                                  <a:pt x="45" y="14"/>
                                </a:lnTo>
                                <a:lnTo>
                                  <a:pt x="54"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3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9895" y="1390"/>
                            <a:ext cx="4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Freeform 371"/>
                        <wps:cNvSpPr>
                          <a:spLocks/>
                        </wps:cNvSpPr>
                        <wps:spPr bwMode="auto">
                          <a:xfrm>
                            <a:off x="9895" y="1390"/>
                            <a:ext cx="43" cy="34"/>
                          </a:xfrm>
                          <a:custGeom>
                            <a:avLst/>
                            <a:gdLst>
                              <a:gd name="T0" fmla="+- 0 9938 9895"/>
                              <a:gd name="T1" fmla="*/ T0 w 43"/>
                              <a:gd name="T2" fmla="+- 0 1424 1390"/>
                              <a:gd name="T3" fmla="*/ 1424 h 34"/>
                              <a:gd name="T4" fmla="+- 0 9931 9895"/>
                              <a:gd name="T5" fmla="*/ T4 w 43"/>
                              <a:gd name="T6" fmla="+- 0 1416 1390"/>
                              <a:gd name="T7" fmla="*/ 1416 h 34"/>
                              <a:gd name="T8" fmla="+- 0 9919 9895"/>
                              <a:gd name="T9" fmla="*/ T8 w 43"/>
                              <a:gd name="T10" fmla="+- 0 1406 1390"/>
                              <a:gd name="T11" fmla="*/ 1406 h 34"/>
                              <a:gd name="T12" fmla="+- 0 9906 9895"/>
                              <a:gd name="T13" fmla="*/ T12 w 43"/>
                              <a:gd name="T14" fmla="+- 0 1396 1390"/>
                              <a:gd name="T15" fmla="*/ 1396 h 34"/>
                              <a:gd name="T16" fmla="+- 0 9895 9895"/>
                              <a:gd name="T17" fmla="*/ T16 w 43"/>
                              <a:gd name="T18" fmla="+- 0 1390 1390"/>
                              <a:gd name="T19" fmla="*/ 1390 h 34"/>
                            </a:gdLst>
                            <a:ahLst/>
                            <a:cxnLst>
                              <a:cxn ang="0">
                                <a:pos x="T1" y="T3"/>
                              </a:cxn>
                              <a:cxn ang="0">
                                <a:pos x="T5" y="T7"/>
                              </a:cxn>
                              <a:cxn ang="0">
                                <a:pos x="T9" y="T11"/>
                              </a:cxn>
                              <a:cxn ang="0">
                                <a:pos x="T13" y="T15"/>
                              </a:cxn>
                              <a:cxn ang="0">
                                <a:pos x="T17" y="T19"/>
                              </a:cxn>
                            </a:cxnLst>
                            <a:rect l="0" t="0" r="r" b="b"/>
                            <a:pathLst>
                              <a:path w="43" h="34">
                                <a:moveTo>
                                  <a:pt x="43" y="34"/>
                                </a:moveTo>
                                <a:lnTo>
                                  <a:pt x="36" y="26"/>
                                </a:lnTo>
                                <a:lnTo>
                                  <a:pt x="24" y="16"/>
                                </a:lnTo>
                                <a:lnTo>
                                  <a:pt x="11" y="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3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9799" y="1348"/>
                            <a:ext cx="131"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Freeform 373"/>
                        <wps:cNvSpPr>
                          <a:spLocks/>
                        </wps:cNvSpPr>
                        <wps:spPr bwMode="auto">
                          <a:xfrm>
                            <a:off x="9799" y="1348"/>
                            <a:ext cx="131" cy="43"/>
                          </a:xfrm>
                          <a:custGeom>
                            <a:avLst/>
                            <a:gdLst>
                              <a:gd name="T0" fmla="+- 0 9930 9800"/>
                              <a:gd name="T1" fmla="*/ T0 w 131"/>
                              <a:gd name="T2" fmla="+- 0 1390 1348"/>
                              <a:gd name="T3" fmla="*/ 1390 h 43"/>
                              <a:gd name="T4" fmla="+- 0 9913 9800"/>
                              <a:gd name="T5" fmla="*/ T4 w 131"/>
                              <a:gd name="T6" fmla="+- 0 1388 1348"/>
                              <a:gd name="T7" fmla="*/ 1388 h 43"/>
                              <a:gd name="T8" fmla="+- 0 9896 9800"/>
                              <a:gd name="T9" fmla="*/ T8 w 131"/>
                              <a:gd name="T10" fmla="+- 0 1385 1348"/>
                              <a:gd name="T11" fmla="*/ 1385 h 43"/>
                              <a:gd name="T12" fmla="+- 0 9881 9800"/>
                              <a:gd name="T13" fmla="*/ T12 w 131"/>
                              <a:gd name="T14" fmla="+- 0 1383 1348"/>
                              <a:gd name="T15" fmla="*/ 1383 h 43"/>
                              <a:gd name="T16" fmla="+- 0 9866 9800"/>
                              <a:gd name="T17" fmla="*/ T16 w 131"/>
                              <a:gd name="T18" fmla="+- 0 1382 1348"/>
                              <a:gd name="T19" fmla="*/ 1382 h 43"/>
                              <a:gd name="T20" fmla="+- 0 9849 9800"/>
                              <a:gd name="T21" fmla="*/ T20 w 131"/>
                              <a:gd name="T22" fmla="+- 0 1379 1348"/>
                              <a:gd name="T23" fmla="*/ 1379 h 43"/>
                              <a:gd name="T24" fmla="+- 0 9830 9800"/>
                              <a:gd name="T25" fmla="*/ T24 w 131"/>
                              <a:gd name="T26" fmla="+- 0 1373 1348"/>
                              <a:gd name="T27" fmla="*/ 1373 h 43"/>
                              <a:gd name="T28" fmla="+- 0 9812 9800"/>
                              <a:gd name="T29" fmla="*/ T28 w 131"/>
                              <a:gd name="T30" fmla="+- 0 1364 1348"/>
                              <a:gd name="T31" fmla="*/ 1364 h 43"/>
                              <a:gd name="T32" fmla="+- 0 9800 9800"/>
                              <a:gd name="T33" fmla="*/ T32 w 131"/>
                              <a:gd name="T34" fmla="+- 0 1353 1348"/>
                              <a:gd name="T35" fmla="*/ 1353 h 43"/>
                              <a:gd name="T36" fmla="+- 0 9807 9800"/>
                              <a:gd name="T37" fmla="*/ T36 w 131"/>
                              <a:gd name="T38" fmla="+- 0 1352 1348"/>
                              <a:gd name="T39" fmla="*/ 1352 h 43"/>
                              <a:gd name="T40" fmla="+- 0 9824 9800"/>
                              <a:gd name="T41" fmla="*/ T40 w 131"/>
                              <a:gd name="T42" fmla="+- 0 1350 1348"/>
                              <a:gd name="T43" fmla="*/ 1350 h 43"/>
                              <a:gd name="T44" fmla="+- 0 9844 9800"/>
                              <a:gd name="T45" fmla="*/ T44 w 131"/>
                              <a:gd name="T46" fmla="+- 0 1348 1348"/>
                              <a:gd name="T47" fmla="*/ 1348 h 43"/>
                              <a:gd name="T48" fmla="+- 0 9861 9800"/>
                              <a:gd name="T49" fmla="*/ T48 w 131"/>
                              <a:gd name="T50" fmla="+- 0 1349 1348"/>
                              <a:gd name="T51" fmla="*/ 1349 h 43"/>
                              <a:gd name="T52" fmla="+- 0 9880 9800"/>
                              <a:gd name="T53" fmla="*/ T52 w 131"/>
                              <a:gd name="T54" fmla="+- 0 1357 1348"/>
                              <a:gd name="T55" fmla="*/ 1357 h 43"/>
                              <a:gd name="T56" fmla="+- 0 9903 9800"/>
                              <a:gd name="T57" fmla="*/ T56 w 131"/>
                              <a:gd name="T58" fmla="+- 0 1371 1348"/>
                              <a:gd name="T59" fmla="*/ 1371 h 43"/>
                              <a:gd name="T60" fmla="+- 0 9922 9800"/>
                              <a:gd name="T61" fmla="*/ T60 w 131"/>
                              <a:gd name="T62" fmla="+- 0 1385 1348"/>
                              <a:gd name="T63" fmla="*/ 1385 h 43"/>
                              <a:gd name="T64" fmla="+- 0 9930 9800"/>
                              <a:gd name="T65" fmla="*/ T64 w 131"/>
                              <a:gd name="T66" fmla="+- 0 1390 1348"/>
                              <a:gd name="T67" fmla="*/ 1390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1" h="43">
                                <a:moveTo>
                                  <a:pt x="130" y="42"/>
                                </a:moveTo>
                                <a:lnTo>
                                  <a:pt x="113" y="40"/>
                                </a:lnTo>
                                <a:lnTo>
                                  <a:pt x="96" y="37"/>
                                </a:lnTo>
                                <a:lnTo>
                                  <a:pt x="81" y="35"/>
                                </a:lnTo>
                                <a:lnTo>
                                  <a:pt x="66" y="34"/>
                                </a:lnTo>
                                <a:lnTo>
                                  <a:pt x="49" y="31"/>
                                </a:lnTo>
                                <a:lnTo>
                                  <a:pt x="30" y="25"/>
                                </a:lnTo>
                                <a:lnTo>
                                  <a:pt x="12" y="16"/>
                                </a:lnTo>
                                <a:lnTo>
                                  <a:pt x="0" y="5"/>
                                </a:lnTo>
                                <a:lnTo>
                                  <a:pt x="7" y="4"/>
                                </a:lnTo>
                                <a:lnTo>
                                  <a:pt x="24" y="2"/>
                                </a:lnTo>
                                <a:lnTo>
                                  <a:pt x="44" y="0"/>
                                </a:lnTo>
                                <a:lnTo>
                                  <a:pt x="61" y="1"/>
                                </a:lnTo>
                                <a:lnTo>
                                  <a:pt x="80" y="9"/>
                                </a:lnTo>
                                <a:lnTo>
                                  <a:pt x="103" y="23"/>
                                </a:lnTo>
                                <a:lnTo>
                                  <a:pt x="122" y="37"/>
                                </a:lnTo>
                                <a:lnTo>
                                  <a:pt x="130" y="4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3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9807" y="1357"/>
                            <a:ext cx="11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375"/>
                        <wps:cNvSpPr>
                          <a:spLocks/>
                        </wps:cNvSpPr>
                        <wps:spPr bwMode="auto">
                          <a:xfrm>
                            <a:off x="9807" y="1357"/>
                            <a:ext cx="110" cy="28"/>
                          </a:xfrm>
                          <a:custGeom>
                            <a:avLst/>
                            <a:gdLst>
                              <a:gd name="T0" fmla="+- 0 9917 9807"/>
                              <a:gd name="T1" fmla="*/ T0 w 110"/>
                              <a:gd name="T2" fmla="+- 0 1385 1357"/>
                              <a:gd name="T3" fmla="*/ 1385 h 28"/>
                              <a:gd name="T4" fmla="+- 0 9896 9807"/>
                              <a:gd name="T5" fmla="*/ T4 w 110"/>
                              <a:gd name="T6" fmla="+- 0 1377 1357"/>
                              <a:gd name="T7" fmla="*/ 1377 h 28"/>
                              <a:gd name="T8" fmla="+- 0 9868 9807"/>
                              <a:gd name="T9" fmla="*/ T8 w 110"/>
                              <a:gd name="T10" fmla="+- 0 1369 1357"/>
                              <a:gd name="T11" fmla="*/ 1369 h 28"/>
                              <a:gd name="T12" fmla="+- 0 9837 9807"/>
                              <a:gd name="T13" fmla="*/ T12 w 110"/>
                              <a:gd name="T14" fmla="+- 0 1361 1357"/>
                              <a:gd name="T15" fmla="*/ 1361 h 28"/>
                              <a:gd name="T16" fmla="+- 0 9807 9807"/>
                              <a:gd name="T17" fmla="*/ T16 w 110"/>
                              <a:gd name="T18" fmla="+- 0 1357 1357"/>
                              <a:gd name="T19" fmla="*/ 1357 h 28"/>
                            </a:gdLst>
                            <a:ahLst/>
                            <a:cxnLst>
                              <a:cxn ang="0">
                                <a:pos x="T1" y="T3"/>
                              </a:cxn>
                              <a:cxn ang="0">
                                <a:pos x="T5" y="T7"/>
                              </a:cxn>
                              <a:cxn ang="0">
                                <a:pos x="T9" y="T11"/>
                              </a:cxn>
                              <a:cxn ang="0">
                                <a:pos x="T13" y="T15"/>
                              </a:cxn>
                              <a:cxn ang="0">
                                <a:pos x="T17" y="T19"/>
                              </a:cxn>
                            </a:cxnLst>
                            <a:rect l="0" t="0" r="r" b="b"/>
                            <a:pathLst>
                              <a:path w="110" h="28">
                                <a:moveTo>
                                  <a:pt x="110" y="28"/>
                                </a:moveTo>
                                <a:lnTo>
                                  <a:pt x="89" y="20"/>
                                </a:lnTo>
                                <a:lnTo>
                                  <a:pt x="61" y="12"/>
                                </a:lnTo>
                                <a:lnTo>
                                  <a:pt x="30"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3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799" y="1323"/>
                            <a:ext cx="115"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377"/>
                        <wps:cNvSpPr>
                          <a:spLocks/>
                        </wps:cNvSpPr>
                        <wps:spPr bwMode="auto">
                          <a:xfrm>
                            <a:off x="9799" y="1323"/>
                            <a:ext cx="115" cy="31"/>
                          </a:xfrm>
                          <a:custGeom>
                            <a:avLst/>
                            <a:gdLst>
                              <a:gd name="T0" fmla="+- 0 9914 9800"/>
                              <a:gd name="T1" fmla="*/ T0 w 115"/>
                              <a:gd name="T2" fmla="+- 0 1354 1324"/>
                              <a:gd name="T3" fmla="*/ 1354 h 31"/>
                              <a:gd name="T4" fmla="+- 0 9904 9800"/>
                              <a:gd name="T5" fmla="*/ T4 w 115"/>
                              <a:gd name="T6" fmla="+- 0 1348 1324"/>
                              <a:gd name="T7" fmla="*/ 1348 h 31"/>
                              <a:gd name="T8" fmla="+- 0 9892 9800"/>
                              <a:gd name="T9" fmla="*/ T8 w 115"/>
                              <a:gd name="T10" fmla="+- 0 1346 1324"/>
                              <a:gd name="T11" fmla="*/ 1346 h 31"/>
                              <a:gd name="T12" fmla="+- 0 9880 9800"/>
                              <a:gd name="T13" fmla="*/ T12 w 115"/>
                              <a:gd name="T14" fmla="+- 0 1345 1324"/>
                              <a:gd name="T15" fmla="*/ 1345 h 31"/>
                              <a:gd name="T16" fmla="+- 0 9868 9800"/>
                              <a:gd name="T17" fmla="*/ T16 w 115"/>
                              <a:gd name="T18" fmla="+- 0 1344 1324"/>
                              <a:gd name="T19" fmla="*/ 1344 h 31"/>
                              <a:gd name="T20" fmla="+- 0 9854 9800"/>
                              <a:gd name="T21" fmla="*/ T20 w 115"/>
                              <a:gd name="T22" fmla="+- 0 1346 1324"/>
                              <a:gd name="T23" fmla="*/ 1346 h 31"/>
                              <a:gd name="T24" fmla="+- 0 9833 9800"/>
                              <a:gd name="T25" fmla="*/ T24 w 115"/>
                              <a:gd name="T26" fmla="+- 0 1351 1324"/>
                              <a:gd name="T27" fmla="*/ 1351 h 31"/>
                              <a:gd name="T28" fmla="+- 0 9813 9800"/>
                              <a:gd name="T29" fmla="*/ T28 w 115"/>
                              <a:gd name="T30" fmla="+- 0 1355 1324"/>
                              <a:gd name="T31" fmla="*/ 1355 h 31"/>
                              <a:gd name="T32" fmla="+- 0 9800 9800"/>
                              <a:gd name="T33" fmla="*/ T32 w 115"/>
                              <a:gd name="T34" fmla="+- 0 1353 1324"/>
                              <a:gd name="T35" fmla="*/ 1353 h 31"/>
                              <a:gd name="T36" fmla="+- 0 9803 9800"/>
                              <a:gd name="T37" fmla="*/ T36 w 115"/>
                              <a:gd name="T38" fmla="+- 0 1351 1324"/>
                              <a:gd name="T39" fmla="*/ 1351 h 31"/>
                              <a:gd name="T40" fmla="+- 0 9811 9800"/>
                              <a:gd name="T41" fmla="*/ T40 w 115"/>
                              <a:gd name="T42" fmla="+- 0 1345 1324"/>
                              <a:gd name="T43" fmla="*/ 1345 h 31"/>
                              <a:gd name="T44" fmla="+- 0 9823 9800"/>
                              <a:gd name="T45" fmla="*/ T44 w 115"/>
                              <a:gd name="T46" fmla="+- 0 1338 1324"/>
                              <a:gd name="T47" fmla="*/ 1338 h 31"/>
                              <a:gd name="T48" fmla="+- 0 9839 9800"/>
                              <a:gd name="T49" fmla="*/ T48 w 115"/>
                              <a:gd name="T50" fmla="+- 0 1331 1324"/>
                              <a:gd name="T51" fmla="*/ 1331 h 31"/>
                              <a:gd name="T52" fmla="+- 0 9857 9800"/>
                              <a:gd name="T53" fmla="*/ T52 w 115"/>
                              <a:gd name="T54" fmla="+- 0 1326 1324"/>
                              <a:gd name="T55" fmla="*/ 1326 h 31"/>
                              <a:gd name="T56" fmla="+- 0 9872 9800"/>
                              <a:gd name="T57" fmla="*/ T56 w 115"/>
                              <a:gd name="T58" fmla="+- 0 1324 1324"/>
                              <a:gd name="T59" fmla="*/ 1324 h 31"/>
                              <a:gd name="T60" fmla="+- 0 9885 9800"/>
                              <a:gd name="T61" fmla="*/ T60 w 115"/>
                              <a:gd name="T62" fmla="+- 0 1325 1324"/>
                              <a:gd name="T63" fmla="*/ 1325 h 31"/>
                              <a:gd name="T64" fmla="+- 0 9892 9800"/>
                              <a:gd name="T65" fmla="*/ T64 w 115"/>
                              <a:gd name="T66" fmla="+- 0 1330 1324"/>
                              <a:gd name="T67" fmla="*/ 1330 h 31"/>
                              <a:gd name="T68" fmla="+- 0 9900 9800"/>
                              <a:gd name="T69" fmla="*/ T68 w 115"/>
                              <a:gd name="T70" fmla="+- 0 1338 1324"/>
                              <a:gd name="T71" fmla="*/ 1338 h 31"/>
                              <a:gd name="T72" fmla="+- 0 9914 9800"/>
                              <a:gd name="T73" fmla="*/ T72 w 115"/>
                              <a:gd name="T74" fmla="+- 0 1354 1324"/>
                              <a:gd name="T75" fmla="*/ 1354 h 31"/>
                              <a:gd name="T76" fmla="+- 0 9914 9800"/>
                              <a:gd name="T77" fmla="*/ T76 w 115"/>
                              <a:gd name="T78" fmla="+- 0 1354 1324"/>
                              <a:gd name="T79" fmla="*/ 1354 h 31"/>
                              <a:gd name="T80" fmla="+- 0 9902 9800"/>
                              <a:gd name="T81" fmla="*/ T80 w 115"/>
                              <a:gd name="T82" fmla="+- 0 1345 1324"/>
                              <a:gd name="T83" fmla="*/ 1345 h 31"/>
                              <a:gd name="T84" fmla="+- 0 9888 9800"/>
                              <a:gd name="T85" fmla="*/ T84 w 115"/>
                              <a:gd name="T86" fmla="+- 0 1338 1324"/>
                              <a:gd name="T87" fmla="*/ 1338 h 31"/>
                              <a:gd name="T88" fmla="+- 0 9879 9800"/>
                              <a:gd name="T89" fmla="*/ T88 w 115"/>
                              <a:gd name="T90" fmla="+- 0 1331 1324"/>
                              <a:gd name="T91" fmla="*/ 1331 h 31"/>
                              <a:gd name="T92" fmla="+- 0 9866 9800"/>
                              <a:gd name="T93" fmla="*/ T92 w 115"/>
                              <a:gd name="T94" fmla="+- 0 1334 1324"/>
                              <a:gd name="T95" fmla="*/ 1334 h 31"/>
                              <a:gd name="T96" fmla="+- 0 9853 9800"/>
                              <a:gd name="T97" fmla="*/ T96 w 115"/>
                              <a:gd name="T98" fmla="+- 0 1338 1324"/>
                              <a:gd name="T99" fmla="*/ 1338 h 31"/>
                              <a:gd name="T100" fmla="+- 0 9835 9800"/>
                              <a:gd name="T101" fmla="*/ T100 w 115"/>
                              <a:gd name="T102" fmla="+- 0 1343 1324"/>
                              <a:gd name="T103" fmla="*/ 1343 h 31"/>
                              <a:gd name="T104" fmla="+- 0 9817 9800"/>
                              <a:gd name="T105" fmla="*/ T104 w 115"/>
                              <a:gd name="T106" fmla="+- 0 1348 1324"/>
                              <a:gd name="T107" fmla="*/ 1348 h 31"/>
                              <a:gd name="T108" fmla="+- 0 9806 9800"/>
                              <a:gd name="T109" fmla="*/ T108 w 115"/>
                              <a:gd name="T110" fmla="+- 0 1352 1324"/>
                              <a:gd name="T111" fmla="*/ 1352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5" h="31">
                                <a:moveTo>
                                  <a:pt x="114" y="30"/>
                                </a:moveTo>
                                <a:lnTo>
                                  <a:pt x="104" y="24"/>
                                </a:lnTo>
                                <a:lnTo>
                                  <a:pt x="92" y="22"/>
                                </a:lnTo>
                                <a:lnTo>
                                  <a:pt x="80" y="21"/>
                                </a:lnTo>
                                <a:lnTo>
                                  <a:pt x="68" y="20"/>
                                </a:lnTo>
                                <a:lnTo>
                                  <a:pt x="54" y="22"/>
                                </a:lnTo>
                                <a:lnTo>
                                  <a:pt x="33" y="27"/>
                                </a:lnTo>
                                <a:lnTo>
                                  <a:pt x="13" y="31"/>
                                </a:lnTo>
                                <a:lnTo>
                                  <a:pt x="0" y="29"/>
                                </a:lnTo>
                                <a:lnTo>
                                  <a:pt x="3" y="27"/>
                                </a:lnTo>
                                <a:lnTo>
                                  <a:pt x="11" y="21"/>
                                </a:lnTo>
                                <a:lnTo>
                                  <a:pt x="23" y="14"/>
                                </a:lnTo>
                                <a:lnTo>
                                  <a:pt x="39" y="7"/>
                                </a:lnTo>
                                <a:lnTo>
                                  <a:pt x="57" y="2"/>
                                </a:lnTo>
                                <a:lnTo>
                                  <a:pt x="72" y="0"/>
                                </a:lnTo>
                                <a:lnTo>
                                  <a:pt x="85" y="1"/>
                                </a:lnTo>
                                <a:lnTo>
                                  <a:pt x="92" y="6"/>
                                </a:lnTo>
                                <a:lnTo>
                                  <a:pt x="100" y="14"/>
                                </a:lnTo>
                                <a:lnTo>
                                  <a:pt x="114" y="30"/>
                                </a:lnTo>
                                <a:close/>
                                <a:moveTo>
                                  <a:pt x="102" y="21"/>
                                </a:moveTo>
                                <a:lnTo>
                                  <a:pt x="88" y="14"/>
                                </a:lnTo>
                                <a:lnTo>
                                  <a:pt x="79" y="7"/>
                                </a:lnTo>
                                <a:lnTo>
                                  <a:pt x="66" y="10"/>
                                </a:lnTo>
                                <a:lnTo>
                                  <a:pt x="53" y="14"/>
                                </a:lnTo>
                                <a:lnTo>
                                  <a:pt x="35" y="19"/>
                                </a:lnTo>
                                <a:lnTo>
                                  <a:pt x="17" y="24"/>
                                </a:lnTo>
                                <a:lnTo>
                                  <a:pt x="6" y="28"/>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 name="Picture 3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9930" y="1285"/>
                            <a:ext cx="7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379"/>
                        <wps:cNvSpPr>
                          <a:spLocks/>
                        </wps:cNvSpPr>
                        <wps:spPr bwMode="auto">
                          <a:xfrm>
                            <a:off x="9930" y="1285"/>
                            <a:ext cx="76" cy="106"/>
                          </a:xfrm>
                          <a:custGeom>
                            <a:avLst/>
                            <a:gdLst>
                              <a:gd name="T0" fmla="+- 0 9930 9930"/>
                              <a:gd name="T1" fmla="*/ T0 w 76"/>
                              <a:gd name="T2" fmla="+- 0 1390 1285"/>
                              <a:gd name="T3" fmla="*/ 1390 h 106"/>
                              <a:gd name="T4" fmla="+- 0 9930 9930"/>
                              <a:gd name="T5" fmla="*/ T4 w 76"/>
                              <a:gd name="T6" fmla="+- 0 1385 1285"/>
                              <a:gd name="T7" fmla="*/ 1385 h 106"/>
                              <a:gd name="T8" fmla="+- 0 9931 9930"/>
                              <a:gd name="T9" fmla="*/ T8 w 76"/>
                              <a:gd name="T10" fmla="+- 0 1372 1285"/>
                              <a:gd name="T11" fmla="*/ 1372 h 106"/>
                              <a:gd name="T12" fmla="+- 0 9936 9930"/>
                              <a:gd name="T13" fmla="*/ T12 w 76"/>
                              <a:gd name="T14" fmla="+- 0 1355 1285"/>
                              <a:gd name="T15" fmla="*/ 1355 h 106"/>
                              <a:gd name="T16" fmla="+- 0 9947 9930"/>
                              <a:gd name="T17" fmla="*/ T16 w 76"/>
                              <a:gd name="T18" fmla="+- 0 1336 1285"/>
                              <a:gd name="T19" fmla="*/ 1336 h 106"/>
                              <a:gd name="T20" fmla="+- 0 9964 9930"/>
                              <a:gd name="T21" fmla="*/ T20 w 76"/>
                              <a:gd name="T22" fmla="+- 0 1319 1285"/>
                              <a:gd name="T23" fmla="*/ 1319 h 106"/>
                              <a:gd name="T24" fmla="+- 0 9984 9930"/>
                              <a:gd name="T25" fmla="*/ T24 w 76"/>
                              <a:gd name="T26" fmla="+- 0 1302 1285"/>
                              <a:gd name="T27" fmla="*/ 1302 h 106"/>
                              <a:gd name="T28" fmla="+- 0 10000 9930"/>
                              <a:gd name="T29" fmla="*/ T28 w 76"/>
                              <a:gd name="T30" fmla="+- 0 1290 1285"/>
                              <a:gd name="T31" fmla="*/ 1290 h 106"/>
                              <a:gd name="T32" fmla="+- 0 10006 9930"/>
                              <a:gd name="T33" fmla="*/ T32 w 76"/>
                              <a:gd name="T34" fmla="+- 0 1285 1285"/>
                              <a:gd name="T35" fmla="*/ 1285 h 106"/>
                              <a:gd name="T36" fmla="+- 0 10005 9930"/>
                              <a:gd name="T37" fmla="*/ T36 w 76"/>
                              <a:gd name="T38" fmla="+- 0 1292 1285"/>
                              <a:gd name="T39" fmla="*/ 1292 h 106"/>
                              <a:gd name="T40" fmla="+- 0 10002 9930"/>
                              <a:gd name="T41" fmla="*/ T40 w 76"/>
                              <a:gd name="T42" fmla="+- 0 1307 1285"/>
                              <a:gd name="T43" fmla="*/ 1307 h 106"/>
                              <a:gd name="T44" fmla="+- 0 9996 9930"/>
                              <a:gd name="T45" fmla="*/ T44 w 76"/>
                              <a:gd name="T46" fmla="+- 0 1326 1285"/>
                              <a:gd name="T47" fmla="*/ 1326 h 106"/>
                              <a:gd name="T48" fmla="+- 0 9989 9930"/>
                              <a:gd name="T49" fmla="*/ T48 w 76"/>
                              <a:gd name="T50" fmla="+- 0 1345 1285"/>
                              <a:gd name="T51" fmla="*/ 1345 h 106"/>
                              <a:gd name="T52" fmla="+- 0 9976 9930"/>
                              <a:gd name="T53" fmla="*/ T52 w 76"/>
                              <a:gd name="T54" fmla="+- 0 1362 1285"/>
                              <a:gd name="T55" fmla="*/ 1362 h 106"/>
                              <a:gd name="T56" fmla="+- 0 9956 9930"/>
                              <a:gd name="T57" fmla="*/ T56 w 76"/>
                              <a:gd name="T58" fmla="+- 0 1376 1285"/>
                              <a:gd name="T59" fmla="*/ 1376 h 106"/>
                              <a:gd name="T60" fmla="+- 0 9938 9930"/>
                              <a:gd name="T61" fmla="*/ T60 w 76"/>
                              <a:gd name="T62" fmla="+- 0 1387 1285"/>
                              <a:gd name="T63" fmla="*/ 1387 h 106"/>
                              <a:gd name="T64" fmla="+- 0 9930 9930"/>
                              <a:gd name="T65" fmla="*/ T64 w 76"/>
                              <a:gd name="T66" fmla="+- 0 1390 1285"/>
                              <a:gd name="T67" fmla="*/ 1390 h 106"/>
                              <a:gd name="T68" fmla="+- 0 9933 9930"/>
                              <a:gd name="T69" fmla="*/ T68 w 76"/>
                              <a:gd name="T70" fmla="+- 0 1386 1285"/>
                              <a:gd name="T71" fmla="*/ 1386 h 106"/>
                              <a:gd name="T72" fmla="+- 0 9945 9930"/>
                              <a:gd name="T73" fmla="*/ T72 w 76"/>
                              <a:gd name="T74" fmla="+- 0 1370 1285"/>
                              <a:gd name="T75" fmla="*/ 1370 h 106"/>
                              <a:gd name="T76" fmla="+- 0 9965 9930"/>
                              <a:gd name="T77" fmla="*/ T76 w 76"/>
                              <a:gd name="T78" fmla="+- 0 1343 1285"/>
                              <a:gd name="T79" fmla="*/ 1343 h 106"/>
                              <a:gd name="T80" fmla="+- 0 9986 9930"/>
                              <a:gd name="T81" fmla="*/ T80 w 76"/>
                              <a:gd name="T82" fmla="+- 0 1314 1285"/>
                              <a:gd name="T83" fmla="*/ 1314 h 106"/>
                              <a:gd name="T84" fmla="+- 0 10000 9930"/>
                              <a:gd name="T85" fmla="*/ T84 w 76"/>
                              <a:gd name="T86" fmla="+- 0 1294 1285"/>
                              <a:gd name="T87" fmla="*/ 129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6" h="106">
                                <a:moveTo>
                                  <a:pt x="0" y="105"/>
                                </a:moveTo>
                                <a:lnTo>
                                  <a:pt x="0" y="100"/>
                                </a:lnTo>
                                <a:lnTo>
                                  <a:pt x="1" y="87"/>
                                </a:lnTo>
                                <a:lnTo>
                                  <a:pt x="6" y="70"/>
                                </a:lnTo>
                                <a:lnTo>
                                  <a:pt x="17" y="51"/>
                                </a:lnTo>
                                <a:lnTo>
                                  <a:pt x="34" y="34"/>
                                </a:lnTo>
                                <a:lnTo>
                                  <a:pt x="54" y="17"/>
                                </a:lnTo>
                                <a:lnTo>
                                  <a:pt x="70" y="5"/>
                                </a:lnTo>
                                <a:lnTo>
                                  <a:pt x="76" y="0"/>
                                </a:lnTo>
                                <a:lnTo>
                                  <a:pt x="75" y="7"/>
                                </a:lnTo>
                                <a:lnTo>
                                  <a:pt x="72" y="22"/>
                                </a:lnTo>
                                <a:lnTo>
                                  <a:pt x="66" y="41"/>
                                </a:lnTo>
                                <a:lnTo>
                                  <a:pt x="59" y="60"/>
                                </a:lnTo>
                                <a:lnTo>
                                  <a:pt x="46" y="77"/>
                                </a:lnTo>
                                <a:lnTo>
                                  <a:pt x="26" y="91"/>
                                </a:lnTo>
                                <a:lnTo>
                                  <a:pt x="8" y="102"/>
                                </a:lnTo>
                                <a:lnTo>
                                  <a:pt x="0" y="105"/>
                                </a:lnTo>
                                <a:close/>
                                <a:moveTo>
                                  <a:pt x="3" y="101"/>
                                </a:moveTo>
                                <a:lnTo>
                                  <a:pt x="15" y="85"/>
                                </a:lnTo>
                                <a:lnTo>
                                  <a:pt x="35" y="58"/>
                                </a:lnTo>
                                <a:lnTo>
                                  <a:pt x="56" y="29"/>
                                </a:lnTo>
                                <a:lnTo>
                                  <a:pt x="7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922" y="1326"/>
                            <a:ext cx="23"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381"/>
                        <wps:cNvSpPr>
                          <a:spLocks/>
                        </wps:cNvSpPr>
                        <wps:spPr bwMode="auto">
                          <a:xfrm>
                            <a:off x="9922" y="1326"/>
                            <a:ext cx="23" cy="45"/>
                          </a:xfrm>
                          <a:custGeom>
                            <a:avLst/>
                            <a:gdLst>
                              <a:gd name="T0" fmla="+- 0 9926 9922"/>
                              <a:gd name="T1" fmla="*/ T0 w 23"/>
                              <a:gd name="T2" fmla="+- 0 1371 1326"/>
                              <a:gd name="T3" fmla="*/ 1371 h 45"/>
                              <a:gd name="T4" fmla="+- 0 9925 9922"/>
                              <a:gd name="T5" fmla="*/ T4 w 23"/>
                              <a:gd name="T6" fmla="+- 0 1367 1326"/>
                              <a:gd name="T7" fmla="*/ 1367 h 45"/>
                              <a:gd name="T8" fmla="+- 0 9922 9922"/>
                              <a:gd name="T9" fmla="*/ T8 w 23"/>
                              <a:gd name="T10" fmla="+- 0 1356 1326"/>
                              <a:gd name="T11" fmla="*/ 1356 h 45"/>
                              <a:gd name="T12" fmla="+- 0 9923 9922"/>
                              <a:gd name="T13" fmla="*/ T12 w 23"/>
                              <a:gd name="T14" fmla="+- 0 1341 1326"/>
                              <a:gd name="T15" fmla="*/ 1341 h 45"/>
                              <a:gd name="T16" fmla="+- 0 9932 9922"/>
                              <a:gd name="T17" fmla="*/ T16 w 23"/>
                              <a:gd name="T18" fmla="+- 0 1326 1326"/>
                              <a:gd name="T19" fmla="*/ 1326 h 45"/>
                              <a:gd name="T20" fmla="+- 0 9937 9922"/>
                              <a:gd name="T21" fmla="*/ T20 w 23"/>
                              <a:gd name="T22" fmla="+- 0 1328 1326"/>
                              <a:gd name="T23" fmla="*/ 1328 h 45"/>
                              <a:gd name="T24" fmla="+- 0 9945 9922"/>
                              <a:gd name="T25" fmla="*/ T24 w 23"/>
                              <a:gd name="T26" fmla="+- 0 1335 1326"/>
                              <a:gd name="T27" fmla="*/ 1335 h 45"/>
                              <a:gd name="T28" fmla="+- 0 9945 9922"/>
                              <a:gd name="T29" fmla="*/ T28 w 23"/>
                              <a:gd name="T30" fmla="+- 0 1348 1326"/>
                              <a:gd name="T31" fmla="*/ 1348 h 45"/>
                              <a:gd name="T32" fmla="+- 0 9926 9922"/>
                              <a:gd name="T33" fmla="*/ T32 w 23"/>
                              <a:gd name="T34" fmla="+- 0 1371 1326"/>
                              <a:gd name="T35" fmla="*/ 13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45">
                                <a:moveTo>
                                  <a:pt x="4" y="45"/>
                                </a:moveTo>
                                <a:lnTo>
                                  <a:pt x="3" y="41"/>
                                </a:lnTo>
                                <a:lnTo>
                                  <a:pt x="0" y="30"/>
                                </a:lnTo>
                                <a:lnTo>
                                  <a:pt x="1" y="15"/>
                                </a:lnTo>
                                <a:lnTo>
                                  <a:pt x="10" y="0"/>
                                </a:lnTo>
                                <a:lnTo>
                                  <a:pt x="15" y="2"/>
                                </a:lnTo>
                                <a:lnTo>
                                  <a:pt x="23" y="9"/>
                                </a:lnTo>
                                <a:lnTo>
                                  <a:pt x="23" y="22"/>
                                </a:lnTo>
                                <a:lnTo>
                                  <a:pt x="4" y="4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3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924" y="1330"/>
                            <a:ext cx="11" cy="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Freeform 383"/>
                        <wps:cNvSpPr>
                          <a:spLocks/>
                        </wps:cNvSpPr>
                        <wps:spPr bwMode="auto">
                          <a:xfrm>
                            <a:off x="9924" y="1330"/>
                            <a:ext cx="11" cy="33"/>
                          </a:xfrm>
                          <a:custGeom>
                            <a:avLst/>
                            <a:gdLst>
                              <a:gd name="T0" fmla="+- 0 9925 9925"/>
                              <a:gd name="T1" fmla="*/ T0 w 11"/>
                              <a:gd name="T2" fmla="+- 0 1363 1331"/>
                              <a:gd name="T3" fmla="*/ 1363 h 33"/>
                              <a:gd name="T4" fmla="+- 0 9928 9925"/>
                              <a:gd name="T5" fmla="*/ T4 w 11"/>
                              <a:gd name="T6" fmla="+- 0 1357 1331"/>
                              <a:gd name="T7" fmla="*/ 1357 h 33"/>
                              <a:gd name="T8" fmla="+- 0 9935 9925"/>
                              <a:gd name="T9" fmla="*/ T8 w 11"/>
                              <a:gd name="T10" fmla="+- 0 1350 1331"/>
                              <a:gd name="T11" fmla="*/ 1350 h 33"/>
                              <a:gd name="T12" fmla="+- 0 9930 9925"/>
                              <a:gd name="T13" fmla="*/ T12 w 11"/>
                              <a:gd name="T14" fmla="+- 0 1331 1331"/>
                              <a:gd name="T15" fmla="*/ 1331 h 33"/>
                            </a:gdLst>
                            <a:ahLst/>
                            <a:cxnLst>
                              <a:cxn ang="0">
                                <a:pos x="T1" y="T3"/>
                              </a:cxn>
                              <a:cxn ang="0">
                                <a:pos x="T5" y="T7"/>
                              </a:cxn>
                              <a:cxn ang="0">
                                <a:pos x="T9" y="T11"/>
                              </a:cxn>
                              <a:cxn ang="0">
                                <a:pos x="T13" y="T15"/>
                              </a:cxn>
                            </a:cxnLst>
                            <a:rect l="0" t="0" r="r" b="b"/>
                            <a:pathLst>
                              <a:path w="11" h="33">
                                <a:moveTo>
                                  <a:pt x="0" y="32"/>
                                </a:moveTo>
                                <a:lnTo>
                                  <a:pt x="3" y="26"/>
                                </a:lnTo>
                                <a:lnTo>
                                  <a:pt x="10" y="19"/>
                                </a:lnTo>
                                <a:lnTo>
                                  <a:pt x="5"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3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907" y="1237"/>
                            <a:ext cx="4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385"/>
                        <wps:cNvSpPr>
                          <a:spLocks/>
                        </wps:cNvSpPr>
                        <wps:spPr bwMode="auto">
                          <a:xfrm>
                            <a:off x="9907" y="1237"/>
                            <a:ext cx="45" cy="112"/>
                          </a:xfrm>
                          <a:custGeom>
                            <a:avLst/>
                            <a:gdLst>
                              <a:gd name="T0" fmla="+- 0 9912 9908"/>
                              <a:gd name="T1" fmla="*/ T0 w 45"/>
                              <a:gd name="T2" fmla="+- 0 1349 1237"/>
                              <a:gd name="T3" fmla="*/ 1349 h 112"/>
                              <a:gd name="T4" fmla="+- 0 9910 9908"/>
                              <a:gd name="T5" fmla="*/ T4 w 45"/>
                              <a:gd name="T6" fmla="+- 0 1343 1237"/>
                              <a:gd name="T7" fmla="*/ 1343 h 112"/>
                              <a:gd name="T8" fmla="+- 0 9908 9908"/>
                              <a:gd name="T9" fmla="*/ T8 w 45"/>
                              <a:gd name="T10" fmla="+- 0 1330 1237"/>
                              <a:gd name="T11" fmla="*/ 1330 h 112"/>
                              <a:gd name="T12" fmla="+- 0 9908 9908"/>
                              <a:gd name="T13" fmla="*/ T12 w 45"/>
                              <a:gd name="T14" fmla="+- 0 1313 1237"/>
                              <a:gd name="T15" fmla="*/ 1313 h 112"/>
                              <a:gd name="T16" fmla="+- 0 9913 9908"/>
                              <a:gd name="T17" fmla="*/ T16 w 45"/>
                              <a:gd name="T18" fmla="+- 0 1295 1237"/>
                              <a:gd name="T19" fmla="*/ 1295 h 112"/>
                              <a:gd name="T20" fmla="+- 0 9923 9908"/>
                              <a:gd name="T21" fmla="*/ T20 w 45"/>
                              <a:gd name="T22" fmla="+- 0 1277 1237"/>
                              <a:gd name="T23" fmla="*/ 1277 h 112"/>
                              <a:gd name="T24" fmla="+- 0 9936 9908"/>
                              <a:gd name="T25" fmla="*/ T24 w 45"/>
                              <a:gd name="T26" fmla="+- 0 1258 1237"/>
                              <a:gd name="T27" fmla="*/ 1258 h 112"/>
                              <a:gd name="T28" fmla="+- 0 9948 9908"/>
                              <a:gd name="T29" fmla="*/ T28 w 45"/>
                              <a:gd name="T30" fmla="+- 0 1243 1237"/>
                              <a:gd name="T31" fmla="*/ 1243 h 112"/>
                              <a:gd name="T32" fmla="+- 0 9953 9908"/>
                              <a:gd name="T33" fmla="*/ T32 w 45"/>
                              <a:gd name="T34" fmla="+- 0 1237 1237"/>
                              <a:gd name="T35" fmla="*/ 1237 h 112"/>
                              <a:gd name="T36" fmla="+- 0 9952 9908"/>
                              <a:gd name="T37" fmla="*/ T36 w 45"/>
                              <a:gd name="T38" fmla="+- 0 1242 1237"/>
                              <a:gd name="T39" fmla="*/ 1242 h 112"/>
                              <a:gd name="T40" fmla="+- 0 9951 9908"/>
                              <a:gd name="T41" fmla="*/ T40 w 45"/>
                              <a:gd name="T42" fmla="+- 0 1254 1237"/>
                              <a:gd name="T43" fmla="*/ 1254 h 112"/>
                              <a:gd name="T44" fmla="+- 0 9948 9908"/>
                              <a:gd name="T45" fmla="*/ T44 w 45"/>
                              <a:gd name="T46" fmla="+- 0 1271 1237"/>
                              <a:gd name="T47" fmla="*/ 1271 h 112"/>
                              <a:gd name="T48" fmla="+- 0 9945 9908"/>
                              <a:gd name="T49" fmla="*/ T48 w 45"/>
                              <a:gd name="T50" fmla="+- 0 1291 1237"/>
                              <a:gd name="T51" fmla="*/ 1291 h 112"/>
                              <a:gd name="T52" fmla="+- 0 9938 9908"/>
                              <a:gd name="T53" fmla="*/ T52 w 45"/>
                              <a:gd name="T54" fmla="+- 0 1312 1237"/>
                              <a:gd name="T55" fmla="*/ 1312 h 112"/>
                              <a:gd name="T56" fmla="+- 0 9927 9908"/>
                              <a:gd name="T57" fmla="*/ T56 w 45"/>
                              <a:gd name="T58" fmla="+- 0 1330 1237"/>
                              <a:gd name="T59" fmla="*/ 1330 h 112"/>
                              <a:gd name="T60" fmla="+- 0 9916 9908"/>
                              <a:gd name="T61" fmla="*/ T60 w 45"/>
                              <a:gd name="T62" fmla="+- 0 1344 1237"/>
                              <a:gd name="T63" fmla="*/ 1344 h 112"/>
                              <a:gd name="T64" fmla="+- 0 9912 9908"/>
                              <a:gd name="T65" fmla="*/ T64 w 45"/>
                              <a:gd name="T66" fmla="+- 0 1349 1237"/>
                              <a:gd name="T67" fmla="*/ 1349 h 112"/>
                              <a:gd name="T68" fmla="+- 0 9911 9908"/>
                              <a:gd name="T69" fmla="*/ T68 w 45"/>
                              <a:gd name="T70" fmla="+- 0 1342 1237"/>
                              <a:gd name="T71" fmla="*/ 1342 h 112"/>
                              <a:gd name="T72" fmla="+- 0 9918 9908"/>
                              <a:gd name="T73" fmla="*/ T72 w 45"/>
                              <a:gd name="T74" fmla="+- 0 1324 1237"/>
                              <a:gd name="T75" fmla="*/ 1324 h 112"/>
                              <a:gd name="T76" fmla="+- 0 9928 9908"/>
                              <a:gd name="T77" fmla="*/ T76 w 45"/>
                              <a:gd name="T78" fmla="+- 0 1298 1237"/>
                              <a:gd name="T79" fmla="*/ 1298 h 112"/>
                              <a:gd name="T80" fmla="+- 0 9939 9908"/>
                              <a:gd name="T81" fmla="*/ T80 w 45"/>
                              <a:gd name="T82" fmla="+- 0 1271 1237"/>
                              <a:gd name="T83" fmla="*/ 1271 h 112"/>
                              <a:gd name="T84" fmla="+- 0 9949 9908"/>
                              <a:gd name="T85" fmla="*/ T84 w 45"/>
                              <a:gd name="T86" fmla="+- 0 1248 1237"/>
                              <a:gd name="T87" fmla="*/ 1248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 h="112">
                                <a:moveTo>
                                  <a:pt x="4" y="112"/>
                                </a:moveTo>
                                <a:lnTo>
                                  <a:pt x="2" y="106"/>
                                </a:lnTo>
                                <a:lnTo>
                                  <a:pt x="0" y="93"/>
                                </a:lnTo>
                                <a:lnTo>
                                  <a:pt x="0" y="76"/>
                                </a:lnTo>
                                <a:lnTo>
                                  <a:pt x="5" y="58"/>
                                </a:lnTo>
                                <a:lnTo>
                                  <a:pt x="15" y="40"/>
                                </a:lnTo>
                                <a:lnTo>
                                  <a:pt x="28" y="21"/>
                                </a:lnTo>
                                <a:lnTo>
                                  <a:pt x="40" y="6"/>
                                </a:lnTo>
                                <a:lnTo>
                                  <a:pt x="45" y="0"/>
                                </a:lnTo>
                                <a:lnTo>
                                  <a:pt x="44" y="5"/>
                                </a:lnTo>
                                <a:lnTo>
                                  <a:pt x="43" y="17"/>
                                </a:lnTo>
                                <a:lnTo>
                                  <a:pt x="40" y="34"/>
                                </a:lnTo>
                                <a:lnTo>
                                  <a:pt x="37" y="54"/>
                                </a:lnTo>
                                <a:lnTo>
                                  <a:pt x="30" y="75"/>
                                </a:lnTo>
                                <a:lnTo>
                                  <a:pt x="19" y="93"/>
                                </a:lnTo>
                                <a:lnTo>
                                  <a:pt x="8" y="107"/>
                                </a:lnTo>
                                <a:lnTo>
                                  <a:pt x="4" y="112"/>
                                </a:lnTo>
                                <a:close/>
                                <a:moveTo>
                                  <a:pt x="3" y="105"/>
                                </a:moveTo>
                                <a:lnTo>
                                  <a:pt x="10" y="87"/>
                                </a:lnTo>
                                <a:lnTo>
                                  <a:pt x="20" y="61"/>
                                </a:lnTo>
                                <a:lnTo>
                                  <a:pt x="31" y="34"/>
                                </a:lnTo>
                                <a:lnTo>
                                  <a:pt x="41" y="1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3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9888" y="1257"/>
                            <a:ext cx="30"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AutoShape 387"/>
                        <wps:cNvSpPr>
                          <a:spLocks/>
                        </wps:cNvSpPr>
                        <wps:spPr bwMode="auto">
                          <a:xfrm>
                            <a:off x="9888" y="1257"/>
                            <a:ext cx="30" cy="71"/>
                          </a:xfrm>
                          <a:custGeom>
                            <a:avLst/>
                            <a:gdLst>
                              <a:gd name="T0" fmla="+- 0 9902 9888"/>
                              <a:gd name="T1" fmla="*/ T0 w 30"/>
                              <a:gd name="T2" fmla="+- 0 1328 1257"/>
                              <a:gd name="T3" fmla="*/ 1328 h 71"/>
                              <a:gd name="T4" fmla="+- 0 9902 9888"/>
                              <a:gd name="T5" fmla="*/ T4 w 30"/>
                              <a:gd name="T6" fmla="+- 0 1328 1257"/>
                              <a:gd name="T7" fmla="*/ 1328 h 71"/>
                              <a:gd name="T8" fmla="+- 0 9917 9888"/>
                              <a:gd name="T9" fmla="*/ T8 w 30"/>
                              <a:gd name="T10" fmla="+- 0 1314 1257"/>
                              <a:gd name="T11" fmla="*/ 1314 h 71"/>
                              <a:gd name="T12" fmla="+- 0 9914 9888"/>
                              <a:gd name="T13" fmla="*/ T12 w 30"/>
                              <a:gd name="T14" fmla="+- 0 1294 1257"/>
                              <a:gd name="T15" fmla="*/ 1294 h 71"/>
                              <a:gd name="T16" fmla="+- 0 9909 9888"/>
                              <a:gd name="T17" fmla="*/ T16 w 30"/>
                              <a:gd name="T18" fmla="+- 0 1280 1257"/>
                              <a:gd name="T19" fmla="*/ 1280 h 71"/>
                              <a:gd name="T20" fmla="+- 0 9904 9888"/>
                              <a:gd name="T21" fmla="*/ T20 w 30"/>
                              <a:gd name="T22" fmla="+- 0 1268 1257"/>
                              <a:gd name="T23" fmla="*/ 1268 h 71"/>
                              <a:gd name="T24" fmla="+- 0 9900 9888"/>
                              <a:gd name="T25" fmla="*/ T24 w 30"/>
                              <a:gd name="T26" fmla="+- 0 1260 1257"/>
                              <a:gd name="T27" fmla="*/ 1260 h 71"/>
                              <a:gd name="T28" fmla="+- 0 9898 9888"/>
                              <a:gd name="T29" fmla="*/ T28 w 30"/>
                              <a:gd name="T30" fmla="+- 0 1257 1257"/>
                              <a:gd name="T31" fmla="*/ 1257 h 71"/>
                              <a:gd name="T32" fmla="+- 0 9898 9888"/>
                              <a:gd name="T33" fmla="*/ T32 w 30"/>
                              <a:gd name="T34" fmla="+- 0 1257 1257"/>
                              <a:gd name="T35" fmla="*/ 1257 h 71"/>
                              <a:gd name="T36" fmla="+- 0 9889 9888"/>
                              <a:gd name="T37" fmla="*/ T36 w 30"/>
                              <a:gd name="T38" fmla="+- 0 1266 1257"/>
                              <a:gd name="T39" fmla="*/ 1266 h 71"/>
                              <a:gd name="T40" fmla="+- 0 9888 9888"/>
                              <a:gd name="T41" fmla="*/ T40 w 30"/>
                              <a:gd name="T42" fmla="+- 0 1282 1257"/>
                              <a:gd name="T43" fmla="*/ 1282 h 71"/>
                              <a:gd name="T44" fmla="+- 0 9890 9888"/>
                              <a:gd name="T45" fmla="*/ T44 w 30"/>
                              <a:gd name="T46" fmla="+- 0 1296 1257"/>
                              <a:gd name="T47" fmla="*/ 1296 h 71"/>
                              <a:gd name="T48" fmla="+- 0 9895 9888"/>
                              <a:gd name="T49" fmla="*/ T48 w 30"/>
                              <a:gd name="T50" fmla="+- 0 1311 1257"/>
                              <a:gd name="T51" fmla="*/ 1311 h 71"/>
                              <a:gd name="T52" fmla="+- 0 9900 9888"/>
                              <a:gd name="T53" fmla="*/ T52 w 30"/>
                              <a:gd name="T54" fmla="+- 0 1323 1257"/>
                              <a:gd name="T55" fmla="*/ 1323 h 71"/>
                              <a:gd name="T56" fmla="+- 0 9902 9888"/>
                              <a:gd name="T57" fmla="*/ T56 w 30"/>
                              <a:gd name="T58" fmla="+- 0 1328 1257"/>
                              <a:gd name="T59" fmla="*/ 1328 h 71"/>
                              <a:gd name="T60" fmla="+- 0 9904 9888"/>
                              <a:gd name="T61" fmla="*/ T60 w 30"/>
                              <a:gd name="T62" fmla="+- 0 1318 1257"/>
                              <a:gd name="T63" fmla="*/ 1318 h 71"/>
                              <a:gd name="T64" fmla="+- 0 9904 9888"/>
                              <a:gd name="T65" fmla="*/ T64 w 30"/>
                              <a:gd name="T66" fmla="+- 0 1308 1257"/>
                              <a:gd name="T67" fmla="*/ 1308 h 71"/>
                              <a:gd name="T68" fmla="+- 0 9902 9888"/>
                              <a:gd name="T69" fmla="*/ T68 w 30"/>
                              <a:gd name="T70" fmla="+- 0 1295 1257"/>
                              <a:gd name="T71" fmla="*/ 1295 h 71"/>
                              <a:gd name="T72" fmla="+- 0 9898 9888"/>
                              <a:gd name="T73" fmla="*/ T72 w 30"/>
                              <a:gd name="T74" fmla="+- 0 1280 1257"/>
                              <a:gd name="T75" fmla="*/ 1280 h 71"/>
                              <a:gd name="T76" fmla="+- 0 9896 9888"/>
                              <a:gd name="T77" fmla="*/ T76 w 30"/>
                              <a:gd name="T78" fmla="+- 0 1266 1257"/>
                              <a:gd name="T79" fmla="*/ 1266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 h="71">
                                <a:moveTo>
                                  <a:pt x="14" y="71"/>
                                </a:moveTo>
                                <a:lnTo>
                                  <a:pt x="14" y="71"/>
                                </a:lnTo>
                                <a:lnTo>
                                  <a:pt x="29" y="57"/>
                                </a:lnTo>
                                <a:lnTo>
                                  <a:pt x="26" y="37"/>
                                </a:lnTo>
                                <a:lnTo>
                                  <a:pt x="21" y="23"/>
                                </a:lnTo>
                                <a:lnTo>
                                  <a:pt x="16" y="11"/>
                                </a:lnTo>
                                <a:lnTo>
                                  <a:pt x="12" y="3"/>
                                </a:lnTo>
                                <a:lnTo>
                                  <a:pt x="10" y="0"/>
                                </a:lnTo>
                                <a:lnTo>
                                  <a:pt x="1" y="9"/>
                                </a:lnTo>
                                <a:lnTo>
                                  <a:pt x="0" y="25"/>
                                </a:lnTo>
                                <a:lnTo>
                                  <a:pt x="2" y="39"/>
                                </a:lnTo>
                                <a:lnTo>
                                  <a:pt x="7" y="54"/>
                                </a:lnTo>
                                <a:lnTo>
                                  <a:pt x="12" y="66"/>
                                </a:lnTo>
                                <a:lnTo>
                                  <a:pt x="14" y="71"/>
                                </a:lnTo>
                                <a:close/>
                                <a:moveTo>
                                  <a:pt x="16" y="61"/>
                                </a:moveTo>
                                <a:lnTo>
                                  <a:pt x="16" y="51"/>
                                </a:lnTo>
                                <a:lnTo>
                                  <a:pt x="14" y="38"/>
                                </a:lnTo>
                                <a:lnTo>
                                  <a:pt x="10" y="23"/>
                                </a:lnTo>
                                <a:lnTo>
                                  <a:pt x="8"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 name="Picture 38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9798" y="1263"/>
                            <a:ext cx="103"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AutoShape 389"/>
                        <wps:cNvSpPr>
                          <a:spLocks/>
                        </wps:cNvSpPr>
                        <wps:spPr bwMode="auto">
                          <a:xfrm>
                            <a:off x="9798" y="1263"/>
                            <a:ext cx="103" cy="64"/>
                          </a:xfrm>
                          <a:custGeom>
                            <a:avLst/>
                            <a:gdLst>
                              <a:gd name="T0" fmla="+- 0 9901 9798"/>
                              <a:gd name="T1" fmla="*/ T0 w 103"/>
                              <a:gd name="T2" fmla="+- 0 1328 1264"/>
                              <a:gd name="T3" fmla="*/ 1328 h 64"/>
                              <a:gd name="T4" fmla="+- 0 9901 9798"/>
                              <a:gd name="T5" fmla="*/ T4 w 103"/>
                              <a:gd name="T6" fmla="+- 0 1328 1264"/>
                              <a:gd name="T7" fmla="*/ 1328 h 64"/>
                              <a:gd name="T8" fmla="+- 0 9887 9798"/>
                              <a:gd name="T9" fmla="*/ T8 w 103"/>
                              <a:gd name="T10" fmla="+- 0 1316 1264"/>
                              <a:gd name="T11" fmla="*/ 1316 h 64"/>
                              <a:gd name="T12" fmla="+- 0 9868 9798"/>
                              <a:gd name="T13" fmla="*/ T12 w 103"/>
                              <a:gd name="T14" fmla="+- 0 1315 1264"/>
                              <a:gd name="T15" fmla="*/ 1315 h 64"/>
                              <a:gd name="T16" fmla="+- 0 9847 9798"/>
                              <a:gd name="T17" fmla="*/ T16 w 103"/>
                              <a:gd name="T18" fmla="+- 0 1312 1264"/>
                              <a:gd name="T19" fmla="*/ 1312 h 64"/>
                              <a:gd name="T20" fmla="+- 0 9829 9798"/>
                              <a:gd name="T21" fmla="*/ T20 w 103"/>
                              <a:gd name="T22" fmla="+- 0 1303 1264"/>
                              <a:gd name="T23" fmla="*/ 1303 h 64"/>
                              <a:gd name="T24" fmla="+- 0 9815 9798"/>
                              <a:gd name="T25" fmla="*/ T24 w 103"/>
                              <a:gd name="T26" fmla="+- 0 1292 1264"/>
                              <a:gd name="T27" fmla="*/ 1292 h 64"/>
                              <a:gd name="T28" fmla="+- 0 9807 9798"/>
                              <a:gd name="T29" fmla="*/ T28 w 103"/>
                              <a:gd name="T30" fmla="+- 0 1280 1264"/>
                              <a:gd name="T31" fmla="*/ 1280 h 64"/>
                              <a:gd name="T32" fmla="+- 0 9798 9798"/>
                              <a:gd name="T33" fmla="*/ T32 w 103"/>
                              <a:gd name="T34" fmla="+- 0 1264 1264"/>
                              <a:gd name="T35" fmla="*/ 1264 h 64"/>
                              <a:gd name="T36" fmla="+- 0 9805 9798"/>
                              <a:gd name="T37" fmla="*/ T36 w 103"/>
                              <a:gd name="T38" fmla="+- 0 1264 1264"/>
                              <a:gd name="T39" fmla="*/ 1264 h 64"/>
                              <a:gd name="T40" fmla="+- 0 9806 9798"/>
                              <a:gd name="T41" fmla="*/ T40 w 103"/>
                              <a:gd name="T42" fmla="+- 0 1272 1264"/>
                              <a:gd name="T43" fmla="*/ 1272 h 64"/>
                              <a:gd name="T44" fmla="+- 0 9811 9798"/>
                              <a:gd name="T45" fmla="*/ T44 w 103"/>
                              <a:gd name="T46" fmla="+- 0 1276 1264"/>
                              <a:gd name="T47" fmla="*/ 1276 h 64"/>
                              <a:gd name="T48" fmla="+- 0 9824 9798"/>
                              <a:gd name="T49" fmla="*/ T48 w 103"/>
                              <a:gd name="T50" fmla="+- 0 1277 1264"/>
                              <a:gd name="T51" fmla="*/ 1277 h 64"/>
                              <a:gd name="T52" fmla="+- 0 9840 9798"/>
                              <a:gd name="T53" fmla="*/ T52 w 103"/>
                              <a:gd name="T54" fmla="+- 0 1279 1264"/>
                              <a:gd name="T55" fmla="*/ 1279 h 64"/>
                              <a:gd name="T56" fmla="+- 0 9857 9798"/>
                              <a:gd name="T57" fmla="*/ T56 w 103"/>
                              <a:gd name="T58" fmla="+- 0 1285 1264"/>
                              <a:gd name="T59" fmla="*/ 1285 h 64"/>
                              <a:gd name="T60" fmla="+- 0 9873 9798"/>
                              <a:gd name="T61" fmla="*/ T60 w 103"/>
                              <a:gd name="T62" fmla="+- 0 1296 1264"/>
                              <a:gd name="T63" fmla="*/ 1296 h 64"/>
                              <a:gd name="T64" fmla="+- 0 9887 9798"/>
                              <a:gd name="T65" fmla="*/ T64 w 103"/>
                              <a:gd name="T66" fmla="+- 0 1310 1264"/>
                              <a:gd name="T67" fmla="*/ 1310 h 64"/>
                              <a:gd name="T68" fmla="+- 0 9897 9798"/>
                              <a:gd name="T69" fmla="*/ T68 w 103"/>
                              <a:gd name="T70" fmla="+- 0 1322 1264"/>
                              <a:gd name="T71" fmla="*/ 1322 h 64"/>
                              <a:gd name="T72" fmla="+- 0 9901 9798"/>
                              <a:gd name="T73" fmla="*/ T72 w 103"/>
                              <a:gd name="T74" fmla="+- 0 1328 1264"/>
                              <a:gd name="T75" fmla="*/ 1328 h 64"/>
                              <a:gd name="T76" fmla="+- 0 9889 9798"/>
                              <a:gd name="T77" fmla="*/ T76 w 103"/>
                              <a:gd name="T78" fmla="+- 0 1316 1264"/>
                              <a:gd name="T79" fmla="*/ 1316 h 64"/>
                              <a:gd name="T80" fmla="+- 0 9875 9798"/>
                              <a:gd name="T81" fmla="*/ T80 w 103"/>
                              <a:gd name="T82" fmla="+- 0 1311 1264"/>
                              <a:gd name="T83" fmla="*/ 1311 h 64"/>
                              <a:gd name="T84" fmla="+- 0 9854 9798"/>
                              <a:gd name="T85" fmla="*/ T84 w 103"/>
                              <a:gd name="T86" fmla="+- 0 1303 1264"/>
                              <a:gd name="T87" fmla="*/ 1303 h 64"/>
                              <a:gd name="T88" fmla="+- 0 9834 9798"/>
                              <a:gd name="T89" fmla="*/ T88 w 103"/>
                              <a:gd name="T90" fmla="+- 0 1294 1264"/>
                              <a:gd name="T91" fmla="*/ 1294 h 64"/>
                              <a:gd name="T92" fmla="+- 0 9821 9798"/>
                              <a:gd name="T93" fmla="*/ T92 w 103"/>
                              <a:gd name="T94" fmla="+- 0 1286 1264"/>
                              <a:gd name="T95" fmla="*/ 128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3" h="64">
                                <a:moveTo>
                                  <a:pt x="103" y="64"/>
                                </a:moveTo>
                                <a:lnTo>
                                  <a:pt x="103" y="64"/>
                                </a:lnTo>
                                <a:lnTo>
                                  <a:pt x="89" y="52"/>
                                </a:lnTo>
                                <a:lnTo>
                                  <a:pt x="70" y="51"/>
                                </a:lnTo>
                                <a:lnTo>
                                  <a:pt x="49" y="48"/>
                                </a:lnTo>
                                <a:lnTo>
                                  <a:pt x="31" y="39"/>
                                </a:lnTo>
                                <a:lnTo>
                                  <a:pt x="17" y="28"/>
                                </a:lnTo>
                                <a:lnTo>
                                  <a:pt x="9" y="16"/>
                                </a:lnTo>
                                <a:lnTo>
                                  <a:pt x="0" y="0"/>
                                </a:lnTo>
                                <a:lnTo>
                                  <a:pt x="7" y="0"/>
                                </a:lnTo>
                                <a:lnTo>
                                  <a:pt x="8" y="8"/>
                                </a:lnTo>
                                <a:lnTo>
                                  <a:pt x="13" y="12"/>
                                </a:lnTo>
                                <a:lnTo>
                                  <a:pt x="26" y="13"/>
                                </a:lnTo>
                                <a:lnTo>
                                  <a:pt x="42" y="15"/>
                                </a:lnTo>
                                <a:lnTo>
                                  <a:pt x="59" y="21"/>
                                </a:lnTo>
                                <a:lnTo>
                                  <a:pt x="75" y="32"/>
                                </a:lnTo>
                                <a:lnTo>
                                  <a:pt x="89" y="46"/>
                                </a:lnTo>
                                <a:lnTo>
                                  <a:pt x="99" y="58"/>
                                </a:lnTo>
                                <a:lnTo>
                                  <a:pt x="103" y="64"/>
                                </a:lnTo>
                                <a:close/>
                                <a:moveTo>
                                  <a:pt x="91" y="52"/>
                                </a:moveTo>
                                <a:lnTo>
                                  <a:pt x="77" y="47"/>
                                </a:lnTo>
                                <a:lnTo>
                                  <a:pt x="56" y="39"/>
                                </a:lnTo>
                                <a:lnTo>
                                  <a:pt x="36" y="30"/>
                                </a:lnTo>
                                <a:lnTo>
                                  <a:pt x="23"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3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9744" y="1239"/>
                            <a:ext cx="144"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391"/>
                        <wps:cNvSpPr>
                          <a:spLocks/>
                        </wps:cNvSpPr>
                        <wps:spPr bwMode="auto">
                          <a:xfrm>
                            <a:off x="9744" y="1239"/>
                            <a:ext cx="144" cy="57"/>
                          </a:xfrm>
                          <a:custGeom>
                            <a:avLst/>
                            <a:gdLst>
                              <a:gd name="T0" fmla="+- 0 9888 9745"/>
                              <a:gd name="T1" fmla="*/ T0 w 144"/>
                              <a:gd name="T2" fmla="+- 0 1297 1240"/>
                              <a:gd name="T3" fmla="*/ 1297 h 57"/>
                              <a:gd name="T4" fmla="+- 0 9885 9745"/>
                              <a:gd name="T5" fmla="*/ T4 w 144"/>
                              <a:gd name="T6" fmla="+- 0 1291 1240"/>
                              <a:gd name="T7" fmla="*/ 1291 h 57"/>
                              <a:gd name="T8" fmla="+- 0 9876 9745"/>
                              <a:gd name="T9" fmla="*/ T8 w 144"/>
                              <a:gd name="T10" fmla="+- 0 1278 1240"/>
                              <a:gd name="T11" fmla="*/ 1278 h 57"/>
                              <a:gd name="T12" fmla="+- 0 9863 9745"/>
                              <a:gd name="T13" fmla="*/ T12 w 144"/>
                              <a:gd name="T14" fmla="+- 0 1263 1240"/>
                              <a:gd name="T15" fmla="*/ 1263 h 57"/>
                              <a:gd name="T16" fmla="+- 0 9847 9745"/>
                              <a:gd name="T17" fmla="*/ T16 w 144"/>
                              <a:gd name="T18" fmla="+- 0 1253 1240"/>
                              <a:gd name="T19" fmla="*/ 1253 h 57"/>
                              <a:gd name="T20" fmla="+- 0 9828 9745"/>
                              <a:gd name="T21" fmla="*/ T20 w 144"/>
                              <a:gd name="T22" fmla="+- 0 1248 1240"/>
                              <a:gd name="T23" fmla="*/ 1248 h 57"/>
                              <a:gd name="T24" fmla="+- 0 9808 9745"/>
                              <a:gd name="T25" fmla="*/ T24 w 144"/>
                              <a:gd name="T26" fmla="+- 0 1243 1240"/>
                              <a:gd name="T27" fmla="*/ 1243 h 57"/>
                              <a:gd name="T28" fmla="+- 0 9788 9745"/>
                              <a:gd name="T29" fmla="*/ T28 w 144"/>
                              <a:gd name="T30" fmla="+- 0 1241 1240"/>
                              <a:gd name="T31" fmla="*/ 1241 h 57"/>
                              <a:gd name="T32" fmla="+- 0 9771 9745"/>
                              <a:gd name="T33" fmla="*/ T32 w 144"/>
                              <a:gd name="T34" fmla="+- 0 1241 1240"/>
                              <a:gd name="T35" fmla="*/ 1241 h 57"/>
                              <a:gd name="T36" fmla="+- 0 9750 9745"/>
                              <a:gd name="T37" fmla="*/ T36 w 144"/>
                              <a:gd name="T38" fmla="+- 0 1244 1240"/>
                              <a:gd name="T39" fmla="*/ 1244 h 57"/>
                              <a:gd name="T40" fmla="+- 0 9750 9745"/>
                              <a:gd name="T41" fmla="*/ T40 w 144"/>
                              <a:gd name="T42" fmla="+- 0 1244 1240"/>
                              <a:gd name="T43" fmla="*/ 1244 h 57"/>
                              <a:gd name="T44" fmla="+- 0 9745 9745"/>
                              <a:gd name="T45" fmla="*/ T44 w 144"/>
                              <a:gd name="T46" fmla="+- 0 1240 1240"/>
                              <a:gd name="T47" fmla="*/ 1240 h 57"/>
                              <a:gd name="T48" fmla="+- 0 9746 9745"/>
                              <a:gd name="T49" fmla="*/ T48 w 144"/>
                              <a:gd name="T50" fmla="+- 0 1240 1240"/>
                              <a:gd name="T51" fmla="*/ 1240 h 57"/>
                              <a:gd name="T52" fmla="+- 0 9754 9745"/>
                              <a:gd name="T53" fmla="*/ T52 w 144"/>
                              <a:gd name="T54" fmla="+- 0 1244 1240"/>
                              <a:gd name="T55" fmla="*/ 1244 h 57"/>
                              <a:gd name="T56" fmla="+- 0 9765 9745"/>
                              <a:gd name="T57" fmla="*/ T56 w 144"/>
                              <a:gd name="T58" fmla="+- 0 1250 1240"/>
                              <a:gd name="T59" fmla="*/ 1250 h 57"/>
                              <a:gd name="T60" fmla="+- 0 9775 9745"/>
                              <a:gd name="T61" fmla="*/ T60 w 144"/>
                              <a:gd name="T62" fmla="+- 0 1255 1240"/>
                              <a:gd name="T63" fmla="*/ 1255 h 57"/>
                              <a:gd name="T64" fmla="+- 0 9787 9745"/>
                              <a:gd name="T65" fmla="*/ T64 w 144"/>
                              <a:gd name="T66" fmla="+- 0 1263 1240"/>
                              <a:gd name="T67" fmla="*/ 1263 h 57"/>
                              <a:gd name="T68" fmla="+- 0 9806 9745"/>
                              <a:gd name="T69" fmla="*/ T68 w 144"/>
                              <a:gd name="T70" fmla="+- 0 1274 1240"/>
                              <a:gd name="T71" fmla="*/ 1274 h 57"/>
                              <a:gd name="T72" fmla="+- 0 9827 9745"/>
                              <a:gd name="T73" fmla="*/ T72 w 144"/>
                              <a:gd name="T74" fmla="+- 0 1284 1240"/>
                              <a:gd name="T75" fmla="*/ 1284 h 57"/>
                              <a:gd name="T76" fmla="+- 0 9843 9745"/>
                              <a:gd name="T77" fmla="*/ T76 w 144"/>
                              <a:gd name="T78" fmla="+- 0 1289 1240"/>
                              <a:gd name="T79" fmla="*/ 1289 h 57"/>
                              <a:gd name="T80" fmla="+- 0 9857 9745"/>
                              <a:gd name="T81" fmla="*/ T80 w 144"/>
                              <a:gd name="T82" fmla="+- 0 1291 1240"/>
                              <a:gd name="T83" fmla="*/ 1291 h 57"/>
                              <a:gd name="T84" fmla="+- 0 9872 9745"/>
                              <a:gd name="T85" fmla="*/ T84 w 144"/>
                              <a:gd name="T86" fmla="+- 0 1294 1240"/>
                              <a:gd name="T87" fmla="*/ 1294 h 57"/>
                              <a:gd name="T88" fmla="+- 0 9883 9745"/>
                              <a:gd name="T89" fmla="*/ T88 w 144"/>
                              <a:gd name="T90" fmla="+- 0 1296 1240"/>
                              <a:gd name="T91" fmla="*/ 1296 h 57"/>
                              <a:gd name="T92" fmla="+- 0 9888 9745"/>
                              <a:gd name="T93" fmla="*/ T92 w 144"/>
                              <a:gd name="T94" fmla="+- 0 1297 1240"/>
                              <a:gd name="T95" fmla="*/ 1297 h 57"/>
                              <a:gd name="T96" fmla="+- 0 9883 9745"/>
                              <a:gd name="T97" fmla="*/ T96 w 144"/>
                              <a:gd name="T98" fmla="+- 0 1293 1240"/>
                              <a:gd name="T99" fmla="*/ 1293 h 57"/>
                              <a:gd name="T100" fmla="+- 0 9869 9745"/>
                              <a:gd name="T101" fmla="*/ T100 w 144"/>
                              <a:gd name="T102" fmla="+- 0 1285 1240"/>
                              <a:gd name="T103" fmla="*/ 1285 h 57"/>
                              <a:gd name="T104" fmla="+- 0 9842 9745"/>
                              <a:gd name="T105" fmla="*/ T104 w 144"/>
                              <a:gd name="T106" fmla="+- 0 1272 1240"/>
                              <a:gd name="T107" fmla="*/ 1272 h 57"/>
                              <a:gd name="T108" fmla="+- 0 9805 9745"/>
                              <a:gd name="T109" fmla="*/ T108 w 144"/>
                              <a:gd name="T110" fmla="+- 0 1257 1240"/>
                              <a:gd name="T111" fmla="*/ 1257 h 57"/>
                              <a:gd name="T112" fmla="+- 0 9762 9745"/>
                              <a:gd name="T113" fmla="*/ T112 w 144"/>
                              <a:gd name="T114" fmla="+- 0 1246 1240"/>
                              <a:gd name="T115" fmla="*/ 124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 h="57">
                                <a:moveTo>
                                  <a:pt x="143" y="57"/>
                                </a:moveTo>
                                <a:lnTo>
                                  <a:pt x="140" y="51"/>
                                </a:lnTo>
                                <a:lnTo>
                                  <a:pt x="131" y="38"/>
                                </a:lnTo>
                                <a:lnTo>
                                  <a:pt x="118" y="23"/>
                                </a:lnTo>
                                <a:lnTo>
                                  <a:pt x="102" y="13"/>
                                </a:lnTo>
                                <a:lnTo>
                                  <a:pt x="83" y="8"/>
                                </a:lnTo>
                                <a:lnTo>
                                  <a:pt x="63" y="3"/>
                                </a:lnTo>
                                <a:lnTo>
                                  <a:pt x="43" y="1"/>
                                </a:lnTo>
                                <a:lnTo>
                                  <a:pt x="26" y="1"/>
                                </a:lnTo>
                                <a:lnTo>
                                  <a:pt x="5" y="4"/>
                                </a:lnTo>
                                <a:lnTo>
                                  <a:pt x="0" y="0"/>
                                </a:lnTo>
                                <a:lnTo>
                                  <a:pt x="1" y="0"/>
                                </a:lnTo>
                                <a:lnTo>
                                  <a:pt x="9" y="4"/>
                                </a:lnTo>
                                <a:lnTo>
                                  <a:pt x="20" y="10"/>
                                </a:lnTo>
                                <a:lnTo>
                                  <a:pt x="30" y="15"/>
                                </a:lnTo>
                                <a:lnTo>
                                  <a:pt x="42" y="23"/>
                                </a:lnTo>
                                <a:lnTo>
                                  <a:pt x="61" y="34"/>
                                </a:lnTo>
                                <a:lnTo>
                                  <a:pt x="82" y="44"/>
                                </a:lnTo>
                                <a:lnTo>
                                  <a:pt x="98" y="49"/>
                                </a:lnTo>
                                <a:lnTo>
                                  <a:pt x="112" y="51"/>
                                </a:lnTo>
                                <a:lnTo>
                                  <a:pt x="127" y="54"/>
                                </a:lnTo>
                                <a:lnTo>
                                  <a:pt x="138" y="56"/>
                                </a:lnTo>
                                <a:lnTo>
                                  <a:pt x="143" y="57"/>
                                </a:lnTo>
                                <a:close/>
                                <a:moveTo>
                                  <a:pt x="138" y="53"/>
                                </a:moveTo>
                                <a:lnTo>
                                  <a:pt x="124" y="45"/>
                                </a:lnTo>
                                <a:lnTo>
                                  <a:pt x="97" y="32"/>
                                </a:lnTo>
                                <a:lnTo>
                                  <a:pt x="60" y="17"/>
                                </a:lnTo>
                                <a:lnTo>
                                  <a:pt x="17"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3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9873" y="1160"/>
                            <a:ext cx="7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393"/>
                        <wps:cNvSpPr>
                          <a:spLocks/>
                        </wps:cNvSpPr>
                        <wps:spPr bwMode="auto">
                          <a:xfrm>
                            <a:off x="9873" y="1160"/>
                            <a:ext cx="70" cy="113"/>
                          </a:xfrm>
                          <a:custGeom>
                            <a:avLst/>
                            <a:gdLst>
                              <a:gd name="T0" fmla="+- 0 9873 9873"/>
                              <a:gd name="T1" fmla="*/ T0 w 70"/>
                              <a:gd name="T2" fmla="+- 0 1265 1160"/>
                              <a:gd name="T3" fmla="*/ 1265 h 113"/>
                              <a:gd name="T4" fmla="+- 0 9896 9873"/>
                              <a:gd name="T5" fmla="*/ T4 w 70"/>
                              <a:gd name="T6" fmla="+- 0 1207 1160"/>
                              <a:gd name="T7" fmla="*/ 1207 h 113"/>
                              <a:gd name="T8" fmla="+- 0 9941 9873"/>
                              <a:gd name="T9" fmla="*/ T8 w 70"/>
                              <a:gd name="T10" fmla="+- 0 1160 1160"/>
                              <a:gd name="T11" fmla="*/ 1160 h 113"/>
                              <a:gd name="T12" fmla="+- 0 9943 9873"/>
                              <a:gd name="T13" fmla="*/ T12 w 70"/>
                              <a:gd name="T14" fmla="+- 0 1167 1160"/>
                              <a:gd name="T15" fmla="*/ 1167 h 113"/>
                              <a:gd name="T16" fmla="+- 0 9938 9873"/>
                              <a:gd name="T17" fmla="*/ T16 w 70"/>
                              <a:gd name="T18" fmla="+- 0 1183 1160"/>
                              <a:gd name="T19" fmla="*/ 1183 h 113"/>
                              <a:gd name="T20" fmla="+- 0 9934 9873"/>
                              <a:gd name="T21" fmla="*/ T20 w 70"/>
                              <a:gd name="T22" fmla="+- 0 1198 1160"/>
                              <a:gd name="T23" fmla="*/ 1198 h 113"/>
                              <a:gd name="T24" fmla="+- 0 9907 9873"/>
                              <a:gd name="T25" fmla="*/ T24 w 70"/>
                              <a:gd name="T26" fmla="+- 0 1255 1160"/>
                              <a:gd name="T27" fmla="*/ 1255 h 113"/>
                              <a:gd name="T28" fmla="+- 0 9881 9873"/>
                              <a:gd name="T29" fmla="*/ T28 w 70"/>
                              <a:gd name="T30" fmla="+- 0 1273 1160"/>
                              <a:gd name="T31" fmla="*/ 1273 h 113"/>
                              <a:gd name="T32" fmla="+- 0 9873 9873"/>
                              <a:gd name="T33" fmla="*/ T32 w 70"/>
                              <a:gd name="T34" fmla="+- 0 1265 1160"/>
                              <a:gd name="T35" fmla="*/ 1265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 h="113">
                                <a:moveTo>
                                  <a:pt x="0" y="105"/>
                                </a:moveTo>
                                <a:lnTo>
                                  <a:pt x="23" y="47"/>
                                </a:lnTo>
                                <a:lnTo>
                                  <a:pt x="68" y="0"/>
                                </a:lnTo>
                                <a:lnTo>
                                  <a:pt x="70" y="7"/>
                                </a:lnTo>
                                <a:lnTo>
                                  <a:pt x="65" y="23"/>
                                </a:lnTo>
                                <a:lnTo>
                                  <a:pt x="61" y="38"/>
                                </a:lnTo>
                                <a:lnTo>
                                  <a:pt x="34" y="95"/>
                                </a:lnTo>
                                <a:lnTo>
                                  <a:pt x="8" y="113"/>
                                </a:lnTo>
                                <a:lnTo>
                                  <a:pt x="0"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3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9879" y="1164"/>
                            <a:ext cx="6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Freeform 395"/>
                        <wps:cNvSpPr>
                          <a:spLocks/>
                        </wps:cNvSpPr>
                        <wps:spPr bwMode="auto">
                          <a:xfrm>
                            <a:off x="9879" y="1164"/>
                            <a:ext cx="63" cy="100"/>
                          </a:xfrm>
                          <a:custGeom>
                            <a:avLst/>
                            <a:gdLst>
                              <a:gd name="T0" fmla="+- 0 9879 9879"/>
                              <a:gd name="T1" fmla="*/ T0 w 63"/>
                              <a:gd name="T2" fmla="+- 0 1264 1165"/>
                              <a:gd name="T3" fmla="*/ 1264 h 100"/>
                              <a:gd name="T4" fmla="+- 0 9886 9879"/>
                              <a:gd name="T5" fmla="*/ T4 w 63"/>
                              <a:gd name="T6" fmla="+- 0 1256 1165"/>
                              <a:gd name="T7" fmla="*/ 1256 h 100"/>
                              <a:gd name="T8" fmla="+- 0 9895 9879"/>
                              <a:gd name="T9" fmla="*/ T8 w 63"/>
                              <a:gd name="T10" fmla="+- 0 1247 1165"/>
                              <a:gd name="T11" fmla="*/ 1247 h 100"/>
                              <a:gd name="T12" fmla="+- 0 9904 9879"/>
                              <a:gd name="T13" fmla="*/ T12 w 63"/>
                              <a:gd name="T14" fmla="+- 0 1235 1165"/>
                              <a:gd name="T15" fmla="*/ 1235 h 100"/>
                              <a:gd name="T16" fmla="+- 0 9913 9879"/>
                              <a:gd name="T17" fmla="*/ T16 w 63"/>
                              <a:gd name="T18" fmla="+- 0 1219 1165"/>
                              <a:gd name="T19" fmla="*/ 1219 h 100"/>
                              <a:gd name="T20" fmla="+- 0 9922 9879"/>
                              <a:gd name="T21" fmla="*/ T20 w 63"/>
                              <a:gd name="T22" fmla="+- 0 1201 1165"/>
                              <a:gd name="T23" fmla="*/ 1201 h 100"/>
                              <a:gd name="T24" fmla="+- 0 9930 9879"/>
                              <a:gd name="T25" fmla="*/ T24 w 63"/>
                              <a:gd name="T26" fmla="+- 0 1184 1165"/>
                              <a:gd name="T27" fmla="*/ 1184 h 100"/>
                              <a:gd name="T28" fmla="+- 0 9937 9879"/>
                              <a:gd name="T29" fmla="*/ T28 w 63"/>
                              <a:gd name="T30" fmla="+- 0 1171 1165"/>
                              <a:gd name="T31" fmla="*/ 1171 h 100"/>
                              <a:gd name="T32" fmla="+- 0 9942 9879"/>
                              <a:gd name="T33" fmla="*/ T32 w 63"/>
                              <a:gd name="T34" fmla="+- 0 1165 1165"/>
                              <a:gd name="T35" fmla="*/ 1165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100">
                                <a:moveTo>
                                  <a:pt x="0" y="99"/>
                                </a:moveTo>
                                <a:lnTo>
                                  <a:pt x="7" y="91"/>
                                </a:lnTo>
                                <a:lnTo>
                                  <a:pt x="16" y="82"/>
                                </a:lnTo>
                                <a:lnTo>
                                  <a:pt x="25" y="70"/>
                                </a:lnTo>
                                <a:lnTo>
                                  <a:pt x="34" y="54"/>
                                </a:lnTo>
                                <a:lnTo>
                                  <a:pt x="43" y="36"/>
                                </a:lnTo>
                                <a:lnTo>
                                  <a:pt x="51" y="19"/>
                                </a:lnTo>
                                <a:lnTo>
                                  <a:pt x="58" y="6"/>
                                </a:lnTo>
                                <a:lnTo>
                                  <a:pt x="63"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3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858" y="1129"/>
                            <a:ext cx="4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Freeform 397"/>
                        <wps:cNvSpPr>
                          <a:spLocks/>
                        </wps:cNvSpPr>
                        <wps:spPr bwMode="auto">
                          <a:xfrm>
                            <a:off x="9858" y="1129"/>
                            <a:ext cx="45" cy="116"/>
                          </a:xfrm>
                          <a:custGeom>
                            <a:avLst/>
                            <a:gdLst>
                              <a:gd name="T0" fmla="+- 0 9861 9858"/>
                              <a:gd name="T1" fmla="*/ T0 w 45"/>
                              <a:gd name="T2" fmla="+- 0 1245 1130"/>
                              <a:gd name="T3" fmla="*/ 1245 h 116"/>
                              <a:gd name="T4" fmla="+- 0 9860 9858"/>
                              <a:gd name="T5" fmla="*/ T4 w 45"/>
                              <a:gd name="T6" fmla="+- 0 1232 1130"/>
                              <a:gd name="T7" fmla="*/ 1232 h 116"/>
                              <a:gd name="T8" fmla="+- 0 9858 9858"/>
                              <a:gd name="T9" fmla="*/ T8 w 45"/>
                              <a:gd name="T10" fmla="+- 0 1201 1130"/>
                              <a:gd name="T11" fmla="*/ 1201 h 116"/>
                              <a:gd name="T12" fmla="+- 0 9864 9858"/>
                              <a:gd name="T13" fmla="*/ T12 w 45"/>
                              <a:gd name="T14" fmla="+- 0 1163 1130"/>
                              <a:gd name="T15" fmla="*/ 1163 h 116"/>
                              <a:gd name="T16" fmla="+- 0 9884 9858"/>
                              <a:gd name="T17" fmla="*/ T16 w 45"/>
                              <a:gd name="T18" fmla="+- 0 1130 1130"/>
                              <a:gd name="T19" fmla="*/ 1130 h 116"/>
                              <a:gd name="T20" fmla="+- 0 9888 9858"/>
                              <a:gd name="T21" fmla="*/ T20 w 45"/>
                              <a:gd name="T22" fmla="+- 0 1137 1130"/>
                              <a:gd name="T23" fmla="*/ 1137 h 116"/>
                              <a:gd name="T24" fmla="+- 0 9897 9858"/>
                              <a:gd name="T25" fmla="*/ T24 w 45"/>
                              <a:gd name="T26" fmla="+- 0 1154 1130"/>
                              <a:gd name="T27" fmla="*/ 1154 h 116"/>
                              <a:gd name="T28" fmla="+- 0 9903 9858"/>
                              <a:gd name="T29" fmla="*/ T28 w 45"/>
                              <a:gd name="T30" fmla="+- 0 1177 1130"/>
                              <a:gd name="T31" fmla="*/ 1177 h 116"/>
                              <a:gd name="T32" fmla="+- 0 9902 9858"/>
                              <a:gd name="T33" fmla="*/ T32 w 45"/>
                              <a:gd name="T34" fmla="+- 0 1201 1130"/>
                              <a:gd name="T35" fmla="*/ 1201 h 116"/>
                              <a:gd name="T36" fmla="+- 0 9892 9858"/>
                              <a:gd name="T37" fmla="*/ T36 w 45"/>
                              <a:gd name="T38" fmla="+- 0 1221 1130"/>
                              <a:gd name="T39" fmla="*/ 1221 h 116"/>
                              <a:gd name="T40" fmla="+- 0 9878 9858"/>
                              <a:gd name="T41" fmla="*/ T40 w 45"/>
                              <a:gd name="T42" fmla="+- 0 1234 1130"/>
                              <a:gd name="T43" fmla="*/ 1234 h 116"/>
                              <a:gd name="T44" fmla="+- 0 9866 9858"/>
                              <a:gd name="T45" fmla="*/ T44 w 45"/>
                              <a:gd name="T46" fmla="+- 0 1242 1130"/>
                              <a:gd name="T47" fmla="*/ 1242 h 116"/>
                              <a:gd name="T48" fmla="+- 0 9861 9858"/>
                              <a:gd name="T49" fmla="*/ T48 w 45"/>
                              <a:gd name="T50" fmla="+- 0 1245 1130"/>
                              <a:gd name="T51" fmla="*/ 1245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116">
                                <a:moveTo>
                                  <a:pt x="3" y="115"/>
                                </a:moveTo>
                                <a:lnTo>
                                  <a:pt x="2" y="102"/>
                                </a:lnTo>
                                <a:lnTo>
                                  <a:pt x="0" y="71"/>
                                </a:lnTo>
                                <a:lnTo>
                                  <a:pt x="6" y="33"/>
                                </a:lnTo>
                                <a:lnTo>
                                  <a:pt x="26" y="0"/>
                                </a:lnTo>
                                <a:lnTo>
                                  <a:pt x="30" y="7"/>
                                </a:lnTo>
                                <a:lnTo>
                                  <a:pt x="39" y="24"/>
                                </a:lnTo>
                                <a:lnTo>
                                  <a:pt x="45" y="47"/>
                                </a:lnTo>
                                <a:lnTo>
                                  <a:pt x="44" y="71"/>
                                </a:lnTo>
                                <a:lnTo>
                                  <a:pt x="34" y="91"/>
                                </a:lnTo>
                                <a:lnTo>
                                  <a:pt x="20" y="104"/>
                                </a:lnTo>
                                <a:lnTo>
                                  <a:pt x="8" y="112"/>
                                </a:lnTo>
                                <a:lnTo>
                                  <a:pt x="3" y="1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3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9863" y="1135"/>
                            <a:ext cx="1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399"/>
                        <wps:cNvSpPr>
                          <a:spLocks/>
                        </wps:cNvSpPr>
                        <wps:spPr bwMode="auto">
                          <a:xfrm>
                            <a:off x="9863" y="1135"/>
                            <a:ext cx="19" cy="105"/>
                          </a:xfrm>
                          <a:custGeom>
                            <a:avLst/>
                            <a:gdLst>
                              <a:gd name="T0" fmla="+- 0 9882 9864"/>
                              <a:gd name="T1" fmla="*/ T0 w 19"/>
                              <a:gd name="T2" fmla="+- 0 1136 1136"/>
                              <a:gd name="T3" fmla="*/ 1136 h 105"/>
                              <a:gd name="T4" fmla="+- 0 9882 9864"/>
                              <a:gd name="T5" fmla="*/ T4 w 19"/>
                              <a:gd name="T6" fmla="+- 0 1146 1136"/>
                              <a:gd name="T7" fmla="*/ 1146 h 105"/>
                              <a:gd name="T8" fmla="+- 0 9881 9864"/>
                              <a:gd name="T9" fmla="*/ T8 w 19"/>
                              <a:gd name="T10" fmla="+- 0 1160 1136"/>
                              <a:gd name="T11" fmla="*/ 1160 h 105"/>
                              <a:gd name="T12" fmla="+- 0 9880 9864"/>
                              <a:gd name="T13" fmla="*/ T12 w 19"/>
                              <a:gd name="T14" fmla="+- 0 1173 1136"/>
                              <a:gd name="T15" fmla="*/ 1173 h 105"/>
                              <a:gd name="T16" fmla="+- 0 9880 9864"/>
                              <a:gd name="T17" fmla="*/ T16 w 19"/>
                              <a:gd name="T18" fmla="+- 0 1185 1136"/>
                              <a:gd name="T19" fmla="*/ 1185 h 105"/>
                              <a:gd name="T20" fmla="+- 0 9879 9864"/>
                              <a:gd name="T21" fmla="*/ T20 w 19"/>
                              <a:gd name="T22" fmla="+- 0 1197 1136"/>
                              <a:gd name="T23" fmla="*/ 1197 h 105"/>
                              <a:gd name="T24" fmla="+- 0 9876 9864"/>
                              <a:gd name="T25" fmla="*/ T24 w 19"/>
                              <a:gd name="T26" fmla="+- 0 1212 1136"/>
                              <a:gd name="T27" fmla="*/ 1212 h 105"/>
                              <a:gd name="T28" fmla="+- 0 9871 9864"/>
                              <a:gd name="T29" fmla="*/ T28 w 19"/>
                              <a:gd name="T30" fmla="+- 0 1227 1136"/>
                              <a:gd name="T31" fmla="*/ 1227 h 105"/>
                              <a:gd name="T32" fmla="+- 0 9864 9864"/>
                              <a:gd name="T33" fmla="*/ T32 w 19"/>
                              <a:gd name="T34" fmla="+- 0 1240 1136"/>
                              <a:gd name="T35" fmla="*/ 1240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05">
                                <a:moveTo>
                                  <a:pt x="18" y="0"/>
                                </a:moveTo>
                                <a:lnTo>
                                  <a:pt x="18" y="10"/>
                                </a:lnTo>
                                <a:lnTo>
                                  <a:pt x="17" y="24"/>
                                </a:lnTo>
                                <a:lnTo>
                                  <a:pt x="16" y="37"/>
                                </a:lnTo>
                                <a:lnTo>
                                  <a:pt x="16" y="49"/>
                                </a:lnTo>
                                <a:lnTo>
                                  <a:pt x="15" y="61"/>
                                </a:lnTo>
                                <a:lnTo>
                                  <a:pt x="12" y="76"/>
                                </a:lnTo>
                                <a:lnTo>
                                  <a:pt x="7" y="91"/>
                                </a:lnTo>
                                <a:lnTo>
                                  <a:pt x="0" y="10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40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9745" y="1191"/>
                            <a:ext cx="12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401"/>
                        <wps:cNvSpPr>
                          <a:spLocks/>
                        </wps:cNvSpPr>
                        <wps:spPr bwMode="auto">
                          <a:xfrm>
                            <a:off x="9745" y="1191"/>
                            <a:ext cx="121" cy="55"/>
                          </a:xfrm>
                          <a:custGeom>
                            <a:avLst/>
                            <a:gdLst>
                              <a:gd name="T0" fmla="+- 0 9861 9745"/>
                              <a:gd name="T1" fmla="*/ T0 w 121"/>
                              <a:gd name="T2" fmla="+- 0 1245 1192"/>
                              <a:gd name="T3" fmla="*/ 1245 h 55"/>
                              <a:gd name="T4" fmla="+- 0 9865 9745"/>
                              <a:gd name="T5" fmla="*/ T4 w 121"/>
                              <a:gd name="T6" fmla="+- 0 1246 1192"/>
                              <a:gd name="T7" fmla="*/ 1246 h 55"/>
                              <a:gd name="T8" fmla="+- 0 9856 9745"/>
                              <a:gd name="T9" fmla="*/ T8 w 121"/>
                              <a:gd name="T10" fmla="+- 0 1235 1192"/>
                              <a:gd name="T11" fmla="*/ 1235 h 55"/>
                              <a:gd name="T12" fmla="+- 0 9840 9745"/>
                              <a:gd name="T13" fmla="*/ T12 w 121"/>
                              <a:gd name="T14" fmla="+- 0 1220 1192"/>
                              <a:gd name="T15" fmla="*/ 1220 h 55"/>
                              <a:gd name="T16" fmla="+- 0 9822 9745"/>
                              <a:gd name="T17" fmla="*/ T16 w 121"/>
                              <a:gd name="T18" fmla="+- 0 1212 1192"/>
                              <a:gd name="T19" fmla="*/ 1212 h 55"/>
                              <a:gd name="T20" fmla="+- 0 9806 9745"/>
                              <a:gd name="T21" fmla="*/ T20 w 121"/>
                              <a:gd name="T22" fmla="+- 0 1209 1192"/>
                              <a:gd name="T23" fmla="*/ 1209 h 55"/>
                              <a:gd name="T24" fmla="+- 0 9794 9745"/>
                              <a:gd name="T25" fmla="*/ T24 w 121"/>
                              <a:gd name="T26" fmla="+- 0 1204 1192"/>
                              <a:gd name="T27" fmla="*/ 1204 h 55"/>
                              <a:gd name="T28" fmla="+- 0 9786 9745"/>
                              <a:gd name="T29" fmla="*/ T28 w 121"/>
                              <a:gd name="T30" fmla="+- 0 1200 1192"/>
                              <a:gd name="T31" fmla="*/ 1200 h 55"/>
                              <a:gd name="T32" fmla="+- 0 9783 9745"/>
                              <a:gd name="T33" fmla="*/ T32 w 121"/>
                              <a:gd name="T34" fmla="+- 0 1199 1192"/>
                              <a:gd name="T35" fmla="*/ 1199 h 55"/>
                              <a:gd name="T36" fmla="+- 0 9783 9745"/>
                              <a:gd name="T37" fmla="*/ T36 w 121"/>
                              <a:gd name="T38" fmla="+- 0 1199 1192"/>
                              <a:gd name="T39" fmla="*/ 1199 h 55"/>
                              <a:gd name="T40" fmla="+- 0 9759 9745"/>
                              <a:gd name="T41" fmla="*/ T40 w 121"/>
                              <a:gd name="T42" fmla="+- 0 1195 1192"/>
                              <a:gd name="T43" fmla="*/ 1195 h 55"/>
                              <a:gd name="T44" fmla="+- 0 9745 9745"/>
                              <a:gd name="T45" fmla="*/ T44 w 121"/>
                              <a:gd name="T46" fmla="+- 0 1192 1192"/>
                              <a:gd name="T47" fmla="*/ 1192 h 55"/>
                              <a:gd name="T48" fmla="+- 0 9745 9745"/>
                              <a:gd name="T49" fmla="*/ T48 w 121"/>
                              <a:gd name="T50" fmla="+- 0 1192 1192"/>
                              <a:gd name="T51" fmla="*/ 1192 h 55"/>
                              <a:gd name="T52" fmla="+- 0 9762 9745"/>
                              <a:gd name="T53" fmla="*/ T52 w 121"/>
                              <a:gd name="T54" fmla="+- 0 1199 1192"/>
                              <a:gd name="T55" fmla="*/ 1199 h 55"/>
                              <a:gd name="T56" fmla="+- 0 9770 9745"/>
                              <a:gd name="T57" fmla="*/ T56 w 121"/>
                              <a:gd name="T58" fmla="+- 0 1209 1192"/>
                              <a:gd name="T59" fmla="*/ 1209 h 55"/>
                              <a:gd name="T60" fmla="+- 0 9779 9745"/>
                              <a:gd name="T61" fmla="*/ T60 w 121"/>
                              <a:gd name="T62" fmla="+- 0 1218 1192"/>
                              <a:gd name="T63" fmla="*/ 1218 h 55"/>
                              <a:gd name="T64" fmla="+- 0 9791 9745"/>
                              <a:gd name="T65" fmla="*/ T64 w 121"/>
                              <a:gd name="T66" fmla="+- 0 1226 1192"/>
                              <a:gd name="T67" fmla="*/ 1226 h 55"/>
                              <a:gd name="T68" fmla="+- 0 9804 9745"/>
                              <a:gd name="T69" fmla="*/ T68 w 121"/>
                              <a:gd name="T70" fmla="+- 0 1233 1192"/>
                              <a:gd name="T71" fmla="*/ 1233 h 55"/>
                              <a:gd name="T72" fmla="+- 0 9816 9745"/>
                              <a:gd name="T73" fmla="*/ T72 w 121"/>
                              <a:gd name="T74" fmla="+- 0 1237 1192"/>
                              <a:gd name="T75" fmla="*/ 1237 h 55"/>
                              <a:gd name="T76" fmla="+- 0 9828 9745"/>
                              <a:gd name="T77" fmla="*/ T76 w 121"/>
                              <a:gd name="T78" fmla="+- 0 1238 1192"/>
                              <a:gd name="T79" fmla="*/ 1238 h 55"/>
                              <a:gd name="T80" fmla="+- 0 9840 9745"/>
                              <a:gd name="T81" fmla="*/ T80 w 121"/>
                              <a:gd name="T82" fmla="+- 0 1238 1192"/>
                              <a:gd name="T83" fmla="*/ 1238 h 55"/>
                              <a:gd name="T84" fmla="+- 0 9851 9745"/>
                              <a:gd name="T85" fmla="*/ T84 w 121"/>
                              <a:gd name="T86" fmla="+- 0 1239 1192"/>
                              <a:gd name="T87" fmla="*/ 1239 h 55"/>
                              <a:gd name="T88" fmla="+- 0 9861 9745"/>
                              <a:gd name="T89" fmla="*/ T88 w 121"/>
                              <a:gd name="T90" fmla="+- 0 1245 1192"/>
                              <a:gd name="T91" fmla="*/ 1245 h 55"/>
                              <a:gd name="T92" fmla="+- 0 9855 9745"/>
                              <a:gd name="T93" fmla="*/ T92 w 121"/>
                              <a:gd name="T94" fmla="+- 0 1238 1192"/>
                              <a:gd name="T95" fmla="*/ 1238 h 55"/>
                              <a:gd name="T96" fmla="+- 0 9846 9745"/>
                              <a:gd name="T97" fmla="*/ T96 w 121"/>
                              <a:gd name="T98" fmla="+- 0 1231 1192"/>
                              <a:gd name="T99" fmla="*/ 1231 h 55"/>
                              <a:gd name="T100" fmla="+- 0 9835 9745"/>
                              <a:gd name="T101" fmla="*/ T100 w 121"/>
                              <a:gd name="T102" fmla="+- 0 1231 1192"/>
                              <a:gd name="T103" fmla="*/ 1231 h 55"/>
                              <a:gd name="T104" fmla="+- 0 9819 9745"/>
                              <a:gd name="T105" fmla="*/ T104 w 121"/>
                              <a:gd name="T106" fmla="+- 0 1225 1192"/>
                              <a:gd name="T107" fmla="*/ 1225 h 55"/>
                              <a:gd name="T108" fmla="+- 0 9803 9745"/>
                              <a:gd name="T109" fmla="*/ T108 w 121"/>
                              <a:gd name="T110" fmla="+- 0 1218 1192"/>
                              <a:gd name="T111" fmla="*/ 1218 h 55"/>
                              <a:gd name="T112" fmla="+- 0 9795 9745"/>
                              <a:gd name="T113" fmla="*/ T112 w 121"/>
                              <a:gd name="T114" fmla="+- 0 1211 1192"/>
                              <a:gd name="T115" fmla="*/ 1211 h 55"/>
                              <a:gd name="T116" fmla="+- 0 9786 9745"/>
                              <a:gd name="T117" fmla="*/ T116 w 121"/>
                              <a:gd name="T118" fmla="+- 0 1207 1192"/>
                              <a:gd name="T119" fmla="*/ 1207 h 55"/>
                              <a:gd name="T120" fmla="+- 0 9778 9745"/>
                              <a:gd name="T121" fmla="*/ T120 w 121"/>
                              <a:gd name="T122" fmla="+- 0 1203 1192"/>
                              <a:gd name="T123" fmla="*/ 1203 h 55"/>
                              <a:gd name="T124" fmla="+- 0 9773 9745"/>
                              <a:gd name="T125" fmla="*/ T124 w 121"/>
                              <a:gd name="T126" fmla="+- 0 1199 1192"/>
                              <a:gd name="T127" fmla="*/ 1199 h 55"/>
                              <a:gd name="T128" fmla="+- 0 9758 9745"/>
                              <a:gd name="T129" fmla="*/ T128 w 121"/>
                              <a:gd name="T130" fmla="+- 0 1198 1192"/>
                              <a:gd name="T131" fmla="*/ 1198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55">
                                <a:moveTo>
                                  <a:pt x="116" y="53"/>
                                </a:moveTo>
                                <a:lnTo>
                                  <a:pt x="120" y="54"/>
                                </a:lnTo>
                                <a:lnTo>
                                  <a:pt x="111" y="43"/>
                                </a:lnTo>
                                <a:lnTo>
                                  <a:pt x="95" y="28"/>
                                </a:lnTo>
                                <a:lnTo>
                                  <a:pt x="77" y="20"/>
                                </a:lnTo>
                                <a:lnTo>
                                  <a:pt x="61" y="17"/>
                                </a:lnTo>
                                <a:lnTo>
                                  <a:pt x="49" y="12"/>
                                </a:lnTo>
                                <a:lnTo>
                                  <a:pt x="41" y="8"/>
                                </a:lnTo>
                                <a:lnTo>
                                  <a:pt x="38" y="7"/>
                                </a:lnTo>
                                <a:lnTo>
                                  <a:pt x="14" y="3"/>
                                </a:lnTo>
                                <a:lnTo>
                                  <a:pt x="0" y="0"/>
                                </a:lnTo>
                                <a:lnTo>
                                  <a:pt x="17" y="7"/>
                                </a:lnTo>
                                <a:lnTo>
                                  <a:pt x="25" y="17"/>
                                </a:lnTo>
                                <a:lnTo>
                                  <a:pt x="34" y="26"/>
                                </a:lnTo>
                                <a:lnTo>
                                  <a:pt x="46" y="34"/>
                                </a:lnTo>
                                <a:lnTo>
                                  <a:pt x="59" y="41"/>
                                </a:lnTo>
                                <a:lnTo>
                                  <a:pt x="71" y="45"/>
                                </a:lnTo>
                                <a:lnTo>
                                  <a:pt x="83" y="46"/>
                                </a:lnTo>
                                <a:lnTo>
                                  <a:pt x="95" y="46"/>
                                </a:lnTo>
                                <a:lnTo>
                                  <a:pt x="106" y="47"/>
                                </a:lnTo>
                                <a:lnTo>
                                  <a:pt x="116" y="53"/>
                                </a:lnTo>
                                <a:close/>
                                <a:moveTo>
                                  <a:pt x="110" y="46"/>
                                </a:moveTo>
                                <a:lnTo>
                                  <a:pt x="101" y="39"/>
                                </a:lnTo>
                                <a:lnTo>
                                  <a:pt x="90" y="39"/>
                                </a:lnTo>
                                <a:lnTo>
                                  <a:pt x="74" y="33"/>
                                </a:lnTo>
                                <a:lnTo>
                                  <a:pt x="58" y="26"/>
                                </a:lnTo>
                                <a:lnTo>
                                  <a:pt x="50" y="19"/>
                                </a:lnTo>
                                <a:lnTo>
                                  <a:pt x="41" y="15"/>
                                </a:lnTo>
                                <a:lnTo>
                                  <a:pt x="33" y="11"/>
                                </a:lnTo>
                                <a:lnTo>
                                  <a:pt x="28" y="7"/>
                                </a:lnTo>
                                <a:lnTo>
                                  <a:pt x="1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4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33" y="1170"/>
                            <a:ext cx="21"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403"/>
                        <wps:cNvSpPr>
                          <a:spLocks/>
                        </wps:cNvSpPr>
                        <wps:spPr bwMode="auto">
                          <a:xfrm>
                            <a:off x="9833" y="1170"/>
                            <a:ext cx="21" cy="48"/>
                          </a:xfrm>
                          <a:custGeom>
                            <a:avLst/>
                            <a:gdLst>
                              <a:gd name="T0" fmla="+- 0 9847 9833"/>
                              <a:gd name="T1" fmla="*/ T0 w 21"/>
                              <a:gd name="T2" fmla="+- 0 1218 1171"/>
                              <a:gd name="T3" fmla="*/ 1218 h 48"/>
                              <a:gd name="T4" fmla="+- 0 9844 9833"/>
                              <a:gd name="T5" fmla="*/ T4 w 21"/>
                              <a:gd name="T6" fmla="+- 0 1215 1171"/>
                              <a:gd name="T7" fmla="*/ 1215 h 48"/>
                              <a:gd name="T8" fmla="+- 0 9837 9833"/>
                              <a:gd name="T9" fmla="*/ T8 w 21"/>
                              <a:gd name="T10" fmla="+- 0 1206 1171"/>
                              <a:gd name="T11" fmla="*/ 1206 h 48"/>
                              <a:gd name="T12" fmla="+- 0 9833 9833"/>
                              <a:gd name="T13" fmla="*/ T12 w 21"/>
                              <a:gd name="T14" fmla="+- 0 1191 1171"/>
                              <a:gd name="T15" fmla="*/ 1191 h 48"/>
                              <a:gd name="T16" fmla="+- 0 9839 9833"/>
                              <a:gd name="T17" fmla="*/ T16 w 21"/>
                              <a:gd name="T18" fmla="+- 0 1171 1171"/>
                              <a:gd name="T19" fmla="*/ 1171 h 48"/>
                              <a:gd name="T20" fmla="+- 0 9843 9833"/>
                              <a:gd name="T21" fmla="*/ T20 w 21"/>
                              <a:gd name="T22" fmla="+- 0 1174 1171"/>
                              <a:gd name="T23" fmla="*/ 1174 h 48"/>
                              <a:gd name="T24" fmla="+- 0 9850 9833"/>
                              <a:gd name="T25" fmla="*/ T24 w 21"/>
                              <a:gd name="T26" fmla="+- 0 1183 1171"/>
                              <a:gd name="T27" fmla="*/ 1183 h 48"/>
                              <a:gd name="T28" fmla="+- 0 9854 9833"/>
                              <a:gd name="T29" fmla="*/ T28 w 21"/>
                              <a:gd name="T30" fmla="+- 0 1198 1171"/>
                              <a:gd name="T31" fmla="*/ 1198 h 48"/>
                              <a:gd name="T32" fmla="+- 0 9847 9833"/>
                              <a:gd name="T33" fmla="*/ T32 w 21"/>
                              <a:gd name="T34" fmla="+- 0 1218 1171"/>
                              <a:gd name="T35" fmla="*/ 1218 h 48"/>
                              <a:gd name="T36" fmla="+- 0 9839 9833"/>
                              <a:gd name="T37" fmla="*/ T36 w 21"/>
                              <a:gd name="T38" fmla="+- 0 1171 1171"/>
                              <a:gd name="T39" fmla="*/ 1171 h 48"/>
                              <a:gd name="T40" fmla="+- 0 9842 9833"/>
                              <a:gd name="T41" fmla="*/ T40 w 21"/>
                              <a:gd name="T42" fmla="+- 0 1180 1171"/>
                              <a:gd name="T43" fmla="*/ 1180 h 48"/>
                              <a:gd name="T44" fmla="+- 0 9845 9833"/>
                              <a:gd name="T45" fmla="*/ T44 w 21"/>
                              <a:gd name="T46" fmla="+- 0 1190 1171"/>
                              <a:gd name="T47" fmla="*/ 1190 h 48"/>
                              <a:gd name="T48" fmla="+- 0 9845 9833"/>
                              <a:gd name="T49" fmla="*/ T48 w 21"/>
                              <a:gd name="T50" fmla="+- 0 1200 1171"/>
                              <a:gd name="T51" fmla="*/ 1200 h 48"/>
                              <a:gd name="T52" fmla="+- 0 9842 9833"/>
                              <a:gd name="T53" fmla="*/ T52 w 21"/>
                              <a:gd name="T54" fmla="+- 0 1210 1171"/>
                              <a:gd name="T55" fmla="*/ 121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 h="48">
                                <a:moveTo>
                                  <a:pt x="14" y="47"/>
                                </a:moveTo>
                                <a:lnTo>
                                  <a:pt x="11" y="44"/>
                                </a:lnTo>
                                <a:lnTo>
                                  <a:pt x="4" y="35"/>
                                </a:lnTo>
                                <a:lnTo>
                                  <a:pt x="0" y="20"/>
                                </a:lnTo>
                                <a:lnTo>
                                  <a:pt x="6" y="0"/>
                                </a:lnTo>
                                <a:lnTo>
                                  <a:pt x="10" y="3"/>
                                </a:lnTo>
                                <a:lnTo>
                                  <a:pt x="17" y="12"/>
                                </a:lnTo>
                                <a:lnTo>
                                  <a:pt x="21" y="27"/>
                                </a:lnTo>
                                <a:lnTo>
                                  <a:pt x="14" y="47"/>
                                </a:lnTo>
                                <a:close/>
                                <a:moveTo>
                                  <a:pt x="6" y="0"/>
                                </a:moveTo>
                                <a:lnTo>
                                  <a:pt x="9" y="9"/>
                                </a:lnTo>
                                <a:lnTo>
                                  <a:pt x="12" y="19"/>
                                </a:lnTo>
                                <a:lnTo>
                                  <a:pt x="12" y="29"/>
                                </a:lnTo>
                                <a:lnTo>
                                  <a:pt x="9" y="3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4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9715" y="1146"/>
                            <a:ext cx="122"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405"/>
                        <wps:cNvSpPr>
                          <a:spLocks/>
                        </wps:cNvSpPr>
                        <wps:spPr bwMode="auto">
                          <a:xfrm>
                            <a:off x="9715" y="1146"/>
                            <a:ext cx="122" cy="57"/>
                          </a:xfrm>
                          <a:custGeom>
                            <a:avLst/>
                            <a:gdLst>
                              <a:gd name="T0" fmla="+- 0 9837 9715"/>
                              <a:gd name="T1" fmla="*/ T0 w 122"/>
                              <a:gd name="T2" fmla="+- 0 1204 1147"/>
                              <a:gd name="T3" fmla="*/ 1204 h 57"/>
                              <a:gd name="T4" fmla="+- 0 9821 9715"/>
                              <a:gd name="T5" fmla="*/ T4 w 122"/>
                              <a:gd name="T6" fmla="+- 0 1197 1147"/>
                              <a:gd name="T7" fmla="*/ 1197 h 57"/>
                              <a:gd name="T8" fmla="+- 0 9805 9715"/>
                              <a:gd name="T9" fmla="*/ T8 w 122"/>
                              <a:gd name="T10" fmla="+- 0 1194 1147"/>
                              <a:gd name="T11" fmla="*/ 1194 h 57"/>
                              <a:gd name="T12" fmla="+- 0 9790 9715"/>
                              <a:gd name="T13" fmla="*/ T12 w 122"/>
                              <a:gd name="T14" fmla="+- 0 1192 1147"/>
                              <a:gd name="T15" fmla="*/ 1192 h 57"/>
                              <a:gd name="T16" fmla="+- 0 9778 9715"/>
                              <a:gd name="T17" fmla="*/ T16 w 122"/>
                              <a:gd name="T18" fmla="+- 0 1188 1147"/>
                              <a:gd name="T19" fmla="*/ 1188 h 57"/>
                              <a:gd name="T20" fmla="+- 0 9765 9715"/>
                              <a:gd name="T21" fmla="*/ T20 w 122"/>
                              <a:gd name="T22" fmla="+- 0 1180 1147"/>
                              <a:gd name="T23" fmla="*/ 1180 h 57"/>
                              <a:gd name="T24" fmla="+- 0 9750 9715"/>
                              <a:gd name="T25" fmla="*/ T24 w 122"/>
                              <a:gd name="T26" fmla="+- 0 1171 1147"/>
                              <a:gd name="T27" fmla="*/ 1171 h 57"/>
                              <a:gd name="T28" fmla="+- 0 9733 9715"/>
                              <a:gd name="T29" fmla="*/ T28 w 122"/>
                              <a:gd name="T30" fmla="+- 0 1160 1147"/>
                              <a:gd name="T31" fmla="*/ 1160 h 57"/>
                              <a:gd name="T32" fmla="+- 0 9715 9715"/>
                              <a:gd name="T33" fmla="*/ T32 w 122"/>
                              <a:gd name="T34" fmla="+- 0 1147 1147"/>
                              <a:gd name="T35" fmla="*/ 1147 h 57"/>
                              <a:gd name="T36" fmla="+- 0 9724 9715"/>
                              <a:gd name="T37" fmla="*/ T36 w 122"/>
                              <a:gd name="T38" fmla="+- 0 1148 1147"/>
                              <a:gd name="T39" fmla="*/ 1148 h 57"/>
                              <a:gd name="T40" fmla="+- 0 9788 9715"/>
                              <a:gd name="T41" fmla="*/ T40 w 122"/>
                              <a:gd name="T42" fmla="+- 0 1161 1147"/>
                              <a:gd name="T43" fmla="*/ 1161 h 57"/>
                              <a:gd name="T44" fmla="+- 0 9818 9715"/>
                              <a:gd name="T45" fmla="*/ T44 w 122"/>
                              <a:gd name="T46" fmla="+- 0 1186 1147"/>
                              <a:gd name="T47" fmla="*/ 1186 h 57"/>
                              <a:gd name="T48" fmla="+- 0 9837 9715"/>
                              <a:gd name="T49" fmla="*/ T48 w 122"/>
                              <a:gd name="T50" fmla="+- 0 1204 1147"/>
                              <a:gd name="T51" fmla="*/ 1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2" h="57">
                                <a:moveTo>
                                  <a:pt x="122" y="57"/>
                                </a:moveTo>
                                <a:lnTo>
                                  <a:pt x="106" y="50"/>
                                </a:lnTo>
                                <a:lnTo>
                                  <a:pt x="90" y="47"/>
                                </a:lnTo>
                                <a:lnTo>
                                  <a:pt x="75" y="45"/>
                                </a:lnTo>
                                <a:lnTo>
                                  <a:pt x="63" y="41"/>
                                </a:lnTo>
                                <a:lnTo>
                                  <a:pt x="50" y="33"/>
                                </a:lnTo>
                                <a:lnTo>
                                  <a:pt x="35" y="24"/>
                                </a:lnTo>
                                <a:lnTo>
                                  <a:pt x="18" y="13"/>
                                </a:lnTo>
                                <a:lnTo>
                                  <a:pt x="0" y="0"/>
                                </a:lnTo>
                                <a:lnTo>
                                  <a:pt x="9" y="1"/>
                                </a:lnTo>
                                <a:lnTo>
                                  <a:pt x="73" y="14"/>
                                </a:lnTo>
                                <a:lnTo>
                                  <a:pt x="103" y="39"/>
                                </a:lnTo>
                                <a:lnTo>
                                  <a:pt x="122"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Picture 4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9718" y="1149"/>
                            <a:ext cx="106"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Freeform 407"/>
                        <wps:cNvSpPr>
                          <a:spLocks/>
                        </wps:cNvSpPr>
                        <wps:spPr bwMode="auto">
                          <a:xfrm>
                            <a:off x="9718" y="1149"/>
                            <a:ext cx="106" cy="48"/>
                          </a:xfrm>
                          <a:custGeom>
                            <a:avLst/>
                            <a:gdLst>
                              <a:gd name="T0" fmla="+- 0 9824 9718"/>
                              <a:gd name="T1" fmla="*/ T0 w 106"/>
                              <a:gd name="T2" fmla="+- 0 1197 1150"/>
                              <a:gd name="T3" fmla="*/ 1197 h 48"/>
                              <a:gd name="T4" fmla="+- 0 9766 9718"/>
                              <a:gd name="T5" fmla="*/ T4 w 106"/>
                              <a:gd name="T6" fmla="+- 0 1169 1150"/>
                              <a:gd name="T7" fmla="*/ 1169 h 48"/>
                              <a:gd name="T8" fmla="+- 0 9745 9718"/>
                              <a:gd name="T9" fmla="*/ T8 w 106"/>
                              <a:gd name="T10" fmla="+- 0 1161 1150"/>
                              <a:gd name="T11" fmla="*/ 1161 h 48"/>
                              <a:gd name="T12" fmla="+- 0 9726 9718"/>
                              <a:gd name="T13" fmla="*/ T12 w 106"/>
                              <a:gd name="T14" fmla="+- 0 1153 1150"/>
                              <a:gd name="T15" fmla="*/ 1153 h 48"/>
                              <a:gd name="T16" fmla="+- 0 9718 9718"/>
                              <a:gd name="T17" fmla="*/ T16 w 106"/>
                              <a:gd name="T18" fmla="+- 0 1150 1150"/>
                              <a:gd name="T19" fmla="*/ 1150 h 48"/>
                            </a:gdLst>
                            <a:ahLst/>
                            <a:cxnLst>
                              <a:cxn ang="0">
                                <a:pos x="T1" y="T3"/>
                              </a:cxn>
                              <a:cxn ang="0">
                                <a:pos x="T5" y="T7"/>
                              </a:cxn>
                              <a:cxn ang="0">
                                <a:pos x="T9" y="T11"/>
                              </a:cxn>
                              <a:cxn ang="0">
                                <a:pos x="T13" y="T15"/>
                              </a:cxn>
                              <a:cxn ang="0">
                                <a:pos x="T17" y="T19"/>
                              </a:cxn>
                            </a:cxnLst>
                            <a:rect l="0" t="0" r="r" b="b"/>
                            <a:pathLst>
                              <a:path w="106" h="48">
                                <a:moveTo>
                                  <a:pt x="106" y="47"/>
                                </a:moveTo>
                                <a:lnTo>
                                  <a:pt x="48" y="19"/>
                                </a:lnTo>
                                <a:lnTo>
                                  <a:pt x="27" y="11"/>
                                </a:lnTo>
                                <a:lnTo>
                                  <a:pt x="8" y="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 name="Picture 4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814" y="1074"/>
                            <a:ext cx="39"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AutoShape 409"/>
                        <wps:cNvSpPr>
                          <a:spLocks/>
                        </wps:cNvSpPr>
                        <wps:spPr bwMode="auto">
                          <a:xfrm>
                            <a:off x="9814" y="1074"/>
                            <a:ext cx="39" cy="107"/>
                          </a:xfrm>
                          <a:custGeom>
                            <a:avLst/>
                            <a:gdLst>
                              <a:gd name="T0" fmla="+- 0 9825 9814"/>
                              <a:gd name="T1" fmla="*/ T0 w 39"/>
                              <a:gd name="T2" fmla="+- 0 1181 1075"/>
                              <a:gd name="T3" fmla="*/ 1181 h 107"/>
                              <a:gd name="T4" fmla="+- 0 9821 9814"/>
                              <a:gd name="T5" fmla="*/ T4 w 39"/>
                              <a:gd name="T6" fmla="+- 0 1168 1075"/>
                              <a:gd name="T7" fmla="*/ 1168 h 107"/>
                              <a:gd name="T8" fmla="+- 0 9816 9814"/>
                              <a:gd name="T9" fmla="*/ T8 w 39"/>
                              <a:gd name="T10" fmla="+- 0 1155 1075"/>
                              <a:gd name="T11" fmla="*/ 1155 h 107"/>
                              <a:gd name="T12" fmla="+- 0 9814 9814"/>
                              <a:gd name="T13" fmla="*/ T12 w 39"/>
                              <a:gd name="T14" fmla="+- 0 1141 1075"/>
                              <a:gd name="T15" fmla="*/ 1141 h 107"/>
                              <a:gd name="T16" fmla="+- 0 9816 9814"/>
                              <a:gd name="T17" fmla="*/ T16 w 39"/>
                              <a:gd name="T18" fmla="+- 0 1126 1075"/>
                              <a:gd name="T19" fmla="*/ 1126 h 107"/>
                              <a:gd name="T20" fmla="+- 0 9823 9814"/>
                              <a:gd name="T21" fmla="*/ T20 w 39"/>
                              <a:gd name="T22" fmla="+- 0 1109 1075"/>
                              <a:gd name="T23" fmla="*/ 1109 h 107"/>
                              <a:gd name="T24" fmla="+- 0 9833 9814"/>
                              <a:gd name="T25" fmla="*/ T24 w 39"/>
                              <a:gd name="T26" fmla="+- 0 1093 1075"/>
                              <a:gd name="T27" fmla="*/ 1093 h 107"/>
                              <a:gd name="T28" fmla="+- 0 9842 9814"/>
                              <a:gd name="T29" fmla="*/ T28 w 39"/>
                              <a:gd name="T30" fmla="+- 0 1080 1075"/>
                              <a:gd name="T31" fmla="*/ 1080 h 107"/>
                              <a:gd name="T32" fmla="+- 0 9846 9814"/>
                              <a:gd name="T33" fmla="*/ T32 w 39"/>
                              <a:gd name="T34" fmla="+- 0 1075 1075"/>
                              <a:gd name="T35" fmla="*/ 1075 h 107"/>
                              <a:gd name="T36" fmla="+- 0 9848 9814"/>
                              <a:gd name="T37" fmla="*/ T36 w 39"/>
                              <a:gd name="T38" fmla="+- 0 1078 1075"/>
                              <a:gd name="T39" fmla="*/ 1078 h 107"/>
                              <a:gd name="T40" fmla="+- 0 9851 9814"/>
                              <a:gd name="T41" fmla="*/ T40 w 39"/>
                              <a:gd name="T42" fmla="+- 0 1089 1075"/>
                              <a:gd name="T43" fmla="*/ 1089 h 107"/>
                              <a:gd name="T44" fmla="+- 0 9852 9814"/>
                              <a:gd name="T45" fmla="*/ T44 w 39"/>
                              <a:gd name="T46" fmla="+- 0 1107 1075"/>
                              <a:gd name="T47" fmla="*/ 1107 h 107"/>
                              <a:gd name="T48" fmla="+- 0 9850 9814"/>
                              <a:gd name="T49" fmla="*/ T48 w 39"/>
                              <a:gd name="T50" fmla="+- 0 1132 1075"/>
                              <a:gd name="T51" fmla="*/ 1132 h 107"/>
                              <a:gd name="T52" fmla="+- 0 9844 9814"/>
                              <a:gd name="T53" fmla="*/ T52 w 39"/>
                              <a:gd name="T54" fmla="+- 0 1155 1075"/>
                              <a:gd name="T55" fmla="*/ 1155 h 107"/>
                              <a:gd name="T56" fmla="+- 0 9835 9814"/>
                              <a:gd name="T57" fmla="*/ T56 w 39"/>
                              <a:gd name="T58" fmla="+- 0 1170 1075"/>
                              <a:gd name="T59" fmla="*/ 1170 h 107"/>
                              <a:gd name="T60" fmla="+- 0 9828 9814"/>
                              <a:gd name="T61" fmla="*/ T60 w 39"/>
                              <a:gd name="T62" fmla="+- 0 1179 1075"/>
                              <a:gd name="T63" fmla="*/ 1179 h 107"/>
                              <a:gd name="T64" fmla="+- 0 9825 9814"/>
                              <a:gd name="T65" fmla="*/ T64 w 39"/>
                              <a:gd name="T66" fmla="+- 0 1181 1075"/>
                              <a:gd name="T67" fmla="*/ 1181 h 107"/>
                              <a:gd name="T68" fmla="+- 0 9820 9814"/>
                              <a:gd name="T69" fmla="*/ T68 w 39"/>
                              <a:gd name="T70" fmla="+- 0 1175 1075"/>
                              <a:gd name="T71" fmla="*/ 1175 h 107"/>
                              <a:gd name="T72" fmla="+- 0 9827 9814"/>
                              <a:gd name="T73" fmla="*/ T72 w 39"/>
                              <a:gd name="T74" fmla="+- 0 1154 1075"/>
                              <a:gd name="T75" fmla="*/ 1154 h 107"/>
                              <a:gd name="T76" fmla="+- 0 9835 9814"/>
                              <a:gd name="T77" fmla="*/ T76 w 39"/>
                              <a:gd name="T78" fmla="+- 0 1123 1075"/>
                              <a:gd name="T79" fmla="*/ 1123 h 107"/>
                              <a:gd name="T80" fmla="+- 0 9843 9814"/>
                              <a:gd name="T81" fmla="*/ T80 w 39"/>
                              <a:gd name="T82" fmla="+- 0 1093 1075"/>
                              <a:gd name="T83" fmla="*/ 1093 h 107"/>
                              <a:gd name="T84" fmla="+- 0 9846 9814"/>
                              <a:gd name="T85" fmla="*/ T84 w 39"/>
                              <a:gd name="T86" fmla="+- 0 1075 1075"/>
                              <a:gd name="T87" fmla="*/ 1075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 h="107">
                                <a:moveTo>
                                  <a:pt x="11" y="106"/>
                                </a:moveTo>
                                <a:lnTo>
                                  <a:pt x="7" y="93"/>
                                </a:lnTo>
                                <a:lnTo>
                                  <a:pt x="2" y="80"/>
                                </a:lnTo>
                                <a:lnTo>
                                  <a:pt x="0" y="66"/>
                                </a:lnTo>
                                <a:lnTo>
                                  <a:pt x="2" y="51"/>
                                </a:lnTo>
                                <a:lnTo>
                                  <a:pt x="9" y="34"/>
                                </a:lnTo>
                                <a:lnTo>
                                  <a:pt x="19" y="18"/>
                                </a:lnTo>
                                <a:lnTo>
                                  <a:pt x="28" y="5"/>
                                </a:lnTo>
                                <a:lnTo>
                                  <a:pt x="32" y="0"/>
                                </a:lnTo>
                                <a:lnTo>
                                  <a:pt x="34" y="3"/>
                                </a:lnTo>
                                <a:lnTo>
                                  <a:pt x="37" y="14"/>
                                </a:lnTo>
                                <a:lnTo>
                                  <a:pt x="38" y="32"/>
                                </a:lnTo>
                                <a:lnTo>
                                  <a:pt x="36" y="57"/>
                                </a:lnTo>
                                <a:lnTo>
                                  <a:pt x="30" y="80"/>
                                </a:lnTo>
                                <a:lnTo>
                                  <a:pt x="21" y="95"/>
                                </a:lnTo>
                                <a:lnTo>
                                  <a:pt x="14" y="104"/>
                                </a:lnTo>
                                <a:lnTo>
                                  <a:pt x="11" y="106"/>
                                </a:lnTo>
                                <a:close/>
                                <a:moveTo>
                                  <a:pt x="6" y="100"/>
                                </a:moveTo>
                                <a:lnTo>
                                  <a:pt x="13" y="79"/>
                                </a:lnTo>
                                <a:lnTo>
                                  <a:pt x="21" y="48"/>
                                </a:lnTo>
                                <a:lnTo>
                                  <a:pt x="29" y="18"/>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4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772" y="1037"/>
                            <a:ext cx="3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Freeform 411"/>
                        <wps:cNvSpPr>
                          <a:spLocks/>
                        </wps:cNvSpPr>
                        <wps:spPr bwMode="auto">
                          <a:xfrm>
                            <a:off x="9772" y="1037"/>
                            <a:ext cx="37" cy="105"/>
                          </a:xfrm>
                          <a:custGeom>
                            <a:avLst/>
                            <a:gdLst>
                              <a:gd name="T0" fmla="+- 0 9799 9772"/>
                              <a:gd name="T1" fmla="*/ T0 w 37"/>
                              <a:gd name="T2" fmla="+- 0 1143 1038"/>
                              <a:gd name="T3" fmla="*/ 1143 h 105"/>
                              <a:gd name="T4" fmla="+- 0 9791 9772"/>
                              <a:gd name="T5" fmla="*/ T4 w 37"/>
                              <a:gd name="T6" fmla="+- 0 1128 1038"/>
                              <a:gd name="T7" fmla="*/ 1128 h 105"/>
                              <a:gd name="T8" fmla="+- 0 9782 9772"/>
                              <a:gd name="T9" fmla="*/ T8 w 37"/>
                              <a:gd name="T10" fmla="+- 0 1114 1038"/>
                              <a:gd name="T11" fmla="*/ 1114 h 105"/>
                              <a:gd name="T12" fmla="+- 0 9774 9772"/>
                              <a:gd name="T13" fmla="*/ T12 w 37"/>
                              <a:gd name="T14" fmla="+- 0 1099 1038"/>
                              <a:gd name="T15" fmla="*/ 1099 h 105"/>
                              <a:gd name="T16" fmla="+- 0 9786 9772"/>
                              <a:gd name="T17" fmla="*/ T16 w 37"/>
                              <a:gd name="T18" fmla="+- 0 1038 1038"/>
                              <a:gd name="T19" fmla="*/ 1038 h 105"/>
                              <a:gd name="T20" fmla="+- 0 9788 9772"/>
                              <a:gd name="T21" fmla="*/ T20 w 37"/>
                              <a:gd name="T22" fmla="+- 0 1044 1038"/>
                              <a:gd name="T23" fmla="*/ 1044 h 105"/>
                              <a:gd name="T24" fmla="+- 0 9794 9772"/>
                              <a:gd name="T25" fmla="*/ T24 w 37"/>
                              <a:gd name="T26" fmla="+- 0 1058 1038"/>
                              <a:gd name="T27" fmla="*/ 1058 h 105"/>
                              <a:gd name="T28" fmla="+- 0 9801 9772"/>
                              <a:gd name="T29" fmla="*/ T28 w 37"/>
                              <a:gd name="T30" fmla="+- 0 1075 1038"/>
                              <a:gd name="T31" fmla="*/ 1075 h 105"/>
                              <a:gd name="T32" fmla="+- 0 9807 9772"/>
                              <a:gd name="T33" fmla="*/ T32 w 37"/>
                              <a:gd name="T34" fmla="+- 0 1092 1038"/>
                              <a:gd name="T35" fmla="*/ 1092 h 105"/>
                              <a:gd name="T36" fmla="+- 0 9809 9772"/>
                              <a:gd name="T37" fmla="*/ T36 w 37"/>
                              <a:gd name="T38" fmla="+- 0 1108 1038"/>
                              <a:gd name="T39" fmla="*/ 1108 h 105"/>
                              <a:gd name="T40" fmla="+- 0 9805 9772"/>
                              <a:gd name="T41" fmla="*/ T40 w 37"/>
                              <a:gd name="T42" fmla="+- 0 1124 1038"/>
                              <a:gd name="T43" fmla="*/ 1124 h 105"/>
                              <a:gd name="T44" fmla="+- 0 9801 9772"/>
                              <a:gd name="T45" fmla="*/ T44 w 37"/>
                              <a:gd name="T46" fmla="+- 0 1137 1038"/>
                              <a:gd name="T47" fmla="*/ 1137 h 105"/>
                              <a:gd name="T48" fmla="+- 0 9799 9772"/>
                              <a:gd name="T49" fmla="*/ T48 w 37"/>
                              <a:gd name="T50" fmla="+- 0 1143 1038"/>
                              <a:gd name="T51" fmla="*/ 1143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7" h="105">
                                <a:moveTo>
                                  <a:pt x="27" y="105"/>
                                </a:moveTo>
                                <a:lnTo>
                                  <a:pt x="19" y="90"/>
                                </a:lnTo>
                                <a:lnTo>
                                  <a:pt x="10" y="76"/>
                                </a:lnTo>
                                <a:lnTo>
                                  <a:pt x="2" y="61"/>
                                </a:lnTo>
                                <a:lnTo>
                                  <a:pt x="14" y="0"/>
                                </a:lnTo>
                                <a:lnTo>
                                  <a:pt x="16" y="6"/>
                                </a:lnTo>
                                <a:lnTo>
                                  <a:pt x="22" y="20"/>
                                </a:lnTo>
                                <a:lnTo>
                                  <a:pt x="29" y="37"/>
                                </a:lnTo>
                                <a:lnTo>
                                  <a:pt x="35" y="54"/>
                                </a:lnTo>
                                <a:lnTo>
                                  <a:pt x="37" y="70"/>
                                </a:lnTo>
                                <a:lnTo>
                                  <a:pt x="33" y="86"/>
                                </a:lnTo>
                                <a:lnTo>
                                  <a:pt x="29" y="99"/>
                                </a:lnTo>
                                <a:lnTo>
                                  <a:pt x="27"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4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9786" y="1043"/>
                            <a:ext cx="1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413"/>
                        <wps:cNvSpPr>
                          <a:spLocks/>
                        </wps:cNvSpPr>
                        <wps:spPr bwMode="auto">
                          <a:xfrm>
                            <a:off x="9786" y="1043"/>
                            <a:ext cx="11" cy="94"/>
                          </a:xfrm>
                          <a:custGeom>
                            <a:avLst/>
                            <a:gdLst>
                              <a:gd name="T0" fmla="+- 0 9787 9787"/>
                              <a:gd name="T1" fmla="*/ T0 w 11"/>
                              <a:gd name="T2" fmla="+- 0 1043 1043"/>
                              <a:gd name="T3" fmla="*/ 1043 h 94"/>
                              <a:gd name="T4" fmla="+- 0 9793 9787"/>
                              <a:gd name="T5" fmla="*/ T4 w 11"/>
                              <a:gd name="T6" fmla="+- 0 1112 1043"/>
                              <a:gd name="T7" fmla="*/ 1112 h 94"/>
                              <a:gd name="T8" fmla="+- 0 9795 9787"/>
                              <a:gd name="T9" fmla="*/ T8 w 11"/>
                              <a:gd name="T10" fmla="+- 0 1126 1043"/>
                              <a:gd name="T11" fmla="*/ 1126 h 94"/>
                              <a:gd name="T12" fmla="+- 0 9797 9787"/>
                              <a:gd name="T13" fmla="*/ T12 w 11"/>
                              <a:gd name="T14" fmla="+- 0 1136 1043"/>
                              <a:gd name="T15" fmla="*/ 1136 h 94"/>
                            </a:gdLst>
                            <a:ahLst/>
                            <a:cxnLst>
                              <a:cxn ang="0">
                                <a:pos x="T1" y="T3"/>
                              </a:cxn>
                              <a:cxn ang="0">
                                <a:pos x="T5" y="T7"/>
                              </a:cxn>
                              <a:cxn ang="0">
                                <a:pos x="T9" y="T11"/>
                              </a:cxn>
                              <a:cxn ang="0">
                                <a:pos x="T13" y="T15"/>
                              </a:cxn>
                            </a:cxnLst>
                            <a:rect l="0" t="0" r="r" b="b"/>
                            <a:pathLst>
                              <a:path w="11" h="94">
                                <a:moveTo>
                                  <a:pt x="0" y="0"/>
                                </a:moveTo>
                                <a:lnTo>
                                  <a:pt x="6" y="69"/>
                                </a:lnTo>
                                <a:lnTo>
                                  <a:pt x="8" y="83"/>
                                </a:lnTo>
                                <a:lnTo>
                                  <a:pt x="10" y="9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4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9675" y="1094"/>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AutoShape 415"/>
                        <wps:cNvSpPr>
                          <a:spLocks/>
                        </wps:cNvSpPr>
                        <wps:spPr bwMode="auto">
                          <a:xfrm>
                            <a:off x="9675" y="1094"/>
                            <a:ext cx="116" cy="41"/>
                          </a:xfrm>
                          <a:custGeom>
                            <a:avLst/>
                            <a:gdLst>
                              <a:gd name="T0" fmla="+- 0 9791 9675"/>
                              <a:gd name="T1" fmla="*/ T0 w 116"/>
                              <a:gd name="T2" fmla="+- 0 1135 1094"/>
                              <a:gd name="T3" fmla="*/ 1135 h 41"/>
                              <a:gd name="T4" fmla="+- 0 9773 9675"/>
                              <a:gd name="T5" fmla="*/ T4 w 116"/>
                              <a:gd name="T6" fmla="+- 0 1134 1094"/>
                              <a:gd name="T7" fmla="*/ 1134 h 41"/>
                              <a:gd name="T8" fmla="+- 0 9756 9675"/>
                              <a:gd name="T9" fmla="*/ T8 w 116"/>
                              <a:gd name="T10" fmla="+- 0 1134 1094"/>
                              <a:gd name="T11" fmla="*/ 1134 h 41"/>
                              <a:gd name="T12" fmla="+- 0 9742 9675"/>
                              <a:gd name="T13" fmla="*/ T12 w 116"/>
                              <a:gd name="T14" fmla="+- 0 1134 1094"/>
                              <a:gd name="T15" fmla="*/ 1134 h 41"/>
                              <a:gd name="T16" fmla="+- 0 9729 9675"/>
                              <a:gd name="T17" fmla="*/ T16 w 116"/>
                              <a:gd name="T18" fmla="+- 0 1131 1094"/>
                              <a:gd name="T19" fmla="*/ 1131 h 41"/>
                              <a:gd name="T20" fmla="+- 0 9714 9675"/>
                              <a:gd name="T21" fmla="*/ T20 w 116"/>
                              <a:gd name="T22" fmla="+- 0 1122 1094"/>
                              <a:gd name="T23" fmla="*/ 1122 h 41"/>
                              <a:gd name="T24" fmla="+- 0 9696 9675"/>
                              <a:gd name="T25" fmla="*/ T24 w 116"/>
                              <a:gd name="T26" fmla="+- 0 1110 1094"/>
                              <a:gd name="T27" fmla="*/ 1110 h 41"/>
                              <a:gd name="T28" fmla="+- 0 9682 9675"/>
                              <a:gd name="T29" fmla="*/ T28 w 116"/>
                              <a:gd name="T30" fmla="+- 0 1099 1094"/>
                              <a:gd name="T31" fmla="*/ 1099 h 41"/>
                              <a:gd name="T32" fmla="+- 0 9675 9675"/>
                              <a:gd name="T33" fmla="*/ T32 w 116"/>
                              <a:gd name="T34" fmla="+- 0 1094 1094"/>
                              <a:gd name="T35" fmla="*/ 1094 h 41"/>
                              <a:gd name="T36" fmla="+- 0 9679 9675"/>
                              <a:gd name="T37" fmla="*/ T36 w 116"/>
                              <a:gd name="T38" fmla="+- 0 1096 1094"/>
                              <a:gd name="T39" fmla="*/ 1096 h 41"/>
                              <a:gd name="T40" fmla="+- 0 9690 9675"/>
                              <a:gd name="T41" fmla="*/ T40 w 116"/>
                              <a:gd name="T42" fmla="+- 0 1098 1094"/>
                              <a:gd name="T43" fmla="*/ 1098 h 41"/>
                              <a:gd name="T44" fmla="+- 0 9705 9675"/>
                              <a:gd name="T45" fmla="*/ T44 w 116"/>
                              <a:gd name="T46" fmla="+- 0 1102 1094"/>
                              <a:gd name="T47" fmla="*/ 1102 h 41"/>
                              <a:gd name="T48" fmla="+- 0 9722 9675"/>
                              <a:gd name="T49" fmla="*/ T48 w 116"/>
                              <a:gd name="T50" fmla="+- 0 1104 1094"/>
                              <a:gd name="T51" fmla="*/ 1104 h 41"/>
                              <a:gd name="T52" fmla="+- 0 9738 9675"/>
                              <a:gd name="T53" fmla="*/ T52 w 116"/>
                              <a:gd name="T54" fmla="+- 0 1107 1094"/>
                              <a:gd name="T55" fmla="*/ 1107 h 41"/>
                              <a:gd name="T56" fmla="+- 0 9750 9675"/>
                              <a:gd name="T57" fmla="*/ T56 w 116"/>
                              <a:gd name="T58" fmla="+- 0 1110 1094"/>
                              <a:gd name="T59" fmla="*/ 1110 h 41"/>
                              <a:gd name="T60" fmla="+- 0 9759 9675"/>
                              <a:gd name="T61" fmla="*/ T60 w 116"/>
                              <a:gd name="T62" fmla="+- 0 1112 1094"/>
                              <a:gd name="T63" fmla="*/ 1112 h 41"/>
                              <a:gd name="T64" fmla="+- 0 9762 9675"/>
                              <a:gd name="T65" fmla="*/ T64 w 116"/>
                              <a:gd name="T66" fmla="+- 0 1113 1094"/>
                              <a:gd name="T67" fmla="*/ 1113 h 41"/>
                              <a:gd name="T68" fmla="+- 0 9791 9675"/>
                              <a:gd name="T69" fmla="*/ T68 w 116"/>
                              <a:gd name="T70" fmla="+- 0 1135 1094"/>
                              <a:gd name="T71" fmla="*/ 1135 h 41"/>
                              <a:gd name="T72" fmla="+- 0 9781 9675"/>
                              <a:gd name="T73" fmla="*/ T72 w 116"/>
                              <a:gd name="T74" fmla="+- 0 1132 1094"/>
                              <a:gd name="T75" fmla="*/ 1132 h 41"/>
                              <a:gd name="T76" fmla="+- 0 9770 9675"/>
                              <a:gd name="T77" fmla="*/ T76 w 116"/>
                              <a:gd name="T78" fmla="+- 0 1130 1094"/>
                              <a:gd name="T79" fmla="*/ 1130 h 41"/>
                              <a:gd name="T80" fmla="+- 0 9758 9675"/>
                              <a:gd name="T81" fmla="*/ T80 w 116"/>
                              <a:gd name="T82" fmla="+- 0 1127 1094"/>
                              <a:gd name="T83" fmla="*/ 1127 h 41"/>
                              <a:gd name="T84" fmla="+- 0 9746 9675"/>
                              <a:gd name="T85" fmla="*/ T84 w 116"/>
                              <a:gd name="T86" fmla="+- 0 1124 1094"/>
                              <a:gd name="T87" fmla="*/ 1124 h 41"/>
                              <a:gd name="T88" fmla="+- 0 9735 9675"/>
                              <a:gd name="T89" fmla="*/ T88 w 116"/>
                              <a:gd name="T90" fmla="+- 0 1120 1094"/>
                              <a:gd name="T91" fmla="*/ 1120 h 41"/>
                              <a:gd name="T92" fmla="+- 0 9720 9675"/>
                              <a:gd name="T93" fmla="*/ T92 w 116"/>
                              <a:gd name="T94" fmla="+- 0 1114 1094"/>
                              <a:gd name="T95" fmla="*/ 1114 h 41"/>
                              <a:gd name="T96" fmla="+- 0 9700 9675"/>
                              <a:gd name="T97" fmla="*/ T96 w 116"/>
                              <a:gd name="T98" fmla="+- 0 1105 1094"/>
                              <a:gd name="T99" fmla="*/ 1105 h 41"/>
                              <a:gd name="T100" fmla="+- 0 9683 9675"/>
                              <a:gd name="T101" fmla="*/ T100 w 116"/>
                              <a:gd name="T102" fmla="+- 0 1098 1094"/>
                              <a:gd name="T103" fmla="*/ 1098 h 41"/>
                              <a:gd name="T104" fmla="+- 0 9675 9675"/>
                              <a:gd name="T105" fmla="*/ T104 w 116"/>
                              <a:gd name="T106" fmla="+- 0 1094 1094"/>
                              <a:gd name="T107" fmla="*/ 10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6" h="41">
                                <a:moveTo>
                                  <a:pt x="116" y="41"/>
                                </a:moveTo>
                                <a:lnTo>
                                  <a:pt x="98" y="40"/>
                                </a:lnTo>
                                <a:lnTo>
                                  <a:pt x="81" y="40"/>
                                </a:lnTo>
                                <a:lnTo>
                                  <a:pt x="67" y="40"/>
                                </a:lnTo>
                                <a:lnTo>
                                  <a:pt x="54" y="37"/>
                                </a:lnTo>
                                <a:lnTo>
                                  <a:pt x="39" y="28"/>
                                </a:lnTo>
                                <a:lnTo>
                                  <a:pt x="21" y="16"/>
                                </a:lnTo>
                                <a:lnTo>
                                  <a:pt x="7" y="5"/>
                                </a:lnTo>
                                <a:lnTo>
                                  <a:pt x="0" y="0"/>
                                </a:lnTo>
                                <a:lnTo>
                                  <a:pt x="4" y="2"/>
                                </a:lnTo>
                                <a:lnTo>
                                  <a:pt x="15" y="4"/>
                                </a:lnTo>
                                <a:lnTo>
                                  <a:pt x="30" y="8"/>
                                </a:lnTo>
                                <a:lnTo>
                                  <a:pt x="47" y="10"/>
                                </a:lnTo>
                                <a:lnTo>
                                  <a:pt x="63" y="13"/>
                                </a:lnTo>
                                <a:lnTo>
                                  <a:pt x="75" y="16"/>
                                </a:lnTo>
                                <a:lnTo>
                                  <a:pt x="84" y="18"/>
                                </a:lnTo>
                                <a:lnTo>
                                  <a:pt x="87" y="19"/>
                                </a:lnTo>
                                <a:lnTo>
                                  <a:pt x="116" y="41"/>
                                </a:lnTo>
                                <a:close/>
                                <a:moveTo>
                                  <a:pt x="106" y="38"/>
                                </a:moveTo>
                                <a:lnTo>
                                  <a:pt x="95" y="36"/>
                                </a:lnTo>
                                <a:lnTo>
                                  <a:pt x="83" y="33"/>
                                </a:lnTo>
                                <a:lnTo>
                                  <a:pt x="71" y="30"/>
                                </a:lnTo>
                                <a:lnTo>
                                  <a:pt x="60" y="26"/>
                                </a:lnTo>
                                <a:lnTo>
                                  <a:pt x="45" y="20"/>
                                </a:lnTo>
                                <a:lnTo>
                                  <a:pt x="25" y="11"/>
                                </a:lnTo>
                                <a:lnTo>
                                  <a:pt x="8"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4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9665" y="1018"/>
                            <a:ext cx="92"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417"/>
                        <wps:cNvSpPr>
                          <a:spLocks/>
                        </wps:cNvSpPr>
                        <wps:spPr bwMode="auto">
                          <a:xfrm>
                            <a:off x="9665" y="1018"/>
                            <a:ext cx="92" cy="74"/>
                          </a:xfrm>
                          <a:custGeom>
                            <a:avLst/>
                            <a:gdLst>
                              <a:gd name="T0" fmla="+- 0 9757 9665"/>
                              <a:gd name="T1" fmla="*/ T0 w 92"/>
                              <a:gd name="T2" fmla="+- 0 1092 1019"/>
                              <a:gd name="T3" fmla="*/ 1092 h 74"/>
                              <a:gd name="T4" fmla="+- 0 9757 9665"/>
                              <a:gd name="T5" fmla="*/ T4 w 92"/>
                              <a:gd name="T6" fmla="+- 0 1092 1019"/>
                              <a:gd name="T7" fmla="*/ 1092 h 74"/>
                              <a:gd name="T8" fmla="+- 0 9756 9665"/>
                              <a:gd name="T9" fmla="*/ T8 w 92"/>
                              <a:gd name="T10" fmla="+- 0 1071 1019"/>
                              <a:gd name="T11" fmla="*/ 1071 h 74"/>
                              <a:gd name="T12" fmla="+- 0 9740 9665"/>
                              <a:gd name="T13" fmla="*/ T12 w 92"/>
                              <a:gd name="T14" fmla="+- 0 1058 1019"/>
                              <a:gd name="T15" fmla="*/ 1058 h 74"/>
                              <a:gd name="T16" fmla="+- 0 9726 9665"/>
                              <a:gd name="T17" fmla="*/ T16 w 92"/>
                              <a:gd name="T18" fmla="+- 0 1048 1019"/>
                              <a:gd name="T19" fmla="*/ 1048 h 74"/>
                              <a:gd name="T20" fmla="+- 0 9710 9665"/>
                              <a:gd name="T21" fmla="*/ T20 w 92"/>
                              <a:gd name="T22" fmla="+- 0 1037 1019"/>
                              <a:gd name="T23" fmla="*/ 1037 h 74"/>
                              <a:gd name="T24" fmla="+- 0 9690 9665"/>
                              <a:gd name="T25" fmla="*/ T24 w 92"/>
                              <a:gd name="T26" fmla="+- 0 1027 1019"/>
                              <a:gd name="T27" fmla="*/ 1027 h 74"/>
                              <a:gd name="T28" fmla="+- 0 9665 9665"/>
                              <a:gd name="T29" fmla="*/ T28 w 92"/>
                              <a:gd name="T30" fmla="+- 0 1019 1019"/>
                              <a:gd name="T31" fmla="*/ 1019 h 74"/>
                              <a:gd name="T32" fmla="+- 0 9670 9665"/>
                              <a:gd name="T33" fmla="*/ T32 w 92"/>
                              <a:gd name="T34" fmla="+- 0 1030 1019"/>
                              <a:gd name="T35" fmla="*/ 1030 h 74"/>
                              <a:gd name="T36" fmla="+- 0 9687 9665"/>
                              <a:gd name="T37" fmla="*/ T36 w 92"/>
                              <a:gd name="T38" fmla="+- 0 1055 1019"/>
                              <a:gd name="T39" fmla="*/ 1055 h 74"/>
                              <a:gd name="T40" fmla="+- 0 9716 9665"/>
                              <a:gd name="T41" fmla="*/ T40 w 92"/>
                              <a:gd name="T42" fmla="+- 0 1080 1019"/>
                              <a:gd name="T43" fmla="*/ 1080 h 74"/>
                              <a:gd name="T44" fmla="+- 0 9757 9665"/>
                              <a:gd name="T45" fmla="*/ T44 w 92"/>
                              <a:gd name="T46" fmla="+- 0 1092 1019"/>
                              <a:gd name="T47" fmla="*/ 1092 h 74"/>
                              <a:gd name="T48" fmla="+- 0 9752 9665"/>
                              <a:gd name="T49" fmla="*/ T48 w 92"/>
                              <a:gd name="T50" fmla="+- 0 1089 1019"/>
                              <a:gd name="T51" fmla="*/ 1089 h 74"/>
                              <a:gd name="T52" fmla="+- 0 9740 9665"/>
                              <a:gd name="T53" fmla="*/ T52 w 92"/>
                              <a:gd name="T54" fmla="+- 0 1078 1019"/>
                              <a:gd name="T55" fmla="*/ 1078 h 74"/>
                              <a:gd name="T56" fmla="+- 0 9716 9665"/>
                              <a:gd name="T57" fmla="*/ T56 w 92"/>
                              <a:gd name="T58" fmla="+- 0 1059 1019"/>
                              <a:gd name="T59" fmla="*/ 1059 h 74"/>
                              <a:gd name="T60" fmla="+- 0 9690 9665"/>
                              <a:gd name="T61" fmla="*/ T60 w 92"/>
                              <a:gd name="T62" fmla="+- 0 1039 1019"/>
                              <a:gd name="T63" fmla="*/ 1039 h 74"/>
                              <a:gd name="T64" fmla="+- 0 9671 9665"/>
                              <a:gd name="T65" fmla="*/ T64 w 92"/>
                              <a:gd name="T66" fmla="+- 0 1023 1019"/>
                              <a:gd name="T67" fmla="*/ 102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 h="74">
                                <a:moveTo>
                                  <a:pt x="92" y="73"/>
                                </a:moveTo>
                                <a:lnTo>
                                  <a:pt x="92" y="73"/>
                                </a:lnTo>
                                <a:lnTo>
                                  <a:pt x="91" y="52"/>
                                </a:lnTo>
                                <a:lnTo>
                                  <a:pt x="75" y="39"/>
                                </a:lnTo>
                                <a:lnTo>
                                  <a:pt x="61" y="29"/>
                                </a:lnTo>
                                <a:lnTo>
                                  <a:pt x="45" y="18"/>
                                </a:lnTo>
                                <a:lnTo>
                                  <a:pt x="25" y="8"/>
                                </a:lnTo>
                                <a:lnTo>
                                  <a:pt x="0" y="0"/>
                                </a:lnTo>
                                <a:lnTo>
                                  <a:pt x="5" y="11"/>
                                </a:lnTo>
                                <a:lnTo>
                                  <a:pt x="22" y="36"/>
                                </a:lnTo>
                                <a:lnTo>
                                  <a:pt x="51" y="61"/>
                                </a:lnTo>
                                <a:lnTo>
                                  <a:pt x="92" y="73"/>
                                </a:lnTo>
                                <a:close/>
                                <a:moveTo>
                                  <a:pt x="87" y="70"/>
                                </a:moveTo>
                                <a:lnTo>
                                  <a:pt x="75" y="59"/>
                                </a:lnTo>
                                <a:lnTo>
                                  <a:pt x="51" y="40"/>
                                </a:lnTo>
                                <a:lnTo>
                                  <a:pt x="25" y="20"/>
                                </a:lnTo>
                                <a:lnTo>
                                  <a:pt x="6" y="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4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804" y="11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Freeform 419"/>
                        <wps:cNvSpPr>
                          <a:spLocks/>
                        </wps:cNvSpPr>
                        <wps:spPr bwMode="auto">
                          <a:xfrm>
                            <a:off x="9804" y="1130"/>
                            <a:ext cx="19" cy="17"/>
                          </a:xfrm>
                          <a:custGeom>
                            <a:avLst/>
                            <a:gdLst>
                              <a:gd name="T0" fmla="+- 0 9817 9805"/>
                              <a:gd name="T1" fmla="*/ T0 w 19"/>
                              <a:gd name="T2" fmla="+- 0 1145 1130"/>
                              <a:gd name="T3" fmla="*/ 1145 h 17"/>
                              <a:gd name="T4" fmla="+- 0 9813 9805"/>
                              <a:gd name="T5" fmla="*/ T4 w 19"/>
                              <a:gd name="T6" fmla="+- 0 1147 1130"/>
                              <a:gd name="T7" fmla="*/ 1147 h 17"/>
                              <a:gd name="T8" fmla="+- 0 9808 9805"/>
                              <a:gd name="T9" fmla="*/ T8 w 19"/>
                              <a:gd name="T10" fmla="+- 0 1145 1130"/>
                              <a:gd name="T11" fmla="*/ 1145 h 17"/>
                              <a:gd name="T12" fmla="+- 0 9806 9805"/>
                              <a:gd name="T13" fmla="*/ T12 w 19"/>
                              <a:gd name="T14" fmla="+- 0 1141 1130"/>
                              <a:gd name="T15" fmla="*/ 1141 h 17"/>
                              <a:gd name="T16" fmla="+- 0 9805 9805"/>
                              <a:gd name="T17" fmla="*/ T16 w 19"/>
                              <a:gd name="T18" fmla="+- 0 1138 1130"/>
                              <a:gd name="T19" fmla="*/ 1138 h 17"/>
                              <a:gd name="T20" fmla="+- 0 9806 9805"/>
                              <a:gd name="T21" fmla="*/ T20 w 19"/>
                              <a:gd name="T22" fmla="+- 0 1133 1130"/>
                              <a:gd name="T23" fmla="*/ 1133 h 17"/>
                              <a:gd name="T24" fmla="+- 0 9810 9805"/>
                              <a:gd name="T25" fmla="*/ T24 w 19"/>
                              <a:gd name="T26" fmla="+- 0 1132 1130"/>
                              <a:gd name="T27" fmla="*/ 1132 h 17"/>
                              <a:gd name="T28" fmla="+- 0 9815 9805"/>
                              <a:gd name="T29" fmla="*/ T28 w 19"/>
                              <a:gd name="T30" fmla="+- 0 1130 1130"/>
                              <a:gd name="T31" fmla="*/ 1130 h 17"/>
                              <a:gd name="T32" fmla="+- 0 9819 9805"/>
                              <a:gd name="T33" fmla="*/ T32 w 19"/>
                              <a:gd name="T34" fmla="+- 0 1132 1130"/>
                              <a:gd name="T35" fmla="*/ 1132 h 17"/>
                              <a:gd name="T36" fmla="+- 0 9821 9805"/>
                              <a:gd name="T37" fmla="*/ T36 w 19"/>
                              <a:gd name="T38" fmla="+- 0 1135 1130"/>
                              <a:gd name="T39" fmla="*/ 1135 h 17"/>
                              <a:gd name="T40" fmla="+- 0 9823 9805"/>
                              <a:gd name="T41" fmla="*/ T40 w 19"/>
                              <a:gd name="T42" fmla="+- 0 1139 1130"/>
                              <a:gd name="T43" fmla="*/ 1139 h 17"/>
                              <a:gd name="T44" fmla="+- 0 9821 9805"/>
                              <a:gd name="T45" fmla="*/ T44 w 19"/>
                              <a:gd name="T46" fmla="+- 0 1144 1130"/>
                              <a:gd name="T47" fmla="*/ 1144 h 17"/>
                              <a:gd name="T48" fmla="+- 0 9817 9805"/>
                              <a:gd name="T49" fmla="*/ T48 w 19"/>
                              <a:gd name="T50" fmla="+- 0 1145 1130"/>
                              <a:gd name="T51" fmla="*/ 114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 name="Picture 4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4" y="113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421"/>
                        <wps:cNvSpPr>
                          <a:spLocks/>
                        </wps:cNvSpPr>
                        <wps:spPr bwMode="auto">
                          <a:xfrm>
                            <a:off x="9814" y="1134"/>
                            <a:ext cx="19" cy="18"/>
                          </a:xfrm>
                          <a:custGeom>
                            <a:avLst/>
                            <a:gdLst>
                              <a:gd name="T0" fmla="+- 0 9827 9814"/>
                              <a:gd name="T1" fmla="*/ T0 w 19"/>
                              <a:gd name="T2" fmla="+- 0 1150 1135"/>
                              <a:gd name="T3" fmla="*/ 1150 h 18"/>
                              <a:gd name="T4" fmla="+- 0 9823 9814"/>
                              <a:gd name="T5" fmla="*/ T4 w 19"/>
                              <a:gd name="T6" fmla="+- 0 1152 1135"/>
                              <a:gd name="T7" fmla="*/ 1152 h 18"/>
                              <a:gd name="T8" fmla="+- 0 9818 9814"/>
                              <a:gd name="T9" fmla="*/ T8 w 19"/>
                              <a:gd name="T10" fmla="+- 0 1150 1135"/>
                              <a:gd name="T11" fmla="*/ 1150 h 18"/>
                              <a:gd name="T12" fmla="+- 0 9816 9814"/>
                              <a:gd name="T13" fmla="*/ T12 w 19"/>
                              <a:gd name="T14" fmla="+- 0 1146 1135"/>
                              <a:gd name="T15" fmla="*/ 1146 h 18"/>
                              <a:gd name="T16" fmla="+- 0 9814 9814"/>
                              <a:gd name="T17" fmla="*/ T16 w 19"/>
                              <a:gd name="T18" fmla="+- 0 1142 1135"/>
                              <a:gd name="T19" fmla="*/ 1142 h 18"/>
                              <a:gd name="T20" fmla="+- 0 9816 9814"/>
                              <a:gd name="T21" fmla="*/ T20 w 19"/>
                              <a:gd name="T22" fmla="+- 0 1138 1135"/>
                              <a:gd name="T23" fmla="*/ 1138 h 18"/>
                              <a:gd name="T24" fmla="+- 0 9821 9814"/>
                              <a:gd name="T25" fmla="*/ T24 w 19"/>
                              <a:gd name="T26" fmla="+- 0 1136 1135"/>
                              <a:gd name="T27" fmla="*/ 1136 h 18"/>
                              <a:gd name="T28" fmla="+- 0 9825 9814"/>
                              <a:gd name="T29" fmla="*/ T28 w 19"/>
                              <a:gd name="T30" fmla="+- 0 1135 1135"/>
                              <a:gd name="T31" fmla="*/ 1135 h 18"/>
                              <a:gd name="T32" fmla="+- 0 9829 9814"/>
                              <a:gd name="T33" fmla="*/ T32 w 19"/>
                              <a:gd name="T34" fmla="+- 0 1136 1135"/>
                              <a:gd name="T35" fmla="*/ 1136 h 18"/>
                              <a:gd name="T36" fmla="+- 0 9831 9814"/>
                              <a:gd name="T37" fmla="*/ T36 w 19"/>
                              <a:gd name="T38" fmla="+- 0 1140 1135"/>
                              <a:gd name="T39" fmla="*/ 1140 h 18"/>
                              <a:gd name="T40" fmla="+- 0 9833 9814"/>
                              <a:gd name="T41" fmla="*/ T40 w 19"/>
                              <a:gd name="T42" fmla="+- 0 1144 1135"/>
                              <a:gd name="T43" fmla="*/ 1144 h 18"/>
                              <a:gd name="T44" fmla="+- 0 9831 9814"/>
                              <a:gd name="T45" fmla="*/ T44 w 19"/>
                              <a:gd name="T46" fmla="+- 0 1148 1135"/>
                              <a:gd name="T47" fmla="*/ 1148 h 18"/>
                              <a:gd name="T48" fmla="+- 0 9827 9814"/>
                              <a:gd name="T49" fmla="*/ T48 w 19"/>
                              <a:gd name="T50" fmla="+- 0 1150 1135"/>
                              <a:gd name="T51" fmla="*/ 115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4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04" y="1141"/>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Freeform 423"/>
                        <wps:cNvSpPr>
                          <a:spLocks/>
                        </wps:cNvSpPr>
                        <wps:spPr bwMode="auto">
                          <a:xfrm>
                            <a:off x="9804" y="1141"/>
                            <a:ext cx="20" cy="18"/>
                          </a:xfrm>
                          <a:custGeom>
                            <a:avLst/>
                            <a:gdLst>
                              <a:gd name="T0" fmla="+- 0 9818 9805"/>
                              <a:gd name="T1" fmla="*/ T0 w 20"/>
                              <a:gd name="T2" fmla="+- 0 1157 1141"/>
                              <a:gd name="T3" fmla="*/ 1157 h 18"/>
                              <a:gd name="T4" fmla="+- 0 9813 9805"/>
                              <a:gd name="T5" fmla="*/ T4 w 20"/>
                              <a:gd name="T6" fmla="+- 0 1159 1141"/>
                              <a:gd name="T7" fmla="*/ 1159 h 18"/>
                              <a:gd name="T8" fmla="+- 0 9808 9805"/>
                              <a:gd name="T9" fmla="*/ T8 w 20"/>
                              <a:gd name="T10" fmla="+- 0 1157 1141"/>
                              <a:gd name="T11" fmla="*/ 1157 h 18"/>
                              <a:gd name="T12" fmla="+- 0 9807 9805"/>
                              <a:gd name="T13" fmla="*/ T12 w 20"/>
                              <a:gd name="T14" fmla="+- 0 1153 1141"/>
                              <a:gd name="T15" fmla="*/ 1153 h 18"/>
                              <a:gd name="T16" fmla="+- 0 9805 9805"/>
                              <a:gd name="T17" fmla="*/ T16 w 20"/>
                              <a:gd name="T18" fmla="+- 0 1149 1141"/>
                              <a:gd name="T19" fmla="*/ 1149 h 18"/>
                              <a:gd name="T20" fmla="+- 0 9807 9805"/>
                              <a:gd name="T21" fmla="*/ T20 w 20"/>
                              <a:gd name="T22" fmla="+- 0 1145 1141"/>
                              <a:gd name="T23" fmla="*/ 1145 h 18"/>
                              <a:gd name="T24" fmla="+- 0 9811 9805"/>
                              <a:gd name="T25" fmla="*/ T24 w 20"/>
                              <a:gd name="T26" fmla="+- 0 1143 1141"/>
                              <a:gd name="T27" fmla="*/ 1143 h 18"/>
                              <a:gd name="T28" fmla="+- 0 9815 9805"/>
                              <a:gd name="T29" fmla="*/ T28 w 20"/>
                              <a:gd name="T30" fmla="+- 0 1141 1141"/>
                              <a:gd name="T31" fmla="*/ 1141 h 18"/>
                              <a:gd name="T32" fmla="+- 0 9820 9805"/>
                              <a:gd name="T33" fmla="*/ T32 w 20"/>
                              <a:gd name="T34" fmla="+- 0 1143 1141"/>
                              <a:gd name="T35" fmla="*/ 1143 h 18"/>
                              <a:gd name="T36" fmla="+- 0 9822 9805"/>
                              <a:gd name="T37" fmla="*/ T36 w 20"/>
                              <a:gd name="T38" fmla="+- 0 1147 1141"/>
                              <a:gd name="T39" fmla="*/ 1147 h 18"/>
                              <a:gd name="T40" fmla="+- 0 9824 9805"/>
                              <a:gd name="T41" fmla="*/ T40 w 20"/>
                              <a:gd name="T42" fmla="+- 0 1151 1141"/>
                              <a:gd name="T43" fmla="*/ 1151 h 18"/>
                              <a:gd name="T44" fmla="+- 0 9822 9805"/>
                              <a:gd name="T45" fmla="*/ T44 w 20"/>
                              <a:gd name="T46" fmla="+- 0 1155 1141"/>
                              <a:gd name="T47" fmla="*/ 1155 h 18"/>
                              <a:gd name="T48" fmla="+- 0 9818 9805"/>
                              <a:gd name="T49" fmla="*/ T48 w 20"/>
                              <a:gd name="T50" fmla="+- 0 1157 1141"/>
                              <a:gd name="T51" fmla="*/ 115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4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7" y="114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Freeform 425"/>
                        <wps:cNvSpPr>
                          <a:spLocks/>
                        </wps:cNvSpPr>
                        <wps:spPr bwMode="auto">
                          <a:xfrm>
                            <a:off x="9817" y="1149"/>
                            <a:ext cx="19" cy="18"/>
                          </a:xfrm>
                          <a:custGeom>
                            <a:avLst/>
                            <a:gdLst>
                              <a:gd name="T0" fmla="+- 0 9829 9817"/>
                              <a:gd name="T1" fmla="*/ T0 w 19"/>
                              <a:gd name="T2" fmla="+- 0 1165 1150"/>
                              <a:gd name="T3" fmla="*/ 1165 h 18"/>
                              <a:gd name="T4" fmla="+- 0 9825 9817"/>
                              <a:gd name="T5" fmla="*/ T4 w 19"/>
                              <a:gd name="T6" fmla="+- 0 1167 1150"/>
                              <a:gd name="T7" fmla="*/ 1167 h 18"/>
                              <a:gd name="T8" fmla="+- 0 9821 9817"/>
                              <a:gd name="T9" fmla="*/ T8 w 19"/>
                              <a:gd name="T10" fmla="+- 0 1165 1150"/>
                              <a:gd name="T11" fmla="*/ 1165 h 18"/>
                              <a:gd name="T12" fmla="+- 0 9819 9817"/>
                              <a:gd name="T13" fmla="*/ T12 w 19"/>
                              <a:gd name="T14" fmla="+- 0 1161 1150"/>
                              <a:gd name="T15" fmla="*/ 1161 h 18"/>
                              <a:gd name="T16" fmla="+- 0 9817 9817"/>
                              <a:gd name="T17" fmla="*/ T16 w 19"/>
                              <a:gd name="T18" fmla="+- 0 1158 1150"/>
                              <a:gd name="T19" fmla="*/ 1158 h 18"/>
                              <a:gd name="T20" fmla="+- 0 9819 9817"/>
                              <a:gd name="T21" fmla="*/ T20 w 19"/>
                              <a:gd name="T22" fmla="+- 0 1153 1150"/>
                              <a:gd name="T23" fmla="*/ 1153 h 18"/>
                              <a:gd name="T24" fmla="+- 0 9823 9817"/>
                              <a:gd name="T25" fmla="*/ T24 w 19"/>
                              <a:gd name="T26" fmla="+- 0 1151 1150"/>
                              <a:gd name="T27" fmla="*/ 1151 h 18"/>
                              <a:gd name="T28" fmla="+- 0 9827 9817"/>
                              <a:gd name="T29" fmla="*/ T28 w 19"/>
                              <a:gd name="T30" fmla="+- 0 1150 1150"/>
                              <a:gd name="T31" fmla="*/ 1150 h 18"/>
                              <a:gd name="T32" fmla="+- 0 9832 9817"/>
                              <a:gd name="T33" fmla="*/ T32 w 19"/>
                              <a:gd name="T34" fmla="+- 0 1152 1150"/>
                              <a:gd name="T35" fmla="*/ 1152 h 18"/>
                              <a:gd name="T36" fmla="+- 0 9834 9817"/>
                              <a:gd name="T37" fmla="*/ T36 w 19"/>
                              <a:gd name="T38" fmla="+- 0 1155 1150"/>
                              <a:gd name="T39" fmla="*/ 1155 h 18"/>
                              <a:gd name="T40" fmla="+- 0 9836 9817"/>
                              <a:gd name="T41" fmla="*/ T40 w 19"/>
                              <a:gd name="T42" fmla="+- 0 1159 1150"/>
                              <a:gd name="T43" fmla="*/ 1159 h 18"/>
                              <a:gd name="T44" fmla="+- 0 9834 9817"/>
                              <a:gd name="T45" fmla="*/ T44 w 19"/>
                              <a:gd name="T46" fmla="+- 0 1164 1150"/>
                              <a:gd name="T47" fmla="*/ 1164 h 18"/>
                              <a:gd name="T48" fmla="+- 0 9829 9817"/>
                              <a:gd name="T49" fmla="*/ T48 w 19"/>
                              <a:gd name="T50" fmla="+- 0 1165 1150"/>
                              <a:gd name="T51" fmla="*/ 116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4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62" y="1218"/>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427"/>
                        <wps:cNvSpPr>
                          <a:spLocks/>
                        </wps:cNvSpPr>
                        <wps:spPr bwMode="auto">
                          <a:xfrm>
                            <a:off x="9862" y="1218"/>
                            <a:ext cx="20" cy="18"/>
                          </a:xfrm>
                          <a:custGeom>
                            <a:avLst/>
                            <a:gdLst>
                              <a:gd name="T0" fmla="+- 0 9875 9862"/>
                              <a:gd name="T1" fmla="*/ T0 w 20"/>
                              <a:gd name="T2" fmla="+- 0 1234 1219"/>
                              <a:gd name="T3" fmla="*/ 1234 h 18"/>
                              <a:gd name="T4" fmla="+- 0 9871 9862"/>
                              <a:gd name="T5" fmla="*/ T4 w 20"/>
                              <a:gd name="T6" fmla="+- 0 1236 1219"/>
                              <a:gd name="T7" fmla="*/ 1236 h 18"/>
                              <a:gd name="T8" fmla="+- 0 9866 9862"/>
                              <a:gd name="T9" fmla="*/ T8 w 20"/>
                              <a:gd name="T10" fmla="+- 0 1235 1219"/>
                              <a:gd name="T11" fmla="*/ 1235 h 18"/>
                              <a:gd name="T12" fmla="+- 0 9864 9862"/>
                              <a:gd name="T13" fmla="*/ T12 w 20"/>
                              <a:gd name="T14" fmla="+- 0 1231 1219"/>
                              <a:gd name="T15" fmla="*/ 1231 h 18"/>
                              <a:gd name="T16" fmla="+- 0 9862 9862"/>
                              <a:gd name="T17" fmla="*/ T16 w 20"/>
                              <a:gd name="T18" fmla="+- 0 1227 1219"/>
                              <a:gd name="T19" fmla="*/ 1227 h 18"/>
                              <a:gd name="T20" fmla="+- 0 9864 9862"/>
                              <a:gd name="T21" fmla="*/ T20 w 20"/>
                              <a:gd name="T22" fmla="+- 0 1222 1219"/>
                              <a:gd name="T23" fmla="*/ 1222 h 18"/>
                              <a:gd name="T24" fmla="+- 0 9868 9862"/>
                              <a:gd name="T25" fmla="*/ T24 w 20"/>
                              <a:gd name="T26" fmla="+- 0 1221 1219"/>
                              <a:gd name="T27" fmla="*/ 1221 h 18"/>
                              <a:gd name="T28" fmla="+- 0 9873 9862"/>
                              <a:gd name="T29" fmla="*/ T28 w 20"/>
                              <a:gd name="T30" fmla="+- 0 1219 1219"/>
                              <a:gd name="T31" fmla="*/ 1219 h 18"/>
                              <a:gd name="T32" fmla="+- 0 9878 9862"/>
                              <a:gd name="T33" fmla="*/ T32 w 20"/>
                              <a:gd name="T34" fmla="+- 0 1221 1219"/>
                              <a:gd name="T35" fmla="*/ 1221 h 18"/>
                              <a:gd name="T36" fmla="+- 0 9879 9862"/>
                              <a:gd name="T37" fmla="*/ T36 w 20"/>
                              <a:gd name="T38" fmla="+- 0 1225 1219"/>
                              <a:gd name="T39" fmla="*/ 1225 h 18"/>
                              <a:gd name="T40" fmla="+- 0 9881 9862"/>
                              <a:gd name="T41" fmla="*/ T40 w 20"/>
                              <a:gd name="T42" fmla="+- 0 1228 1219"/>
                              <a:gd name="T43" fmla="*/ 1228 h 18"/>
                              <a:gd name="T44" fmla="+- 0 9879 9862"/>
                              <a:gd name="T45" fmla="*/ T44 w 20"/>
                              <a:gd name="T46" fmla="+- 0 1233 1219"/>
                              <a:gd name="T47" fmla="*/ 1233 h 18"/>
                              <a:gd name="T48" fmla="+- 0 9875 9862"/>
                              <a:gd name="T49" fmla="*/ T48 w 20"/>
                              <a:gd name="T50" fmla="+- 0 1234 1219"/>
                              <a:gd name="T51" fmla="*/ 123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5"/>
                                </a:moveTo>
                                <a:lnTo>
                                  <a:pt x="9" y="17"/>
                                </a:lnTo>
                                <a:lnTo>
                                  <a:pt x="4" y="16"/>
                                </a:lnTo>
                                <a:lnTo>
                                  <a:pt x="2" y="12"/>
                                </a:lnTo>
                                <a:lnTo>
                                  <a:pt x="0" y="8"/>
                                </a:lnTo>
                                <a:lnTo>
                                  <a:pt x="2" y="3"/>
                                </a:lnTo>
                                <a:lnTo>
                                  <a:pt x="6" y="2"/>
                                </a:lnTo>
                                <a:lnTo>
                                  <a:pt x="11" y="0"/>
                                </a:lnTo>
                                <a:lnTo>
                                  <a:pt x="16"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4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2" y="12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Freeform 429"/>
                        <wps:cNvSpPr>
                          <a:spLocks/>
                        </wps:cNvSpPr>
                        <wps:spPr bwMode="auto">
                          <a:xfrm>
                            <a:off x="9852" y="1230"/>
                            <a:ext cx="19" cy="17"/>
                          </a:xfrm>
                          <a:custGeom>
                            <a:avLst/>
                            <a:gdLst>
                              <a:gd name="T0" fmla="+- 0 9865 9852"/>
                              <a:gd name="T1" fmla="*/ T0 w 19"/>
                              <a:gd name="T2" fmla="+- 0 1246 1231"/>
                              <a:gd name="T3" fmla="*/ 1246 h 17"/>
                              <a:gd name="T4" fmla="+- 0 9861 9852"/>
                              <a:gd name="T5" fmla="*/ T4 w 19"/>
                              <a:gd name="T6" fmla="+- 0 1248 1231"/>
                              <a:gd name="T7" fmla="*/ 1248 h 17"/>
                              <a:gd name="T8" fmla="+- 0 9856 9852"/>
                              <a:gd name="T9" fmla="*/ T8 w 19"/>
                              <a:gd name="T10" fmla="+- 0 1246 1231"/>
                              <a:gd name="T11" fmla="*/ 1246 h 17"/>
                              <a:gd name="T12" fmla="+- 0 9854 9852"/>
                              <a:gd name="T13" fmla="*/ T12 w 19"/>
                              <a:gd name="T14" fmla="+- 0 1242 1231"/>
                              <a:gd name="T15" fmla="*/ 1242 h 17"/>
                              <a:gd name="T16" fmla="+- 0 9852 9852"/>
                              <a:gd name="T17" fmla="*/ T16 w 19"/>
                              <a:gd name="T18" fmla="+- 0 1238 1231"/>
                              <a:gd name="T19" fmla="*/ 1238 h 17"/>
                              <a:gd name="T20" fmla="+- 0 9854 9852"/>
                              <a:gd name="T21" fmla="*/ T20 w 19"/>
                              <a:gd name="T22" fmla="+- 0 1234 1231"/>
                              <a:gd name="T23" fmla="*/ 1234 h 17"/>
                              <a:gd name="T24" fmla="+- 0 9858 9852"/>
                              <a:gd name="T25" fmla="*/ T24 w 19"/>
                              <a:gd name="T26" fmla="+- 0 1232 1231"/>
                              <a:gd name="T27" fmla="*/ 1232 h 17"/>
                              <a:gd name="T28" fmla="+- 0 9862 9852"/>
                              <a:gd name="T29" fmla="*/ T28 w 19"/>
                              <a:gd name="T30" fmla="+- 0 1231 1231"/>
                              <a:gd name="T31" fmla="*/ 1231 h 17"/>
                              <a:gd name="T32" fmla="+- 0 9867 9852"/>
                              <a:gd name="T33" fmla="*/ T32 w 19"/>
                              <a:gd name="T34" fmla="+- 0 1232 1231"/>
                              <a:gd name="T35" fmla="*/ 1232 h 17"/>
                              <a:gd name="T36" fmla="+- 0 9869 9852"/>
                              <a:gd name="T37" fmla="*/ T36 w 19"/>
                              <a:gd name="T38" fmla="+- 0 1236 1231"/>
                              <a:gd name="T39" fmla="*/ 1236 h 17"/>
                              <a:gd name="T40" fmla="+- 0 9871 9852"/>
                              <a:gd name="T41" fmla="*/ T40 w 19"/>
                              <a:gd name="T42" fmla="+- 0 1240 1231"/>
                              <a:gd name="T43" fmla="*/ 1240 h 17"/>
                              <a:gd name="T44" fmla="+- 0 9869 9852"/>
                              <a:gd name="T45" fmla="*/ T44 w 19"/>
                              <a:gd name="T46" fmla="+- 0 1244 1231"/>
                              <a:gd name="T47" fmla="*/ 1244 h 17"/>
                              <a:gd name="T48" fmla="+- 0 9865 9852"/>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4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66" y="123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Freeform 431"/>
                        <wps:cNvSpPr>
                          <a:spLocks/>
                        </wps:cNvSpPr>
                        <wps:spPr bwMode="auto">
                          <a:xfrm>
                            <a:off x="9866" y="1231"/>
                            <a:ext cx="19" cy="17"/>
                          </a:xfrm>
                          <a:custGeom>
                            <a:avLst/>
                            <a:gdLst>
                              <a:gd name="T0" fmla="+- 0 9879 9866"/>
                              <a:gd name="T1" fmla="*/ T0 w 19"/>
                              <a:gd name="T2" fmla="+- 0 1246 1231"/>
                              <a:gd name="T3" fmla="*/ 1246 h 17"/>
                              <a:gd name="T4" fmla="+- 0 9875 9866"/>
                              <a:gd name="T5" fmla="*/ T4 w 19"/>
                              <a:gd name="T6" fmla="+- 0 1248 1231"/>
                              <a:gd name="T7" fmla="*/ 1248 h 17"/>
                              <a:gd name="T8" fmla="+- 0 9870 9866"/>
                              <a:gd name="T9" fmla="*/ T8 w 19"/>
                              <a:gd name="T10" fmla="+- 0 1246 1231"/>
                              <a:gd name="T11" fmla="*/ 1246 h 17"/>
                              <a:gd name="T12" fmla="+- 0 9868 9866"/>
                              <a:gd name="T13" fmla="*/ T12 w 19"/>
                              <a:gd name="T14" fmla="+- 0 1242 1231"/>
                              <a:gd name="T15" fmla="*/ 1242 h 17"/>
                              <a:gd name="T16" fmla="+- 0 9866 9866"/>
                              <a:gd name="T17" fmla="*/ T16 w 19"/>
                              <a:gd name="T18" fmla="+- 0 1239 1231"/>
                              <a:gd name="T19" fmla="*/ 1239 h 17"/>
                              <a:gd name="T20" fmla="+- 0 9869 9866"/>
                              <a:gd name="T21" fmla="*/ T20 w 19"/>
                              <a:gd name="T22" fmla="+- 0 1234 1231"/>
                              <a:gd name="T23" fmla="*/ 1234 h 17"/>
                              <a:gd name="T24" fmla="+- 0 9873 9866"/>
                              <a:gd name="T25" fmla="*/ T24 w 19"/>
                              <a:gd name="T26" fmla="+- 0 1233 1231"/>
                              <a:gd name="T27" fmla="*/ 1233 h 17"/>
                              <a:gd name="T28" fmla="+- 0 9877 9866"/>
                              <a:gd name="T29" fmla="*/ T28 w 19"/>
                              <a:gd name="T30" fmla="+- 0 1231 1231"/>
                              <a:gd name="T31" fmla="*/ 1231 h 17"/>
                              <a:gd name="T32" fmla="+- 0 9881 9866"/>
                              <a:gd name="T33" fmla="*/ T32 w 19"/>
                              <a:gd name="T34" fmla="+- 0 1233 1231"/>
                              <a:gd name="T35" fmla="*/ 1233 h 17"/>
                              <a:gd name="T36" fmla="+- 0 9883 9866"/>
                              <a:gd name="T37" fmla="*/ T36 w 19"/>
                              <a:gd name="T38" fmla="+- 0 1236 1231"/>
                              <a:gd name="T39" fmla="*/ 1236 h 17"/>
                              <a:gd name="T40" fmla="+- 0 9885 9866"/>
                              <a:gd name="T41" fmla="*/ T40 w 19"/>
                              <a:gd name="T42" fmla="+- 0 1240 1231"/>
                              <a:gd name="T43" fmla="*/ 1240 h 17"/>
                              <a:gd name="T44" fmla="+- 0 9883 9866"/>
                              <a:gd name="T45" fmla="*/ T44 w 19"/>
                              <a:gd name="T46" fmla="+- 0 1245 1231"/>
                              <a:gd name="T47" fmla="*/ 1245 h 17"/>
                              <a:gd name="T48" fmla="+- 0 9879 9866"/>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8"/>
                                </a:lnTo>
                                <a:lnTo>
                                  <a:pt x="3" y="3"/>
                                </a:lnTo>
                                <a:lnTo>
                                  <a:pt x="7"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4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9" y="123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Freeform 433"/>
                        <wps:cNvSpPr>
                          <a:spLocks/>
                        </wps:cNvSpPr>
                        <wps:spPr bwMode="auto">
                          <a:xfrm>
                            <a:off x="9859" y="1239"/>
                            <a:ext cx="19" cy="18"/>
                          </a:xfrm>
                          <a:custGeom>
                            <a:avLst/>
                            <a:gdLst>
                              <a:gd name="T0" fmla="+- 0 9872 9860"/>
                              <a:gd name="T1" fmla="*/ T0 w 19"/>
                              <a:gd name="T2" fmla="+- 0 1255 1240"/>
                              <a:gd name="T3" fmla="*/ 1255 h 18"/>
                              <a:gd name="T4" fmla="+- 0 9868 9860"/>
                              <a:gd name="T5" fmla="*/ T4 w 19"/>
                              <a:gd name="T6" fmla="+- 0 1257 1240"/>
                              <a:gd name="T7" fmla="*/ 1257 h 18"/>
                              <a:gd name="T8" fmla="+- 0 9863 9860"/>
                              <a:gd name="T9" fmla="*/ T8 w 19"/>
                              <a:gd name="T10" fmla="+- 0 1255 1240"/>
                              <a:gd name="T11" fmla="*/ 1255 h 18"/>
                              <a:gd name="T12" fmla="+- 0 9861 9860"/>
                              <a:gd name="T13" fmla="*/ T12 w 19"/>
                              <a:gd name="T14" fmla="+- 0 1251 1240"/>
                              <a:gd name="T15" fmla="*/ 1251 h 18"/>
                              <a:gd name="T16" fmla="+- 0 9860 9860"/>
                              <a:gd name="T17" fmla="*/ T16 w 19"/>
                              <a:gd name="T18" fmla="+- 0 1247 1240"/>
                              <a:gd name="T19" fmla="*/ 1247 h 18"/>
                              <a:gd name="T20" fmla="+- 0 9861 9860"/>
                              <a:gd name="T21" fmla="*/ T20 w 19"/>
                              <a:gd name="T22" fmla="+- 0 1243 1240"/>
                              <a:gd name="T23" fmla="*/ 1243 h 18"/>
                              <a:gd name="T24" fmla="+- 0 9866 9860"/>
                              <a:gd name="T25" fmla="*/ T24 w 19"/>
                              <a:gd name="T26" fmla="+- 0 1241 1240"/>
                              <a:gd name="T27" fmla="*/ 1241 h 18"/>
                              <a:gd name="T28" fmla="+- 0 9870 9860"/>
                              <a:gd name="T29" fmla="*/ T28 w 19"/>
                              <a:gd name="T30" fmla="+- 0 1240 1240"/>
                              <a:gd name="T31" fmla="*/ 1240 h 18"/>
                              <a:gd name="T32" fmla="+- 0 9875 9860"/>
                              <a:gd name="T33" fmla="*/ T32 w 19"/>
                              <a:gd name="T34" fmla="+- 0 1241 1240"/>
                              <a:gd name="T35" fmla="*/ 1241 h 18"/>
                              <a:gd name="T36" fmla="+- 0 9876 9860"/>
                              <a:gd name="T37" fmla="*/ T36 w 19"/>
                              <a:gd name="T38" fmla="+- 0 1245 1240"/>
                              <a:gd name="T39" fmla="*/ 1245 h 18"/>
                              <a:gd name="T40" fmla="+- 0 9878 9860"/>
                              <a:gd name="T41" fmla="*/ T40 w 19"/>
                              <a:gd name="T42" fmla="+- 0 1249 1240"/>
                              <a:gd name="T43" fmla="*/ 1249 h 18"/>
                              <a:gd name="T44" fmla="+- 0 9876 9860"/>
                              <a:gd name="T45" fmla="*/ T44 w 19"/>
                              <a:gd name="T46" fmla="+- 0 1254 1240"/>
                              <a:gd name="T47" fmla="*/ 1254 h 18"/>
                              <a:gd name="T48" fmla="+- 0 9872 9860"/>
                              <a:gd name="T49" fmla="*/ T48 w 19"/>
                              <a:gd name="T50" fmla="+- 0 1255 1240"/>
                              <a:gd name="T51" fmla="*/ 125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1" y="3"/>
                                </a:lnTo>
                                <a:lnTo>
                                  <a:pt x="6"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4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74" y="124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Freeform 435"/>
                        <wps:cNvSpPr>
                          <a:spLocks/>
                        </wps:cNvSpPr>
                        <wps:spPr bwMode="auto">
                          <a:xfrm>
                            <a:off x="9874" y="1243"/>
                            <a:ext cx="19" cy="18"/>
                          </a:xfrm>
                          <a:custGeom>
                            <a:avLst/>
                            <a:gdLst>
                              <a:gd name="T0" fmla="+- 0 9887 9874"/>
                              <a:gd name="T1" fmla="*/ T0 w 19"/>
                              <a:gd name="T2" fmla="+- 0 1259 1244"/>
                              <a:gd name="T3" fmla="*/ 1259 h 18"/>
                              <a:gd name="T4" fmla="+- 0 9883 9874"/>
                              <a:gd name="T5" fmla="*/ T4 w 19"/>
                              <a:gd name="T6" fmla="+- 0 1261 1244"/>
                              <a:gd name="T7" fmla="*/ 1261 h 18"/>
                              <a:gd name="T8" fmla="+- 0 9878 9874"/>
                              <a:gd name="T9" fmla="*/ T8 w 19"/>
                              <a:gd name="T10" fmla="+- 0 1259 1244"/>
                              <a:gd name="T11" fmla="*/ 1259 h 18"/>
                              <a:gd name="T12" fmla="+- 0 9876 9874"/>
                              <a:gd name="T13" fmla="*/ T12 w 19"/>
                              <a:gd name="T14" fmla="+- 0 1255 1244"/>
                              <a:gd name="T15" fmla="*/ 1255 h 18"/>
                              <a:gd name="T16" fmla="+- 0 9874 9874"/>
                              <a:gd name="T17" fmla="*/ T16 w 19"/>
                              <a:gd name="T18" fmla="+- 0 1252 1244"/>
                              <a:gd name="T19" fmla="*/ 1252 h 18"/>
                              <a:gd name="T20" fmla="+- 0 9876 9874"/>
                              <a:gd name="T21" fmla="*/ T20 w 19"/>
                              <a:gd name="T22" fmla="+- 0 1247 1244"/>
                              <a:gd name="T23" fmla="*/ 1247 h 18"/>
                              <a:gd name="T24" fmla="+- 0 9880 9874"/>
                              <a:gd name="T25" fmla="*/ T24 w 19"/>
                              <a:gd name="T26" fmla="+- 0 1246 1244"/>
                              <a:gd name="T27" fmla="*/ 1246 h 18"/>
                              <a:gd name="T28" fmla="+- 0 9885 9874"/>
                              <a:gd name="T29" fmla="*/ T28 w 19"/>
                              <a:gd name="T30" fmla="+- 0 1244 1244"/>
                              <a:gd name="T31" fmla="*/ 1244 h 18"/>
                              <a:gd name="T32" fmla="+- 0 9889 9874"/>
                              <a:gd name="T33" fmla="*/ T32 w 19"/>
                              <a:gd name="T34" fmla="+- 0 1246 1244"/>
                              <a:gd name="T35" fmla="*/ 1246 h 18"/>
                              <a:gd name="T36" fmla="+- 0 9891 9874"/>
                              <a:gd name="T37" fmla="*/ T36 w 19"/>
                              <a:gd name="T38" fmla="+- 0 1249 1244"/>
                              <a:gd name="T39" fmla="*/ 1249 h 18"/>
                              <a:gd name="T40" fmla="+- 0 9893 9874"/>
                              <a:gd name="T41" fmla="*/ T40 w 19"/>
                              <a:gd name="T42" fmla="+- 0 1253 1244"/>
                              <a:gd name="T43" fmla="*/ 1253 h 18"/>
                              <a:gd name="T44" fmla="+- 0 9891 9874"/>
                              <a:gd name="T45" fmla="*/ T44 w 19"/>
                              <a:gd name="T46" fmla="+- 0 1258 1244"/>
                              <a:gd name="T47" fmla="*/ 1258 h 18"/>
                              <a:gd name="T48" fmla="+- 0 9887 9874"/>
                              <a:gd name="T49" fmla="*/ T48 w 19"/>
                              <a:gd name="T50" fmla="+- 0 1259 1244"/>
                              <a:gd name="T51" fmla="*/ 125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8"/>
                                </a:lnTo>
                                <a:lnTo>
                                  <a:pt x="2" y="3"/>
                                </a:lnTo>
                                <a:lnTo>
                                  <a:pt x="6"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4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84" y="1296"/>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Freeform 437"/>
                        <wps:cNvSpPr>
                          <a:spLocks/>
                        </wps:cNvSpPr>
                        <wps:spPr bwMode="auto">
                          <a:xfrm>
                            <a:off x="9884" y="1296"/>
                            <a:ext cx="20" cy="18"/>
                          </a:xfrm>
                          <a:custGeom>
                            <a:avLst/>
                            <a:gdLst>
                              <a:gd name="T0" fmla="+- 0 9898 9885"/>
                              <a:gd name="T1" fmla="*/ T0 w 20"/>
                              <a:gd name="T2" fmla="+- 0 1312 1296"/>
                              <a:gd name="T3" fmla="*/ 1312 h 18"/>
                              <a:gd name="T4" fmla="+- 0 9893 9885"/>
                              <a:gd name="T5" fmla="*/ T4 w 20"/>
                              <a:gd name="T6" fmla="+- 0 1314 1296"/>
                              <a:gd name="T7" fmla="*/ 1314 h 18"/>
                              <a:gd name="T8" fmla="+- 0 9889 9885"/>
                              <a:gd name="T9" fmla="*/ T8 w 20"/>
                              <a:gd name="T10" fmla="+- 0 1312 1296"/>
                              <a:gd name="T11" fmla="*/ 1312 h 18"/>
                              <a:gd name="T12" fmla="+- 0 9887 9885"/>
                              <a:gd name="T13" fmla="*/ T12 w 20"/>
                              <a:gd name="T14" fmla="+- 0 1308 1296"/>
                              <a:gd name="T15" fmla="*/ 1308 h 18"/>
                              <a:gd name="T16" fmla="+- 0 9885 9885"/>
                              <a:gd name="T17" fmla="*/ T16 w 20"/>
                              <a:gd name="T18" fmla="+- 0 1304 1296"/>
                              <a:gd name="T19" fmla="*/ 1304 h 18"/>
                              <a:gd name="T20" fmla="+- 0 9887 9885"/>
                              <a:gd name="T21" fmla="*/ T20 w 20"/>
                              <a:gd name="T22" fmla="+- 0 1300 1296"/>
                              <a:gd name="T23" fmla="*/ 1300 h 18"/>
                              <a:gd name="T24" fmla="+- 0 9891 9885"/>
                              <a:gd name="T25" fmla="*/ T24 w 20"/>
                              <a:gd name="T26" fmla="+- 0 1298 1296"/>
                              <a:gd name="T27" fmla="*/ 1298 h 18"/>
                              <a:gd name="T28" fmla="+- 0 9895 9885"/>
                              <a:gd name="T29" fmla="*/ T28 w 20"/>
                              <a:gd name="T30" fmla="+- 0 1296 1296"/>
                              <a:gd name="T31" fmla="*/ 1296 h 18"/>
                              <a:gd name="T32" fmla="+- 0 9900 9885"/>
                              <a:gd name="T33" fmla="*/ T32 w 20"/>
                              <a:gd name="T34" fmla="+- 0 1298 1296"/>
                              <a:gd name="T35" fmla="*/ 1298 h 18"/>
                              <a:gd name="T36" fmla="+- 0 9902 9885"/>
                              <a:gd name="T37" fmla="*/ T36 w 20"/>
                              <a:gd name="T38" fmla="+- 0 1302 1296"/>
                              <a:gd name="T39" fmla="*/ 1302 h 18"/>
                              <a:gd name="T40" fmla="+- 0 9904 9885"/>
                              <a:gd name="T41" fmla="*/ T40 w 20"/>
                              <a:gd name="T42" fmla="+- 0 1306 1296"/>
                              <a:gd name="T43" fmla="*/ 1306 h 18"/>
                              <a:gd name="T44" fmla="+- 0 9902 9885"/>
                              <a:gd name="T45" fmla="*/ T44 w 20"/>
                              <a:gd name="T46" fmla="+- 0 1311 1296"/>
                              <a:gd name="T47" fmla="*/ 1311 h 18"/>
                              <a:gd name="T48" fmla="+- 0 9898 9885"/>
                              <a:gd name="T49" fmla="*/ T48 w 20"/>
                              <a:gd name="T50" fmla="+- 0 1312 1296"/>
                              <a:gd name="T51" fmla="*/ 131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4" y="16"/>
                                </a:lnTo>
                                <a:lnTo>
                                  <a:pt x="2" y="12"/>
                                </a:lnTo>
                                <a:lnTo>
                                  <a:pt x="0" y="8"/>
                                </a:lnTo>
                                <a:lnTo>
                                  <a:pt x="2" y="4"/>
                                </a:lnTo>
                                <a:lnTo>
                                  <a:pt x="6" y="2"/>
                                </a:lnTo>
                                <a:lnTo>
                                  <a:pt x="10" y="0"/>
                                </a:lnTo>
                                <a:lnTo>
                                  <a:pt x="15" y="2"/>
                                </a:lnTo>
                                <a:lnTo>
                                  <a:pt x="17" y="6"/>
                                </a:lnTo>
                                <a:lnTo>
                                  <a:pt x="19" y="10"/>
                                </a:lnTo>
                                <a:lnTo>
                                  <a:pt x="17" y="15"/>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4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96" y="130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Freeform 439"/>
                        <wps:cNvSpPr>
                          <a:spLocks/>
                        </wps:cNvSpPr>
                        <wps:spPr bwMode="auto">
                          <a:xfrm>
                            <a:off x="9896" y="1303"/>
                            <a:ext cx="19" cy="18"/>
                          </a:xfrm>
                          <a:custGeom>
                            <a:avLst/>
                            <a:gdLst>
                              <a:gd name="T0" fmla="+- 0 9909 9896"/>
                              <a:gd name="T1" fmla="*/ T0 w 19"/>
                              <a:gd name="T2" fmla="+- 0 1319 1304"/>
                              <a:gd name="T3" fmla="*/ 1319 h 18"/>
                              <a:gd name="T4" fmla="+- 0 9905 9896"/>
                              <a:gd name="T5" fmla="*/ T4 w 19"/>
                              <a:gd name="T6" fmla="+- 0 1321 1304"/>
                              <a:gd name="T7" fmla="*/ 1321 h 18"/>
                              <a:gd name="T8" fmla="+- 0 9900 9896"/>
                              <a:gd name="T9" fmla="*/ T8 w 19"/>
                              <a:gd name="T10" fmla="+- 0 1319 1304"/>
                              <a:gd name="T11" fmla="*/ 1319 h 18"/>
                              <a:gd name="T12" fmla="+- 0 9898 9896"/>
                              <a:gd name="T13" fmla="*/ T12 w 19"/>
                              <a:gd name="T14" fmla="+- 0 1315 1304"/>
                              <a:gd name="T15" fmla="*/ 1315 h 18"/>
                              <a:gd name="T16" fmla="+- 0 9896 9896"/>
                              <a:gd name="T17" fmla="*/ T16 w 19"/>
                              <a:gd name="T18" fmla="+- 0 1311 1304"/>
                              <a:gd name="T19" fmla="*/ 1311 h 18"/>
                              <a:gd name="T20" fmla="+- 0 9898 9896"/>
                              <a:gd name="T21" fmla="*/ T20 w 19"/>
                              <a:gd name="T22" fmla="+- 0 1307 1304"/>
                              <a:gd name="T23" fmla="*/ 1307 h 18"/>
                              <a:gd name="T24" fmla="+- 0 9902 9896"/>
                              <a:gd name="T25" fmla="*/ T24 w 19"/>
                              <a:gd name="T26" fmla="+- 0 1305 1304"/>
                              <a:gd name="T27" fmla="*/ 1305 h 18"/>
                              <a:gd name="T28" fmla="+- 0 9906 9896"/>
                              <a:gd name="T29" fmla="*/ T28 w 19"/>
                              <a:gd name="T30" fmla="+- 0 1304 1304"/>
                              <a:gd name="T31" fmla="*/ 1304 h 18"/>
                              <a:gd name="T32" fmla="+- 0 9911 9896"/>
                              <a:gd name="T33" fmla="*/ T32 w 19"/>
                              <a:gd name="T34" fmla="+- 0 1305 1304"/>
                              <a:gd name="T35" fmla="*/ 1305 h 18"/>
                              <a:gd name="T36" fmla="+- 0 9913 9896"/>
                              <a:gd name="T37" fmla="*/ T36 w 19"/>
                              <a:gd name="T38" fmla="+- 0 1309 1304"/>
                              <a:gd name="T39" fmla="*/ 1309 h 18"/>
                              <a:gd name="T40" fmla="+- 0 9915 9896"/>
                              <a:gd name="T41" fmla="*/ T40 w 19"/>
                              <a:gd name="T42" fmla="+- 0 1313 1304"/>
                              <a:gd name="T43" fmla="*/ 1313 h 18"/>
                              <a:gd name="T44" fmla="+- 0 9913 9896"/>
                              <a:gd name="T45" fmla="*/ T44 w 19"/>
                              <a:gd name="T46" fmla="+- 0 1317 1304"/>
                              <a:gd name="T47" fmla="*/ 1317 h 18"/>
                              <a:gd name="T48" fmla="+- 0 9909 9896"/>
                              <a:gd name="T49" fmla="*/ T48 w 19"/>
                              <a:gd name="T50" fmla="+- 0 1319 1304"/>
                              <a:gd name="T51" fmla="*/ 131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 name="Picture 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2" y="135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441"/>
                        <wps:cNvSpPr>
                          <a:spLocks/>
                        </wps:cNvSpPr>
                        <wps:spPr bwMode="auto">
                          <a:xfrm>
                            <a:off x="9912" y="1353"/>
                            <a:ext cx="20" cy="18"/>
                          </a:xfrm>
                          <a:custGeom>
                            <a:avLst/>
                            <a:gdLst>
                              <a:gd name="T0" fmla="+- 0 9925 9912"/>
                              <a:gd name="T1" fmla="*/ T0 w 20"/>
                              <a:gd name="T2" fmla="+- 0 1370 1354"/>
                              <a:gd name="T3" fmla="*/ 1370 h 18"/>
                              <a:gd name="T4" fmla="+- 0 9921 9912"/>
                              <a:gd name="T5" fmla="*/ T4 w 20"/>
                              <a:gd name="T6" fmla="+- 0 1371 1354"/>
                              <a:gd name="T7" fmla="*/ 1371 h 18"/>
                              <a:gd name="T8" fmla="+- 0 9916 9912"/>
                              <a:gd name="T9" fmla="*/ T8 w 20"/>
                              <a:gd name="T10" fmla="+- 0 1370 1354"/>
                              <a:gd name="T11" fmla="*/ 1370 h 18"/>
                              <a:gd name="T12" fmla="+- 0 9914 9912"/>
                              <a:gd name="T13" fmla="*/ T12 w 20"/>
                              <a:gd name="T14" fmla="+- 0 1366 1354"/>
                              <a:gd name="T15" fmla="*/ 1366 h 18"/>
                              <a:gd name="T16" fmla="+- 0 9912 9912"/>
                              <a:gd name="T17" fmla="*/ T16 w 20"/>
                              <a:gd name="T18" fmla="+- 0 1362 1354"/>
                              <a:gd name="T19" fmla="*/ 1362 h 18"/>
                              <a:gd name="T20" fmla="+- 0 9914 9912"/>
                              <a:gd name="T21" fmla="*/ T20 w 20"/>
                              <a:gd name="T22" fmla="+- 0 1357 1354"/>
                              <a:gd name="T23" fmla="*/ 1357 h 18"/>
                              <a:gd name="T24" fmla="+- 0 9918 9912"/>
                              <a:gd name="T25" fmla="*/ T24 w 20"/>
                              <a:gd name="T26" fmla="+- 0 1356 1354"/>
                              <a:gd name="T27" fmla="*/ 1356 h 18"/>
                              <a:gd name="T28" fmla="+- 0 9923 9912"/>
                              <a:gd name="T29" fmla="*/ T28 w 20"/>
                              <a:gd name="T30" fmla="+- 0 1354 1354"/>
                              <a:gd name="T31" fmla="*/ 1354 h 18"/>
                              <a:gd name="T32" fmla="+- 0 9927 9912"/>
                              <a:gd name="T33" fmla="*/ T32 w 20"/>
                              <a:gd name="T34" fmla="+- 0 1356 1354"/>
                              <a:gd name="T35" fmla="*/ 1356 h 18"/>
                              <a:gd name="T36" fmla="+- 0 9929 9912"/>
                              <a:gd name="T37" fmla="*/ T36 w 20"/>
                              <a:gd name="T38" fmla="+- 0 1360 1354"/>
                              <a:gd name="T39" fmla="*/ 1360 h 18"/>
                              <a:gd name="T40" fmla="+- 0 9931 9912"/>
                              <a:gd name="T41" fmla="*/ T40 w 20"/>
                              <a:gd name="T42" fmla="+- 0 1363 1354"/>
                              <a:gd name="T43" fmla="*/ 1363 h 18"/>
                              <a:gd name="T44" fmla="+- 0 9929 9912"/>
                              <a:gd name="T45" fmla="*/ T44 w 20"/>
                              <a:gd name="T46" fmla="+- 0 1368 1354"/>
                              <a:gd name="T47" fmla="*/ 1368 h 18"/>
                              <a:gd name="T48" fmla="+- 0 9925 9912"/>
                              <a:gd name="T49" fmla="*/ T48 w 20"/>
                              <a:gd name="T50" fmla="+- 0 1370 1354"/>
                              <a:gd name="T51" fmla="*/ 137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7"/>
                                </a:lnTo>
                                <a:lnTo>
                                  <a:pt x="4" y="16"/>
                                </a:lnTo>
                                <a:lnTo>
                                  <a:pt x="2" y="12"/>
                                </a:lnTo>
                                <a:lnTo>
                                  <a:pt x="0" y="8"/>
                                </a:lnTo>
                                <a:lnTo>
                                  <a:pt x="2" y="3"/>
                                </a:lnTo>
                                <a:lnTo>
                                  <a:pt x="6" y="2"/>
                                </a:lnTo>
                                <a:lnTo>
                                  <a:pt x="11"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03" y="136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443"/>
                        <wps:cNvSpPr>
                          <a:spLocks/>
                        </wps:cNvSpPr>
                        <wps:spPr bwMode="auto">
                          <a:xfrm>
                            <a:off x="9903" y="1363"/>
                            <a:ext cx="20" cy="18"/>
                          </a:xfrm>
                          <a:custGeom>
                            <a:avLst/>
                            <a:gdLst>
                              <a:gd name="T0" fmla="+- 0 9917 9904"/>
                              <a:gd name="T1" fmla="*/ T0 w 20"/>
                              <a:gd name="T2" fmla="+- 0 1379 1363"/>
                              <a:gd name="T3" fmla="*/ 1379 h 18"/>
                              <a:gd name="T4" fmla="+- 0 9912 9904"/>
                              <a:gd name="T5" fmla="*/ T4 w 20"/>
                              <a:gd name="T6" fmla="+- 0 1381 1363"/>
                              <a:gd name="T7" fmla="*/ 1381 h 18"/>
                              <a:gd name="T8" fmla="+- 0 9907 9904"/>
                              <a:gd name="T9" fmla="*/ T8 w 20"/>
                              <a:gd name="T10" fmla="+- 0 1379 1363"/>
                              <a:gd name="T11" fmla="*/ 1379 h 18"/>
                              <a:gd name="T12" fmla="+- 0 9906 9904"/>
                              <a:gd name="T13" fmla="*/ T12 w 20"/>
                              <a:gd name="T14" fmla="+- 0 1375 1363"/>
                              <a:gd name="T15" fmla="*/ 1375 h 18"/>
                              <a:gd name="T16" fmla="+- 0 9904 9904"/>
                              <a:gd name="T17" fmla="*/ T16 w 20"/>
                              <a:gd name="T18" fmla="+- 0 1371 1363"/>
                              <a:gd name="T19" fmla="*/ 1371 h 18"/>
                              <a:gd name="T20" fmla="+- 0 9906 9904"/>
                              <a:gd name="T21" fmla="*/ T20 w 20"/>
                              <a:gd name="T22" fmla="+- 0 1367 1363"/>
                              <a:gd name="T23" fmla="*/ 1367 h 18"/>
                              <a:gd name="T24" fmla="+- 0 9910 9904"/>
                              <a:gd name="T25" fmla="*/ T24 w 20"/>
                              <a:gd name="T26" fmla="+- 0 1365 1363"/>
                              <a:gd name="T27" fmla="*/ 1365 h 18"/>
                              <a:gd name="T28" fmla="+- 0 9914 9904"/>
                              <a:gd name="T29" fmla="*/ T28 w 20"/>
                              <a:gd name="T30" fmla="+- 0 1363 1363"/>
                              <a:gd name="T31" fmla="*/ 1363 h 18"/>
                              <a:gd name="T32" fmla="+- 0 9919 9904"/>
                              <a:gd name="T33" fmla="*/ T32 w 20"/>
                              <a:gd name="T34" fmla="+- 0 1365 1363"/>
                              <a:gd name="T35" fmla="*/ 1365 h 18"/>
                              <a:gd name="T36" fmla="+- 0 9921 9904"/>
                              <a:gd name="T37" fmla="*/ T36 w 20"/>
                              <a:gd name="T38" fmla="+- 0 1369 1363"/>
                              <a:gd name="T39" fmla="*/ 1369 h 18"/>
                              <a:gd name="T40" fmla="+- 0 9923 9904"/>
                              <a:gd name="T41" fmla="*/ T40 w 20"/>
                              <a:gd name="T42" fmla="+- 0 1373 1363"/>
                              <a:gd name="T43" fmla="*/ 1373 h 18"/>
                              <a:gd name="T44" fmla="+- 0 9921 9904"/>
                              <a:gd name="T45" fmla="*/ T44 w 20"/>
                              <a:gd name="T46" fmla="+- 0 1377 1363"/>
                              <a:gd name="T47" fmla="*/ 1377 h 18"/>
                              <a:gd name="T48" fmla="+- 0 9917 9904"/>
                              <a:gd name="T49" fmla="*/ T48 w 20"/>
                              <a:gd name="T50" fmla="+- 0 1379 1363"/>
                              <a:gd name="T51" fmla="*/ 137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4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20" y="13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445"/>
                        <wps:cNvSpPr>
                          <a:spLocks/>
                        </wps:cNvSpPr>
                        <wps:spPr bwMode="auto">
                          <a:xfrm>
                            <a:off x="9920" y="1364"/>
                            <a:ext cx="19" cy="18"/>
                          </a:xfrm>
                          <a:custGeom>
                            <a:avLst/>
                            <a:gdLst>
                              <a:gd name="T0" fmla="+- 0 9933 9920"/>
                              <a:gd name="T1" fmla="*/ T0 w 19"/>
                              <a:gd name="T2" fmla="+- 0 1380 1364"/>
                              <a:gd name="T3" fmla="*/ 1380 h 18"/>
                              <a:gd name="T4" fmla="+- 0 9929 9920"/>
                              <a:gd name="T5" fmla="*/ T4 w 19"/>
                              <a:gd name="T6" fmla="+- 0 1381 1364"/>
                              <a:gd name="T7" fmla="*/ 1381 h 18"/>
                              <a:gd name="T8" fmla="+- 0 9924 9920"/>
                              <a:gd name="T9" fmla="*/ T8 w 19"/>
                              <a:gd name="T10" fmla="+- 0 1380 1364"/>
                              <a:gd name="T11" fmla="*/ 1380 h 18"/>
                              <a:gd name="T12" fmla="+- 0 9922 9920"/>
                              <a:gd name="T13" fmla="*/ T12 w 19"/>
                              <a:gd name="T14" fmla="+- 0 1376 1364"/>
                              <a:gd name="T15" fmla="*/ 1376 h 18"/>
                              <a:gd name="T16" fmla="+- 0 9920 9920"/>
                              <a:gd name="T17" fmla="*/ T16 w 19"/>
                              <a:gd name="T18" fmla="+- 0 1372 1364"/>
                              <a:gd name="T19" fmla="*/ 1372 h 18"/>
                              <a:gd name="T20" fmla="+- 0 9922 9920"/>
                              <a:gd name="T21" fmla="*/ T20 w 19"/>
                              <a:gd name="T22" fmla="+- 0 1368 1364"/>
                              <a:gd name="T23" fmla="*/ 1368 h 18"/>
                              <a:gd name="T24" fmla="+- 0 9926 9920"/>
                              <a:gd name="T25" fmla="*/ T24 w 19"/>
                              <a:gd name="T26" fmla="+- 0 1366 1364"/>
                              <a:gd name="T27" fmla="*/ 1366 h 18"/>
                              <a:gd name="T28" fmla="+- 0 9931 9920"/>
                              <a:gd name="T29" fmla="*/ T28 w 19"/>
                              <a:gd name="T30" fmla="+- 0 1364 1364"/>
                              <a:gd name="T31" fmla="*/ 1364 h 18"/>
                              <a:gd name="T32" fmla="+- 0 9935 9920"/>
                              <a:gd name="T33" fmla="*/ T32 w 19"/>
                              <a:gd name="T34" fmla="+- 0 1366 1364"/>
                              <a:gd name="T35" fmla="*/ 1366 h 18"/>
                              <a:gd name="T36" fmla="+- 0 9937 9920"/>
                              <a:gd name="T37" fmla="*/ T36 w 19"/>
                              <a:gd name="T38" fmla="+- 0 1370 1364"/>
                              <a:gd name="T39" fmla="*/ 1370 h 18"/>
                              <a:gd name="T40" fmla="+- 0 9939 9920"/>
                              <a:gd name="T41" fmla="*/ T40 w 19"/>
                              <a:gd name="T42" fmla="+- 0 1374 1364"/>
                              <a:gd name="T43" fmla="*/ 1374 h 18"/>
                              <a:gd name="T44" fmla="+- 0 9937 9920"/>
                              <a:gd name="T45" fmla="*/ T44 w 19"/>
                              <a:gd name="T46" fmla="+- 0 1378 1364"/>
                              <a:gd name="T47" fmla="*/ 1378 h 18"/>
                              <a:gd name="T48" fmla="+- 0 9933 9920"/>
                              <a:gd name="T49" fmla="*/ T48 w 19"/>
                              <a:gd name="T50" fmla="+- 0 1380 1364"/>
                              <a:gd name="T51" fmla="*/ 13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6"/>
                                </a:lnTo>
                                <a:lnTo>
                                  <a:pt x="2" y="12"/>
                                </a:lnTo>
                                <a:lnTo>
                                  <a:pt x="0" y="8"/>
                                </a:lnTo>
                                <a:lnTo>
                                  <a:pt x="2" y="4"/>
                                </a:lnTo>
                                <a:lnTo>
                                  <a:pt x="6" y="2"/>
                                </a:lnTo>
                                <a:lnTo>
                                  <a:pt x="11"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4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3" y="1370"/>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Freeform 447"/>
                        <wps:cNvSpPr>
                          <a:spLocks/>
                        </wps:cNvSpPr>
                        <wps:spPr bwMode="auto">
                          <a:xfrm>
                            <a:off x="9913" y="1370"/>
                            <a:ext cx="20" cy="18"/>
                          </a:xfrm>
                          <a:custGeom>
                            <a:avLst/>
                            <a:gdLst>
                              <a:gd name="T0" fmla="+- 0 9926 9914"/>
                              <a:gd name="T1" fmla="*/ T0 w 20"/>
                              <a:gd name="T2" fmla="+- 0 1386 1371"/>
                              <a:gd name="T3" fmla="*/ 1386 h 18"/>
                              <a:gd name="T4" fmla="+- 0 9922 9914"/>
                              <a:gd name="T5" fmla="*/ T4 w 20"/>
                              <a:gd name="T6" fmla="+- 0 1388 1371"/>
                              <a:gd name="T7" fmla="*/ 1388 h 18"/>
                              <a:gd name="T8" fmla="+- 0 9917 9914"/>
                              <a:gd name="T9" fmla="*/ T8 w 20"/>
                              <a:gd name="T10" fmla="+- 0 1387 1371"/>
                              <a:gd name="T11" fmla="*/ 1387 h 18"/>
                              <a:gd name="T12" fmla="+- 0 9916 9914"/>
                              <a:gd name="T13" fmla="*/ T12 w 20"/>
                              <a:gd name="T14" fmla="+- 0 1383 1371"/>
                              <a:gd name="T15" fmla="*/ 1383 h 18"/>
                              <a:gd name="T16" fmla="+- 0 9914 9914"/>
                              <a:gd name="T17" fmla="*/ T16 w 20"/>
                              <a:gd name="T18" fmla="+- 0 1379 1371"/>
                              <a:gd name="T19" fmla="*/ 1379 h 18"/>
                              <a:gd name="T20" fmla="+- 0 9916 9914"/>
                              <a:gd name="T21" fmla="*/ T20 w 20"/>
                              <a:gd name="T22" fmla="+- 0 1374 1371"/>
                              <a:gd name="T23" fmla="*/ 1374 h 18"/>
                              <a:gd name="T24" fmla="+- 0 9920 9914"/>
                              <a:gd name="T25" fmla="*/ T24 w 20"/>
                              <a:gd name="T26" fmla="+- 0 1373 1371"/>
                              <a:gd name="T27" fmla="*/ 1373 h 18"/>
                              <a:gd name="T28" fmla="+- 0 9924 9914"/>
                              <a:gd name="T29" fmla="*/ T28 w 20"/>
                              <a:gd name="T30" fmla="+- 0 1371 1371"/>
                              <a:gd name="T31" fmla="*/ 1371 h 18"/>
                              <a:gd name="T32" fmla="+- 0 9929 9914"/>
                              <a:gd name="T33" fmla="*/ T32 w 20"/>
                              <a:gd name="T34" fmla="+- 0 1373 1371"/>
                              <a:gd name="T35" fmla="*/ 1373 h 18"/>
                              <a:gd name="T36" fmla="+- 0 9931 9914"/>
                              <a:gd name="T37" fmla="*/ T36 w 20"/>
                              <a:gd name="T38" fmla="+- 0 1377 1371"/>
                              <a:gd name="T39" fmla="*/ 1377 h 18"/>
                              <a:gd name="T40" fmla="+- 0 9933 9914"/>
                              <a:gd name="T41" fmla="*/ T40 w 20"/>
                              <a:gd name="T42" fmla="+- 0 1380 1371"/>
                              <a:gd name="T43" fmla="*/ 1380 h 18"/>
                              <a:gd name="T44" fmla="+- 0 9931 9914"/>
                              <a:gd name="T45" fmla="*/ T44 w 20"/>
                              <a:gd name="T46" fmla="+- 0 1385 1371"/>
                              <a:gd name="T47" fmla="*/ 1385 h 18"/>
                              <a:gd name="T48" fmla="+- 0 9926 9914"/>
                              <a:gd name="T49" fmla="*/ T48 w 20"/>
                              <a:gd name="T50" fmla="+- 0 1386 1371"/>
                              <a:gd name="T51" fmla="*/ 138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5"/>
                                </a:moveTo>
                                <a:lnTo>
                                  <a:pt x="8" y="17"/>
                                </a:lnTo>
                                <a:lnTo>
                                  <a:pt x="3" y="16"/>
                                </a:lnTo>
                                <a:lnTo>
                                  <a:pt x="2" y="12"/>
                                </a:lnTo>
                                <a:lnTo>
                                  <a:pt x="0" y="8"/>
                                </a:lnTo>
                                <a:lnTo>
                                  <a:pt x="2" y="3"/>
                                </a:lnTo>
                                <a:lnTo>
                                  <a:pt x="6" y="2"/>
                                </a:lnTo>
                                <a:lnTo>
                                  <a:pt x="10" y="0"/>
                                </a:lnTo>
                                <a:lnTo>
                                  <a:pt x="15" y="2"/>
                                </a:lnTo>
                                <a:lnTo>
                                  <a:pt x="17" y="6"/>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4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4" y="143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Freeform 449"/>
                        <wps:cNvSpPr>
                          <a:spLocks/>
                        </wps:cNvSpPr>
                        <wps:spPr bwMode="auto">
                          <a:xfrm>
                            <a:off x="9924" y="1439"/>
                            <a:ext cx="19" cy="17"/>
                          </a:xfrm>
                          <a:custGeom>
                            <a:avLst/>
                            <a:gdLst>
                              <a:gd name="T0" fmla="+- 0 9937 9925"/>
                              <a:gd name="T1" fmla="*/ T0 w 19"/>
                              <a:gd name="T2" fmla="+- 0 1455 1440"/>
                              <a:gd name="T3" fmla="*/ 1455 h 17"/>
                              <a:gd name="T4" fmla="+- 0 9933 9925"/>
                              <a:gd name="T5" fmla="*/ T4 w 19"/>
                              <a:gd name="T6" fmla="+- 0 1457 1440"/>
                              <a:gd name="T7" fmla="*/ 1457 h 17"/>
                              <a:gd name="T8" fmla="+- 0 9928 9925"/>
                              <a:gd name="T9" fmla="*/ T8 w 19"/>
                              <a:gd name="T10" fmla="+- 0 1455 1440"/>
                              <a:gd name="T11" fmla="*/ 1455 h 17"/>
                              <a:gd name="T12" fmla="+- 0 9926 9925"/>
                              <a:gd name="T13" fmla="*/ T12 w 19"/>
                              <a:gd name="T14" fmla="+- 0 1451 1440"/>
                              <a:gd name="T15" fmla="*/ 1451 h 17"/>
                              <a:gd name="T16" fmla="+- 0 9925 9925"/>
                              <a:gd name="T17" fmla="*/ T16 w 19"/>
                              <a:gd name="T18" fmla="+- 0 1448 1440"/>
                              <a:gd name="T19" fmla="*/ 1448 h 17"/>
                              <a:gd name="T20" fmla="+- 0 9926 9925"/>
                              <a:gd name="T21" fmla="*/ T20 w 19"/>
                              <a:gd name="T22" fmla="+- 0 1443 1440"/>
                              <a:gd name="T23" fmla="*/ 1443 h 17"/>
                              <a:gd name="T24" fmla="+- 0 9930 9925"/>
                              <a:gd name="T25" fmla="*/ T24 w 19"/>
                              <a:gd name="T26" fmla="+- 0 1442 1440"/>
                              <a:gd name="T27" fmla="*/ 1442 h 17"/>
                              <a:gd name="T28" fmla="+- 0 9935 9925"/>
                              <a:gd name="T29" fmla="*/ T28 w 19"/>
                              <a:gd name="T30" fmla="+- 0 1440 1440"/>
                              <a:gd name="T31" fmla="*/ 1440 h 17"/>
                              <a:gd name="T32" fmla="+- 0 9939 9925"/>
                              <a:gd name="T33" fmla="*/ T32 w 19"/>
                              <a:gd name="T34" fmla="+- 0 1442 1440"/>
                              <a:gd name="T35" fmla="*/ 1442 h 17"/>
                              <a:gd name="T36" fmla="+- 0 9941 9925"/>
                              <a:gd name="T37" fmla="*/ T36 w 19"/>
                              <a:gd name="T38" fmla="+- 0 1445 1440"/>
                              <a:gd name="T39" fmla="*/ 1445 h 17"/>
                              <a:gd name="T40" fmla="+- 0 9943 9925"/>
                              <a:gd name="T41" fmla="*/ T40 w 19"/>
                              <a:gd name="T42" fmla="+- 0 1449 1440"/>
                              <a:gd name="T43" fmla="*/ 1449 h 17"/>
                              <a:gd name="T44" fmla="+- 0 9941 9925"/>
                              <a:gd name="T45" fmla="*/ T44 w 19"/>
                              <a:gd name="T46" fmla="+- 0 1454 1440"/>
                              <a:gd name="T47" fmla="*/ 1454 h 17"/>
                              <a:gd name="T48" fmla="+- 0 9937 9925"/>
                              <a:gd name="T49" fmla="*/ T48 w 19"/>
                              <a:gd name="T50" fmla="+- 0 1455 1440"/>
                              <a:gd name="T51" fmla="*/ 145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4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2" y="144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Freeform 451"/>
                        <wps:cNvSpPr>
                          <a:spLocks/>
                        </wps:cNvSpPr>
                        <wps:spPr bwMode="auto">
                          <a:xfrm>
                            <a:off x="9942" y="1442"/>
                            <a:ext cx="19" cy="17"/>
                          </a:xfrm>
                          <a:custGeom>
                            <a:avLst/>
                            <a:gdLst>
                              <a:gd name="T0" fmla="+- 0 9954 9942"/>
                              <a:gd name="T1" fmla="*/ T0 w 19"/>
                              <a:gd name="T2" fmla="+- 0 1458 1443"/>
                              <a:gd name="T3" fmla="*/ 1458 h 17"/>
                              <a:gd name="T4" fmla="+- 0 9951 9942"/>
                              <a:gd name="T5" fmla="*/ T4 w 19"/>
                              <a:gd name="T6" fmla="+- 0 1460 1443"/>
                              <a:gd name="T7" fmla="*/ 1460 h 17"/>
                              <a:gd name="T8" fmla="+- 0 9946 9942"/>
                              <a:gd name="T9" fmla="*/ T8 w 19"/>
                              <a:gd name="T10" fmla="+- 0 1458 1443"/>
                              <a:gd name="T11" fmla="*/ 1458 h 17"/>
                              <a:gd name="T12" fmla="+- 0 9944 9942"/>
                              <a:gd name="T13" fmla="*/ T12 w 19"/>
                              <a:gd name="T14" fmla="+- 0 1454 1443"/>
                              <a:gd name="T15" fmla="*/ 1454 h 17"/>
                              <a:gd name="T16" fmla="+- 0 9942 9942"/>
                              <a:gd name="T17" fmla="*/ T16 w 19"/>
                              <a:gd name="T18" fmla="+- 0 1451 1443"/>
                              <a:gd name="T19" fmla="*/ 1451 h 17"/>
                              <a:gd name="T20" fmla="+- 0 9944 9942"/>
                              <a:gd name="T21" fmla="*/ T20 w 19"/>
                              <a:gd name="T22" fmla="+- 0 1446 1443"/>
                              <a:gd name="T23" fmla="*/ 1446 h 17"/>
                              <a:gd name="T24" fmla="+- 0 9948 9942"/>
                              <a:gd name="T25" fmla="*/ T24 w 19"/>
                              <a:gd name="T26" fmla="+- 0 1444 1443"/>
                              <a:gd name="T27" fmla="*/ 1444 h 17"/>
                              <a:gd name="T28" fmla="+- 0 9952 9942"/>
                              <a:gd name="T29" fmla="*/ T28 w 19"/>
                              <a:gd name="T30" fmla="+- 0 1443 1443"/>
                              <a:gd name="T31" fmla="*/ 1443 h 17"/>
                              <a:gd name="T32" fmla="+- 0 9957 9942"/>
                              <a:gd name="T33" fmla="*/ T32 w 19"/>
                              <a:gd name="T34" fmla="+- 0 1445 1443"/>
                              <a:gd name="T35" fmla="*/ 1445 h 17"/>
                              <a:gd name="T36" fmla="+- 0 9959 9942"/>
                              <a:gd name="T37" fmla="*/ T36 w 19"/>
                              <a:gd name="T38" fmla="+- 0 1448 1443"/>
                              <a:gd name="T39" fmla="*/ 1448 h 17"/>
                              <a:gd name="T40" fmla="+- 0 9961 9942"/>
                              <a:gd name="T41" fmla="*/ T40 w 19"/>
                              <a:gd name="T42" fmla="+- 0 1452 1443"/>
                              <a:gd name="T43" fmla="*/ 1452 h 17"/>
                              <a:gd name="T44" fmla="+- 0 9959 9942"/>
                              <a:gd name="T45" fmla="*/ T44 w 19"/>
                              <a:gd name="T46" fmla="+- 0 1457 1443"/>
                              <a:gd name="T47" fmla="*/ 1457 h 17"/>
                              <a:gd name="T48" fmla="+- 0 9954 9942"/>
                              <a:gd name="T49" fmla="*/ T48 w 19"/>
                              <a:gd name="T50" fmla="+- 0 1458 1443"/>
                              <a:gd name="T51" fmla="*/ 145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 name="Picture 4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5" y="1474"/>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Freeform 453"/>
                        <wps:cNvSpPr>
                          <a:spLocks/>
                        </wps:cNvSpPr>
                        <wps:spPr bwMode="auto">
                          <a:xfrm>
                            <a:off x="9935" y="1474"/>
                            <a:ext cx="20" cy="18"/>
                          </a:xfrm>
                          <a:custGeom>
                            <a:avLst/>
                            <a:gdLst>
                              <a:gd name="T0" fmla="+- 0 9949 9936"/>
                              <a:gd name="T1" fmla="*/ T0 w 20"/>
                              <a:gd name="T2" fmla="+- 0 1490 1474"/>
                              <a:gd name="T3" fmla="*/ 1490 h 18"/>
                              <a:gd name="T4" fmla="+- 0 9945 9936"/>
                              <a:gd name="T5" fmla="*/ T4 w 20"/>
                              <a:gd name="T6" fmla="+- 0 1492 1474"/>
                              <a:gd name="T7" fmla="*/ 1492 h 18"/>
                              <a:gd name="T8" fmla="+- 0 9940 9936"/>
                              <a:gd name="T9" fmla="*/ T8 w 20"/>
                              <a:gd name="T10" fmla="+- 0 1490 1474"/>
                              <a:gd name="T11" fmla="*/ 1490 h 18"/>
                              <a:gd name="T12" fmla="+- 0 9938 9936"/>
                              <a:gd name="T13" fmla="*/ T12 w 20"/>
                              <a:gd name="T14" fmla="+- 0 1486 1474"/>
                              <a:gd name="T15" fmla="*/ 1486 h 18"/>
                              <a:gd name="T16" fmla="+- 0 9936 9936"/>
                              <a:gd name="T17" fmla="*/ T16 w 20"/>
                              <a:gd name="T18" fmla="+- 0 1482 1474"/>
                              <a:gd name="T19" fmla="*/ 1482 h 18"/>
                              <a:gd name="T20" fmla="+- 0 9938 9936"/>
                              <a:gd name="T21" fmla="*/ T20 w 20"/>
                              <a:gd name="T22" fmla="+- 0 1478 1474"/>
                              <a:gd name="T23" fmla="*/ 1478 h 18"/>
                              <a:gd name="T24" fmla="+- 0 9942 9936"/>
                              <a:gd name="T25" fmla="*/ T24 w 20"/>
                              <a:gd name="T26" fmla="+- 0 1476 1474"/>
                              <a:gd name="T27" fmla="*/ 1476 h 18"/>
                              <a:gd name="T28" fmla="+- 0 9946 9936"/>
                              <a:gd name="T29" fmla="*/ T28 w 20"/>
                              <a:gd name="T30" fmla="+- 0 1474 1474"/>
                              <a:gd name="T31" fmla="*/ 1474 h 18"/>
                              <a:gd name="T32" fmla="+- 0 9951 9936"/>
                              <a:gd name="T33" fmla="*/ T32 w 20"/>
                              <a:gd name="T34" fmla="+- 0 1476 1474"/>
                              <a:gd name="T35" fmla="*/ 1476 h 18"/>
                              <a:gd name="T36" fmla="+- 0 9953 9936"/>
                              <a:gd name="T37" fmla="*/ T36 w 20"/>
                              <a:gd name="T38" fmla="+- 0 1480 1474"/>
                              <a:gd name="T39" fmla="*/ 1480 h 18"/>
                              <a:gd name="T40" fmla="+- 0 9955 9936"/>
                              <a:gd name="T41" fmla="*/ T40 w 20"/>
                              <a:gd name="T42" fmla="+- 0 1484 1474"/>
                              <a:gd name="T43" fmla="*/ 1484 h 18"/>
                              <a:gd name="T44" fmla="+- 0 9953 9936"/>
                              <a:gd name="T45" fmla="*/ T44 w 20"/>
                              <a:gd name="T46" fmla="+- 0 1488 1474"/>
                              <a:gd name="T47" fmla="*/ 1488 h 18"/>
                              <a:gd name="T48" fmla="+- 0 9949 9936"/>
                              <a:gd name="T49" fmla="*/ T48 w 20"/>
                              <a:gd name="T50" fmla="+- 0 1490 1474"/>
                              <a:gd name="T51" fmla="*/ 14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8"/>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4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38" y="148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Freeform 455"/>
                        <wps:cNvSpPr>
                          <a:spLocks/>
                        </wps:cNvSpPr>
                        <wps:spPr bwMode="auto">
                          <a:xfrm>
                            <a:off x="9938" y="1489"/>
                            <a:ext cx="19" cy="17"/>
                          </a:xfrm>
                          <a:custGeom>
                            <a:avLst/>
                            <a:gdLst>
                              <a:gd name="T0" fmla="+- 0 9951 9938"/>
                              <a:gd name="T1" fmla="*/ T0 w 19"/>
                              <a:gd name="T2" fmla="+- 0 1505 1490"/>
                              <a:gd name="T3" fmla="*/ 1505 h 17"/>
                              <a:gd name="T4" fmla="+- 0 9947 9938"/>
                              <a:gd name="T5" fmla="*/ T4 w 19"/>
                              <a:gd name="T6" fmla="+- 0 1507 1490"/>
                              <a:gd name="T7" fmla="*/ 1507 h 17"/>
                              <a:gd name="T8" fmla="+- 0 9942 9938"/>
                              <a:gd name="T9" fmla="*/ T8 w 19"/>
                              <a:gd name="T10" fmla="+- 0 1505 1490"/>
                              <a:gd name="T11" fmla="*/ 1505 h 17"/>
                              <a:gd name="T12" fmla="+- 0 9940 9938"/>
                              <a:gd name="T13" fmla="*/ T12 w 19"/>
                              <a:gd name="T14" fmla="+- 0 1501 1490"/>
                              <a:gd name="T15" fmla="*/ 1501 h 17"/>
                              <a:gd name="T16" fmla="+- 0 9938 9938"/>
                              <a:gd name="T17" fmla="*/ T16 w 19"/>
                              <a:gd name="T18" fmla="+- 0 1497 1490"/>
                              <a:gd name="T19" fmla="*/ 1497 h 17"/>
                              <a:gd name="T20" fmla="+- 0 9941 9938"/>
                              <a:gd name="T21" fmla="*/ T20 w 19"/>
                              <a:gd name="T22" fmla="+- 0 1493 1490"/>
                              <a:gd name="T23" fmla="*/ 1493 h 17"/>
                              <a:gd name="T24" fmla="+- 0 9945 9938"/>
                              <a:gd name="T25" fmla="*/ T24 w 19"/>
                              <a:gd name="T26" fmla="+- 0 1491 1490"/>
                              <a:gd name="T27" fmla="*/ 1491 h 17"/>
                              <a:gd name="T28" fmla="+- 0 9949 9938"/>
                              <a:gd name="T29" fmla="*/ T28 w 19"/>
                              <a:gd name="T30" fmla="+- 0 1490 1490"/>
                              <a:gd name="T31" fmla="*/ 1490 h 17"/>
                              <a:gd name="T32" fmla="+- 0 9953 9938"/>
                              <a:gd name="T33" fmla="*/ T32 w 19"/>
                              <a:gd name="T34" fmla="+- 0 1491 1490"/>
                              <a:gd name="T35" fmla="*/ 1491 h 17"/>
                              <a:gd name="T36" fmla="+- 0 9955 9938"/>
                              <a:gd name="T37" fmla="*/ T36 w 19"/>
                              <a:gd name="T38" fmla="+- 0 1495 1490"/>
                              <a:gd name="T39" fmla="*/ 1495 h 17"/>
                              <a:gd name="T40" fmla="+- 0 9957 9938"/>
                              <a:gd name="T41" fmla="*/ T40 w 19"/>
                              <a:gd name="T42" fmla="+- 0 1499 1490"/>
                              <a:gd name="T43" fmla="*/ 1499 h 17"/>
                              <a:gd name="T44" fmla="+- 0 9955 9938"/>
                              <a:gd name="T45" fmla="*/ T44 w 19"/>
                              <a:gd name="T46" fmla="+- 0 1503 1490"/>
                              <a:gd name="T47" fmla="*/ 1503 h 17"/>
                              <a:gd name="T48" fmla="+- 0 9951 9938"/>
                              <a:gd name="T49" fmla="*/ T48 w 19"/>
                              <a:gd name="T50" fmla="+- 0 1505 1490"/>
                              <a:gd name="T51" fmla="*/ 150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3"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9" y="149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Freeform 457"/>
                        <wps:cNvSpPr>
                          <a:spLocks/>
                        </wps:cNvSpPr>
                        <wps:spPr bwMode="auto">
                          <a:xfrm>
                            <a:off x="9949" y="1499"/>
                            <a:ext cx="19" cy="18"/>
                          </a:xfrm>
                          <a:custGeom>
                            <a:avLst/>
                            <a:gdLst>
                              <a:gd name="T0" fmla="+- 0 9962 9950"/>
                              <a:gd name="T1" fmla="*/ T0 w 19"/>
                              <a:gd name="T2" fmla="+- 0 1515 1500"/>
                              <a:gd name="T3" fmla="*/ 1515 h 18"/>
                              <a:gd name="T4" fmla="+- 0 9958 9950"/>
                              <a:gd name="T5" fmla="*/ T4 w 19"/>
                              <a:gd name="T6" fmla="+- 0 1517 1500"/>
                              <a:gd name="T7" fmla="*/ 1517 h 18"/>
                              <a:gd name="T8" fmla="+- 0 9953 9950"/>
                              <a:gd name="T9" fmla="*/ T8 w 19"/>
                              <a:gd name="T10" fmla="+- 0 1515 1500"/>
                              <a:gd name="T11" fmla="*/ 1515 h 18"/>
                              <a:gd name="T12" fmla="+- 0 9951 9950"/>
                              <a:gd name="T13" fmla="*/ T12 w 19"/>
                              <a:gd name="T14" fmla="+- 0 1511 1500"/>
                              <a:gd name="T15" fmla="*/ 1511 h 18"/>
                              <a:gd name="T16" fmla="+- 0 9950 9950"/>
                              <a:gd name="T17" fmla="*/ T16 w 19"/>
                              <a:gd name="T18" fmla="+- 0 1507 1500"/>
                              <a:gd name="T19" fmla="*/ 1507 h 18"/>
                              <a:gd name="T20" fmla="+- 0 9952 9950"/>
                              <a:gd name="T21" fmla="*/ T20 w 19"/>
                              <a:gd name="T22" fmla="+- 0 1503 1500"/>
                              <a:gd name="T23" fmla="*/ 1503 h 18"/>
                              <a:gd name="T24" fmla="+- 0 9955 9950"/>
                              <a:gd name="T25" fmla="*/ T24 w 19"/>
                              <a:gd name="T26" fmla="+- 0 1501 1500"/>
                              <a:gd name="T27" fmla="*/ 1501 h 18"/>
                              <a:gd name="T28" fmla="+- 0 9960 9950"/>
                              <a:gd name="T29" fmla="*/ T28 w 19"/>
                              <a:gd name="T30" fmla="+- 0 1500 1500"/>
                              <a:gd name="T31" fmla="*/ 1500 h 18"/>
                              <a:gd name="T32" fmla="+- 0 9965 9950"/>
                              <a:gd name="T33" fmla="*/ T32 w 19"/>
                              <a:gd name="T34" fmla="+- 0 1501 1500"/>
                              <a:gd name="T35" fmla="*/ 1501 h 18"/>
                              <a:gd name="T36" fmla="+- 0 9966 9950"/>
                              <a:gd name="T37" fmla="*/ T36 w 19"/>
                              <a:gd name="T38" fmla="+- 0 1505 1500"/>
                              <a:gd name="T39" fmla="*/ 1505 h 18"/>
                              <a:gd name="T40" fmla="+- 0 9968 9950"/>
                              <a:gd name="T41" fmla="*/ T40 w 19"/>
                              <a:gd name="T42" fmla="+- 0 1509 1500"/>
                              <a:gd name="T43" fmla="*/ 1509 h 18"/>
                              <a:gd name="T44" fmla="+- 0 9966 9950"/>
                              <a:gd name="T45" fmla="*/ T44 w 19"/>
                              <a:gd name="T46" fmla="+- 0 1514 1500"/>
                              <a:gd name="T47" fmla="*/ 1514 h 18"/>
                              <a:gd name="T48" fmla="+- 0 9962 9950"/>
                              <a:gd name="T49" fmla="*/ T48 w 19"/>
                              <a:gd name="T50" fmla="+- 0 1515 1500"/>
                              <a:gd name="T51" fmla="*/ 151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2" y="3"/>
                                </a:lnTo>
                                <a:lnTo>
                                  <a:pt x="5"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Picture 4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55" y="151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Freeform 459"/>
                        <wps:cNvSpPr>
                          <a:spLocks/>
                        </wps:cNvSpPr>
                        <wps:spPr bwMode="auto">
                          <a:xfrm>
                            <a:off x="9955" y="1511"/>
                            <a:ext cx="19" cy="17"/>
                          </a:xfrm>
                          <a:custGeom>
                            <a:avLst/>
                            <a:gdLst>
                              <a:gd name="T0" fmla="+- 0 9968 9955"/>
                              <a:gd name="T1" fmla="*/ T0 w 19"/>
                              <a:gd name="T2" fmla="+- 0 1527 1512"/>
                              <a:gd name="T3" fmla="*/ 1527 h 17"/>
                              <a:gd name="T4" fmla="+- 0 9964 9955"/>
                              <a:gd name="T5" fmla="*/ T4 w 19"/>
                              <a:gd name="T6" fmla="+- 0 1529 1512"/>
                              <a:gd name="T7" fmla="*/ 1529 h 17"/>
                              <a:gd name="T8" fmla="+- 0 9959 9955"/>
                              <a:gd name="T9" fmla="*/ T8 w 19"/>
                              <a:gd name="T10" fmla="+- 0 1527 1512"/>
                              <a:gd name="T11" fmla="*/ 1527 h 17"/>
                              <a:gd name="T12" fmla="+- 0 9957 9955"/>
                              <a:gd name="T13" fmla="*/ T12 w 19"/>
                              <a:gd name="T14" fmla="+- 0 1524 1512"/>
                              <a:gd name="T15" fmla="*/ 1524 h 17"/>
                              <a:gd name="T16" fmla="+- 0 9955 9955"/>
                              <a:gd name="T17" fmla="*/ T16 w 19"/>
                              <a:gd name="T18" fmla="+- 0 1520 1512"/>
                              <a:gd name="T19" fmla="*/ 1520 h 17"/>
                              <a:gd name="T20" fmla="+- 0 9957 9955"/>
                              <a:gd name="T21" fmla="*/ T20 w 19"/>
                              <a:gd name="T22" fmla="+- 0 1515 1512"/>
                              <a:gd name="T23" fmla="*/ 1515 h 17"/>
                              <a:gd name="T24" fmla="+- 0 9961 9955"/>
                              <a:gd name="T25" fmla="*/ T24 w 19"/>
                              <a:gd name="T26" fmla="+- 0 1514 1512"/>
                              <a:gd name="T27" fmla="*/ 1514 h 17"/>
                              <a:gd name="T28" fmla="+- 0 9965 9955"/>
                              <a:gd name="T29" fmla="*/ T28 w 19"/>
                              <a:gd name="T30" fmla="+- 0 1512 1512"/>
                              <a:gd name="T31" fmla="*/ 1512 h 17"/>
                              <a:gd name="T32" fmla="+- 0 9970 9955"/>
                              <a:gd name="T33" fmla="*/ T32 w 19"/>
                              <a:gd name="T34" fmla="+- 0 1514 1512"/>
                              <a:gd name="T35" fmla="*/ 1514 h 17"/>
                              <a:gd name="T36" fmla="+- 0 9972 9955"/>
                              <a:gd name="T37" fmla="*/ T36 w 19"/>
                              <a:gd name="T38" fmla="+- 0 1518 1512"/>
                              <a:gd name="T39" fmla="*/ 1518 h 17"/>
                              <a:gd name="T40" fmla="+- 0 9974 9955"/>
                              <a:gd name="T41" fmla="*/ T40 w 19"/>
                              <a:gd name="T42" fmla="+- 0 1521 1512"/>
                              <a:gd name="T43" fmla="*/ 1521 h 17"/>
                              <a:gd name="T44" fmla="+- 0 9972 9955"/>
                              <a:gd name="T45" fmla="*/ T44 w 19"/>
                              <a:gd name="T46" fmla="+- 0 1526 1512"/>
                              <a:gd name="T47" fmla="*/ 1526 h 17"/>
                              <a:gd name="T48" fmla="+- 0 9968 9955"/>
                              <a:gd name="T49" fmla="*/ T48 w 19"/>
                              <a:gd name="T50" fmla="+- 0 1527 1512"/>
                              <a:gd name="T51" fmla="*/ 152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2"/>
                                </a:lnTo>
                                <a:lnTo>
                                  <a:pt x="0" y="8"/>
                                </a:lnTo>
                                <a:lnTo>
                                  <a:pt x="2" y="3"/>
                                </a:lnTo>
                                <a:lnTo>
                                  <a:pt x="6" y="2"/>
                                </a:lnTo>
                                <a:lnTo>
                                  <a:pt x="10" y="0"/>
                                </a:lnTo>
                                <a:lnTo>
                                  <a:pt x="15"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45" y="1565"/>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Freeform 461"/>
                        <wps:cNvSpPr>
                          <a:spLocks/>
                        </wps:cNvSpPr>
                        <wps:spPr bwMode="auto">
                          <a:xfrm>
                            <a:off x="9945" y="1565"/>
                            <a:ext cx="20" cy="18"/>
                          </a:xfrm>
                          <a:custGeom>
                            <a:avLst/>
                            <a:gdLst>
                              <a:gd name="T0" fmla="+- 0 9958 9946"/>
                              <a:gd name="T1" fmla="*/ T0 w 20"/>
                              <a:gd name="T2" fmla="+- 0 1581 1565"/>
                              <a:gd name="T3" fmla="*/ 1581 h 18"/>
                              <a:gd name="T4" fmla="+- 0 9954 9946"/>
                              <a:gd name="T5" fmla="*/ T4 w 20"/>
                              <a:gd name="T6" fmla="+- 0 1582 1565"/>
                              <a:gd name="T7" fmla="*/ 1582 h 18"/>
                              <a:gd name="T8" fmla="+- 0 9949 9946"/>
                              <a:gd name="T9" fmla="*/ T8 w 20"/>
                              <a:gd name="T10" fmla="+- 0 1581 1565"/>
                              <a:gd name="T11" fmla="*/ 1581 h 18"/>
                              <a:gd name="T12" fmla="+- 0 9948 9946"/>
                              <a:gd name="T13" fmla="*/ T12 w 20"/>
                              <a:gd name="T14" fmla="+- 0 1577 1565"/>
                              <a:gd name="T15" fmla="*/ 1577 h 18"/>
                              <a:gd name="T16" fmla="+- 0 9946 9946"/>
                              <a:gd name="T17" fmla="*/ T16 w 20"/>
                              <a:gd name="T18" fmla="+- 0 1573 1565"/>
                              <a:gd name="T19" fmla="*/ 1573 h 18"/>
                              <a:gd name="T20" fmla="+- 0 9948 9946"/>
                              <a:gd name="T21" fmla="*/ T20 w 20"/>
                              <a:gd name="T22" fmla="+- 0 1569 1565"/>
                              <a:gd name="T23" fmla="*/ 1569 h 18"/>
                              <a:gd name="T24" fmla="+- 0 9952 9946"/>
                              <a:gd name="T25" fmla="*/ T24 w 20"/>
                              <a:gd name="T26" fmla="+- 0 1567 1565"/>
                              <a:gd name="T27" fmla="*/ 1567 h 18"/>
                              <a:gd name="T28" fmla="+- 0 9956 9946"/>
                              <a:gd name="T29" fmla="*/ T28 w 20"/>
                              <a:gd name="T30" fmla="+- 0 1565 1565"/>
                              <a:gd name="T31" fmla="*/ 1565 h 18"/>
                              <a:gd name="T32" fmla="+- 0 9961 9946"/>
                              <a:gd name="T33" fmla="*/ T32 w 20"/>
                              <a:gd name="T34" fmla="+- 0 1567 1565"/>
                              <a:gd name="T35" fmla="*/ 1567 h 18"/>
                              <a:gd name="T36" fmla="+- 0 9963 9946"/>
                              <a:gd name="T37" fmla="*/ T36 w 20"/>
                              <a:gd name="T38" fmla="+- 0 1571 1565"/>
                              <a:gd name="T39" fmla="*/ 1571 h 18"/>
                              <a:gd name="T40" fmla="+- 0 9965 9946"/>
                              <a:gd name="T41" fmla="*/ T40 w 20"/>
                              <a:gd name="T42" fmla="+- 0 1575 1565"/>
                              <a:gd name="T43" fmla="*/ 1575 h 18"/>
                              <a:gd name="T44" fmla="+- 0 9963 9946"/>
                              <a:gd name="T45" fmla="*/ T44 w 20"/>
                              <a:gd name="T46" fmla="+- 0 1579 1565"/>
                              <a:gd name="T47" fmla="*/ 1579 h 18"/>
                              <a:gd name="T48" fmla="+- 0 9958 9946"/>
                              <a:gd name="T49" fmla="*/ T48 w 20"/>
                              <a:gd name="T50" fmla="+- 0 1581 1565"/>
                              <a:gd name="T51" fmla="*/ 158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6"/>
                                </a:moveTo>
                                <a:lnTo>
                                  <a:pt x="8" y="17"/>
                                </a:lnTo>
                                <a:lnTo>
                                  <a:pt x="3"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4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51" y="157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Freeform 463"/>
                        <wps:cNvSpPr>
                          <a:spLocks/>
                        </wps:cNvSpPr>
                        <wps:spPr bwMode="auto">
                          <a:xfrm>
                            <a:off x="9951" y="1574"/>
                            <a:ext cx="19" cy="18"/>
                          </a:xfrm>
                          <a:custGeom>
                            <a:avLst/>
                            <a:gdLst>
                              <a:gd name="T0" fmla="+- 0 9964 9952"/>
                              <a:gd name="T1" fmla="*/ T0 w 19"/>
                              <a:gd name="T2" fmla="+- 0 1590 1575"/>
                              <a:gd name="T3" fmla="*/ 1590 h 18"/>
                              <a:gd name="T4" fmla="+- 0 9960 9952"/>
                              <a:gd name="T5" fmla="*/ T4 w 19"/>
                              <a:gd name="T6" fmla="+- 0 1592 1575"/>
                              <a:gd name="T7" fmla="*/ 1592 h 18"/>
                              <a:gd name="T8" fmla="+- 0 9955 9952"/>
                              <a:gd name="T9" fmla="*/ T8 w 19"/>
                              <a:gd name="T10" fmla="+- 0 1590 1575"/>
                              <a:gd name="T11" fmla="*/ 1590 h 18"/>
                              <a:gd name="T12" fmla="+- 0 9954 9952"/>
                              <a:gd name="T13" fmla="*/ T12 w 19"/>
                              <a:gd name="T14" fmla="+- 0 1586 1575"/>
                              <a:gd name="T15" fmla="*/ 1586 h 18"/>
                              <a:gd name="T16" fmla="+- 0 9952 9952"/>
                              <a:gd name="T17" fmla="*/ T16 w 19"/>
                              <a:gd name="T18" fmla="+- 0 1583 1575"/>
                              <a:gd name="T19" fmla="*/ 1583 h 18"/>
                              <a:gd name="T20" fmla="+- 0 9954 9952"/>
                              <a:gd name="T21" fmla="*/ T20 w 19"/>
                              <a:gd name="T22" fmla="+- 0 1578 1575"/>
                              <a:gd name="T23" fmla="*/ 1578 h 18"/>
                              <a:gd name="T24" fmla="+- 0 9958 9952"/>
                              <a:gd name="T25" fmla="*/ T24 w 19"/>
                              <a:gd name="T26" fmla="+- 0 1576 1575"/>
                              <a:gd name="T27" fmla="*/ 1576 h 18"/>
                              <a:gd name="T28" fmla="+- 0 9962 9952"/>
                              <a:gd name="T29" fmla="*/ T28 w 19"/>
                              <a:gd name="T30" fmla="+- 0 1575 1575"/>
                              <a:gd name="T31" fmla="*/ 1575 h 18"/>
                              <a:gd name="T32" fmla="+- 0 9967 9952"/>
                              <a:gd name="T33" fmla="*/ T32 w 19"/>
                              <a:gd name="T34" fmla="+- 0 1577 1575"/>
                              <a:gd name="T35" fmla="*/ 1577 h 18"/>
                              <a:gd name="T36" fmla="+- 0 9969 9952"/>
                              <a:gd name="T37" fmla="*/ T36 w 19"/>
                              <a:gd name="T38" fmla="+- 0 1580 1575"/>
                              <a:gd name="T39" fmla="*/ 1580 h 18"/>
                              <a:gd name="T40" fmla="+- 0 9970 9952"/>
                              <a:gd name="T41" fmla="*/ T40 w 19"/>
                              <a:gd name="T42" fmla="+- 0 1584 1575"/>
                              <a:gd name="T43" fmla="*/ 1584 h 18"/>
                              <a:gd name="T44" fmla="+- 0 9968 9952"/>
                              <a:gd name="T45" fmla="*/ T44 w 19"/>
                              <a:gd name="T46" fmla="+- 0 1588 1575"/>
                              <a:gd name="T47" fmla="*/ 1588 h 18"/>
                              <a:gd name="T48" fmla="+- 0 9964 9952"/>
                              <a:gd name="T49" fmla="*/ T48 w 19"/>
                              <a:gd name="T50" fmla="+- 0 1590 1575"/>
                              <a:gd name="T51" fmla="*/ 15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2" y="11"/>
                                </a:lnTo>
                                <a:lnTo>
                                  <a:pt x="0" y="8"/>
                                </a:lnTo>
                                <a:lnTo>
                                  <a:pt x="2" y="3"/>
                                </a:lnTo>
                                <a:lnTo>
                                  <a:pt x="6" y="1"/>
                                </a:lnTo>
                                <a:lnTo>
                                  <a:pt x="10" y="0"/>
                                </a:lnTo>
                                <a:lnTo>
                                  <a:pt x="15" y="2"/>
                                </a:lnTo>
                                <a:lnTo>
                                  <a:pt x="17"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 name="Picture 4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63" y="15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465"/>
                        <wps:cNvSpPr>
                          <a:spLocks/>
                        </wps:cNvSpPr>
                        <wps:spPr bwMode="auto">
                          <a:xfrm>
                            <a:off x="9963" y="1564"/>
                            <a:ext cx="19" cy="18"/>
                          </a:xfrm>
                          <a:custGeom>
                            <a:avLst/>
                            <a:gdLst>
                              <a:gd name="T0" fmla="+- 0 9975 9963"/>
                              <a:gd name="T1" fmla="*/ T0 w 19"/>
                              <a:gd name="T2" fmla="+- 0 1580 1564"/>
                              <a:gd name="T3" fmla="*/ 1580 h 18"/>
                              <a:gd name="T4" fmla="+- 0 9971 9963"/>
                              <a:gd name="T5" fmla="*/ T4 w 19"/>
                              <a:gd name="T6" fmla="+- 0 1582 1564"/>
                              <a:gd name="T7" fmla="*/ 1582 h 18"/>
                              <a:gd name="T8" fmla="+- 0 9967 9963"/>
                              <a:gd name="T9" fmla="*/ T8 w 19"/>
                              <a:gd name="T10" fmla="+- 0 1580 1564"/>
                              <a:gd name="T11" fmla="*/ 1580 h 18"/>
                              <a:gd name="T12" fmla="+- 0 9965 9963"/>
                              <a:gd name="T13" fmla="*/ T12 w 19"/>
                              <a:gd name="T14" fmla="+- 0 1576 1564"/>
                              <a:gd name="T15" fmla="*/ 1576 h 18"/>
                              <a:gd name="T16" fmla="+- 0 9963 9963"/>
                              <a:gd name="T17" fmla="*/ T16 w 19"/>
                              <a:gd name="T18" fmla="+- 0 1572 1564"/>
                              <a:gd name="T19" fmla="*/ 1572 h 18"/>
                              <a:gd name="T20" fmla="+- 0 9965 9963"/>
                              <a:gd name="T21" fmla="*/ T20 w 19"/>
                              <a:gd name="T22" fmla="+- 0 1568 1564"/>
                              <a:gd name="T23" fmla="*/ 1568 h 18"/>
                              <a:gd name="T24" fmla="+- 0 9969 9963"/>
                              <a:gd name="T25" fmla="*/ T24 w 19"/>
                              <a:gd name="T26" fmla="+- 0 1566 1564"/>
                              <a:gd name="T27" fmla="*/ 1566 h 18"/>
                              <a:gd name="T28" fmla="+- 0 9973 9963"/>
                              <a:gd name="T29" fmla="*/ T28 w 19"/>
                              <a:gd name="T30" fmla="+- 0 1564 1564"/>
                              <a:gd name="T31" fmla="*/ 1564 h 18"/>
                              <a:gd name="T32" fmla="+- 0 9978 9963"/>
                              <a:gd name="T33" fmla="*/ T32 w 19"/>
                              <a:gd name="T34" fmla="+- 0 1566 1564"/>
                              <a:gd name="T35" fmla="*/ 1566 h 18"/>
                              <a:gd name="T36" fmla="+- 0 9980 9963"/>
                              <a:gd name="T37" fmla="*/ T36 w 19"/>
                              <a:gd name="T38" fmla="+- 0 1570 1564"/>
                              <a:gd name="T39" fmla="*/ 1570 h 18"/>
                              <a:gd name="T40" fmla="+- 0 9982 9963"/>
                              <a:gd name="T41" fmla="*/ T40 w 19"/>
                              <a:gd name="T42" fmla="+- 0 1574 1564"/>
                              <a:gd name="T43" fmla="*/ 1574 h 18"/>
                              <a:gd name="T44" fmla="+- 0 9980 9963"/>
                              <a:gd name="T45" fmla="*/ T44 w 19"/>
                              <a:gd name="T46" fmla="+- 0 1578 1564"/>
                              <a:gd name="T47" fmla="*/ 1578 h 18"/>
                              <a:gd name="T48" fmla="+- 0 9975 9963"/>
                              <a:gd name="T49" fmla="*/ T48 w 19"/>
                              <a:gd name="T50" fmla="+- 0 1580 1564"/>
                              <a:gd name="T51" fmla="*/ 15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6"/>
                                </a:moveTo>
                                <a:lnTo>
                                  <a:pt x="8" y="18"/>
                                </a:lnTo>
                                <a:lnTo>
                                  <a:pt x="4"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4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68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Freeform 467"/>
                        <wps:cNvSpPr>
                          <a:spLocks/>
                        </wps:cNvSpPr>
                        <wps:spPr bwMode="auto">
                          <a:xfrm>
                            <a:off x="9925" y="1688"/>
                            <a:ext cx="19" cy="18"/>
                          </a:xfrm>
                          <a:custGeom>
                            <a:avLst/>
                            <a:gdLst>
                              <a:gd name="T0" fmla="+- 0 9938 9925"/>
                              <a:gd name="T1" fmla="*/ T0 w 19"/>
                              <a:gd name="T2" fmla="+- 0 1705 1689"/>
                              <a:gd name="T3" fmla="*/ 1705 h 18"/>
                              <a:gd name="T4" fmla="+- 0 9934 9925"/>
                              <a:gd name="T5" fmla="*/ T4 w 19"/>
                              <a:gd name="T6" fmla="+- 0 1706 1689"/>
                              <a:gd name="T7" fmla="*/ 1706 h 18"/>
                              <a:gd name="T8" fmla="+- 0 9929 9925"/>
                              <a:gd name="T9" fmla="*/ T8 w 19"/>
                              <a:gd name="T10" fmla="+- 0 1704 1689"/>
                              <a:gd name="T11" fmla="*/ 1704 h 18"/>
                              <a:gd name="T12" fmla="+- 0 9927 9925"/>
                              <a:gd name="T13" fmla="*/ T12 w 19"/>
                              <a:gd name="T14" fmla="+- 0 1701 1689"/>
                              <a:gd name="T15" fmla="*/ 1701 h 18"/>
                              <a:gd name="T16" fmla="+- 0 9925 9925"/>
                              <a:gd name="T17" fmla="*/ T16 w 19"/>
                              <a:gd name="T18" fmla="+- 0 1697 1689"/>
                              <a:gd name="T19" fmla="*/ 1697 h 18"/>
                              <a:gd name="T20" fmla="+- 0 9927 9925"/>
                              <a:gd name="T21" fmla="*/ T20 w 19"/>
                              <a:gd name="T22" fmla="+- 0 1692 1689"/>
                              <a:gd name="T23" fmla="*/ 1692 h 18"/>
                              <a:gd name="T24" fmla="+- 0 9931 9925"/>
                              <a:gd name="T25" fmla="*/ T24 w 19"/>
                              <a:gd name="T26" fmla="+- 0 1691 1689"/>
                              <a:gd name="T27" fmla="*/ 1691 h 18"/>
                              <a:gd name="T28" fmla="+- 0 9935 9925"/>
                              <a:gd name="T29" fmla="*/ T28 w 19"/>
                              <a:gd name="T30" fmla="+- 0 1689 1689"/>
                              <a:gd name="T31" fmla="*/ 1689 h 18"/>
                              <a:gd name="T32" fmla="+- 0 9940 9925"/>
                              <a:gd name="T33" fmla="*/ T32 w 19"/>
                              <a:gd name="T34" fmla="+- 0 1691 1689"/>
                              <a:gd name="T35" fmla="*/ 1691 h 18"/>
                              <a:gd name="T36" fmla="+- 0 9942 9925"/>
                              <a:gd name="T37" fmla="*/ T36 w 19"/>
                              <a:gd name="T38" fmla="+- 0 1695 1689"/>
                              <a:gd name="T39" fmla="*/ 1695 h 18"/>
                              <a:gd name="T40" fmla="+- 0 9944 9925"/>
                              <a:gd name="T41" fmla="*/ T40 w 19"/>
                              <a:gd name="T42" fmla="+- 0 1698 1689"/>
                              <a:gd name="T43" fmla="*/ 1698 h 18"/>
                              <a:gd name="T44" fmla="+- 0 9942 9925"/>
                              <a:gd name="T45" fmla="*/ T44 w 19"/>
                              <a:gd name="T46" fmla="+- 0 1703 1689"/>
                              <a:gd name="T47" fmla="*/ 1703 h 18"/>
                              <a:gd name="T48" fmla="+- 0 9938 9925"/>
                              <a:gd name="T49" fmla="*/ T48 w 19"/>
                              <a:gd name="T50" fmla="+- 0 1705 1689"/>
                              <a:gd name="T51" fmla="*/ 170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5"/>
                                </a:lnTo>
                                <a:lnTo>
                                  <a:pt x="2" y="12"/>
                                </a:lnTo>
                                <a:lnTo>
                                  <a:pt x="0" y="8"/>
                                </a:lnTo>
                                <a:lnTo>
                                  <a:pt x="2" y="3"/>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4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70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Freeform 469"/>
                        <wps:cNvSpPr>
                          <a:spLocks/>
                        </wps:cNvSpPr>
                        <wps:spPr bwMode="auto">
                          <a:xfrm>
                            <a:off x="9925" y="1702"/>
                            <a:ext cx="19" cy="17"/>
                          </a:xfrm>
                          <a:custGeom>
                            <a:avLst/>
                            <a:gdLst>
                              <a:gd name="T0" fmla="+- 0 9938 9925"/>
                              <a:gd name="T1" fmla="*/ T0 w 19"/>
                              <a:gd name="T2" fmla="+- 0 1718 1702"/>
                              <a:gd name="T3" fmla="*/ 1718 h 17"/>
                              <a:gd name="T4" fmla="+- 0 9934 9925"/>
                              <a:gd name="T5" fmla="*/ T4 w 19"/>
                              <a:gd name="T6" fmla="+- 0 1719 1702"/>
                              <a:gd name="T7" fmla="*/ 1719 h 17"/>
                              <a:gd name="T8" fmla="+- 0 9929 9925"/>
                              <a:gd name="T9" fmla="*/ T8 w 19"/>
                              <a:gd name="T10" fmla="+- 0 1717 1702"/>
                              <a:gd name="T11" fmla="*/ 1717 h 17"/>
                              <a:gd name="T12" fmla="+- 0 9927 9925"/>
                              <a:gd name="T13" fmla="*/ T12 w 19"/>
                              <a:gd name="T14" fmla="+- 0 1714 1702"/>
                              <a:gd name="T15" fmla="*/ 1714 h 17"/>
                              <a:gd name="T16" fmla="+- 0 9925 9925"/>
                              <a:gd name="T17" fmla="*/ T16 w 19"/>
                              <a:gd name="T18" fmla="+- 0 1710 1702"/>
                              <a:gd name="T19" fmla="*/ 1710 h 17"/>
                              <a:gd name="T20" fmla="+- 0 9927 9925"/>
                              <a:gd name="T21" fmla="*/ T20 w 19"/>
                              <a:gd name="T22" fmla="+- 0 1706 1702"/>
                              <a:gd name="T23" fmla="*/ 1706 h 17"/>
                              <a:gd name="T24" fmla="+- 0 9931 9925"/>
                              <a:gd name="T25" fmla="*/ T24 w 19"/>
                              <a:gd name="T26" fmla="+- 0 1704 1702"/>
                              <a:gd name="T27" fmla="*/ 1704 h 17"/>
                              <a:gd name="T28" fmla="+- 0 9935 9925"/>
                              <a:gd name="T29" fmla="*/ T28 w 19"/>
                              <a:gd name="T30" fmla="+- 0 1702 1702"/>
                              <a:gd name="T31" fmla="*/ 1702 h 17"/>
                              <a:gd name="T32" fmla="+- 0 9940 9925"/>
                              <a:gd name="T33" fmla="*/ T32 w 19"/>
                              <a:gd name="T34" fmla="+- 0 1704 1702"/>
                              <a:gd name="T35" fmla="*/ 1704 h 17"/>
                              <a:gd name="T36" fmla="+- 0 9942 9925"/>
                              <a:gd name="T37" fmla="*/ T36 w 19"/>
                              <a:gd name="T38" fmla="+- 0 1708 1702"/>
                              <a:gd name="T39" fmla="*/ 1708 h 17"/>
                              <a:gd name="T40" fmla="+- 0 9944 9925"/>
                              <a:gd name="T41" fmla="*/ T40 w 19"/>
                              <a:gd name="T42" fmla="+- 0 1711 1702"/>
                              <a:gd name="T43" fmla="*/ 1711 h 17"/>
                              <a:gd name="T44" fmla="+- 0 9942 9925"/>
                              <a:gd name="T45" fmla="*/ T44 w 19"/>
                              <a:gd name="T46" fmla="+- 0 1716 1702"/>
                              <a:gd name="T47" fmla="*/ 1716 h 17"/>
                              <a:gd name="T48" fmla="+- 0 9938 9925"/>
                              <a:gd name="T49" fmla="*/ T48 w 19"/>
                              <a:gd name="T50" fmla="+- 0 1718 1702"/>
                              <a:gd name="T51" fmla="*/ 171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6"/>
                                </a:moveTo>
                                <a:lnTo>
                                  <a:pt x="9" y="17"/>
                                </a:lnTo>
                                <a:lnTo>
                                  <a:pt x="4" y="15"/>
                                </a:lnTo>
                                <a:lnTo>
                                  <a:pt x="2" y="12"/>
                                </a:lnTo>
                                <a:lnTo>
                                  <a:pt x="0" y="8"/>
                                </a:lnTo>
                                <a:lnTo>
                                  <a:pt x="2" y="4"/>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4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3" y="1707"/>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Freeform 471"/>
                        <wps:cNvSpPr>
                          <a:spLocks/>
                        </wps:cNvSpPr>
                        <wps:spPr bwMode="auto">
                          <a:xfrm>
                            <a:off x="9933" y="1707"/>
                            <a:ext cx="19" cy="17"/>
                          </a:xfrm>
                          <a:custGeom>
                            <a:avLst/>
                            <a:gdLst>
                              <a:gd name="T0" fmla="+- 0 9946 9934"/>
                              <a:gd name="T1" fmla="*/ T0 w 19"/>
                              <a:gd name="T2" fmla="+- 0 1723 1708"/>
                              <a:gd name="T3" fmla="*/ 1723 h 17"/>
                              <a:gd name="T4" fmla="+- 0 9943 9934"/>
                              <a:gd name="T5" fmla="*/ T4 w 19"/>
                              <a:gd name="T6" fmla="+- 0 1725 1708"/>
                              <a:gd name="T7" fmla="*/ 1725 h 17"/>
                              <a:gd name="T8" fmla="+- 0 9938 9934"/>
                              <a:gd name="T9" fmla="*/ T8 w 19"/>
                              <a:gd name="T10" fmla="+- 0 1723 1708"/>
                              <a:gd name="T11" fmla="*/ 1723 h 17"/>
                              <a:gd name="T12" fmla="+- 0 9936 9934"/>
                              <a:gd name="T13" fmla="*/ T12 w 19"/>
                              <a:gd name="T14" fmla="+- 0 1719 1708"/>
                              <a:gd name="T15" fmla="*/ 1719 h 17"/>
                              <a:gd name="T16" fmla="+- 0 9934 9934"/>
                              <a:gd name="T17" fmla="*/ T16 w 19"/>
                              <a:gd name="T18" fmla="+- 0 1715 1708"/>
                              <a:gd name="T19" fmla="*/ 1715 h 17"/>
                              <a:gd name="T20" fmla="+- 0 9936 9934"/>
                              <a:gd name="T21" fmla="*/ T20 w 19"/>
                              <a:gd name="T22" fmla="+- 0 1711 1708"/>
                              <a:gd name="T23" fmla="*/ 1711 h 17"/>
                              <a:gd name="T24" fmla="+- 0 9940 9934"/>
                              <a:gd name="T25" fmla="*/ T24 w 19"/>
                              <a:gd name="T26" fmla="+- 0 1709 1708"/>
                              <a:gd name="T27" fmla="*/ 1709 h 17"/>
                              <a:gd name="T28" fmla="+- 0 9944 9934"/>
                              <a:gd name="T29" fmla="*/ T28 w 19"/>
                              <a:gd name="T30" fmla="+- 0 1708 1708"/>
                              <a:gd name="T31" fmla="*/ 1708 h 17"/>
                              <a:gd name="T32" fmla="+- 0 9949 9934"/>
                              <a:gd name="T33" fmla="*/ T32 w 19"/>
                              <a:gd name="T34" fmla="+- 0 1709 1708"/>
                              <a:gd name="T35" fmla="*/ 1709 h 17"/>
                              <a:gd name="T36" fmla="+- 0 9951 9934"/>
                              <a:gd name="T37" fmla="*/ T36 w 19"/>
                              <a:gd name="T38" fmla="+- 0 1713 1708"/>
                              <a:gd name="T39" fmla="*/ 1713 h 17"/>
                              <a:gd name="T40" fmla="+- 0 9953 9934"/>
                              <a:gd name="T41" fmla="*/ T40 w 19"/>
                              <a:gd name="T42" fmla="+- 0 1717 1708"/>
                              <a:gd name="T43" fmla="*/ 1717 h 17"/>
                              <a:gd name="T44" fmla="+- 0 9951 9934"/>
                              <a:gd name="T45" fmla="*/ T44 w 19"/>
                              <a:gd name="T46" fmla="+- 0 1721 1708"/>
                              <a:gd name="T47" fmla="*/ 1721 h 17"/>
                              <a:gd name="T48" fmla="+- 0 9946 9934"/>
                              <a:gd name="T49" fmla="*/ T48 w 19"/>
                              <a:gd name="T50" fmla="+- 0 1723 1708"/>
                              <a:gd name="T51" fmla="*/ 172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7"/>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472"/>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close/>
                              </a:path>
                            </a:pathLst>
                          </a:custGeom>
                          <a:solidFill>
                            <a:srgbClr val="C8B1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473"/>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4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9230" y="942"/>
                            <a:ext cx="351"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4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069" y="559"/>
                            <a:ext cx="67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Freeform 476"/>
                        <wps:cNvSpPr>
                          <a:spLocks/>
                        </wps:cNvSpPr>
                        <wps:spPr bwMode="auto">
                          <a:xfrm>
                            <a:off x="8936" y="1817"/>
                            <a:ext cx="660" cy="382"/>
                          </a:xfrm>
                          <a:custGeom>
                            <a:avLst/>
                            <a:gdLst>
                              <a:gd name="T0" fmla="+- 0 9592 8936"/>
                              <a:gd name="T1" fmla="*/ T0 w 660"/>
                              <a:gd name="T2" fmla="+- 0 2200 1818"/>
                              <a:gd name="T3" fmla="*/ 2200 h 382"/>
                              <a:gd name="T4" fmla="+- 0 9529 8936"/>
                              <a:gd name="T5" fmla="*/ T4 w 660"/>
                              <a:gd name="T6" fmla="+- 0 2171 1818"/>
                              <a:gd name="T7" fmla="*/ 2171 h 382"/>
                              <a:gd name="T8" fmla="+- 0 9471 8936"/>
                              <a:gd name="T9" fmla="*/ T8 w 660"/>
                              <a:gd name="T10" fmla="+- 0 2146 1818"/>
                              <a:gd name="T11" fmla="*/ 2146 h 382"/>
                              <a:gd name="T12" fmla="+- 0 9412 8936"/>
                              <a:gd name="T13" fmla="*/ T12 w 660"/>
                              <a:gd name="T14" fmla="+- 0 2126 1818"/>
                              <a:gd name="T15" fmla="*/ 2126 h 382"/>
                              <a:gd name="T16" fmla="+- 0 9343 8936"/>
                              <a:gd name="T17" fmla="*/ T16 w 660"/>
                              <a:gd name="T18" fmla="+- 0 2109 1818"/>
                              <a:gd name="T19" fmla="*/ 2109 h 382"/>
                              <a:gd name="T20" fmla="+- 0 9268 8936"/>
                              <a:gd name="T21" fmla="*/ T20 w 660"/>
                              <a:gd name="T22" fmla="+- 0 2092 1818"/>
                              <a:gd name="T23" fmla="*/ 2092 h 382"/>
                              <a:gd name="T24" fmla="+- 0 9200 8936"/>
                              <a:gd name="T25" fmla="*/ T24 w 660"/>
                              <a:gd name="T26" fmla="+- 0 2070 1818"/>
                              <a:gd name="T27" fmla="*/ 2070 h 382"/>
                              <a:gd name="T28" fmla="+- 0 9144 8936"/>
                              <a:gd name="T29" fmla="*/ T28 w 660"/>
                              <a:gd name="T30" fmla="+- 0 2045 1818"/>
                              <a:gd name="T31" fmla="*/ 2045 h 382"/>
                              <a:gd name="T32" fmla="+- 0 9066 8936"/>
                              <a:gd name="T33" fmla="*/ T32 w 660"/>
                              <a:gd name="T34" fmla="+- 0 1984 1818"/>
                              <a:gd name="T35" fmla="*/ 1984 h 382"/>
                              <a:gd name="T36" fmla="+- 0 9022 8936"/>
                              <a:gd name="T37" fmla="*/ T36 w 660"/>
                              <a:gd name="T38" fmla="+- 0 1940 1818"/>
                              <a:gd name="T39" fmla="*/ 1940 h 382"/>
                              <a:gd name="T40" fmla="+- 0 8977 8936"/>
                              <a:gd name="T41" fmla="*/ T40 w 660"/>
                              <a:gd name="T42" fmla="+- 0 1889 1818"/>
                              <a:gd name="T43" fmla="*/ 1889 h 382"/>
                              <a:gd name="T44" fmla="+- 0 8936 8936"/>
                              <a:gd name="T45" fmla="*/ T44 w 660"/>
                              <a:gd name="T46" fmla="+- 0 1834 1818"/>
                              <a:gd name="T47" fmla="*/ 1834 h 382"/>
                              <a:gd name="T48" fmla="+- 0 8936 8936"/>
                              <a:gd name="T49" fmla="*/ T48 w 660"/>
                              <a:gd name="T50" fmla="+- 0 1831 1818"/>
                              <a:gd name="T51" fmla="*/ 1831 h 382"/>
                              <a:gd name="T52" fmla="+- 0 8937 8936"/>
                              <a:gd name="T53" fmla="*/ T52 w 660"/>
                              <a:gd name="T54" fmla="+- 0 1826 1818"/>
                              <a:gd name="T55" fmla="*/ 1826 h 382"/>
                              <a:gd name="T56" fmla="+- 0 8939 8936"/>
                              <a:gd name="T57" fmla="*/ T56 w 660"/>
                              <a:gd name="T58" fmla="+- 0 1818 1818"/>
                              <a:gd name="T59" fmla="*/ 1818 h 382"/>
                              <a:gd name="T60" fmla="+- 0 8980 8936"/>
                              <a:gd name="T61" fmla="*/ T60 w 660"/>
                              <a:gd name="T62" fmla="+- 0 1874 1818"/>
                              <a:gd name="T63" fmla="*/ 1874 h 382"/>
                              <a:gd name="T64" fmla="+- 0 9024 8936"/>
                              <a:gd name="T65" fmla="*/ T64 w 660"/>
                              <a:gd name="T66" fmla="+- 0 1925 1818"/>
                              <a:gd name="T67" fmla="*/ 1925 h 382"/>
                              <a:gd name="T68" fmla="+- 0 9068 8936"/>
                              <a:gd name="T69" fmla="*/ T68 w 660"/>
                              <a:gd name="T70" fmla="+- 0 1970 1818"/>
                              <a:gd name="T71" fmla="*/ 1970 h 382"/>
                              <a:gd name="T72" fmla="+- 0 9146 8936"/>
                              <a:gd name="T73" fmla="*/ T72 w 660"/>
                              <a:gd name="T74" fmla="+- 0 2030 1818"/>
                              <a:gd name="T75" fmla="*/ 2030 h 382"/>
                              <a:gd name="T76" fmla="+- 0 9203 8936"/>
                              <a:gd name="T77" fmla="*/ T76 w 660"/>
                              <a:gd name="T78" fmla="+- 0 2056 1818"/>
                              <a:gd name="T79" fmla="*/ 2056 h 382"/>
                              <a:gd name="T80" fmla="+- 0 9271 8936"/>
                              <a:gd name="T81" fmla="*/ T80 w 660"/>
                              <a:gd name="T82" fmla="+- 0 2077 1818"/>
                              <a:gd name="T83" fmla="*/ 2077 h 382"/>
                              <a:gd name="T84" fmla="+- 0 9345 8936"/>
                              <a:gd name="T85" fmla="*/ T84 w 660"/>
                              <a:gd name="T86" fmla="+- 0 2094 1818"/>
                              <a:gd name="T87" fmla="*/ 2094 h 382"/>
                              <a:gd name="T88" fmla="+- 0 9414 8936"/>
                              <a:gd name="T89" fmla="*/ T88 w 660"/>
                              <a:gd name="T90" fmla="+- 0 2111 1818"/>
                              <a:gd name="T91" fmla="*/ 2111 h 382"/>
                              <a:gd name="T92" fmla="+- 0 9474 8936"/>
                              <a:gd name="T93" fmla="*/ T92 w 660"/>
                              <a:gd name="T94" fmla="+- 0 2132 1818"/>
                              <a:gd name="T95" fmla="*/ 2132 h 382"/>
                              <a:gd name="T96" fmla="+- 0 9532 8936"/>
                              <a:gd name="T97" fmla="*/ T96 w 660"/>
                              <a:gd name="T98" fmla="+- 0 2156 1818"/>
                              <a:gd name="T99" fmla="*/ 2156 h 382"/>
                              <a:gd name="T100" fmla="+- 0 9595 8936"/>
                              <a:gd name="T101" fmla="*/ T100 w 660"/>
                              <a:gd name="T102" fmla="+- 0 2185 1818"/>
                              <a:gd name="T103" fmla="*/ 2185 h 382"/>
                              <a:gd name="T104" fmla="+- 0 9592 8936"/>
                              <a:gd name="T105" fmla="*/ T104 w 660"/>
                              <a:gd name="T106" fmla="+- 0 2200 1818"/>
                              <a:gd name="T107" fmla="*/ 2200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656" y="382"/>
                                </a:moveTo>
                                <a:lnTo>
                                  <a:pt x="593" y="353"/>
                                </a:lnTo>
                                <a:lnTo>
                                  <a:pt x="535" y="328"/>
                                </a:lnTo>
                                <a:lnTo>
                                  <a:pt x="476" y="308"/>
                                </a:lnTo>
                                <a:lnTo>
                                  <a:pt x="407" y="291"/>
                                </a:lnTo>
                                <a:lnTo>
                                  <a:pt x="332" y="274"/>
                                </a:lnTo>
                                <a:lnTo>
                                  <a:pt x="264" y="252"/>
                                </a:lnTo>
                                <a:lnTo>
                                  <a:pt x="208" y="227"/>
                                </a:lnTo>
                                <a:lnTo>
                                  <a:pt x="130" y="166"/>
                                </a:lnTo>
                                <a:lnTo>
                                  <a:pt x="86" y="122"/>
                                </a:lnTo>
                                <a:lnTo>
                                  <a:pt x="41" y="71"/>
                                </a:lnTo>
                                <a:lnTo>
                                  <a:pt x="0" y="16"/>
                                </a:lnTo>
                                <a:lnTo>
                                  <a:pt x="0" y="13"/>
                                </a:lnTo>
                                <a:lnTo>
                                  <a:pt x="1" y="8"/>
                                </a:lnTo>
                                <a:lnTo>
                                  <a:pt x="3" y="0"/>
                                </a:lnTo>
                                <a:lnTo>
                                  <a:pt x="44" y="56"/>
                                </a:lnTo>
                                <a:lnTo>
                                  <a:pt x="88" y="107"/>
                                </a:lnTo>
                                <a:lnTo>
                                  <a:pt x="132" y="152"/>
                                </a:lnTo>
                                <a:lnTo>
                                  <a:pt x="210" y="212"/>
                                </a:lnTo>
                                <a:lnTo>
                                  <a:pt x="267" y="238"/>
                                </a:lnTo>
                                <a:lnTo>
                                  <a:pt x="335" y="259"/>
                                </a:lnTo>
                                <a:lnTo>
                                  <a:pt x="409" y="276"/>
                                </a:lnTo>
                                <a:lnTo>
                                  <a:pt x="478" y="293"/>
                                </a:lnTo>
                                <a:lnTo>
                                  <a:pt x="538" y="314"/>
                                </a:lnTo>
                                <a:lnTo>
                                  <a:pt x="596" y="338"/>
                                </a:lnTo>
                                <a:lnTo>
                                  <a:pt x="659" y="367"/>
                                </a:lnTo>
                                <a:lnTo>
                                  <a:pt x="656" y="382"/>
                                </a:lnTo>
                                <a:close/>
                              </a:path>
                            </a:pathLst>
                          </a:custGeom>
                          <a:solidFill>
                            <a:srgbClr val="4F79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477"/>
                        <wps:cNvSpPr>
                          <a:spLocks/>
                        </wps:cNvSpPr>
                        <wps:spPr bwMode="auto">
                          <a:xfrm>
                            <a:off x="8936" y="1817"/>
                            <a:ext cx="660" cy="382"/>
                          </a:xfrm>
                          <a:custGeom>
                            <a:avLst/>
                            <a:gdLst>
                              <a:gd name="T0" fmla="+- 0 8936 8936"/>
                              <a:gd name="T1" fmla="*/ T0 w 660"/>
                              <a:gd name="T2" fmla="+- 0 1834 1818"/>
                              <a:gd name="T3" fmla="*/ 1834 h 382"/>
                              <a:gd name="T4" fmla="+- 0 8977 8936"/>
                              <a:gd name="T5" fmla="*/ T4 w 660"/>
                              <a:gd name="T6" fmla="+- 0 1889 1818"/>
                              <a:gd name="T7" fmla="*/ 1889 h 382"/>
                              <a:gd name="T8" fmla="+- 0 9022 8936"/>
                              <a:gd name="T9" fmla="*/ T8 w 660"/>
                              <a:gd name="T10" fmla="+- 0 1940 1818"/>
                              <a:gd name="T11" fmla="*/ 1940 h 382"/>
                              <a:gd name="T12" fmla="+- 0 9066 8936"/>
                              <a:gd name="T13" fmla="*/ T12 w 660"/>
                              <a:gd name="T14" fmla="+- 0 1984 1818"/>
                              <a:gd name="T15" fmla="*/ 1984 h 382"/>
                              <a:gd name="T16" fmla="+- 0 9144 8936"/>
                              <a:gd name="T17" fmla="*/ T16 w 660"/>
                              <a:gd name="T18" fmla="+- 0 2045 1818"/>
                              <a:gd name="T19" fmla="*/ 2045 h 382"/>
                              <a:gd name="T20" fmla="+- 0 9200 8936"/>
                              <a:gd name="T21" fmla="*/ T20 w 660"/>
                              <a:gd name="T22" fmla="+- 0 2070 1818"/>
                              <a:gd name="T23" fmla="*/ 2070 h 382"/>
                              <a:gd name="T24" fmla="+- 0 9268 8936"/>
                              <a:gd name="T25" fmla="*/ T24 w 660"/>
                              <a:gd name="T26" fmla="+- 0 2092 1818"/>
                              <a:gd name="T27" fmla="*/ 2092 h 382"/>
                              <a:gd name="T28" fmla="+- 0 9343 8936"/>
                              <a:gd name="T29" fmla="*/ T28 w 660"/>
                              <a:gd name="T30" fmla="+- 0 2109 1818"/>
                              <a:gd name="T31" fmla="*/ 2109 h 382"/>
                              <a:gd name="T32" fmla="+- 0 9412 8936"/>
                              <a:gd name="T33" fmla="*/ T32 w 660"/>
                              <a:gd name="T34" fmla="+- 0 2126 1818"/>
                              <a:gd name="T35" fmla="*/ 2126 h 382"/>
                              <a:gd name="T36" fmla="+- 0 9471 8936"/>
                              <a:gd name="T37" fmla="*/ T36 w 660"/>
                              <a:gd name="T38" fmla="+- 0 2146 1818"/>
                              <a:gd name="T39" fmla="*/ 2146 h 382"/>
                              <a:gd name="T40" fmla="+- 0 9529 8936"/>
                              <a:gd name="T41" fmla="*/ T40 w 660"/>
                              <a:gd name="T42" fmla="+- 0 2171 1818"/>
                              <a:gd name="T43" fmla="*/ 2171 h 382"/>
                              <a:gd name="T44" fmla="+- 0 9592 8936"/>
                              <a:gd name="T45" fmla="*/ T44 w 660"/>
                              <a:gd name="T46" fmla="+- 0 2200 1818"/>
                              <a:gd name="T47" fmla="*/ 2200 h 382"/>
                              <a:gd name="T48" fmla="+- 0 9595 8936"/>
                              <a:gd name="T49" fmla="*/ T48 w 660"/>
                              <a:gd name="T50" fmla="+- 0 2185 1818"/>
                              <a:gd name="T51" fmla="*/ 2185 h 382"/>
                              <a:gd name="T52" fmla="+- 0 9532 8936"/>
                              <a:gd name="T53" fmla="*/ T52 w 660"/>
                              <a:gd name="T54" fmla="+- 0 2156 1818"/>
                              <a:gd name="T55" fmla="*/ 2156 h 382"/>
                              <a:gd name="T56" fmla="+- 0 9474 8936"/>
                              <a:gd name="T57" fmla="*/ T56 w 660"/>
                              <a:gd name="T58" fmla="+- 0 2132 1818"/>
                              <a:gd name="T59" fmla="*/ 2132 h 382"/>
                              <a:gd name="T60" fmla="+- 0 9414 8936"/>
                              <a:gd name="T61" fmla="*/ T60 w 660"/>
                              <a:gd name="T62" fmla="+- 0 2111 1818"/>
                              <a:gd name="T63" fmla="*/ 2111 h 382"/>
                              <a:gd name="T64" fmla="+- 0 9345 8936"/>
                              <a:gd name="T65" fmla="*/ T64 w 660"/>
                              <a:gd name="T66" fmla="+- 0 2094 1818"/>
                              <a:gd name="T67" fmla="*/ 2094 h 382"/>
                              <a:gd name="T68" fmla="+- 0 9271 8936"/>
                              <a:gd name="T69" fmla="*/ T68 w 660"/>
                              <a:gd name="T70" fmla="+- 0 2077 1818"/>
                              <a:gd name="T71" fmla="*/ 2077 h 382"/>
                              <a:gd name="T72" fmla="+- 0 9203 8936"/>
                              <a:gd name="T73" fmla="*/ T72 w 660"/>
                              <a:gd name="T74" fmla="+- 0 2056 1818"/>
                              <a:gd name="T75" fmla="*/ 2056 h 382"/>
                              <a:gd name="T76" fmla="+- 0 9146 8936"/>
                              <a:gd name="T77" fmla="*/ T76 w 660"/>
                              <a:gd name="T78" fmla="+- 0 2030 1818"/>
                              <a:gd name="T79" fmla="*/ 2030 h 382"/>
                              <a:gd name="T80" fmla="+- 0 9068 8936"/>
                              <a:gd name="T81" fmla="*/ T80 w 660"/>
                              <a:gd name="T82" fmla="+- 0 1970 1818"/>
                              <a:gd name="T83" fmla="*/ 1970 h 382"/>
                              <a:gd name="T84" fmla="+- 0 9024 8936"/>
                              <a:gd name="T85" fmla="*/ T84 w 660"/>
                              <a:gd name="T86" fmla="+- 0 1925 1818"/>
                              <a:gd name="T87" fmla="*/ 1925 h 382"/>
                              <a:gd name="T88" fmla="+- 0 8980 8936"/>
                              <a:gd name="T89" fmla="*/ T88 w 660"/>
                              <a:gd name="T90" fmla="+- 0 1874 1818"/>
                              <a:gd name="T91" fmla="*/ 1874 h 382"/>
                              <a:gd name="T92" fmla="+- 0 8939 8936"/>
                              <a:gd name="T93" fmla="*/ T92 w 660"/>
                              <a:gd name="T94" fmla="+- 0 1818 1818"/>
                              <a:gd name="T95" fmla="*/ 1818 h 382"/>
                              <a:gd name="T96" fmla="+- 0 8937 8936"/>
                              <a:gd name="T97" fmla="*/ T96 w 660"/>
                              <a:gd name="T98" fmla="+- 0 1826 1818"/>
                              <a:gd name="T99" fmla="*/ 1826 h 382"/>
                              <a:gd name="T100" fmla="+- 0 8936 8936"/>
                              <a:gd name="T101" fmla="*/ T100 w 660"/>
                              <a:gd name="T102" fmla="+- 0 1831 1818"/>
                              <a:gd name="T103" fmla="*/ 1831 h 382"/>
                              <a:gd name="T104" fmla="+- 0 8936 8936"/>
                              <a:gd name="T105" fmla="*/ T104 w 660"/>
                              <a:gd name="T106" fmla="+- 0 1834 1818"/>
                              <a:gd name="T107" fmla="*/ 1834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0" y="16"/>
                                </a:moveTo>
                                <a:lnTo>
                                  <a:pt x="41" y="71"/>
                                </a:lnTo>
                                <a:lnTo>
                                  <a:pt x="86" y="122"/>
                                </a:lnTo>
                                <a:lnTo>
                                  <a:pt x="130" y="166"/>
                                </a:lnTo>
                                <a:lnTo>
                                  <a:pt x="208" y="227"/>
                                </a:lnTo>
                                <a:lnTo>
                                  <a:pt x="264" y="252"/>
                                </a:lnTo>
                                <a:lnTo>
                                  <a:pt x="332" y="274"/>
                                </a:lnTo>
                                <a:lnTo>
                                  <a:pt x="407" y="291"/>
                                </a:lnTo>
                                <a:lnTo>
                                  <a:pt x="476" y="308"/>
                                </a:lnTo>
                                <a:lnTo>
                                  <a:pt x="535" y="328"/>
                                </a:lnTo>
                                <a:lnTo>
                                  <a:pt x="593" y="353"/>
                                </a:lnTo>
                                <a:lnTo>
                                  <a:pt x="656" y="382"/>
                                </a:lnTo>
                                <a:lnTo>
                                  <a:pt x="659" y="367"/>
                                </a:lnTo>
                                <a:lnTo>
                                  <a:pt x="596" y="338"/>
                                </a:lnTo>
                                <a:lnTo>
                                  <a:pt x="538" y="314"/>
                                </a:lnTo>
                                <a:lnTo>
                                  <a:pt x="478" y="293"/>
                                </a:lnTo>
                                <a:lnTo>
                                  <a:pt x="409" y="276"/>
                                </a:lnTo>
                                <a:lnTo>
                                  <a:pt x="335" y="259"/>
                                </a:lnTo>
                                <a:lnTo>
                                  <a:pt x="267" y="238"/>
                                </a:lnTo>
                                <a:lnTo>
                                  <a:pt x="210" y="212"/>
                                </a:lnTo>
                                <a:lnTo>
                                  <a:pt x="132" y="152"/>
                                </a:lnTo>
                                <a:lnTo>
                                  <a:pt x="88" y="107"/>
                                </a:lnTo>
                                <a:lnTo>
                                  <a:pt x="44" y="56"/>
                                </a:lnTo>
                                <a:lnTo>
                                  <a:pt x="3" y="0"/>
                                </a:lnTo>
                                <a:lnTo>
                                  <a:pt x="1" y="8"/>
                                </a:lnTo>
                                <a:lnTo>
                                  <a:pt x="0" y="13"/>
                                </a:lnTo>
                                <a:lnTo>
                                  <a:pt x="0" y="16"/>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4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141" y="1708"/>
                            <a:ext cx="15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479"/>
                        <wps:cNvSpPr>
                          <a:spLocks/>
                        </wps:cNvSpPr>
                        <wps:spPr bwMode="auto">
                          <a:xfrm>
                            <a:off x="9141" y="1708"/>
                            <a:ext cx="150" cy="204"/>
                          </a:xfrm>
                          <a:custGeom>
                            <a:avLst/>
                            <a:gdLst>
                              <a:gd name="T0" fmla="+- 0 9152 9142"/>
                              <a:gd name="T1" fmla="*/ T0 w 150"/>
                              <a:gd name="T2" fmla="+- 0 1912 1709"/>
                              <a:gd name="T3" fmla="*/ 1912 h 204"/>
                              <a:gd name="T4" fmla="+- 0 9291 9142"/>
                              <a:gd name="T5" fmla="*/ T4 w 150"/>
                              <a:gd name="T6" fmla="+- 0 1716 1709"/>
                              <a:gd name="T7" fmla="*/ 1716 h 204"/>
                              <a:gd name="T8" fmla="+- 0 9282 9142"/>
                              <a:gd name="T9" fmla="*/ T8 w 150"/>
                              <a:gd name="T10" fmla="+- 0 1709 1709"/>
                              <a:gd name="T11" fmla="*/ 1709 h 204"/>
                              <a:gd name="T12" fmla="+- 0 9142 9142"/>
                              <a:gd name="T13" fmla="*/ T12 w 150"/>
                              <a:gd name="T14" fmla="+- 0 1905 1709"/>
                              <a:gd name="T15" fmla="*/ 1905 h 204"/>
                              <a:gd name="T16" fmla="+- 0 9152 9142"/>
                              <a:gd name="T17" fmla="*/ T16 w 150"/>
                              <a:gd name="T18" fmla="+- 0 1912 1709"/>
                              <a:gd name="T19" fmla="*/ 1912 h 204"/>
                            </a:gdLst>
                            <a:ahLst/>
                            <a:cxnLst>
                              <a:cxn ang="0">
                                <a:pos x="T1" y="T3"/>
                              </a:cxn>
                              <a:cxn ang="0">
                                <a:pos x="T5" y="T7"/>
                              </a:cxn>
                              <a:cxn ang="0">
                                <a:pos x="T9" y="T11"/>
                              </a:cxn>
                              <a:cxn ang="0">
                                <a:pos x="T13" y="T15"/>
                              </a:cxn>
                              <a:cxn ang="0">
                                <a:pos x="T17" y="T19"/>
                              </a:cxn>
                            </a:cxnLst>
                            <a:rect l="0" t="0" r="r" b="b"/>
                            <a:pathLst>
                              <a:path w="150" h="204">
                                <a:moveTo>
                                  <a:pt x="10" y="203"/>
                                </a:moveTo>
                                <a:lnTo>
                                  <a:pt x="149" y="7"/>
                                </a:lnTo>
                                <a:lnTo>
                                  <a:pt x="140" y="0"/>
                                </a:lnTo>
                                <a:lnTo>
                                  <a:pt x="0" y="196"/>
                                </a:lnTo>
                                <a:lnTo>
                                  <a:pt x="10" y="203"/>
                                </a:lnTo>
                                <a:close/>
                              </a:path>
                            </a:pathLst>
                          </a:custGeom>
                          <a:noFill/>
                          <a:ln w="1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4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398" y="1815"/>
                            <a:ext cx="1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Freeform 481"/>
                        <wps:cNvSpPr>
                          <a:spLocks/>
                        </wps:cNvSpPr>
                        <wps:spPr bwMode="auto">
                          <a:xfrm>
                            <a:off x="9398" y="1815"/>
                            <a:ext cx="13" cy="195"/>
                          </a:xfrm>
                          <a:custGeom>
                            <a:avLst/>
                            <a:gdLst>
                              <a:gd name="T0" fmla="+- 0 9410 9398"/>
                              <a:gd name="T1" fmla="*/ T0 w 13"/>
                              <a:gd name="T2" fmla="+- 0 2009 1815"/>
                              <a:gd name="T3" fmla="*/ 2009 h 195"/>
                              <a:gd name="T4" fmla="+- 0 9410 9398"/>
                              <a:gd name="T5" fmla="*/ T4 w 13"/>
                              <a:gd name="T6" fmla="+- 0 1816 1815"/>
                              <a:gd name="T7" fmla="*/ 1816 h 195"/>
                              <a:gd name="T8" fmla="+- 0 9399 9398"/>
                              <a:gd name="T9" fmla="*/ T8 w 13"/>
                              <a:gd name="T10" fmla="+- 0 1815 1815"/>
                              <a:gd name="T11" fmla="*/ 1815 h 195"/>
                              <a:gd name="T12" fmla="+- 0 9398 9398"/>
                              <a:gd name="T13" fmla="*/ T12 w 13"/>
                              <a:gd name="T14" fmla="+- 0 2009 1815"/>
                              <a:gd name="T15" fmla="*/ 2009 h 195"/>
                              <a:gd name="T16" fmla="+- 0 9410 9398"/>
                              <a:gd name="T17" fmla="*/ T16 w 13"/>
                              <a:gd name="T18" fmla="+- 0 2009 1815"/>
                              <a:gd name="T19" fmla="*/ 2009 h 195"/>
                            </a:gdLst>
                            <a:ahLst/>
                            <a:cxnLst>
                              <a:cxn ang="0">
                                <a:pos x="T1" y="T3"/>
                              </a:cxn>
                              <a:cxn ang="0">
                                <a:pos x="T5" y="T7"/>
                              </a:cxn>
                              <a:cxn ang="0">
                                <a:pos x="T9" y="T11"/>
                              </a:cxn>
                              <a:cxn ang="0">
                                <a:pos x="T13" y="T15"/>
                              </a:cxn>
                              <a:cxn ang="0">
                                <a:pos x="T17" y="T19"/>
                              </a:cxn>
                            </a:cxnLst>
                            <a:rect l="0" t="0" r="r" b="b"/>
                            <a:pathLst>
                              <a:path w="13" h="195">
                                <a:moveTo>
                                  <a:pt x="12" y="194"/>
                                </a:moveTo>
                                <a:lnTo>
                                  <a:pt x="12" y="1"/>
                                </a:lnTo>
                                <a:lnTo>
                                  <a:pt x="1" y="0"/>
                                </a:lnTo>
                                <a:lnTo>
                                  <a:pt x="0" y="194"/>
                                </a:lnTo>
                                <a:lnTo>
                                  <a:pt x="12" y="194"/>
                                </a:lnTo>
                                <a:close/>
                              </a:path>
                            </a:pathLst>
                          </a:custGeom>
                          <a:noFill/>
                          <a:ln w="1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482"/>
                        <wps:cNvSpPr>
                          <a:spLocks/>
                        </wps:cNvSpPr>
                        <wps:spPr bwMode="auto">
                          <a:xfrm>
                            <a:off x="9005" y="1496"/>
                            <a:ext cx="204" cy="13"/>
                          </a:xfrm>
                          <a:custGeom>
                            <a:avLst/>
                            <a:gdLst>
                              <a:gd name="T0" fmla="+- 0 9006 9006"/>
                              <a:gd name="T1" fmla="*/ T0 w 204"/>
                              <a:gd name="T2" fmla="+- 0 1508 1496"/>
                              <a:gd name="T3" fmla="*/ 1508 h 13"/>
                              <a:gd name="T4" fmla="+- 0 9209 9006"/>
                              <a:gd name="T5" fmla="*/ T4 w 204"/>
                              <a:gd name="T6" fmla="+- 0 1507 1496"/>
                              <a:gd name="T7" fmla="*/ 1507 h 13"/>
                              <a:gd name="T8" fmla="+- 0 9209 9006"/>
                              <a:gd name="T9" fmla="*/ T8 w 204"/>
                              <a:gd name="T10" fmla="+- 0 1496 1496"/>
                              <a:gd name="T11" fmla="*/ 1496 h 13"/>
                              <a:gd name="T12" fmla="+- 0 9006 9006"/>
                              <a:gd name="T13" fmla="*/ T12 w 204"/>
                              <a:gd name="T14" fmla="+- 0 1496 1496"/>
                              <a:gd name="T15" fmla="*/ 1496 h 13"/>
                              <a:gd name="T16" fmla="+- 0 9006 9006"/>
                              <a:gd name="T17" fmla="*/ T16 w 204"/>
                              <a:gd name="T18" fmla="+- 0 1508 1496"/>
                              <a:gd name="T19" fmla="*/ 1508 h 13"/>
                            </a:gdLst>
                            <a:ahLst/>
                            <a:cxnLst>
                              <a:cxn ang="0">
                                <a:pos x="T1" y="T3"/>
                              </a:cxn>
                              <a:cxn ang="0">
                                <a:pos x="T5" y="T7"/>
                              </a:cxn>
                              <a:cxn ang="0">
                                <a:pos x="T9" y="T11"/>
                              </a:cxn>
                              <a:cxn ang="0">
                                <a:pos x="T13" y="T15"/>
                              </a:cxn>
                              <a:cxn ang="0">
                                <a:pos x="T17" y="T19"/>
                              </a:cxn>
                            </a:cxnLst>
                            <a:rect l="0" t="0" r="r" b="b"/>
                            <a:pathLst>
                              <a:path w="204" h="13">
                                <a:moveTo>
                                  <a:pt x="0" y="12"/>
                                </a:moveTo>
                                <a:lnTo>
                                  <a:pt x="203" y="11"/>
                                </a:lnTo>
                                <a:lnTo>
                                  <a:pt x="203" y="0"/>
                                </a:lnTo>
                                <a:lnTo>
                                  <a:pt x="0" y="0"/>
                                </a:lnTo>
                                <a:lnTo>
                                  <a:pt x="0" y="12"/>
                                </a:lnTo>
                                <a:close/>
                              </a:path>
                            </a:pathLst>
                          </a:custGeom>
                          <a:noFill/>
                          <a:ln w="1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483"/>
                        <wps:cNvSpPr>
                          <a:spLocks/>
                        </wps:cNvSpPr>
                        <wps:spPr bwMode="auto">
                          <a:xfrm>
                            <a:off x="9006" y="1585"/>
                            <a:ext cx="209" cy="13"/>
                          </a:xfrm>
                          <a:custGeom>
                            <a:avLst/>
                            <a:gdLst>
                              <a:gd name="T0" fmla="+- 0 9007 9007"/>
                              <a:gd name="T1" fmla="*/ T0 w 209"/>
                              <a:gd name="T2" fmla="+- 0 1597 1585"/>
                              <a:gd name="T3" fmla="*/ 1597 h 13"/>
                              <a:gd name="T4" fmla="+- 0 9216 9007"/>
                              <a:gd name="T5" fmla="*/ T4 w 209"/>
                              <a:gd name="T6" fmla="+- 0 1597 1585"/>
                              <a:gd name="T7" fmla="*/ 1597 h 13"/>
                              <a:gd name="T8" fmla="+- 0 9216 9007"/>
                              <a:gd name="T9" fmla="*/ T8 w 209"/>
                              <a:gd name="T10" fmla="+- 0 1585 1585"/>
                              <a:gd name="T11" fmla="*/ 1585 h 13"/>
                              <a:gd name="T12" fmla="+- 0 9007 9007"/>
                              <a:gd name="T13" fmla="*/ T12 w 209"/>
                              <a:gd name="T14" fmla="+- 0 1585 1585"/>
                              <a:gd name="T15" fmla="*/ 1585 h 13"/>
                              <a:gd name="T16" fmla="+- 0 9007 9007"/>
                              <a:gd name="T17" fmla="*/ T16 w 209"/>
                              <a:gd name="T18" fmla="+- 0 1597 1585"/>
                              <a:gd name="T19" fmla="*/ 1597 h 13"/>
                            </a:gdLst>
                            <a:ahLst/>
                            <a:cxnLst>
                              <a:cxn ang="0">
                                <a:pos x="T1" y="T3"/>
                              </a:cxn>
                              <a:cxn ang="0">
                                <a:pos x="T5" y="T7"/>
                              </a:cxn>
                              <a:cxn ang="0">
                                <a:pos x="T9" y="T11"/>
                              </a:cxn>
                              <a:cxn ang="0">
                                <a:pos x="T13" y="T15"/>
                              </a:cxn>
                              <a:cxn ang="0">
                                <a:pos x="T17" y="T19"/>
                              </a:cxn>
                            </a:cxnLst>
                            <a:rect l="0" t="0" r="r" b="b"/>
                            <a:pathLst>
                              <a:path w="209" h="13">
                                <a:moveTo>
                                  <a:pt x="0" y="12"/>
                                </a:moveTo>
                                <a:lnTo>
                                  <a:pt x="209" y="12"/>
                                </a:lnTo>
                                <a:lnTo>
                                  <a:pt x="209" y="0"/>
                                </a:lnTo>
                                <a:lnTo>
                                  <a:pt x="0" y="0"/>
                                </a:lnTo>
                                <a:lnTo>
                                  <a:pt x="0" y="12"/>
                                </a:lnTo>
                                <a:close/>
                              </a:path>
                            </a:pathLst>
                          </a:custGeom>
                          <a:noFill/>
                          <a:ln w="1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4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9093" y="1182"/>
                            <a:ext cx="596"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485"/>
                        <wps:cNvSpPr>
                          <a:spLocks/>
                        </wps:cNvSpPr>
                        <wps:spPr bwMode="auto">
                          <a:xfrm>
                            <a:off x="9093" y="1182"/>
                            <a:ext cx="596" cy="727"/>
                          </a:xfrm>
                          <a:custGeom>
                            <a:avLst/>
                            <a:gdLst>
                              <a:gd name="T0" fmla="+- 0 9207 9093"/>
                              <a:gd name="T1" fmla="*/ T0 w 596"/>
                              <a:gd name="T2" fmla="+- 0 1634 1183"/>
                              <a:gd name="T3" fmla="*/ 1634 h 727"/>
                              <a:gd name="T4" fmla="+- 0 9246 9093"/>
                              <a:gd name="T5" fmla="*/ T4 w 596"/>
                              <a:gd name="T6" fmla="+- 0 1707 1183"/>
                              <a:gd name="T7" fmla="*/ 1707 h 727"/>
                              <a:gd name="T8" fmla="+- 0 9297 9093"/>
                              <a:gd name="T9" fmla="*/ T8 w 596"/>
                              <a:gd name="T10" fmla="+- 0 1763 1183"/>
                              <a:gd name="T11" fmla="*/ 1763 h 727"/>
                              <a:gd name="T12" fmla="+- 0 9356 9093"/>
                              <a:gd name="T13" fmla="*/ T12 w 596"/>
                              <a:gd name="T14" fmla="+- 0 1799 1183"/>
                              <a:gd name="T15" fmla="*/ 1799 h 727"/>
                              <a:gd name="T16" fmla="+- 0 9419 9093"/>
                              <a:gd name="T17" fmla="*/ T16 w 596"/>
                              <a:gd name="T18" fmla="+- 0 1813 1183"/>
                              <a:gd name="T19" fmla="*/ 1813 h 727"/>
                              <a:gd name="T20" fmla="+- 0 9480 9093"/>
                              <a:gd name="T21" fmla="*/ T20 w 596"/>
                              <a:gd name="T22" fmla="+- 0 1801 1183"/>
                              <a:gd name="T23" fmla="*/ 1801 h 727"/>
                              <a:gd name="T24" fmla="+- 0 9531 9093"/>
                              <a:gd name="T25" fmla="*/ T24 w 596"/>
                              <a:gd name="T26" fmla="+- 0 1765 1183"/>
                              <a:gd name="T27" fmla="*/ 1765 h 727"/>
                              <a:gd name="T28" fmla="+- 0 9566 9093"/>
                              <a:gd name="T29" fmla="*/ T28 w 596"/>
                              <a:gd name="T30" fmla="+- 0 1709 1183"/>
                              <a:gd name="T31" fmla="*/ 1709 h 727"/>
                              <a:gd name="T32" fmla="+- 0 9584 9093"/>
                              <a:gd name="T33" fmla="*/ T32 w 596"/>
                              <a:gd name="T34" fmla="+- 0 1640 1183"/>
                              <a:gd name="T35" fmla="*/ 1640 h 727"/>
                              <a:gd name="T36" fmla="+- 0 9584 9093"/>
                              <a:gd name="T37" fmla="*/ T36 w 596"/>
                              <a:gd name="T38" fmla="+- 0 1563 1183"/>
                              <a:gd name="T39" fmla="*/ 1563 h 727"/>
                              <a:gd name="T40" fmla="+- 0 9563 9093"/>
                              <a:gd name="T41" fmla="*/ T40 w 596"/>
                              <a:gd name="T42" fmla="+- 0 1482 1183"/>
                              <a:gd name="T43" fmla="*/ 1482 h 727"/>
                              <a:gd name="T44" fmla="+- 0 9523 9093"/>
                              <a:gd name="T45" fmla="*/ T44 w 596"/>
                              <a:gd name="T46" fmla="+- 0 1409 1183"/>
                              <a:gd name="T47" fmla="*/ 1409 h 727"/>
                              <a:gd name="T48" fmla="+- 0 9472 9093"/>
                              <a:gd name="T49" fmla="*/ T48 w 596"/>
                              <a:gd name="T50" fmla="+- 0 1353 1183"/>
                              <a:gd name="T51" fmla="*/ 1353 h 727"/>
                              <a:gd name="T52" fmla="+- 0 9413 9093"/>
                              <a:gd name="T53" fmla="*/ T52 w 596"/>
                              <a:gd name="T54" fmla="+- 0 1317 1183"/>
                              <a:gd name="T55" fmla="*/ 1317 h 727"/>
                              <a:gd name="T56" fmla="+- 0 9351 9093"/>
                              <a:gd name="T57" fmla="*/ T56 w 596"/>
                              <a:gd name="T58" fmla="+- 0 1303 1183"/>
                              <a:gd name="T59" fmla="*/ 1303 h 727"/>
                              <a:gd name="T60" fmla="+- 0 9290 9093"/>
                              <a:gd name="T61" fmla="*/ T60 w 596"/>
                              <a:gd name="T62" fmla="+- 0 1315 1183"/>
                              <a:gd name="T63" fmla="*/ 1315 h 727"/>
                              <a:gd name="T64" fmla="+- 0 9238 9093"/>
                              <a:gd name="T65" fmla="*/ T64 w 596"/>
                              <a:gd name="T66" fmla="+- 0 1351 1183"/>
                              <a:gd name="T67" fmla="*/ 1351 h 727"/>
                              <a:gd name="T68" fmla="+- 0 9203 9093"/>
                              <a:gd name="T69" fmla="*/ T68 w 596"/>
                              <a:gd name="T70" fmla="+- 0 1407 1183"/>
                              <a:gd name="T71" fmla="*/ 1407 h 727"/>
                              <a:gd name="T72" fmla="+- 0 9185 9093"/>
                              <a:gd name="T73" fmla="*/ T72 w 596"/>
                              <a:gd name="T74" fmla="+- 0 1476 1183"/>
                              <a:gd name="T75" fmla="*/ 1476 h 727"/>
                              <a:gd name="T76" fmla="+- 0 9186 9093"/>
                              <a:gd name="T77" fmla="*/ T76 w 596"/>
                              <a:gd name="T78" fmla="+- 0 1553 1183"/>
                              <a:gd name="T79" fmla="*/ 1553 h 727"/>
                              <a:gd name="T80" fmla="+- 0 9207 9093"/>
                              <a:gd name="T81" fmla="*/ T80 w 596"/>
                              <a:gd name="T82" fmla="+- 0 1634 1183"/>
                              <a:gd name="T83" fmla="*/ 1634 h 727"/>
                              <a:gd name="T84" fmla="+- 0 9638 9093"/>
                              <a:gd name="T85" fmla="*/ T84 w 596"/>
                              <a:gd name="T86" fmla="+- 0 1446 1183"/>
                              <a:gd name="T87" fmla="*/ 1446 h 727"/>
                              <a:gd name="T88" fmla="+- 0 9665 9093"/>
                              <a:gd name="T89" fmla="*/ T88 w 596"/>
                              <a:gd name="T90" fmla="+- 0 1526 1183"/>
                              <a:gd name="T91" fmla="*/ 1526 h 727"/>
                              <a:gd name="T92" fmla="+- 0 9683 9093"/>
                              <a:gd name="T93" fmla="*/ T92 w 596"/>
                              <a:gd name="T94" fmla="+- 0 1605 1183"/>
                              <a:gd name="T95" fmla="*/ 1605 h 727"/>
                              <a:gd name="T96" fmla="+- 0 9689 9093"/>
                              <a:gd name="T97" fmla="*/ T96 w 596"/>
                              <a:gd name="T98" fmla="+- 0 1679 1183"/>
                              <a:gd name="T99" fmla="*/ 1679 h 727"/>
                              <a:gd name="T100" fmla="+- 0 9680 9093"/>
                              <a:gd name="T101" fmla="*/ T100 w 596"/>
                              <a:gd name="T102" fmla="+- 0 1746 1183"/>
                              <a:gd name="T103" fmla="*/ 1746 h 727"/>
                              <a:gd name="T104" fmla="+- 0 9653 9093"/>
                              <a:gd name="T105" fmla="*/ T104 w 596"/>
                              <a:gd name="T106" fmla="+- 0 1805 1183"/>
                              <a:gd name="T107" fmla="*/ 1805 h 727"/>
                              <a:gd name="T108" fmla="+- 0 9606 9093"/>
                              <a:gd name="T109" fmla="*/ T108 w 596"/>
                              <a:gd name="T110" fmla="+- 0 1854 1183"/>
                              <a:gd name="T111" fmla="*/ 1854 h 727"/>
                              <a:gd name="T112" fmla="+- 0 9536 9093"/>
                              <a:gd name="T113" fmla="*/ T112 w 596"/>
                              <a:gd name="T114" fmla="+- 0 1890 1183"/>
                              <a:gd name="T115" fmla="*/ 1890 h 727"/>
                              <a:gd name="T116" fmla="+- 0 9455 9093"/>
                              <a:gd name="T117" fmla="*/ T116 w 596"/>
                              <a:gd name="T118" fmla="+- 0 1909 1183"/>
                              <a:gd name="T119" fmla="*/ 1909 h 727"/>
                              <a:gd name="T120" fmla="+- 0 9382 9093"/>
                              <a:gd name="T121" fmla="*/ T120 w 596"/>
                              <a:gd name="T122" fmla="+- 0 1909 1183"/>
                              <a:gd name="T123" fmla="*/ 1909 h 727"/>
                              <a:gd name="T124" fmla="+- 0 9315 9093"/>
                              <a:gd name="T125" fmla="*/ T124 w 596"/>
                              <a:gd name="T126" fmla="+- 0 1890 1183"/>
                              <a:gd name="T127" fmla="*/ 1890 h 727"/>
                              <a:gd name="T128" fmla="+- 0 9256 9093"/>
                              <a:gd name="T129" fmla="*/ T128 w 596"/>
                              <a:gd name="T130" fmla="+- 0 1854 1183"/>
                              <a:gd name="T131" fmla="*/ 1854 h 727"/>
                              <a:gd name="T132" fmla="+- 0 9205 9093"/>
                              <a:gd name="T133" fmla="*/ T132 w 596"/>
                              <a:gd name="T134" fmla="+- 0 1804 1183"/>
                              <a:gd name="T135" fmla="*/ 1804 h 727"/>
                              <a:gd name="T136" fmla="+- 0 9162 9093"/>
                              <a:gd name="T137" fmla="*/ T136 w 596"/>
                              <a:gd name="T138" fmla="+- 0 1740 1183"/>
                              <a:gd name="T139" fmla="*/ 1740 h 727"/>
                              <a:gd name="T140" fmla="+- 0 9127 9093"/>
                              <a:gd name="T141" fmla="*/ T140 w 596"/>
                              <a:gd name="T142" fmla="+- 0 1664 1183"/>
                              <a:gd name="T143" fmla="*/ 1664 h 727"/>
                              <a:gd name="T144" fmla="+- 0 9102 9093"/>
                              <a:gd name="T145" fmla="*/ T144 w 596"/>
                              <a:gd name="T146" fmla="+- 0 1577 1183"/>
                              <a:gd name="T147" fmla="*/ 1577 h 727"/>
                              <a:gd name="T148" fmla="+- 0 9093 9093"/>
                              <a:gd name="T149" fmla="*/ T148 w 596"/>
                              <a:gd name="T150" fmla="+- 0 1494 1183"/>
                              <a:gd name="T151" fmla="*/ 1494 h 727"/>
                              <a:gd name="T152" fmla="+- 0 9101 9093"/>
                              <a:gd name="T153" fmla="*/ T152 w 596"/>
                              <a:gd name="T154" fmla="+- 0 1418 1183"/>
                              <a:gd name="T155" fmla="*/ 1418 h 727"/>
                              <a:gd name="T156" fmla="+- 0 9122 9093"/>
                              <a:gd name="T157" fmla="*/ T156 w 596"/>
                              <a:gd name="T158" fmla="+- 0 1350 1183"/>
                              <a:gd name="T159" fmla="*/ 1350 h 727"/>
                              <a:gd name="T160" fmla="+- 0 9157 9093"/>
                              <a:gd name="T161" fmla="*/ T160 w 596"/>
                              <a:gd name="T162" fmla="+- 0 1292 1183"/>
                              <a:gd name="T163" fmla="*/ 1292 h 727"/>
                              <a:gd name="T164" fmla="+- 0 9203 9093"/>
                              <a:gd name="T165" fmla="*/ T164 w 596"/>
                              <a:gd name="T166" fmla="+- 0 1245 1183"/>
                              <a:gd name="T167" fmla="*/ 1245 h 727"/>
                              <a:gd name="T168" fmla="+- 0 9260 9093"/>
                              <a:gd name="T169" fmla="*/ T168 w 596"/>
                              <a:gd name="T170" fmla="+- 0 1211 1183"/>
                              <a:gd name="T171" fmla="*/ 1211 h 727"/>
                              <a:gd name="T172" fmla="+- 0 9339 9093"/>
                              <a:gd name="T173" fmla="*/ T172 w 596"/>
                              <a:gd name="T174" fmla="+- 0 1187 1183"/>
                              <a:gd name="T175" fmla="*/ 1187 h 727"/>
                              <a:gd name="T176" fmla="+- 0 9406 9093"/>
                              <a:gd name="T177" fmla="*/ T176 w 596"/>
                              <a:gd name="T178" fmla="+- 0 1183 1183"/>
                              <a:gd name="T179" fmla="*/ 1183 h 727"/>
                              <a:gd name="T180" fmla="+- 0 9461 9093"/>
                              <a:gd name="T181" fmla="*/ T180 w 596"/>
                              <a:gd name="T182" fmla="+- 0 1196 1183"/>
                              <a:gd name="T183" fmla="*/ 1196 h 727"/>
                              <a:gd name="T184" fmla="+- 0 9507 9093"/>
                              <a:gd name="T185" fmla="*/ T184 w 596"/>
                              <a:gd name="T186" fmla="+- 0 1224 1183"/>
                              <a:gd name="T187" fmla="*/ 1224 h 727"/>
                              <a:gd name="T188" fmla="+- 0 9546 9093"/>
                              <a:gd name="T189" fmla="*/ T188 w 596"/>
                              <a:gd name="T190" fmla="+- 0 1265 1183"/>
                              <a:gd name="T191" fmla="*/ 1265 h 727"/>
                              <a:gd name="T192" fmla="+- 0 9580 9093"/>
                              <a:gd name="T193" fmla="*/ T192 w 596"/>
                              <a:gd name="T194" fmla="+- 0 1317 1183"/>
                              <a:gd name="T195" fmla="*/ 1317 h 727"/>
                              <a:gd name="T196" fmla="+- 0 9610 9093"/>
                              <a:gd name="T197" fmla="*/ T196 w 596"/>
                              <a:gd name="T198" fmla="+- 0 1378 1183"/>
                              <a:gd name="T199" fmla="*/ 1378 h 727"/>
                              <a:gd name="T200" fmla="+- 0 9638 9093"/>
                              <a:gd name="T201" fmla="*/ T200 w 596"/>
                              <a:gd name="T202" fmla="+- 0 1446 1183"/>
                              <a:gd name="T203" fmla="*/ 1446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6" h="727">
                                <a:moveTo>
                                  <a:pt x="114" y="451"/>
                                </a:moveTo>
                                <a:lnTo>
                                  <a:pt x="153" y="524"/>
                                </a:lnTo>
                                <a:lnTo>
                                  <a:pt x="204" y="580"/>
                                </a:lnTo>
                                <a:lnTo>
                                  <a:pt x="263" y="616"/>
                                </a:lnTo>
                                <a:lnTo>
                                  <a:pt x="326" y="630"/>
                                </a:lnTo>
                                <a:lnTo>
                                  <a:pt x="387" y="618"/>
                                </a:lnTo>
                                <a:lnTo>
                                  <a:pt x="438" y="582"/>
                                </a:lnTo>
                                <a:lnTo>
                                  <a:pt x="473" y="526"/>
                                </a:lnTo>
                                <a:lnTo>
                                  <a:pt x="491" y="457"/>
                                </a:lnTo>
                                <a:lnTo>
                                  <a:pt x="491" y="380"/>
                                </a:lnTo>
                                <a:lnTo>
                                  <a:pt x="470" y="299"/>
                                </a:lnTo>
                                <a:lnTo>
                                  <a:pt x="430" y="226"/>
                                </a:lnTo>
                                <a:lnTo>
                                  <a:pt x="379" y="170"/>
                                </a:lnTo>
                                <a:lnTo>
                                  <a:pt x="320" y="134"/>
                                </a:lnTo>
                                <a:lnTo>
                                  <a:pt x="258" y="120"/>
                                </a:lnTo>
                                <a:lnTo>
                                  <a:pt x="197" y="132"/>
                                </a:lnTo>
                                <a:lnTo>
                                  <a:pt x="145" y="168"/>
                                </a:lnTo>
                                <a:lnTo>
                                  <a:pt x="110" y="224"/>
                                </a:lnTo>
                                <a:lnTo>
                                  <a:pt x="92" y="293"/>
                                </a:lnTo>
                                <a:lnTo>
                                  <a:pt x="93" y="370"/>
                                </a:lnTo>
                                <a:lnTo>
                                  <a:pt x="114" y="451"/>
                                </a:lnTo>
                                <a:close/>
                                <a:moveTo>
                                  <a:pt x="545" y="263"/>
                                </a:moveTo>
                                <a:lnTo>
                                  <a:pt x="572" y="343"/>
                                </a:lnTo>
                                <a:lnTo>
                                  <a:pt x="590" y="422"/>
                                </a:lnTo>
                                <a:lnTo>
                                  <a:pt x="596" y="496"/>
                                </a:lnTo>
                                <a:lnTo>
                                  <a:pt x="587" y="563"/>
                                </a:lnTo>
                                <a:lnTo>
                                  <a:pt x="560" y="622"/>
                                </a:lnTo>
                                <a:lnTo>
                                  <a:pt x="513" y="671"/>
                                </a:lnTo>
                                <a:lnTo>
                                  <a:pt x="443" y="707"/>
                                </a:lnTo>
                                <a:lnTo>
                                  <a:pt x="362" y="726"/>
                                </a:lnTo>
                                <a:lnTo>
                                  <a:pt x="289" y="726"/>
                                </a:lnTo>
                                <a:lnTo>
                                  <a:pt x="222" y="707"/>
                                </a:lnTo>
                                <a:lnTo>
                                  <a:pt x="163" y="671"/>
                                </a:lnTo>
                                <a:lnTo>
                                  <a:pt x="112" y="621"/>
                                </a:lnTo>
                                <a:lnTo>
                                  <a:pt x="69" y="557"/>
                                </a:lnTo>
                                <a:lnTo>
                                  <a:pt x="34" y="481"/>
                                </a:lnTo>
                                <a:lnTo>
                                  <a:pt x="9" y="394"/>
                                </a:lnTo>
                                <a:lnTo>
                                  <a:pt x="0" y="311"/>
                                </a:lnTo>
                                <a:lnTo>
                                  <a:pt x="8" y="235"/>
                                </a:lnTo>
                                <a:lnTo>
                                  <a:pt x="29" y="167"/>
                                </a:lnTo>
                                <a:lnTo>
                                  <a:pt x="64" y="109"/>
                                </a:lnTo>
                                <a:lnTo>
                                  <a:pt x="110" y="62"/>
                                </a:lnTo>
                                <a:lnTo>
                                  <a:pt x="167" y="28"/>
                                </a:lnTo>
                                <a:lnTo>
                                  <a:pt x="246" y="4"/>
                                </a:lnTo>
                                <a:lnTo>
                                  <a:pt x="313" y="0"/>
                                </a:lnTo>
                                <a:lnTo>
                                  <a:pt x="368" y="13"/>
                                </a:lnTo>
                                <a:lnTo>
                                  <a:pt x="414" y="41"/>
                                </a:lnTo>
                                <a:lnTo>
                                  <a:pt x="453" y="82"/>
                                </a:lnTo>
                                <a:lnTo>
                                  <a:pt x="487" y="134"/>
                                </a:lnTo>
                                <a:lnTo>
                                  <a:pt x="517" y="195"/>
                                </a:lnTo>
                                <a:lnTo>
                                  <a:pt x="545" y="263"/>
                                </a:lnTo>
                                <a:close/>
                              </a:path>
                            </a:pathLst>
                          </a:custGeom>
                          <a:noFill/>
                          <a:ln w="12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 name="Picture 4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9139" y="1180"/>
                            <a:ext cx="577"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487"/>
                        <wps:cNvSpPr>
                          <a:spLocks/>
                        </wps:cNvSpPr>
                        <wps:spPr bwMode="auto">
                          <a:xfrm>
                            <a:off x="9139" y="1180"/>
                            <a:ext cx="577" cy="716"/>
                          </a:xfrm>
                          <a:custGeom>
                            <a:avLst/>
                            <a:gdLst>
                              <a:gd name="T0" fmla="+- 0 9683 9140"/>
                              <a:gd name="T1" fmla="*/ T0 w 577"/>
                              <a:gd name="T2" fmla="+- 0 1429 1180"/>
                              <a:gd name="T3" fmla="*/ 1429 h 716"/>
                              <a:gd name="T4" fmla="+- 0 9707 9140"/>
                              <a:gd name="T5" fmla="*/ T4 w 577"/>
                              <a:gd name="T6" fmla="+- 0 1510 1180"/>
                              <a:gd name="T7" fmla="*/ 1510 h 716"/>
                              <a:gd name="T8" fmla="+- 0 9716 9140"/>
                              <a:gd name="T9" fmla="*/ T8 w 577"/>
                              <a:gd name="T10" fmla="+- 0 1590 1180"/>
                              <a:gd name="T11" fmla="*/ 1590 h 716"/>
                              <a:gd name="T12" fmla="+- 0 9711 9140"/>
                              <a:gd name="T13" fmla="*/ T12 w 577"/>
                              <a:gd name="T14" fmla="+- 0 1666 1180"/>
                              <a:gd name="T15" fmla="*/ 1666 h 716"/>
                              <a:gd name="T16" fmla="+- 0 9692 9140"/>
                              <a:gd name="T17" fmla="*/ T16 w 577"/>
                              <a:gd name="T18" fmla="+- 0 1736 1180"/>
                              <a:gd name="T19" fmla="*/ 1736 h 716"/>
                              <a:gd name="T20" fmla="+- 0 9660 9140"/>
                              <a:gd name="T21" fmla="*/ T20 w 577"/>
                              <a:gd name="T22" fmla="+- 0 1797 1180"/>
                              <a:gd name="T23" fmla="*/ 1797 h 716"/>
                              <a:gd name="T24" fmla="+- 0 9616 9140"/>
                              <a:gd name="T25" fmla="*/ T24 w 577"/>
                              <a:gd name="T26" fmla="+- 0 1846 1180"/>
                              <a:gd name="T27" fmla="*/ 1846 h 716"/>
                              <a:gd name="T28" fmla="+- 0 9561 9140"/>
                              <a:gd name="T29" fmla="*/ T28 w 577"/>
                              <a:gd name="T30" fmla="+- 0 1880 1180"/>
                              <a:gd name="T31" fmla="*/ 1880 h 716"/>
                              <a:gd name="T32" fmla="+- 0 9499 9140"/>
                              <a:gd name="T33" fmla="*/ T32 w 577"/>
                              <a:gd name="T34" fmla="+- 0 1896 1180"/>
                              <a:gd name="T35" fmla="*/ 1896 h 716"/>
                              <a:gd name="T36" fmla="+- 0 9436 9140"/>
                              <a:gd name="T37" fmla="*/ T36 w 577"/>
                              <a:gd name="T38" fmla="+- 0 1893 1180"/>
                              <a:gd name="T39" fmla="*/ 1893 h 716"/>
                              <a:gd name="T40" fmla="+- 0 9372 9140"/>
                              <a:gd name="T41" fmla="*/ T40 w 577"/>
                              <a:gd name="T42" fmla="+- 0 1873 1180"/>
                              <a:gd name="T43" fmla="*/ 1873 h 716"/>
                              <a:gd name="T44" fmla="+- 0 9312 9140"/>
                              <a:gd name="T45" fmla="*/ T44 w 577"/>
                              <a:gd name="T46" fmla="+- 0 1837 1180"/>
                              <a:gd name="T47" fmla="*/ 1837 h 716"/>
                              <a:gd name="T48" fmla="+- 0 9257 9140"/>
                              <a:gd name="T49" fmla="*/ T48 w 577"/>
                              <a:gd name="T50" fmla="+- 0 1786 1180"/>
                              <a:gd name="T51" fmla="*/ 1786 h 716"/>
                              <a:gd name="T52" fmla="+- 0 9210 9140"/>
                              <a:gd name="T53" fmla="*/ T52 w 577"/>
                              <a:gd name="T54" fmla="+- 0 1722 1180"/>
                              <a:gd name="T55" fmla="*/ 1722 h 716"/>
                              <a:gd name="T56" fmla="+- 0 9172 9140"/>
                              <a:gd name="T57" fmla="*/ T56 w 577"/>
                              <a:gd name="T58" fmla="+- 0 1647 1180"/>
                              <a:gd name="T59" fmla="*/ 1647 h 716"/>
                              <a:gd name="T60" fmla="+- 0 9149 9140"/>
                              <a:gd name="T61" fmla="*/ T60 w 577"/>
                              <a:gd name="T62" fmla="+- 0 1566 1180"/>
                              <a:gd name="T63" fmla="*/ 1566 h 716"/>
                              <a:gd name="T64" fmla="+- 0 9140 9140"/>
                              <a:gd name="T65" fmla="*/ T64 w 577"/>
                              <a:gd name="T66" fmla="+- 0 1486 1180"/>
                              <a:gd name="T67" fmla="*/ 1486 h 716"/>
                              <a:gd name="T68" fmla="+- 0 9145 9140"/>
                              <a:gd name="T69" fmla="*/ T68 w 577"/>
                              <a:gd name="T70" fmla="+- 0 1409 1180"/>
                              <a:gd name="T71" fmla="*/ 1409 h 716"/>
                              <a:gd name="T72" fmla="+- 0 9164 9140"/>
                              <a:gd name="T73" fmla="*/ T72 w 577"/>
                              <a:gd name="T74" fmla="+- 0 1340 1180"/>
                              <a:gd name="T75" fmla="*/ 1340 h 716"/>
                              <a:gd name="T76" fmla="+- 0 9196 9140"/>
                              <a:gd name="T77" fmla="*/ T76 w 577"/>
                              <a:gd name="T78" fmla="+- 0 1279 1180"/>
                              <a:gd name="T79" fmla="*/ 1279 h 716"/>
                              <a:gd name="T80" fmla="+- 0 9239 9140"/>
                              <a:gd name="T81" fmla="*/ T80 w 577"/>
                              <a:gd name="T82" fmla="+- 0 1230 1180"/>
                              <a:gd name="T83" fmla="*/ 1230 h 716"/>
                              <a:gd name="T84" fmla="+- 0 9294 9140"/>
                              <a:gd name="T85" fmla="*/ T84 w 577"/>
                              <a:gd name="T86" fmla="+- 0 1196 1180"/>
                              <a:gd name="T87" fmla="*/ 1196 h 716"/>
                              <a:gd name="T88" fmla="+- 0 9356 9140"/>
                              <a:gd name="T89" fmla="*/ T88 w 577"/>
                              <a:gd name="T90" fmla="+- 0 1180 1180"/>
                              <a:gd name="T91" fmla="*/ 1180 h 716"/>
                              <a:gd name="T92" fmla="+- 0 9420 9140"/>
                              <a:gd name="T93" fmla="*/ T92 w 577"/>
                              <a:gd name="T94" fmla="+- 0 1183 1180"/>
                              <a:gd name="T95" fmla="*/ 1183 h 716"/>
                              <a:gd name="T96" fmla="+- 0 9483 9140"/>
                              <a:gd name="T97" fmla="*/ T96 w 577"/>
                              <a:gd name="T98" fmla="+- 0 1203 1180"/>
                              <a:gd name="T99" fmla="*/ 1203 h 716"/>
                              <a:gd name="T100" fmla="+- 0 9544 9140"/>
                              <a:gd name="T101" fmla="*/ T100 w 577"/>
                              <a:gd name="T102" fmla="+- 0 1239 1180"/>
                              <a:gd name="T103" fmla="*/ 1239 h 716"/>
                              <a:gd name="T104" fmla="+- 0 9599 9140"/>
                              <a:gd name="T105" fmla="*/ T104 w 577"/>
                              <a:gd name="T106" fmla="+- 0 1290 1180"/>
                              <a:gd name="T107" fmla="*/ 1290 h 716"/>
                              <a:gd name="T108" fmla="+- 0 9646 9140"/>
                              <a:gd name="T109" fmla="*/ T108 w 577"/>
                              <a:gd name="T110" fmla="+- 0 1353 1180"/>
                              <a:gd name="T111" fmla="*/ 1353 h 716"/>
                              <a:gd name="T112" fmla="+- 0 9683 9140"/>
                              <a:gd name="T113" fmla="*/ T112 w 577"/>
                              <a:gd name="T114" fmla="+- 0 1429 1180"/>
                              <a:gd name="T115" fmla="*/ 1429 h 716"/>
                              <a:gd name="T116" fmla="+- 0 9252 9140"/>
                              <a:gd name="T117" fmla="*/ T116 w 577"/>
                              <a:gd name="T118" fmla="+- 0 1617 1180"/>
                              <a:gd name="T119" fmla="*/ 1617 h 716"/>
                              <a:gd name="T120" fmla="+- 0 9291 9140"/>
                              <a:gd name="T121" fmla="*/ T120 w 577"/>
                              <a:gd name="T122" fmla="+- 0 1690 1180"/>
                              <a:gd name="T123" fmla="*/ 1690 h 716"/>
                              <a:gd name="T124" fmla="+- 0 9343 9140"/>
                              <a:gd name="T125" fmla="*/ T124 w 577"/>
                              <a:gd name="T126" fmla="+- 0 1746 1180"/>
                              <a:gd name="T127" fmla="*/ 1746 h 716"/>
                              <a:gd name="T128" fmla="+- 0 9402 9140"/>
                              <a:gd name="T129" fmla="*/ T128 w 577"/>
                              <a:gd name="T130" fmla="+- 0 1782 1180"/>
                              <a:gd name="T131" fmla="*/ 1782 h 716"/>
                              <a:gd name="T132" fmla="+- 0 9464 9140"/>
                              <a:gd name="T133" fmla="*/ T132 w 577"/>
                              <a:gd name="T134" fmla="+- 0 1796 1180"/>
                              <a:gd name="T135" fmla="*/ 1796 h 716"/>
                              <a:gd name="T136" fmla="+- 0 9525 9140"/>
                              <a:gd name="T137" fmla="*/ T136 w 577"/>
                              <a:gd name="T138" fmla="+- 0 1784 1180"/>
                              <a:gd name="T139" fmla="*/ 1784 h 716"/>
                              <a:gd name="T140" fmla="+- 0 9577 9140"/>
                              <a:gd name="T141" fmla="*/ T140 w 577"/>
                              <a:gd name="T142" fmla="+- 0 1748 1180"/>
                              <a:gd name="T143" fmla="*/ 1748 h 716"/>
                              <a:gd name="T144" fmla="+- 0 9612 9140"/>
                              <a:gd name="T145" fmla="*/ T144 w 577"/>
                              <a:gd name="T146" fmla="+- 0 1692 1180"/>
                              <a:gd name="T147" fmla="*/ 1692 h 716"/>
                              <a:gd name="T148" fmla="+- 0 9630 9140"/>
                              <a:gd name="T149" fmla="*/ T148 w 577"/>
                              <a:gd name="T150" fmla="+- 0 1623 1180"/>
                              <a:gd name="T151" fmla="*/ 1623 h 716"/>
                              <a:gd name="T152" fmla="+- 0 9629 9140"/>
                              <a:gd name="T153" fmla="*/ T152 w 577"/>
                              <a:gd name="T154" fmla="+- 0 1546 1180"/>
                              <a:gd name="T155" fmla="*/ 1546 h 716"/>
                              <a:gd name="T156" fmla="+- 0 9608 9140"/>
                              <a:gd name="T157" fmla="*/ T156 w 577"/>
                              <a:gd name="T158" fmla="+- 0 1465 1180"/>
                              <a:gd name="T159" fmla="*/ 1465 h 716"/>
                              <a:gd name="T160" fmla="+- 0 9569 9140"/>
                              <a:gd name="T161" fmla="*/ T160 w 577"/>
                              <a:gd name="T162" fmla="+- 0 1392 1180"/>
                              <a:gd name="T163" fmla="*/ 1392 h 716"/>
                              <a:gd name="T164" fmla="+- 0 9518 9140"/>
                              <a:gd name="T165" fmla="*/ T164 w 577"/>
                              <a:gd name="T166" fmla="+- 0 1336 1180"/>
                              <a:gd name="T167" fmla="*/ 1336 h 716"/>
                              <a:gd name="T168" fmla="+- 0 9459 9140"/>
                              <a:gd name="T169" fmla="*/ T168 w 577"/>
                              <a:gd name="T170" fmla="+- 0 1300 1180"/>
                              <a:gd name="T171" fmla="*/ 1300 h 716"/>
                              <a:gd name="T172" fmla="+- 0 9396 9140"/>
                              <a:gd name="T173" fmla="*/ T172 w 577"/>
                              <a:gd name="T174" fmla="+- 0 1286 1180"/>
                              <a:gd name="T175" fmla="*/ 1286 h 716"/>
                              <a:gd name="T176" fmla="+- 0 9335 9140"/>
                              <a:gd name="T177" fmla="*/ T176 w 577"/>
                              <a:gd name="T178" fmla="+- 0 1298 1180"/>
                              <a:gd name="T179" fmla="*/ 1298 h 716"/>
                              <a:gd name="T180" fmla="+- 0 9284 9140"/>
                              <a:gd name="T181" fmla="*/ T180 w 577"/>
                              <a:gd name="T182" fmla="+- 0 1334 1180"/>
                              <a:gd name="T183" fmla="*/ 1334 h 716"/>
                              <a:gd name="T184" fmla="+- 0 9248 9140"/>
                              <a:gd name="T185" fmla="*/ T184 w 577"/>
                              <a:gd name="T186" fmla="+- 0 1390 1180"/>
                              <a:gd name="T187" fmla="*/ 1390 h 716"/>
                              <a:gd name="T188" fmla="+- 0 9231 9140"/>
                              <a:gd name="T189" fmla="*/ T188 w 577"/>
                              <a:gd name="T190" fmla="+- 0 1459 1180"/>
                              <a:gd name="T191" fmla="*/ 1459 h 716"/>
                              <a:gd name="T192" fmla="+- 0 9231 9140"/>
                              <a:gd name="T193" fmla="*/ T192 w 577"/>
                              <a:gd name="T194" fmla="+- 0 1536 1180"/>
                              <a:gd name="T195" fmla="*/ 1536 h 716"/>
                              <a:gd name="T196" fmla="+- 0 9252 9140"/>
                              <a:gd name="T197" fmla="*/ T196 w 577"/>
                              <a:gd name="T198" fmla="+- 0 1617 1180"/>
                              <a:gd name="T199" fmla="*/ 1617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7" h="716">
                                <a:moveTo>
                                  <a:pt x="543" y="249"/>
                                </a:moveTo>
                                <a:lnTo>
                                  <a:pt x="567" y="330"/>
                                </a:lnTo>
                                <a:lnTo>
                                  <a:pt x="576" y="410"/>
                                </a:lnTo>
                                <a:lnTo>
                                  <a:pt x="571" y="486"/>
                                </a:lnTo>
                                <a:lnTo>
                                  <a:pt x="552" y="556"/>
                                </a:lnTo>
                                <a:lnTo>
                                  <a:pt x="520" y="617"/>
                                </a:lnTo>
                                <a:lnTo>
                                  <a:pt x="476" y="666"/>
                                </a:lnTo>
                                <a:lnTo>
                                  <a:pt x="421" y="700"/>
                                </a:lnTo>
                                <a:lnTo>
                                  <a:pt x="359" y="716"/>
                                </a:lnTo>
                                <a:lnTo>
                                  <a:pt x="296" y="713"/>
                                </a:lnTo>
                                <a:lnTo>
                                  <a:pt x="232" y="693"/>
                                </a:lnTo>
                                <a:lnTo>
                                  <a:pt x="172" y="657"/>
                                </a:lnTo>
                                <a:lnTo>
                                  <a:pt x="117" y="606"/>
                                </a:lnTo>
                                <a:lnTo>
                                  <a:pt x="70" y="542"/>
                                </a:lnTo>
                                <a:lnTo>
                                  <a:pt x="32" y="467"/>
                                </a:lnTo>
                                <a:lnTo>
                                  <a:pt x="9" y="386"/>
                                </a:lnTo>
                                <a:lnTo>
                                  <a:pt x="0" y="306"/>
                                </a:lnTo>
                                <a:lnTo>
                                  <a:pt x="5" y="229"/>
                                </a:lnTo>
                                <a:lnTo>
                                  <a:pt x="24" y="160"/>
                                </a:lnTo>
                                <a:lnTo>
                                  <a:pt x="56" y="99"/>
                                </a:lnTo>
                                <a:lnTo>
                                  <a:pt x="99" y="50"/>
                                </a:lnTo>
                                <a:lnTo>
                                  <a:pt x="154" y="16"/>
                                </a:lnTo>
                                <a:lnTo>
                                  <a:pt x="216" y="0"/>
                                </a:lnTo>
                                <a:lnTo>
                                  <a:pt x="280" y="3"/>
                                </a:lnTo>
                                <a:lnTo>
                                  <a:pt x="343" y="23"/>
                                </a:lnTo>
                                <a:lnTo>
                                  <a:pt x="404" y="59"/>
                                </a:lnTo>
                                <a:lnTo>
                                  <a:pt x="459" y="110"/>
                                </a:lnTo>
                                <a:lnTo>
                                  <a:pt x="506" y="173"/>
                                </a:lnTo>
                                <a:lnTo>
                                  <a:pt x="543" y="249"/>
                                </a:lnTo>
                                <a:close/>
                                <a:moveTo>
                                  <a:pt x="112" y="437"/>
                                </a:moveTo>
                                <a:lnTo>
                                  <a:pt x="151" y="510"/>
                                </a:lnTo>
                                <a:lnTo>
                                  <a:pt x="203" y="566"/>
                                </a:lnTo>
                                <a:lnTo>
                                  <a:pt x="262" y="602"/>
                                </a:lnTo>
                                <a:lnTo>
                                  <a:pt x="324" y="616"/>
                                </a:lnTo>
                                <a:lnTo>
                                  <a:pt x="385" y="604"/>
                                </a:lnTo>
                                <a:lnTo>
                                  <a:pt x="437" y="568"/>
                                </a:lnTo>
                                <a:lnTo>
                                  <a:pt x="472" y="512"/>
                                </a:lnTo>
                                <a:lnTo>
                                  <a:pt x="490" y="443"/>
                                </a:lnTo>
                                <a:lnTo>
                                  <a:pt x="489" y="366"/>
                                </a:lnTo>
                                <a:lnTo>
                                  <a:pt x="468" y="285"/>
                                </a:lnTo>
                                <a:lnTo>
                                  <a:pt x="429" y="212"/>
                                </a:lnTo>
                                <a:lnTo>
                                  <a:pt x="378" y="156"/>
                                </a:lnTo>
                                <a:lnTo>
                                  <a:pt x="319" y="120"/>
                                </a:lnTo>
                                <a:lnTo>
                                  <a:pt x="256" y="106"/>
                                </a:lnTo>
                                <a:lnTo>
                                  <a:pt x="195" y="118"/>
                                </a:lnTo>
                                <a:lnTo>
                                  <a:pt x="144" y="154"/>
                                </a:lnTo>
                                <a:lnTo>
                                  <a:pt x="108" y="210"/>
                                </a:lnTo>
                                <a:lnTo>
                                  <a:pt x="91" y="279"/>
                                </a:lnTo>
                                <a:lnTo>
                                  <a:pt x="91" y="356"/>
                                </a:lnTo>
                                <a:lnTo>
                                  <a:pt x="112" y="437"/>
                                </a:lnTo>
                                <a:close/>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 name="Picture 48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9294" y="1172"/>
                            <a:ext cx="38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Freeform 489"/>
                        <wps:cNvSpPr>
                          <a:spLocks/>
                        </wps:cNvSpPr>
                        <wps:spPr bwMode="auto">
                          <a:xfrm>
                            <a:off x="9294" y="1172"/>
                            <a:ext cx="380" cy="531"/>
                          </a:xfrm>
                          <a:custGeom>
                            <a:avLst/>
                            <a:gdLst>
                              <a:gd name="T0" fmla="+- 0 9664 9294"/>
                              <a:gd name="T1" fmla="*/ T0 w 380"/>
                              <a:gd name="T2" fmla="+- 0 1173 1173"/>
                              <a:gd name="T3" fmla="*/ 1173 h 531"/>
                              <a:gd name="T4" fmla="+- 0 9294 9294"/>
                              <a:gd name="T5" fmla="*/ T4 w 380"/>
                              <a:gd name="T6" fmla="+- 0 1693 1173"/>
                              <a:gd name="T7" fmla="*/ 1693 h 531"/>
                              <a:gd name="T8" fmla="+- 0 9301 9294"/>
                              <a:gd name="T9" fmla="*/ T8 w 380"/>
                              <a:gd name="T10" fmla="+- 0 1703 1173"/>
                              <a:gd name="T11" fmla="*/ 1703 h 531"/>
                              <a:gd name="T12" fmla="+- 0 9674 9294"/>
                              <a:gd name="T13" fmla="*/ T12 w 380"/>
                              <a:gd name="T14" fmla="+- 0 1180 1173"/>
                              <a:gd name="T15" fmla="*/ 1180 h 531"/>
                              <a:gd name="T16" fmla="+- 0 9664 9294"/>
                              <a:gd name="T17" fmla="*/ T16 w 380"/>
                              <a:gd name="T18" fmla="+- 0 1173 1173"/>
                              <a:gd name="T19" fmla="*/ 1173 h 531"/>
                            </a:gdLst>
                            <a:ahLst/>
                            <a:cxnLst>
                              <a:cxn ang="0">
                                <a:pos x="T1" y="T3"/>
                              </a:cxn>
                              <a:cxn ang="0">
                                <a:pos x="T5" y="T7"/>
                              </a:cxn>
                              <a:cxn ang="0">
                                <a:pos x="T9" y="T11"/>
                              </a:cxn>
                              <a:cxn ang="0">
                                <a:pos x="T13" y="T15"/>
                              </a:cxn>
                              <a:cxn ang="0">
                                <a:pos x="T17" y="T19"/>
                              </a:cxn>
                            </a:cxnLst>
                            <a:rect l="0" t="0" r="r" b="b"/>
                            <a:pathLst>
                              <a:path w="380" h="531">
                                <a:moveTo>
                                  <a:pt x="370" y="0"/>
                                </a:moveTo>
                                <a:lnTo>
                                  <a:pt x="0" y="520"/>
                                </a:lnTo>
                                <a:lnTo>
                                  <a:pt x="7" y="530"/>
                                </a:lnTo>
                                <a:lnTo>
                                  <a:pt x="380" y="7"/>
                                </a:lnTo>
                                <a:lnTo>
                                  <a:pt x="370" y="0"/>
                                </a:lnTo>
                                <a:close/>
                              </a:path>
                            </a:pathLst>
                          </a:custGeom>
                          <a:noFill/>
                          <a:ln w="1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4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102" y="2092"/>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Freeform 491"/>
                        <wps:cNvSpPr>
                          <a:spLocks/>
                        </wps:cNvSpPr>
                        <wps:spPr bwMode="auto">
                          <a:xfrm>
                            <a:off x="9102" y="2092"/>
                            <a:ext cx="121" cy="101"/>
                          </a:xfrm>
                          <a:custGeom>
                            <a:avLst/>
                            <a:gdLst>
                              <a:gd name="T0" fmla="+- 0 9223 9103"/>
                              <a:gd name="T1" fmla="*/ T0 w 121"/>
                              <a:gd name="T2" fmla="+- 0 2093 2093"/>
                              <a:gd name="T3" fmla="*/ 2093 h 101"/>
                              <a:gd name="T4" fmla="+- 0 9173 9103"/>
                              <a:gd name="T5" fmla="*/ T4 w 121"/>
                              <a:gd name="T6" fmla="+- 0 2143 2093"/>
                              <a:gd name="T7" fmla="*/ 2143 h 101"/>
                              <a:gd name="T8" fmla="+- 0 9140 9103"/>
                              <a:gd name="T9" fmla="*/ T8 w 121"/>
                              <a:gd name="T10" fmla="+- 0 2148 2093"/>
                              <a:gd name="T11" fmla="*/ 2148 h 101"/>
                              <a:gd name="T12" fmla="+- 0 9124 9103"/>
                              <a:gd name="T13" fmla="*/ T12 w 121"/>
                              <a:gd name="T14" fmla="+- 0 2146 2093"/>
                              <a:gd name="T15" fmla="*/ 2146 h 101"/>
                              <a:gd name="T16" fmla="+- 0 9106 9103"/>
                              <a:gd name="T17" fmla="*/ T16 w 121"/>
                              <a:gd name="T18" fmla="+- 0 2144 2093"/>
                              <a:gd name="T19" fmla="*/ 2144 h 101"/>
                              <a:gd name="T20" fmla="+- 0 9103 9103"/>
                              <a:gd name="T21" fmla="*/ T20 w 121"/>
                              <a:gd name="T22" fmla="+- 0 2193 2093"/>
                              <a:gd name="T23" fmla="*/ 2193 h 101"/>
                              <a:gd name="T24" fmla="+- 0 9124 9103"/>
                              <a:gd name="T25" fmla="*/ T24 w 121"/>
                              <a:gd name="T26" fmla="+- 0 2193 2093"/>
                              <a:gd name="T27" fmla="*/ 2193 h 101"/>
                              <a:gd name="T28" fmla="+- 0 9144 9103"/>
                              <a:gd name="T29" fmla="*/ T28 w 121"/>
                              <a:gd name="T30" fmla="+- 0 2192 2093"/>
                              <a:gd name="T31" fmla="*/ 2192 h 101"/>
                              <a:gd name="T32" fmla="+- 0 9204 9103"/>
                              <a:gd name="T33" fmla="*/ T32 w 121"/>
                              <a:gd name="T34" fmla="+- 0 2178 2093"/>
                              <a:gd name="T35" fmla="*/ 2178 h 101"/>
                              <a:gd name="T36" fmla="+- 0 9223 9103"/>
                              <a:gd name="T37" fmla="*/ T36 w 121"/>
                              <a:gd name="T38" fmla="+- 0 2156 2093"/>
                              <a:gd name="T39" fmla="*/ 2156 h 101"/>
                              <a:gd name="T40" fmla="+- 0 9223 9103"/>
                              <a:gd name="T41" fmla="*/ T40 w 121"/>
                              <a:gd name="T42" fmla="+- 0 2093 2093"/>
                              <a:gd name="T43" fmla="*/ 209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120" y="0"/>
                                </a:moveTo>
                                <a:lnTo>
                                  <a:pt x="70" y="50"/>
                                </a:lnTo>
                                <a:lnTo>
                                  <a:pt x="37" y="55"/>
                                </a:lnTo>
                                <a:lnTo>
                                  <a:pt x="21" y="53"/>
                                </a:lnTo>
                                <a:lnTo>
                                  <a:pt x="3" y="51"/>
                                </a:lnTo>
                                <a:lnTo>
                                  <a:pt x="0" y="100"/>
                                </a:lnTo>
                                <a:lnTo>
                                  <a:pt x="21" y="100"/>
                                </a:lnTo>
                                <a:lnTo>
                                  <a:pt x="41" y="99"/>
                                </a:lnTo>
                                <a:lnTo>
                                  <a:pt x="101" y="85"/>
                                </a:lnTo>
                                <a:lnTo>
                                  <a:pt x="120" y="63"/>
                                </a:lnTo>
                                <a:lnTo>
                                  <a:pt x="12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49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172" y="2097"/>
                            <a:ext cx="52"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Freeform 493"/>
                        <wps:cNvSpPr>
                          <a:spLocks/>
                        </wps:cNvSpPr>
                        <wps:spPr bwMode="auto">
                          <a:xfrm>
                            <a:off x="9172" y="2097"/>
                            <a:ext cx="52" cy="59"/>
                          </a:xfrm>
                          <a:custGeom>
                            <a:avLst/>
                            <a:gdLst>
                              <a:gd name="T0" fmla="+- 0 9173 9172"/>
                              <a:gd name="T1" fmla="*/ T0 w 52"/>
                              <a:gd name="T2" fmla="+- 0 2105 2097"/>
                              <a:gd name="T3" fmla="*/ 2105 h 59"/>
                              <a:gd name="T4" fmla="+- 0 9183 9172"/>
                              <a:gd name="T5" fmla="*/ T4 w 52"/>
                              <a:gd name="T6" fmla="+- 0 2114 2097"/>
                              <a:gd name="T7" fmla="*/ 2114 h 59"/>
                              <a:gd name="T8" fmla="+- 0 9190 9172"/>
                              <a:gd name="T9" fmla="*/ T8 w 52"/>
                              <a:gd name="T10" fmla="+- 0 2112 2097"/>
                              <a:gd name="T11" fmla="*/ 2112 h 59"/>
                              <a:gd name="T12" fmla="+- 0 9196 9172"/>
                              <a:gd name="T13" fmla="*/ T12 w 52"/>
                              <a:gd name="T14" fmla="+- 0 2107 2097"/>
                              <a:gd name="T15" fmla="*/ 2107 h 59"/>
                              <a:gd name="T16" fmla="+- 0 9207 9172"/>
                              <a:gd name="T17" fmla="*/ T16 w 52"/>
                              <a:gd name="T18" fmla="+- 0 2108 2097"/>
                              <a:gd name="T19" fmla="*/ 2108 h 59"/>
                              <a:gd name="T20" fmla="+- 0 9216 9172"/>
                              <a:gd name="T21" fmla="*/ T20 w 52"/>
                              <a:gd name="T22" fmla="+- 0 2108 2097"/>
                              <a:gd name="T23" fmla="*/ 2108 h 59"/>
                              <a:gd name="T24" fmla="+- 0 9216 9172"/>
                              <a:gd name="T25" fmla="*/ T24 w 52"/>
                              <a:gd name="T26" fmla="+- 0 2101 2097"/>
                              <a:gd name="T27" fmla="*/ 2101 h 59"/>
                              <a:gd name="T28" fmla="+- 0 9215 9172"/>
                              <a:gd name="T29" fmla="*/ T28 w 52"/>
                              <a:gd name="T30" fmla="+- 0 2097 2097"/>
                              <a:gd name="T31" fmla="*/ 2097 h 59"/>
                              <a:gd name="T32" fmla="+- 0 9224 9172"/>
                              <a:gd name="T33" fmla="*/ T32 w 52"/>
                              <a:gd name="T34" fmla="+- 0 2106 2097"/>
                              <a:gd name="T35" fmla="*/ 2106 h 59"/>
                              <a:gd name="T36" fmla="+- 0 9223 9172"/>
                              <a:gd name="T37" fmla="*/ T36 w 52"/>
                              <a:gd name="T38" fmla="+- 0 2156 2097"/>
                              <a:gd name="T39" fmla="*/ 2156 h 59"/>
                              <a:gd name="T40" fmla="+- 0 9215 9172"/>
                              <a:gd name="T41" fmla="*/ T40 w 52"/>
                              <a:gd name="T42" fmla="+- 0 2147 2097"/>
                              <a:gd name="T43" fmla="*/ 2147 h 59"/>
                              <a:gd name="T44" fmla="+- 0 9204 9172"/>
                              <a:gd name="T45" fmla="*/ T44 w 52"/>
                              <a:gd name="T46" fmla="+- 0 2148 2097"/>
                              <a:gd name="T47" fmla="*/ 2148 h 59"/>
                              <a:gd name="T48" fmla="+- 0 9201 9172"/>
                              <a:gd name="T49" fmla="*/ T48 w 52"/>
                              <a:gd name="T50" fmla="+- 0 2150 2097"/>
                              <a:gd name="T51" fmla="*/ 2150 h 59"/>
                              <a:gd name="T52" fmla="+- 0 9187 9172"/>
                              <a:gd name="T53" fmla="*/ T52 w 52"/>
                              <a:gd name="T54" fmla="+- 0 2156 2097"/>
                              <a:gd name="T55" fmla="*/ 2156 h 59"/>
                              <a:gd name="T56" fmla="+- 0 9182 9172"/>
                              <a:gd name="T57" fmla="*/ T56 w 52"/>
                              <a:gd name="T58" fmla="+- 0 2155 2097"/>
                              <a:gd name="T59" fmla="*/ 2155 h 59"/>
                              <a:gd name="T60" fmla="+- 0 9172 9172"/>
                              <a:gd name="T61" fmla="*/ T60 w 52"/>
                              <a:gd name="T62" fmla="+- 0 2154 2097"/>
                              <a:gd name="T63" fmla="*/ 2154 h 59"/>
                              <a:gd name="T64" fmla="+- 0 9173 9172"/>
                              <a:gd name="T65" fmla="*/ T64 w 52"/>
                              <a:gd name="T66" fmla="+- 0 2105 2097"/>
                              <a:gd name="T67" fmla="*/ 2105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 h="59">
                                <a:moveTo>
                                  <a:pt x="1" y="8"/>
                                </a:moveTo>
                                <a:lnTo>
                                  <a:pt x="11" y="17"/>
                                </a:lnTo>
                                <a:lnTo>
                                  <a:pt x="18" y="15"/>
                                </a:lnTo>
                                <a:lnTo>
                                  <a:pt x="24" y="10"/>
                                </a:lnTo>
                                <a:lnTo>
                                  <a:pt x="35" y="11"/>
                                </a:lnTo>
                                <a:lnTo>
                                  <a:pt x="44" y="11"/>
                                </a:lnTo>
                                <a:lnTo>
                                  <a:pt x="44" y="4"/>
                                </a:lnTo>
                                <a:lnTo>
                                  <a:pt x="43" y="0"/>
                                </a:lnTo>
                                <a:lnTo>
                                  <a:pt x="52" y="9"/>
                                </a:lnTo>
                                <a:lnTo>
                                  <a:pt x="51" y="59"/>
                                </a:lnTo>
                                <a:lnTo>
                                  <a:pt x="43" y="50"/>
                                </a:lnTo>
                                <a:lnTo>
                                  <a:pt x="32" y="51"/>
                                </a:lnTo>
                                <a:lnTo>
                                  <a:pt x="29" y="53"/>
                                </a:lnTo>
                                <a:lnTo>
                                  <a:pt x="15" y="59"/>
                                </a:lnTo>
                                <a:lnTo>
                                  <a:pt x="10" y="58"/>
                                </a:lnTo>
                                <a:lnTo>
                                  <a:pt x="0" y="57"/>
                                </a:lnTo>
                                <a:lnTo>
                                  <a:pt x="1" y="8"/>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4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586" y="2095"/>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Freeform 495"/>
                        <wps:cNvSpPr>
                          <a:spLocks/>
                        </wps:cNvSpPr>
                        <wps:spPr bwMode="auto">
                          <a:xfrm>
                            <a:off x="9586" y="2095"/>
                            <a:ext cx="121" cy="101"/>
                          </a:xfrm>
                          <a:custGeom>
                            <a:avLst/>
                            <a:gdLst>
                              <a:gd name="T0" fmla="+- 0 9587 9587"/>
                              <a:gd name="T1" fmla="*/ T0 w 121"/>
                              <a:gd name="T2" fmla="+- 0 2095 2095"/>
                              <a:gd name="T3" fmla="*/ 2095 h 101"/>
                              <a:gd name="T4" fmla="+- 0 9636 9587"/>
                              <a:gd name="T5" fmla="*/ T4 w 121"/>
                              <a:gd name="T6" fmla="+- 0 2146 2095"/>
                              <a:gd name="T7" fmla="*/ 2146 h 101"/>
                              <a:gd name="T8" fmla="+- 0 9670 9587"/>
                              <a:gd name="T9" fmla="*/ T8 w 121"/>
                              <a:gd name="T10" fmla="+- 0 2150 2095"/>
                              <a:gd name="T11" fmla="*/ 2150 h 101"/>
                              <a:gd name="T12" fmla="+- 0 9686 9587"/>
                              <a:gd name="T13" fmla="*/ T12 w 121"/>
                              <a:gd name="T14" fmla="+- 0 2148 2095"/>
                              <a:gd name="T15" fmla="*/ 2148 h 101"/>
                              <a:gd name="T16" fmla="+- 0 9704 9587"/>
                              <a:gd name="T17" fmla="*/ T16 w 121"/>
                              <a:gd name="T18" fmla="+- 0 2147 2095"/>
                              <a:gd name="T19" fmla="*/ 2147 h 101"/>
                              <a:gd name="T20" fmla="+- 0 9707 9587"/>
                              <a:gd name="T21" fmla="*/ T20 w 121"/>
                              <a:gd name="T22" fmla="+- 0 2196 2095"/>
                              <a:gd name="T23" fmla="*/ 2196 h 101"/>
                              <a:gd name="T24" fmla="+- 0 9686 9587"/>
                              <a:gd name="T25" fmla="*/ T24 w 121"/>
                              <a:gd name="T26" fmla="+- 0 2195 2095"/>
                              <a:gd name="T27" fmla="*/ 2195 h 101"/>
                              <a:gd name="T28" fmla="+- 0 9666 9587"/>
                              <a:gd name="T29" fmla="*/ T28 w 121"/>
                              <a:gd name="T30" fmla="+- 0 2195 2095"/>
                              <a:gd name="T31" fmla="*/ 2195 h 101"/>
                              <a:gd name="T32" fmla="+- 0 9606 9587"/>
                              <a:gd name="T33" fmla="*/ T32 w 121"/>
                              <a:gd name="T34" fmla="+- 0 2180 2095"/>
                              <a:gd name="T35" fmla="*/ 2180 h 101"/>
                              <a:gd name="T36" fmla="+- 0 9587 9587"/>
                              <a:gd name="T37" fmla="*/ T36 w 121"/>
                              <a:gd name="T38" fmla="+- 0 2159 2095"/>
                              <a:gd name="T39" fmla="*/ 2159 h 101"/>
                              <a:gd name="T40" fmla="+- 0 9587 9587"/>
                              <a:gd name="T41" fmla="*/ T40 w 121"/>
                              <a:gd name="T42" fmla="+- 0 2095 2095"/>
                              <a:gd name="T43" fmla="*/ 209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0" y="0"/>
                                </a:moveTo>
                                <a:lnTo>
                                  <a:pt x="49" y="51"/>
                                </a:lnTo>
                                <a:lnTo>
                                  <a:pt x="83" y="55"/>
                                </a:lnTo>
                                <a:lnTo>
                                  <a:pt x="99" y="53"/>
                                </a:lnTo>
                                <a:lnTo>
                                  <a:pt x="117" y="52"/>
                                </a:lnTo>
                                <a:lnTo>
                                  <a:pt x="120" y="101"/>
                                </a:lnTo>
                                <a:lnTo>
                                  <a:pt x="99" y="100"/>
                                </a:lnTo>
                                <a:lnTo>
                                  <a:pt x="79" y="100"/>
                                </a:lnTo>
                                <a:lnTo>
                                  <a:pt x="19" y="85"/>
                                </a:lnTo>
                                <a:lnTo>
                                  <a:pt x="0" y="64"/>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Picture 4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586" y="2099"/>
                            <a:ext cx="53"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497"/>
                        <wps:cNvSpPr>
                          <a:spLocks/>
                        </wps:cNvSpPr>
                        <wps:spPr bwMode="auto">
                          <a:xfrm>
                            <a:off x="9586" y="2099"/>
                            <a:ext cx="53" cy="61"/>
                          </a:xfrm>
                          <a:custGeom>
                            <a:avLst/>
                            <a:gdLst>
                              <a:gd name="T0" fmla="+- 0 9637 9586"/>
                              <a:gd name="T1" fmla="*/ T0 w 53"/>
                              <a:gd name="T2" fmla="+- 0 2107 2100"/>
                              <a:gd name="T3" fmla="*/ 2107 h 61"/>
                              <a:gd name="T4" fmla="+- 0 9627 9586"/>
                              <a:gd name="T5" fmla="*/ T4 w 53"/>
                              <a:gd name="T6" fmla="+- 0 2117 2100"/>
                              <a:gd name="T7" fmla="*/ 2117 h 61"/>
                              <a:gd name="T8" fmla="+- 0 9620 9586"/>
                              <a:gd name="T9" fmla="*/ T8 w 53"/>
                              <a:gd name="T10" fmla="+- 0 2115 2100"/>
                              <a:gd name="T11" fmla="*/ 2115 h 61"/>
                              <a:gd name="T12" fmla="+- 0 9614 9586"/>
                              <a:gd name="T13" fmla="*/ T12 w 53"/>
                              <a:gd name="T14" fmla="+- 0 2110 2100"/>
                              <a:gd name="T15" fmla="*/ 2110 h 61"/>
                              <a:gd name="T16" fmla="+- 0 9603 9586"/>
                              <a:gd name="T17" fmla="*/ T16 w 53"/>
                              <a:gd name="T18" fmla="+- 0 2110 2100"/>
                              <a:gd name="T19" fmla="*/ 2110 h 61"/>
                              <a:gd name="T20" fmla="+- 0 9594 9586"/>
                              <a:gd name="T21" fmla="*/ T20 w 53"/>
                              <a:gd name="T22" fmla="+- 0 2111 2100"/>
                              <a:gd name="T23" fmla="*/ 2111 h 61"/>
                              <a:gd name="T24" fmla="+- 0 9594 9586"/>
                              <a:gd name="T25" fmla="*/ T24 w 53"/>
                              <a:gd name="T26" fmla="+- 0 2104 2100"/>
                              <a:gd name="T27" fmla="*/ 2104 h 61"/>
                              <a:gd name="T28" fmla="+- 0 9595 9586"/>
                              <a:gd name="T29" fmla="*/ T28 w 53"/>
                              <a:gd name="T30" fmla="+- 0 2100 2100"/>
                              <a:gd name="T31" fmla="*/ 2100 h 61"/>
                              <a:gd name="T32" fmla="+- 0 9586 9586"/>
                              <a:gd name="T33" fmla="*/ T32 w 53"/>
                              <a:gd name="T34" fmla="+- 0 2109 2100"/>
                              <a:gd name="T35" fmla="*/ 2109 h 61"/>
                              <a:gd name="T36" fmla="+- 0 9587 9586"/>
                              <a:gd name="T37" fmla="*/ T36 w 53"/>
                              <a:gd name="T38" fmla="+- 0 2159 2100"/>
                              <a:gd name="T39" fmla="*/ 2159 h 61"/>
                              <a:gd name="T40" fmla="+- 0 9595 9586"/>
                              <a:gd name="T41" fmla="*/ T40 w 53"/>
                              <a:gd name="T42" fmla="+- 0 2149 2100"/>
                              <a:gd name="T43" fmla="*/ 2149 h 61"/>
                              <a:gd name="T44" fmla="+- 0 9606 9586"/>
                              <a:gd name="T45" fmla="*/ T44 w 53"/>
                              <a:gd name="T46" fmla="+- 0 2151 2100"/>
                              <a:gd name="T47" fmla="*/ 2151 h 61"/>
                              <a:gd name="T48" fmla="+- 0 9609 9586"/>
                              <a:gd name="T49" fmla="*/ T48 w 53"/>
                              <a:gd name="T50" fmla="+- 0 2152 2100"/>
                              <a:gd name="T51" fmla="*/ 2152 h 61"/>
                              <a:gd name="T52" fmla="+- 0 9623 9586"/>
                              <a:gd name="T53" fmla="*/ T52 w 53"/>
                              <a:gd name="T54" fmla="+- 0 2159 2100"/>
                              <a:gd name="T55" fmla="*/ 2159 h 61"/>
                              <a:gd name="T56" fmla="+- 0 9628 9586"/>
                              <a:gd name="T57" fmla="*/ T56 w 53"/>
                              <a:gd name="T58" fmla="+- 0 2161 2100"/>
                              <a:gd name="T59" fmla="*/ 2161 h 61"/>
                              <a:gd name="T60" fmla="+- 0 9638 9586"/>
                              <a:gd name="T61" fmla="*/ T60 w 53"/>
                              <a:gd name="T62" fmla="+- 0 2159 2100"/>
                              <a:gd name="T63" fmla="*/ 2159 h 61"/>
                              <a:gd name="T64" fmla="+- 0 9637 9586"/>
                              <a:gd name="T65" fmla="*/ T64 w 53"/>
                              <a:gd name="T66" fmla="+- 0 2107 2100"/>
                              <a:gd name="T67" fmla="*/ 2107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 h="61">
                                <a:moveTo>
                                  <a:pt x="51" y="7"/>
                                </a:moveTo>
                                <a:lnTo>
                                  <a:pt x="41" y="17"/>
                                </a:lnTo>
                                <a:lnTo>
                                  <a:pt x="34" y="15"/>
                                </a:lnTo>
                                <a:lnTo>
                                  <a:pt x="28" y="10"/>
                                </a:lnTo>
                                <a:lnTo>
                                  <a:pt x="17" y="10"/>
                                </a:lnTo>
                                <a:lnTo>
                                  <a:pt x="8" y="11"/>
                                </a:lnTo>
                                <a:lnTo>
                                  <a:pt x="8" y="4"/>
                                </a:lnTo>
                                <a:lnTo>
                                  <a:pt x="9" y="0"/>
                                </a:lnTo>
                                <a:lnTo>
                                  <a:pt x="0" y="9"/>
                                </a:lnTo>
                                <a:lnTo>
                                  <a:pt x="1" y="59"/>
                                </a:lnTo>
                                <a:lnTo>
                                  <a:pt x="9" y="49"/>
                                </a:lnTo>
                                <a:lnTo>
                                  <a:pt x="20" y="51"/>
                                </a:lnTo>
                                <a:lnTo>
                                  <a:pt x="23" y="52"/>
                                </a:lnTo>
                                <a:lnTo>
                                  <a:pt x="37" y="59"/>
                                </a:lnTo>
                                <a:lnTo>
                                  <a:pt x="42" y="61"/>
                                </a:lnTo>
                                <a:lnTo>
                                  <a:pt x="52" y="59"/>
                                </a:lnTo>
                                <a:lnTo>
                                  <a:pt x="51" y="7"/>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49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171" y="2070"/>
                            <a:ext cx="2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Freeform 499"/>
                        <wps:cNvSpPr>
                          <a:spLocks/>
                        </wps:cNvSpPr>
                        <wps:spPr bwMode="auto">
                          <a:xfrm>
                            <a:off x="9171" y="2070"/>
                            <a:ext cx="212" cy="83"/>
                          </a:xfrm>
                          <a:custGeom>
                            <a:avLst/>
                            <a:gdLst>
                              <a:gd name="T0" fmla="+- 0 9383 9172"/>
                              <a:gd name="T1" fmla="*/ T0 w 212"/>
                              <a:gd name="T2" fmla="+- 0 2071 2071"/>
                              <a:gd name="T3" fmla="*/ 2071 h 83"/>
                              <a:gd name="T4" fmla="+- 0 9370 9172"/>
                              <a:gd name="T5" fmla="*/ T4 w 212"/>
                              <a:gd name="T6" fmla="+- 0 2073 2071"/>
                              <a:gd name="T7" fmla="*/ 2073 h 83"/>
                              <a:gd name="T8" fmla="+- 0 9351 9172"/>
                              <a:gd name="T9" fmla="*/ T8 w 212"/>
                              <a:gd name="T10" fmla="+- 0 2077 2071"/>
                              <a:gd name="T11" fmla="*/ 2077 h 83"/>
                              <a:gd name="T12" fmla="+- 0 9333 9172"/>
                              <a:gd name="T13" fmla="*/ T12 w 212"/>
                              <a:gd name="T14" fmla="+- 0 2080 2071"/>
                              <a:gd name="T15" fmla="*/ 2080 h 83"/>
                              <a:gd name="T16" fmla="+- 0 9320 9172"/>
                              <a:gd name="T17" fmla="*/ T16 w 212"/>
                              <a:gd name="T18" fmla="+- 0 2082 2071"/>
                              <a:gd name="T19" fmla="*/ 2082 h 83"/>
                              <a:gd name="T20" fmla="+- 0 9300 9172"/>
                              <a:gd name="T21" fmla="*/ T20 w 212"/>
                              <a:gd name="T22" fmla="+- 0 2082 2071"/>
                              <a:gd name="T23" fmla="*/ 2082 h 83"/>
                              <a:gd name="T24" fmla="+- 0 9285 9172"/>
                              <a:gd name="T25" fmla="*/ T24 w 212"/>
                              <a:gd name="T26" fmla="+- 0 2082 2071"/>
                              <a:gd name="T27" fmla="*/ 2082 h 83"/>
                              <a:gd name="T28" fmla="+- 0 9270 9172"/>
                              <a:gd name="T29" fmla="*/ T28 w 212"/>
                              <a:gd name="T30" fmla="+- 0 2083 2071"/>
                              <a:gd name="T31" fmla="*/ 2083 h 83"/>
                              <a:gd name="T32" fmla="+- 0 9251 9172"/>
                              <a:gd name="T33" fmla="*/ T32 w 212"/>
                              <a:gd name="T34" fmla="+- 0 2086 2071"/>
                              <a:gd name="T35" fmla="*/ 2086 h 83"/>
                              <a:gd name="T36" fmla="+- 0 9231 9172"/>
                              <a:gd name="T37" fmla="*/ T36 w 212"/>
                              <a:gd name="T38" fmla="+- 0 2087 2071"/>
                              <a:gd name="T39" fmla="*/ 2087 h 83"/>
                              <a:gd name="T40" fmla="+- 0 9213 9172"/>
                              <a:gd name="T41" fmla="*/ T40 w 212"/>
                              <a:gd name="T42" fmla="+- 0 2088 2071"/>
                              <a:gd name="T43" fmla="*/ 2088 h 83"/>
                              <a:gd name="T44" fmla="+- 0 9194 9172"/>
                              <a:gd name="T45" fmla="*/ T44 w 212"/>
                              <a:gd name="T46" fmla="+- 0 2092 2071"/>
                              <a:gd name="T47" fmla="*/ 2092 h 83"/>
                              <a:gd name="T48" fmla="+- 0 9173 9172"/>
                              <a:gd name="T49" fmla="*/ T48 w 212"/>
                              <a:gd name="T50" fmla="+- 0 2104 2071"/>
                              <a:gd name="T51" fmla="*/ 2104 h 83"/>
                              <a:gd name="T52" fmla="+- 0 9172 9172"/>
                              <a:gd name="T53" fmla="*/ T52 w 212"/>
                              <a:gd name="T54" fmla="+- 0 2153 2071"/>
                              <a:gd name="T55" fmla="*/ 2153 h 83"/>
                              <a:gd name="T56" fmla="+- 0 9191 9172"/>
                              <a:gd name="T57" fmla="*/ T56 w 212"/>
                              <a:gd name="T58" fmla="+- 0 2144 2071"/>
                              <a:gd name="T59" fmla="*/ 2144 h 83"/>
                              <a:gd name="T60" fmla="+- 0 9211 9172"/>
                              <a:gd name="T61" fmla="*/ T60 w 212"/>
                              <a:gd name="T62" fmla="+- 0 2141 2071"/>
                              <a:gd name="T63" fmla="*/ 2141 h 83"/>
                              <a:gd name="T64" fmla="+- 0 9232 9172"/>
                              <a:gd name="T65" fmla="*/ T64 w 212"/>
                              <a:gd name="T66" fmla="+- 0 2140 2071"/>
                              <a:gd name="T67" fmla="*/ 2140 h 83"/>
                              <a:gd name="T68" fmla="+- 0 9254 9172"/>
                              <a:gd name="T69" fmla="*/ T68 w 212"/>
                              <a:gd name="T70" fmla="+- 0 2140 2071"/>
                              <a:gd name="T71" fmla="*/ 2140 h 83"/>
                              <a:gd name="T72" fmla="+- 0 9276 9172"/>
                              <a:gd name="T73" fmla="*/ T72 w 212"/>
                              <a:gd name="T74" fmla="+- 0 2140 2071"/>
                              <a:gd name="T75" fmla="*/ 2140 h 83"/>
                              <a:gd name="T76" fmla="+- 0 9298 9172"/>
                              <a:gd name="T77" fmla="*/ T76 w 212"/>
                              <a:gd name="T78" fmla="+- 0 2138 2071"/>
                              <a:gd name="T79" fmla="*/ 2138 h 83"/>
                              <a:gd name="T80" fmla="+- 0 9319 9172"/>
                              <a:gd name="T81" fmla="*/ T80 w 212"/>
                              <a:gd name="T82" fmla="+- 0 2135 2071"/>
                              <a:gd name="T83" fmla="*/ 2135 h 83"/>
                              <a:gd name="T84" fmla="+- 0 9340 9172"/>
                              <a:gd name="T85" fmla="*/ T84 w 212"/>
                              <a:gd name="T86" fmla="+- 0 2133 2071"/>
                              <a:gd name="T87" fmla="*/ 2133 h 83"/>
                              <a:gd name="T88" fmla="+- 0 9350 9172"/>
                              <a:gd name="T89" fmla="*/ T88 w 212"/>
                              <a:gd name="T90" fmla="+- 0 2132 2071"/>
                              <a:gd name="T91" fmla="*/ 2132 h 83"/>
                              <a:gd name="T92" fmla="+- 0 9362 9172"/>
                              <a:gd name="T93" fmla="*/ T92 w 212"/>
                              <a:gd name="T94" fmla="+- 0 2129 2071"/>
                              <a:gd name="T95" fmla="*/ 2129 h 83"/>
                              <a:gd name="T96" fmla="+- 0 9373 9172"/>
                              <a:gd name="T97" fmla="*/ T96 w 212"/>
                              <a:gd name="T98" fmla="+- 0 2127 2071"/>
                              <a:gd name="T99" fmla="*/ 2127 h 83"/>
                              <a:gd name="T100" fmla="+- 0 9383 9172"/>
                              <a:gd name="T101" fmla="*/ T100 w 212"/>
                              <a:gd name="T102" fmla="+- 0 2127 2071"/>
                              <a:gd name="T103" fmla="*/ 2127 h 83"/>
                              <a:gd name="T104" fmla="+- 0 9383 9172"/>
                              <a:gd name="T105" fmla="*/ T104 w 212"/>
                              <a:gd name="T106" fmla="+- 0 2071 2071"/>
                              <a:gd name="T107" fmla="*/ 207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3">
                                <a:moveTo>
                                  <a:pt x="211" y="0"/>
                                </a:moveTo>
                                <a:lnTo>
                                  <a:pt x="198" y="2"/>
                                </a:lnTo>
                                <a:lnTo>
                                  <a:pt x="179" y="6"/>
                                </a:lnTo>
                                <a:lnTo>
                                  <a:pt x="161" y="9"/>
                                </a:lnTo>
                                <a:lnTo>
                                  <a:pt x="148" y="11"/>
                                </a:lnTo>
                                <a:lnTo>
                                  <a:pt x="128" y="11"/>
                                </a:lnTo>
                                <a:lnTo>
                                  <a:pt x="113" y="11"/>
                                </a:lnTo>
                                <a:lnTo>
                                  <a:pt x="98" y="12"/>
                                </a:lnTo>
                                <a:lnTo>
                                  <a:pt x="79" y="15"/>
                                </a:lnTo>
                                <a:lnTo>
                                  <a:pt x="59" y="16"/>
                                </a:lnTo>
                                <a:lnTo>
                                  <a:pt x="41" y="17"/>
                                </a:lnTo>
                                <a:lnTo>
                                  <a:pt x="22" y="21"/>
                                </a:lnTo>
                                <a:lnTo>
                                  <a:pt x="1" y="33"/>
                                </a:lnTo>
                                <a:lnTo>
                                  <a:pt x="0" y="82"/>
                                </a:lnTo>
                                <a:lnTo>
                                  <a:pt x="19" y="73"/>
                                </a:lnTo>
                                <a:lnTo>
                                  <a:pt x="39" y="70"/>
                                </a:lnTo>
                                <a:lnTo>
                                  <a:pt x="60" y="69"/>
                                </a:lnTo>
                                <a:lnTo>
                                  <a:pt x="82" y="69"/>
                                </a:lnTo>
                                <a:lnTo>
                                  <a:pt x="104" y="69"/>
                                </a:lnTo>
                                <a:lnTo>
                                  <a:pt x="126" y="67"/>
                                </a:lnTo>
                                <a:lnTo>
                                  <a:pt x="147" y="64"/>
                                </a:lnTo>
                                <a:lnTo>
                                  <a:pt x="168" y="62"/>
                                </a:lnTo>
                                <a:lnTo>
                                  <a:pt x="178" y="61"/>
                                </a:lnTo>
                                <a:lnTo>
                                  <a:pt x="190" y="58"/>
                                </a:lnTo>
                                <a:lnTo>
                                  <a:pt x="201" y="56"/>
                                </a:lnTo>
                                <a:lnTo>
                                  <a:pt x="211" y="56"/>
                                </a:lnTo>
                                <a:lnTo>
                                  <a:pt x="211"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5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9369" y="2061"/>
                            <a:ext cx="6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Freeform 501"/>
                        <wps:cNvSpPr>
                          <a:spLocks/>
                        </wps:cNvSpPr>
                        <wps:spPr bwMode="auto">
                          <a:xfrm>
                            <a:off x="9369" y="2061"/>
                            <a:ext cx="66" cy="77"/>
                          </a:xfrm>
                          <a:custGeom>
                            <a:avLst/>
                            <a:gdLst>
                              <a:gd name="T0" fmla="+- 0 9396 9370"/>
                              <a:gd name="T1" fmla="*/ T0 w 66"/>
                              <a:gd name="T2" fmla="+- 0 2062 2062"/>
                              <a:gd name="T3" fmla="*/ 2062 h 77"/>
                              <a:gd name="T4" fmla="+- 0 9409 9370"/>
                              <a:gd name="T5" fmla="*/ T4 w 66"/>
                              <a:gd name="T6" fmla="+- 0 2062 2062"/>
                              <a:gd name="T7" fmla="*/ 2062 h 77"/>
                              <a:gd name="T8" fmla="+- 0 9424 9370"/>
                              <a:gd name="T9" fmla="*/ T8 w 66"/>
                              <a:gd name="T10" fmla="+- 0 2062 2062"/>
                              <a:gd name="T11" fmla="*/ 2062 h 77"/>
                              <a:gd name="T12" fmla="+- 0 9435 9370"/>
                              <a:gd name="T13" fmla="*/ T12 w 66"/>
                              <a:gd name="T14" fmla="+- 0 2070 2062"/>
                              <a:gd name="T15" fmla="*/ 2070 h 77"/>
                              <a:gd name="T16" fmla="+- 0 9435 9370"/>
                              <a:gd name="T17" fmla="*/ T16 w 66"/>
                              <a:gd name="T18" fmla="+- 0 2080 2062"/>
                              <a:gd name="T19" fmla="*/ 2080 h 77"/>
                              <a:gd name="T20" fmla="+- 0 9435 9370"/>
                              <a:gd name="T21" fmla="*/ T20 w 66"/>
                              <a:gd name="T22" fmla="+- 0 2120 2062"/>
                              <a:gd name="T23" fmla="*/ 2120 h 77"/>
                              <a:gd name="T24" fmla="+- 0 9435 9370"/>
                              <a:gd name="T25" fmla="*/ T24 w 66"/>
                              <a:gd name="T26" fmla="+- 0 2130 2062"/>
                              <a:gd name="T27" fmla="*/ 2130 h 77"/>
                              <a:gd name="T28" fmla="+- 0 9424 9370"/>
                              <a:gd name="T29" fmla="*/ T28 w 66"/>
                              <a:gd name="T30" fmla="+- 0 2138 2062"/>
                              <a:gd name="T31" fmla="*/ 2138 h 77"/>
                              <a:gd name="T32" fmla="+- 0 9409 9370"/>
                              <a:gd name="T33" fmla="*/ T32 w 66"/>
                              <a:gd name="T34" fmla="+- 0 2138 2062"/>
                              <a:gd name="T35" fmla="*/ 2138 h 77"/>
                              <a:gd name="T36" fmla="+- 0 9396 9370"/>
                              <a:gd name="T37" fmla="*/ T36 w 66"/>
                              <a:gd name="T38" fmla="+- 0 2138 2062"/>
                              <a:gd name="T39" fmla="*/ 2138 h 77"/>
                              <a:gd name="T40" fmla="+- 0 9381 9370"/>
                              <a:gd name="T41" fmla="*/ T40 w 66"/>
                              <a:gd name="T42" fmla="+- 0 2138 2062"/>
                              <a:gd name="T43" fmla="*/ 2138 h 77"/>
                              <a:gd name="T44" fmla="+- 0 9370 9370"/>
                              <a:gd name="T45" fmla="*/ T44 w 66"/>
                              <a:gd name="T46" fmla="+- 0 2130 2062"/>
                              <a:gd name="T47" fmla="*/ 2130 h 77"/>
                              <a:gd name="T48" fmla="+- 0 9370 9370"/>
                              <a:gd name="T49" fmla="*/ T48 w 66"/>
                              <a:gd name="T50" fmla="+- 0 2120 2062"/>
                              <a:gd name="T51" fmla="*/ 2120 h 77"/>
                              <a:gd name="T52" fmla="+- 0 9370 9370"/>
                              <a:gd name="T53" fmla="*/ T52 w 66"/>
                              <a:gd name="T54" fmla="+- 0 2080 2062"/>
                              <a:gd name="T55" fmla="*/ 2080 h 77"/>
                              <a:gd name="T56" fmla="+- 0 9370 9370"/>
                              <a:gd name="T57" fmla="*/ T56 w 66"/>
                              <a:gd name="T58" fmla="+- 0 2070 2062"/>
                              <a:gd name="T59" fmla="*/ 2070 h 77"/>
                              <a:gd name="T60" fmla="+- 0 9381 9370"/>
                              <a:gd name="T61" fmla="*/ T60 w 66"/>
                              <a:gd name="T62" fmla="+- 0 2062 2062"/>
                              <a:gd name="T63" fmla="*/ 2062 h 77"/>
                              <a:gd name="T64" fmla="+- 0 9396 9370"/>
                              <a:gd name="T65" fmla="*/ T64 w 66"/>
                              <a:gd name="T66" fmla="+- 0 2062 2062"/>
                              <a:gd name="T67" fmla="*/ 206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77">
                                <a:moveTo>
                                  <a:pt x="26" y="0"/>
                                </a:moveTo>
                                <a:lnTo>
                                  <a:pt x="39" y="0"/>
                                </a:lnTo>
                                <a:lnTo>
                                  <a:pt x="54" y="0"/>
                                </a:lnTo>
                                <a:lnTo>
                                  <a:pt x="65" y="8"/>
                                </a:lnTo>
                                <a:lnTo>
                                  <a:pt x="65" y="18"/>
                                </a:lnTo>
                                <a:lnTo>
                                  <a:pt x="65" y="58"/>
                                </a:lnTo>
                                <a:lnTo>
                                  <a:pt x="65" y="68"/>
                                </a:lnTo>
                                <a:lnTo>
                                  <a:pt x="54" y="76"/>
                                </a:lnTo>
                                <a:lnTo>
                                  <a:pt x="39" y="76"/>
                                </a:lnTo>
                                <a:lnTo>
                                  <a:pt x="26" y="76"/>
                                </a:lnTo>
                                <a:lnTo>
                                  <a:pt x="11" y="76"/>
                                </a:lnTo>
                                <a:lnTo>
                                  <a:pt x="0" y="68"/>
                                </a:lnTo>
                                <a:lnTo>
                                  <a:pt x="0" y="58"/>
                                </a:lnTo>
                                <a:lnTo>
                                  <a:pt x="0" y="18"/>
                                </a:lnTo>
                                <a:lnTo>
                                  <a:pt x="0" y="8"/>
                                </a:lnTo>
                                <a:lnTo>
                                  <a:pt x="11" y="0"/>
                                </a:lnTo>
                                <a:lnTo>
                                  <a:pt x="26"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5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9398" y="1067"/>
                            <a:ext cx="1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Freeform 503"/>
                        <wps:cNvSpPr>
                          <a:spLocks/>
                        </wps:cNvSpPr>
                        <wps:spPr bwMode="auto">
                          <a:xfrm>
                            <a:off x="9398" y="1067"/>
                            <a:ext cx="13" cy="718"/>
                          </a:xfrm>
                          <a:custGeom>
                            <a:avLst/>
                            <a:gdLst>
                              <a:gd name="T0" fmla="+- 0 9399 9399"/>
                              <a:gd name="T1" fmla="*/ T0 w 13"/>
                              <a:gd name="T2" fmla="+- 0 1068 1068"/>
                              <a:gd name="T3" fmla="*/ 1068 h 718"/>
                              <a:gd name="T4" fmla="+- 0 9399 9399"/>
                              <a:gd name="T5" fmla="*/ T4 w 13"/>
                              <a:gd name="T6" fmla="+- 0 1781 1068"/>
                              <a:gd name="T7" fmla="*/ 1781 h 718"/>
                              <a:gd name="T8" fmla="+- 0 9410 9399"/>
                              <a:gd name="T9" fmla="*/ T8 w 13"/>
                              <a:gd name="T10" fmla="+- 0 1785 1068"/>
                              <a:gd name="T11" fmla="*/ 1785 h 718"/>
                              <a:gd name="T12" fmla="+- 0 9411 9399"/>
                              <a:gd name="T13" fmla="*/ T12 w 13"/>
                              <a:gd name="T14" fmla="+- 0 1068 1068"/>
                              <a:gd name="T15" fmla="*/ 1068 h 718"/>
                              <a:gd name="T16" fmla="+- 0 9399 9399"/>
                              <a:gd name="T17" fmla="*/ T16 w 13"/>
                              <a:gd name="T18" fmla="+- 0 1068 1068"/>
                              <a:gd name="T19" fmla="*/ 1068 h 718"/>
                            </a:gdLst>
                            <a:ahLst/>
                            <a:cxnLst>
                              <a:cxn ang="0">
                                <a:pos x="T1" y="T3"/>
                              </a:cxn>
                              <a:cxn ang="0">
                                <a:pos x="T5" y="T7"/>
                              </a:cxn>
                              <a:cxn ang="0">
                                <a:pos x="T9" y="T11"/>
                              </a:cxn>
                              <a:cxn ang="0">
                                <a:pos x="T13" y="T15"/>
                              </a:cxn>
                              <a:cxn ang="0">
                                <a:pos x="T17" y="T19"/>
                              </a:cxn>
                            </a:cxnLst>
                            <a:rect l="0" t="0" r="r" b="b"/>
                            <a:pathLst>
                              <a:path w="13" h="718">
                                <a:moveTo>
                                  <a:pt x="0" y="0"/>
                                </a:moveTo>
                                <a:lnTo>
                                  <a:pt x="0" y="713"/>
                                </a:lnTo>
                                <a:lnTo>
                                  <a:pt x="11" y="717"/>
                                </a:lnTo>
                                <a:lnTo>
                                  <a:pt x="12" y="0"/>
                                </a:lnTo>
                                <a:lnTo>
                                  <a:pt x="0" y="0"/>
                                </a:lnTo>
                                <a:close/>
                              </a:path>
                            </a:pathLst>
                          </a:custGeom>
                          <a:noFill/>
                          <a:ln w="2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50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9426" y="2073"/>
                            <a:ext cx="212"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Freeform 505"/>
                        <wps:cNvSpPr>
                          <a:spLocks/>
                        </wps:cNvSpPr>
                        <wps:spPr bwMode="auto">
                          <a:xfrm>
                            <a:off x="9426" y="2073"/>
                            <a:ext cx="212" cy="86"/>
                          </a:xfrm>
                          <a:custGeom>
                            <a:avLst/>
                            <a:gdLst>
                              <a:gd name="T0" fmla="+- 0 9427 9427"/>
                              <a:gd name="T1" fmla="*/ T0 w 212"/>
                              <a:gd name="T2" fmla="+- 0 2073 2073"/>
                              <a:gd name="T3" fmla="*/ 2073 h 86"/>
                              <a:gd name="T4" fmla="+- 0 9440 9427"/>
                              <a:gd name="T5" fmla="*/ T4 w 212"/>
                              <a:gd name="T6" fmla="+- 0 2076 2073"/>
                              <a:gd name="T7" fmla="*/ 2076 h 86"/>
                              <a:gd name="T8" fmla="+- 0 9459 9427"/>
                              <a:gd name="T9" fmla="*/ T8 w 212"/>
                              <a:gd name="T10" fmla="+- 0 2079 2073"/>
                              <a:gd name="T11" fmla="*/ 2079 h 86"/>
                              <a:gd name="T12" fmla="+- 0 9477 9427"/>
                              <a:gd name="T13" fmla="*/ T12 w 212"/>
                              <a:gd name="T14" fmla="+- 0 2083 2073"/>
                              <a:gd name="T15" fmla="*/ 2083 h 86"/>
                              <a:gd name="T16" fmla="+- 0 9490 9427"/>
                              <a:gd name="T17" fmla="*/ T16 w 212"/>
                              <a:gd name="T18" fmla="+- 0 2084 2073"/>
                              <a:gd name="T19" fmla="*/ 2084 h 86"/>
                              <a:gd name="T20" fmla="+- 0 9510 9427"/>
                              <a:gd name="T21" fmla="*/ T20 w 212"/>
                              <a:gd name="T22" fmla="+- 0 2084 2073"/>
                              <a:gd name="T23" fmla="*/ 2084 h 86"/>
                              <a:gd name="T24" fmla="+- 0 9525 9427"/>
                              <a:gd name="T25" fmla="*/ T24 w 212"/>
                              <a:gd name="T26" fmla="+- 0 2084 2073"/>
                              <a:gd name="T27" fmla="*/ 2084 h 86"/>
                              <a:gd name="T28" fmla="+- 0 9540 9427"/>
                              <a:gd name="T29" fmla="*/ T28 w 212"/>
                              <a:gd name="T30" fmla="+- 0 2085 2073"/>
                              <a:gd name="T31" fmla="*/ 2085 h 86"/>
                              <a:gd name="T32" fmla="+- 0 9559 9427"/>
                              <a:gd name="T33" fmla="*/ T32 w 212"/>
                              <a:gd name="T34" fmla="+- 0 2088 2073"/>
                              <a:gd name="T35" fmla="*/ 2088 h 86"/>
                              <a:gd name="T36" fmla="+- 0 9579 9427"/>
                              <a:gd name="T37" fmla="*/ T36 w 212"/>
                              <a:gd name="T38" fmla="+- 0 2090 2073"/>
                              <a:gd name="T39" fmla="*/ 2090 h 86"/>
                              <a:gd name="T40" fmla="+- 0 9597 9427"/>
                              <a:gd name="T41" fmla="*/ T40 w 212"/>
                              <a:gd name="T42" fmla="+- 0 2091 2073"/>
                              <a:gd name="T43" fmla="*/ 2091 h 86"/>
                              <a:gd name="T44" fmla="+- 0 9616 9427"/>
                              <a:gd name="T45" fmla="*/ T44 w 212"/>
                              <a:gd name="T46" fmla="+- 0 2095 2073"/>
                              <a:gd name="T47" fmla="*/ 2095 h 86"/>
                              <a:gd name="T48" fmla="+- 0 9637 9427"/>
                              <a:gd name="T49" fmla="*/ T48 w 212"/>
                              <a:gd name="T50" fmla="+- 0 2107 2073"/>
                              <a:gd name="T51" fmla="*/ 2107 h 86"/>
                              <a:gd name="T52" fmla="+- 0 9638 9427"/>
                              <a:gd name="T53" fmla="*/ T52 w 212"/>
                              <a:gd name="T54" fmla="+- 0 2159 2073"/>
                              <a:gd name="T55" fmla="*/ 2159 h 86"/>
                              <a:gd name="T56" fmla="+- 0 9619 9427"/>
                              <a:gd name="T57" fmla="*/ T56 w 212"/>
                              <a:gd name="T58" fmla="+- 0 2149 2073"/>
                              <a:gd name="T59" fmla="*/ 2149 h 86"/>
                              <a:gd name="T60" fmla="+- 0 9599 9427"/>
                              <a:gd name="T61" fmla="*/ T60 w 212"/>
                              <a:gd name="T62" fmla="+- 0 2145 2073"/>
                              <a:gd name="T63" fmla="*/ 2145 h 86"/>
                              <a:gd name="T64" fmla="+- 0 9578 9427"/>
                              <a:gd name="T65" fmla="*/ T64 w 212"/>
                              <a:gd name="T66" fmla="+- 0 2143 2073"/>
                              <a:gd name="T67" fmla="*/ 2143 h 86"/>
                              <a:gd name="T68" fmla="+- 0 9556 9427"/>
                              <a:gd name="T69" fmla="*/ T68 w 212"/>
                              <a:gd name="T70" fmla="+- 0 2143 2073"/>
                              <a:gd name="T71" fmla="*/ 2143 h 86"/>
                              <a:gd name="T72" fmla="+- 0 9534 9427"/>
                              <a:gd name="T73" fmla="*/ T72 w 212"/>
                              <a:gd name="T74" fmla="+- 0 2143 2073"/>
                              <a:gd name="T75" fmla="*/ 2143 h 86"/>
                              <a:gd name="T76" fmla="+- 0 9512 9427"/>
                              <a:gd name="T77" fmla="*/ T76 w 212"/>
                              <a:gd name="T78" fmla="+- 0 2140 2073"/>
                              <a:gd name="T79" fmla="*/ 2140 h 86"/>
                              <a:gd name="T80" fmla="+- 0 9491 9427"/>
                              <a:gd name="T81" fmla="*/ T80 w 212"/>
                              <a:gd name="T82" fmla="+- 0 2137 2073"/>
                              <a:gd name="T83" fmla="*/ 2137 h 86"/>
                              <a:gd name="T84" fmla="+- 0 9470 9427"/>
                              <a:gd name="T85" fmla="*/ T84 w 212"/>
                              <a:gd name="T86" fmla="+- 0 2136 2073"/>
                              <a:gd name="T87" fmla="*/ 2136 h 86"/>
                              <a:gd name="T88" fmla="+- 0 9460 9427"/>
                              <a:gd name="T89" fmla="*/ T88 w 212"/>
                              <a:gd name="T90" fmla="+- 0 2135 2073"/>
                              <a:gd name="T91" fmla="*/ 2135 h 86"/>
                              <a:gd name="T92" fmla="+- 0 9448 9427"/>
                              <a:gd name="T93" fmla="*/ T92 w 212"/>
                              <a:gd name="T94" fmla="+- 0 2132 2073"/>
                              <a:gd name="T95" fmla="*/ 2132 h 86"/>
                              <a:gd name="T96" fmla="+- 0 9437 9427"/>
                              <a:gd name="T97" fmla="*/ T96 w 212"/>
                              <a:gd name="T98" fmla="+- 0 2129 2073"/>
                              <a:gd name="T99" fmla="*/ 2129 h 86"/>
                              <a:gd name="T100" fmla="+- 0 9427 9427"/>
                              <a:gd name="T101" fmla="*/ T100 w 212"/>
                              <a:gd name="T102" fmla="+- 0 2129 2073"/>
                              <a:gd name="T103" fmla="*/ 2129 h 86"/>
                              <a:gd name="T104" fmla="+- 0 9427 9427"/>
                              <a:gd name="T105" fmla="*/ T104 w 212"/>
                              <a:gd name="T106" fmla="+- 0 2073 2073"/>
                              <a:gd name="T107" fmla="*/ 207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6">
                                <a:moveTo>
                                  <a:pt x="0" y="0"/>
                                </a:moveTo>
                                <a:lnTo>
                                  <a:pt x="13" y="3"/>
                                </a:lnTo>
                                <a:lnTo>
                                  <a:pt x="32" y="6"/>
                                </a:lnTo>
                                <a:lnTo>
                                  <a:pt x="50" y="10"/>
                                </a:lnTo>
                                <a:lnTo>
                                  <a:pt x="63" y="11"/>
                                </a:lnTo>
                                <a:lnTo>
                                  <a:pt x="83" y="11"/>
                                </a:lnTo>
                                <a:lnTo>
                                  <a:pt x="98" y="11"/>
                                </a:lnTo>
                                <a:lnTo>
                                  <a:pt x="113" y="12"/>
                                </a:lnTo>
                                <a:lnTo>
                                  <a:pt x="132" y="15"/>
                                </a:lnTo>
                                <a:lnTo>
                                  <a:pt x="152" y="17"/>
                                </a:lnTo>
                                <a:lnTo>
                                  <a:pt x="170" y="18"/>
                                </a:lnTo>
                                <a:lnTo>
                                  <a:pt x="189" y="22"/>
                                </a:lnTo>
                                <a:lnTo>
                                  <a:pt x="210" y="34"/>
                                </a:lnTo>
                                <a:lnTo>
                                  <a:pt x="211" y="86"/>
                                </a:lnTo>
                                <a:lnTo>
                                  <a:pt x="192" y="76"/>
                                </a:lnTo>
                                <a:lnTo>
                                  <a:pt x="172" y="72"/>
                                </a:lnTo>
                                <a:lnTo>
                                  <a:pt x="151" y="70"/>
                                </a:lnTo>
                                <a:lnTo>
                                  <a:pt x="129" y="70"/>
                                </a:lnTo>
                                <a:lnTo>
                                  <a:pt x="107" y="70"/>
                                </a:lnTo>
                                <a:lnTo>
                                  <a:pt x="85" y="67"/>
                                </a:lnTo>
                                <a:lnTo>
                                  <a:pt x="64" y="64"/>
                                </a:lnTo>
                                <a:lnTo>
                                  <a:pt x="43" y="63"/>
                                </a:lnTo>
                                <a:lnTo>
                                  <a:pt x="33" y="62"/>
                                </a:lnTo>
                                <a:lnTo>
                                  <a:pt x="21" y="59"/>
                                </a:lnTo>
                                <a:lnTo>
                                  <a:pt x="10" y="56"/>
                                </a:lnTo>
                                <a:lnTo>
                                  <a:pt x="0" y="56"/>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AutoShape 506"/>
                        <wps:cNvSpPr>
                          <a:spLocks/>
                        </wps:cNvSpPr>
                        <wps:spPr bwMode="auto">
                          <a:xfrm>
                            <a:off x="9228" y="1496"/>
                            <a:ext cx="578" cy="102"/>
                          </a:xfrm>
                          <a:custGeom>
                            <a:avLst/>
                            <a:gdLst>
                              <a:gd name="T0" fmla="+- 0 9229 9229"/>
                              <a:gd name="T1" fmla="*/ T0 w 578"/>
                              <a:gd name="T2" fmla="+- 0 1508 1496"/>
                              <a:gd name="T3" fmla="*/ 1508 h 102"/>
                              <a:gd name="T4" fmla="+- 0 9806 9229"/>
                              <a:gd name="T5" fmla="*/ T4 w 578"/>
                              <a:gd name="T6" fmla="+- 0 1507 1496"/>
                              <a:gd name="T7" fmla="*/ 1507 h 102"/>
                              <a:gd name="T8" fmla="+- 0 9806 9229"/>
                              <a:gd name="T9" fmla="*/ T8 w 578"/>
                              <a:gd name="T10" fmla="+- 0 1496 1496"/>
                              <a:gd name="T11" fmla="*/ 1496 h 102"/>
                              <a:gd name="T12" fmla="+- 0 9229 9229"/>
                              <a:gd name="T13" fmla="*/ T12 w 578"/>
                              <a:gd name="T14" fmla="+- 0 1496 1496"/>
                              <a:gd name="T15" fmla="*/ 1496 h 102"/>
                              <a:gd name="T16" fmla="+- 0 9229 9229"/>
                              <a:gd name="T17" fmla="*/ T16 w 578"/>
                              <a:gd name="T18" fmla="+- 0 1508 1496"/>
                              <a:gd name="T19" fmla="*/ 1508 h 102"/>
                              <a:gd name="T20" fmla="+- 0 9245 9229"/>
                              <a:gd name="T21" fmla="*/ T20 w 578"/>
                              <a:gd name="T22" fmla="+- 0 1597 1496"/>
                              <a:gd name="T23" fmla="*/ 1597 h 102"/>
                              <a:gd name="T24" fmla="+- 0 9806 9229"/>
                              <a:gd name="T25" fmla="*/ T24 w 578"/>
                              <a:gd name="T26" fmla="+- 0 1597 1496"/>
                              <a:gd name="T27" fmla="*/ 1597 h 102"/>
                              <a:gd name="T28" fmla="+- 0 9806 9229"/>
                              <a:gd name="T29" fmla="*/ T28 w 578"/>
                              <a:gd name="T30" fmla="+- 0 1585 1496"/>
                              <a:gd name="T31" fmla="*/ 1585 h 102"/>
                              <a:gd name="T32" fmla="+- 0 9242 9229"/>
                              <a:gd name="T33" fmla="*/ T32 w 578"/>
                              <a:gd name="T34" fmla="+- 0 1585 1496"/>
                              <a:gd name="T35" fmla="*/ 1585 h 102"/>
                              <a:gd name="T36" fmla="+- 0 9245 9229"/>
                              <a:gd name="T37" fmla="*/ T36 w 578"/>
                              <a:gd name="T38" fmla="+- 0 1597 1496"/>
                              <a:gd name="T39" fmla="*/ 159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8" h="102">
                                <a:moveTo>
                                  <a:pt x="0" y="12"/>
                                </a:moveTo>
                                <a:lnTo>
                                  <a:pt x="577" y="11"/>
                                </a:lnTo>
                                <a:lnTo>
                                  <a:pt x="577" y="0"/>
                                </a:lnTo>
                                <a:lnTo>
                                  <a:pt x="0" y="0"/>
                                </a:lnTo>
                                <a:lnTo>
                                  <a:pt x="0" y="12"/>
                                </a:lnTo>
                                <a:close/>
                                <a:moveTo>
                                  <a:pt x="16" y="101"/>
                                </a:moveTo>
                                <a:lnTo>
                                  <a:pt x="577" y="101"/>
                                </a:lnTo>
                                <a:lnTo>
                                  <a:pt x="577" y="89"/>
                                </a:lnTo>
                                <a:lnTo>
                                  <a:pt x="13" y="89"/>
                                </a:lnTo>
                                <a:lnTo>
                                  <a:pt x="16" y="101"/>
                                </a:lnTo>
                                <a:close/>
                              </a:path>
                            </a:pathLst>
                          </a:custGeom>
                          <a:noFill/>
                          <a:ln w="1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5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8904" y="1012"/>
                            <a:ext cx="234"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508"/>
                        <wps:cNvSpPr>
                          <a:spLocks/>
                        </wps:cNvSpPr>
                        <wps:spPr bwMode="auto">
                          <a:xfrm>
                            <a:off x="8904" y="1012"/>
                            <a:ext cx="234" cy="187"/>
                          </a:xfrm>
                          <a:custGeom>
                            <a:avLst/>
                            <a:gdLst>
                              <a:gd name="T0" fmla="+- 0 8911 8905"/>
                              <a:gd name="T1" fmla="*/ T0 w 234"/>
                              <a:gd name="T2" fmla="+- 0 1197 1012"/>
                              <a:gd name="T3" fmla="*/ 1197 h 187"/>
                              <a:gd name="T4" fmla="+- 0 8922 8905"/>
                              <a:gd name="T5" fmla="*/ T4 w 234"/>
                              <a:gd name="T6" fmla="+- 0 1194 1012"/>
                              <a:gd name="T7" fmla="*/ 1194 h 187"/>
                              <a:gd name="T8" fmla="+- 0 8935 8905"/>
                              <a:gd name="T9" fmla="*/ T8 w 234"/>
                              <a:gd name="T10" fmla="+- 0 1192 1012"/>
                              <a:gd name="T11" fmla="*/ 1192 h 187"/>
                              <a:gd name="T12" fmla="+- 0 8947 8905"/>
                              <a:gd name="T13" fmla="*/ T12 w 234"/>
                              <a:gd name="T14" fmla="+- 0 1189 1012"/>
                              <a:gd name="T15" fmla="*/ 1189 h 187"/>
                              <a:gd name="T16" fmla="+- 0 8959 8905"/>
                              <a:gd name="T17" fmla="*/ T16 w 234"/>
                              <a:gd name="T18" fmla="+- 0 1187 1012"/>
                              <a:gd name="T19" fmla="*/ 1187 h 187"/>
                              <a:gd name="T20" fmla="+- 0 8970 8905"/>
                              <a:gd name="T21" fmla="*/ T20 w 234"/>
                              <a:gd name="T22" fmla="+- 0 1186 1012"/>
                              <a:gd name="T23" fmla="*/ 1186 h 187"/>
                              <a:gd name="T24" fmla="+- 0 8983 8905"/>
                              <a:gd name="T25" fmla="*/ T24 w 234"/>
                              <a:gd name="T26" fmla="+- 0 1182 1012"/>
                              <a:gd name="T27" fmla="*/ 1182 h 187"/>
                              <a:gd name="T28" fmla="+- 0 8995 8905"/>
                              <a:gd name="T29" fmla="*/ T28 w 234"/>
                              <a:gd name="T30" fmla="+- 0 1179 1012"/>
                              <a:gd name="T31" fmla="*/ 1179 h 187"/>
                              <a:gd name="T32" fmla="+- 0 9007 8905"/>
                              <a:gd name="T33" fmla="*/ T32 w 234"/>
                              <a:gd name="T34" fmla="+- 0 1177 1012"/>
                              <a:gd name="T35" fmla="*/ 1177 h 187"/>
                              <a:gd name="T36" fmla="+- 0 9017 8905"/>
                              <a:gd name="T37" fmla="*/ T36 w 234"/>
                              <a:gd name="T38" fmla="+- 0 1170 1012"/>
                              <a:gd name="T39" fmla="*/ 1170 h 187"/>
                              <a:gd name="T40" fmla="+- 0 9028 8905"/>
                              <a:gd name="T41" fmla="*/ T40 w 234"/>
                              <a:gd name="T42" fmla="+- 0 1165 1012"/>
                              <a:gd name="T43" fmla="*/ 1165 h 187"/>
                              <a:gd name="T44" fmla="+- 0 9039 8905"/>
                              <a:gd name="T45" fmla="*/ T44 w 234"/>
                              <a:gd name="T46" fmla="+- 0 1159 1012"/>
                              <a:gd name="T47" fmla="*/ 1159 h 187"/>
                              <a:gd name="T48" fmla="+- 0 9049 8905"/>
                              <a:gd name="T49" fmla="*/ T48 w 234"/>
                              <a:gd name="T50" fmla="+- 0 1151 1012"/>
                              <a:gd name="T51" fmla="*/ 1151 h 187"/>
                              <a:gd name="T52" fmla="+- 0 9058 8905"/>
                              <a:gd name="T53" fmla="*/ T52 w 234"/>
                              <a:gd name="T54" fmla="+- 0 1144 1012"/>
                              <a:gd name="T55" fmla="*/ 1144 h 187"/>
                              <a:gd name="T56" fmla="+- 0 9066 8905"/>
                              <a:gd name="T57" fmla="*/ T56 w 234"/>
                              <a:gd name="T58" fmla="+- 0 1136 1012"/>
                              <a:gd name="T59" fmla="*/ 1136 h 187"/>
                              <a:gd name="T60" fmla="+- 0 9076 8905"/>
                              <a:gd name="T61" fmla="*/ T60 w 234"/>
                              <a:gd name="T62" fmla="+- 0 1129 1012"/>
                              <a:gd name="T63" fmla="*/ 1129 h 187"/>
                              <a:gd name="T64" fmla="+- 0 9082 8905"/>
                              <a:gd name="T65" fmla="*/ T64 w 234"/>
                              <a:gd name="T66" fmla="+- 0 1119 1012"/>
                              <a:gd name="T67" fmla="*/ 1119 h 187"/>
                              <a:gd name="T68" fmla="+- 0 9091 8905"/>
                              <a:gd name="T69" fmla="*/ T68 w 234"/>
                              <a:gd name="T70" fmla="+- 0 1111 1012"/>
                              <a:gd name="T71" fmla="*/ 1111 h 187"/>
                              <a:gd name="T72" fmla="+- 0 9097 8905"/>
                              <a:gd name="T73" fmla="*/ T72 w 234"/>
                              <a:gd name="T74" fmla="+- 0 1100 1012"/>
                              <a:gd name="T75" fmla="*/ 1100 h 187"/>
                              <a:gd name="T76" fmla="+- 0 9103 8905"/>
                              <a:gd name="T77" fmla="*/ T76 w 234"/>
                              <a:gd name="T78" fmla="+- 0 1090 1012"/>
                              <a:gd name="T79" fmla="*/ 1090 h 187"/>
                              <a:gd name="T80" fmla="+- 0 9109 8905"/>
                              <a:gd name="T81" fmla="*/ T80 w 234"/>
                              <a:gd name="T82" fmla="+- 0 1081 1012"/>
                              <a:gd name="T83" fmla="*/ 1081 h 187"/>
                              <a:gd name="T84" fmla="+- 0 9115 8905"/>
                              <a:gd name="T85" fmla="*/ T84 w 234"/>
                              <a:gd name="T86" fmla="+- 0 1069 1012"/>
                              <a:gd name="T87" fmla="*/ 1069 h 187"/>
                              <a:gd name="T88" fmla="+- 0 9120 8905"/>
                              <a:gd name="T89" fmla="*/ T88 w 234"/>
                              <a:gd name="T90" fmla="+- 0 1060 1012"/>
                              <a:gd name="T91" fmla="*/ 1060 h 187"/>
                              <a:gd name="T92" fmla="+- 0 9124 8905"/>
                              <a:gd name="T93" fmla="*/ T92 w 234"/>
                              <a:gd name="T94" fmla="+- 0 1048 1012"/>
                              <a:gd name="T95" fmla="*/ 1048 h 187"/>
                              <a:gd name="T96" fmla="+- 0 9127 8905"/>
                              <a:gd name="T97" fmla="*/ T96 w 234"/>
                              <a:gd name="T98" fmla="+- 0 1035 1012"/>
                              <a:gd name="T99" fmla="*/ 1035 h 187"/>
                              <a:gd name="T100" fmla="+- 0 9131 8905"/>
                              <a:gd name="T101" fmla="*/ T100 w 234"/>
                              <a:gd name="T102" fmla="+- 0 1027 1012"/>
                              <a:gd name="T103" fmla="*/ 1027 h 187"/>
                              <a:gd name="T104" fmla="+- 0 9133 8905"/>
                              <a:gd name="T105" fmla="*/ T104 w 234"/>
                              <a:gd name="T106" fmla="+- 0 1022 1012"/>
                              <a:gd name="T107" fmla="*/ 1022 h 187"/>
                              <a:gd name="T108" fmla="+- 0 9131 8905"/>
                              <a:gd name="T109" fmla="*/ T108 w 234"/>
                              <a:gd name="T110" fmla="+- 0 1015 1012"/>
                              <a:gd name="T111" fmla="*/ 1015 h 187"/>
                              <a:gd name="T112" fmla="+- 0 9123 8905"/>
                              <a:gd name="T113" fmla="*/ T112 w 234"/>
                              <a:gd name="T114" fmla="+- 0 1017 1012"/>
                              <a:gd name="T115" fmla="*/ 1017 h 187"/>
                              <a:gd name="T116" fmla="+- 0 9117 8905"/>
                              <a:gd name="T117" fmla="*/ T116 w 234"/>
                              <a:gd name="T118" fmla="+- 0 1015 1012"/>
                              <a:gd name="T119" fmla="*/ 1015 h 187"/>
                              <a:gd name="T120" fmla="+- 0 9104 8905"/>
                              <a:gd name="T121" fmla="*/ T120 w 234"/>
                              <a:gd name="T122" fmla="+- 0 1018 1012"/>
                              <a:gd name="T123" fmla="*/ 1018 h 187"/>
                              <a:gd name="T124" fmla="+- 0 9092 8905"/>
                              <a:gd name="T125" fmla="*/ T124 w 234"/>
                              <a:gd name="T126" fmla="+- 0 1020 1012"/>
                              <a:gd name="T127" fmla="*/ 1020 h 187"/>
                              <a:gd name="T128" fmla="+- 0 9082 8905"/>
                              <a:gd name="T129" fmla="*/ T128 w 234"/>
                              <a:gd name="T130" fmla="+- 0 1025 1012"/>
                              <a:gd name="T131" fmla="*/ 1025 h 187"/>
                              <a:gd name="T132" fmla="+- 0 9072 8905"/>
                              <a:gd name="T133" fmla="*/ T132 w 234"/>
                              <a:gd name="T134" fmla="+- 0 1028 1012"/>
                              <a:gd name="T135" fmla="*/ 1028 h 187"/>
                              <a:gd name="T136" fmla="+- 0 9060 8905"/>
                              <a:gd name="T137" fmla="*/ T136 w 234"/>
                              <a:gd name="T138" fmla="+- 0 1031 1012"/>
                              <a:gd name="T139" fmla="*/ 1031 h 187"/>
                              <a:gd name="T140" fmla="+- 0 9049 8905"/>
                              <a:gd name="T141" fmla="*/ T140 w 234"/>
                              <a:gd name="T142" fmla="+- 0 1035 1012"/>
                              <a:gd name="T143" fmla="*/ 1035 h 187"/>
                              <a:gd name="T144" fmla="+- 0 9039 8905"/>
                              <a:gd name="T145" fmla="*/ T144 w 234"/>
                              <a:gd name="T146" fmla="+- 0 1040 1012"/>
                              <a:gd name="T147" fmla="*/ 1040 h 187"/>
                              <a:gd name="T148" fmla="+- 0 9030 8905"/>
                              <a:gd name="T149" fmla="*/ T148 w 234"/>
                              <a:gd name="T150" fmla="+- 0 1044 1012"/>
                              <a:gd name="T151" fmla="*/ 1044 h 187"/>
                              <a:gd name="T152" fmla="+- 0 9020 8905"/>
                              <a:gd name="T153" fmla="*/ T152 w 234"/>
                              <a:gd name="T154" fmla="+- 0 1050 1012"/>
                              <a:gd name="T155" fmla="*/ 1050 h 187"/>
                              <a:gd name="T156" fmla="+- 0 9008 8905"/>
                              <a:gd name="T157" fmla="*/ T156 w 234"/>
                              <a:gd name="T158" fmla="+- 0 1056 1012"/>
                              <a:gd name="T159" fmla="*/ 1056 h 187"/>
                              <a:gd name="T160" fmla="+- 0 9001 8905"/>
                              <a:gd name="T161" fmla="*/ T160 w 234"/>
                              <a:gd name="T162" fmla="+- 0 1061 1012"/>
                              <a:gd name="T163" fmla="*/ 1061 h 187"/>
                              <a:gd name="T164" fmla="+- 0 8991 8905"/>
                              <a:gd name="T165" fmla="*/ T164 w 234"/>
                              <a:gd name="T166" fmla="+- 0 1070 1012"/>
                              <a:gd name="T167" fmla="*/ 1070 h 187"/>
                              <a:gd name="T168" fmla="+- 0 8981 8905"/>
                              <a:gd name="T169" fmla="*/ T168 w 234"/>
                              <a:gd name="T170" fmla="+- 0 1077 1012"/>
                              <a:gd name="T171" fmla="*/ 1077 h 187"/>
                              <a:gd name="T172" fmla="+- 0 8973 8905"/>
                              <a:gd name="T173" fmla="*/ T172 w 234"/>
                              <a:gd name="T174" fmla="+- 0 1086 1012"/>
                              <a:gd name="T175" fmla="*/ 1086 h 187"/>
                              <a:gd name="T176" fmla="+- 0 8964 8905"/>
                              <a:gd name="T177" fmla="*/ T176 w 234"/>
                              <a:gd name="T178" fmla="+- 0 1095 1012"/>
                              <a:gd name="T179" fmla="*/ 1095 h 187"/>
                              <a:gd name="T180" fmla="+- 0 8956 8905"/>
                              <a:gd name="T181" fmla="*/ T180 w 234"/>
                              <a:gd name="T182" fmla="+- 0 1105 1012"/>
                              <a:gd name="T183" fmla="*/ 1105 h 187"/>
                              <a:gd name="T184" fmla="+- 0 8949 8905"/>
                              <a:gd name="T185" fmla="*/ T184 w 234"/>
                              <a:gd name="T186" fmla="+- 0 1115 1012"/>
                              <a:gd name="T187" fmla="*/ 1115 h 187"/>
                              <a:gd name="T188" fmla="+- 0 8941 8905"/>
                              <a:gd name="T189" fmla="*/ T188 w 234"/>
                              <a:gd name="T190" fmla="+- 0 1125 1012"/>
                              <a:gd name="T191" fmla="*/ 1125 h 187"/>
                              <a:gd name="T192" fmla="+- 0 8935 8905"/>
                              <a:gd name="T193" fmla="*/ T192 w 234"/>
                              <a:gd name="T194" fmla="+- 0 1137 1012"/>
                              <a:gd name="T195" fmla="*/ 1137 h 187"/>
                              <a:gd name="T196" fmla="+- 0 8929 8905"/>
                              <a:gd name="T197" fmla="*/ T196 w 234"/>
                              <a:gd name="T198" fmla="+- 0 1148 1012"/>
                              <a:gd name="T199" fmla="*/ 1148 h 187"/>
                              <a:gd name="T200" fmla="+- 0 8924 8905"/>
                              <a:gd name="T201" fmla="*/ T200 w 234"/>
                              <a:gd name="T202" fmla="+- 0 1157 1012"/>
                              <a:gd name="T203" fmla="*/ 1157 h 187"/>
                              <a:gd name="T204" fmla="+- 0 8919 8905"/>
                              <a:gd name="T205" fmla="*/ T204 w 234"/>
                              <a:gd name="T206" fmla="+- 0 1171 1012"/>
                              <a:gd name="T207" fmla="*/ 1171 h 187"/>
                              <a:gd name="T208" fmla="+- 0 8913 8905"/>
                              <a:gd name="T209" fmla="*/ T208 w 234"/>
                              <a:gd name="T210" fmla="+- 0 1181 1012"/>
                              <a:gd name="T211" fmla="*/ 1181 h 187"/>
                              <a:gd name="T212" fmla="+- 0 8908 8905"/>
                              <a:gd name="T213" fmla="*/ T212 w 234"/>
                              <a:gd name="T214" fmla="+- 0 1192 1012"/>
                              <a:gd name="T215" fmla="*/ 1192 h 187"/>
                              <a:gd name="T216" fmla="+- 0 8905 8905"/>
                              <a:gd name="T217" fmla="*/ T216 w 234"/>
                              <a:gd name="T218" fmla="+- 0 1198 1012"/>
                              <a:gd name="T219" fmla="*/ 1198 h 1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4" h="187">
                                <a:moveTo>
                                  <a:pt x="0" y="187"/>
                                </a:moveTo>
                                <a:lnTo>
                                  <a:pt x="6" y="185"/>
                                </a:lnTo>
                                <a:lnTo>
                                  <a:pt x="13" y="184"/>
                                </a:lnTo>
                                <a:lnTo>
                                  <a:pt x="17" y="182"/>
                                </a:lnTo>
                                <a:lnTo>
                                  <a:pt x="25" y="181"/>
                                </a:lnTo>
                                <a:lnTo>
                                  <a:pt x="30" y="180"/>
                                </a:lnTo>
                                <a:lnTo>
                                  <a:pt x="35" y="179"/>
                                </a:lnTo>
                                <a:lnTo>
                                  <a:pt x="42" y="177"/>
                                </a:lnTo>
                                <a:lnTo>
                                  <a:pt x="48" y="176"/>
                                </a:lnTo>
                                <a:lnTo>
                                  <a:pt x="54" y="175"/>
                                </a:lnTo>
                                <a:lnTo>
                                  <a:pt x="59" y="174"/>
                                </a:lnTo>
                                <a:lnTo>
                                  <a:pt x="65" y="174"/>
                                </a:lnTo>
                                <a:lnTo>
                                  <a:pt x="72" y="171"/>
                                </a:lnTo>
                                <a:lnTo>
                                  <a:pt x="78" y="170"/>
                                </a:lnTo>
                                <a:lnTo>
                                  <a:pt x="85" y="170"/>
                                </a:lnTo>
                                <a:lnTo>
                                  <a:pt x="90" y="167"/>
                                </a:lnTo>
                                <a:lnTo>
                                  <a:pt x="96" y="165"/>
                                </a:lnTo>
                                <a:lnTo>
                                  <a:pt x="102" y="165"/>
                                </a:lnTo>
                                <a:lnTo>
                                  <a:pt x="107" y="161"/>
                                </a:lnTo>
                                <a:lnTo>
                                  <a:pt x="112" y="158"/>
                                </a:lnTo>
                                <a:lnTo>
                                  <a:pt x="118" y="156"/>
                                </a:lnTo>
                                <a:lnTo>
                                  <a:pt x="123" y="153"/>
                                </a:lnTo>
                                <a:lnTo>
                                  <a:pt x="128" y="151"/>
                                </a:lnTo>
                                <a:lnTo>
                                  <a:pt x="134" y="147"/>
                                </a:lnTo>
                                <a:lnTo>
                                  <a:pt x="139" y="143"/>
                                </a:lnTo>
                                <a:lnTo>
                                  <a:pt x="144" y="139"/>
                                </a:lnTo>
                                <a:lnTo>
                                  <a:pt x="148" y="136"/>
                                </a:lnTo>
                                <a:lnTo>
                                  <a:pt x="153" y="132"/>
                                </a:lnTo>
                                <a:lnTo>
                                  <a:pt x="158" y="129"/>
                                </a:lnTo>
                                <a:lnTo>
                                  <a:pt x="161" y="124"/>
                                </a:lnTo>
                                <a:lnTo>
                                  <a:pt x="165" y="120"/>
                                </a:lnTo>
                                <a:lnTo>
                                  <a:pt x="171" y="117"/>
                                </a:lnTo>
                                <a:lnTo>
                                  <a:pt x="174" y="111"/>
                                </a:lnTo>
                                <a:lnTo>
                                  <a:pt x="177" y="107"/>
                                </a:lnTo>
                                <a:lnTo>
                                  <a:pt x="181" y="103"/>
                                </a:lnTo>
                                <a:lnTo>
                                  <a:pt x="186" y="99"/>
                                </a:lnTo>
                                <a:lnTo>
                                  <a:pt x="188" y="93"/>
                                </a:lnTo>
                                <a:lnTo>
                                  <a:pt x="192" y="88"/>
                                </a:lnTo>
                                <a:lnTo>
                                  <a:pt x="195" y="83"/>
                                </a:lnTo>
                                <a:lnTo>
                                  <a:pt x="198" y="78"/>
                                </a:lnTo>
                                <a:lnTo>
                                  <a:pt x="201" y="74"/>
                                </a:lnTo>
                                <a:lnTo>
                                  <a:pt x="204" y="69"/>
                                </a:lnTo>
                                <a:lnTo>
                                  <a:pt x="207" y="63"/>
                                </a:lnTo>
                                <a:lnTo>
                                  <a:pt x="210" y="57"/>
                                </a:lnTo>
                                <a:lnTo>
                                  <a:pt x="213" y="53"/>
                                </a:lnTo>
                                <a:lnTo>
                                  <a:pt x="215" y="48"/>
                                </a:lnTo>
                                <a:lnTo>
                                  <a:pt x="217" y="41"/>
                                </a:lnTo>
                                <a:lnTo>
                                  <a:pt x="219" y="36"/>
                                </a:lnTo>
                                <a:lnTo>
                                  <a:pt x="221" y="31"/>
                                </a:lnTo>
                                <a:lnTo>
                                  <a:pt x="222" y="23"/>
                                </a:lnTo>
                                <a:lnTo>
                                  <a:pt x="226" y="19"/>
                                </a:lnTo>
                                <a:lnTo>
                                  <a:pt x="226" y="15"/>
                                </a:lnTo>
                                <a:lnTo>
                                  <a:pt x="228" y="11"/>
                                </a:lnTo>
                                <a:lnTo>
                                  <a:pt x="228" y="10"/>
                                </a:lnTo>
                                <a:lnTo>
                                  <a:pt x="233" y="0"/>
                                </a:lnTo>
                                <a:lnTo>
                                  <a:pt x="226" y="3"/>
                                </a:lnTo>
                                <a:lnTo>
                                  <a:pt x="224" y="5"/>
                                </a:lnTo>
                                <a:lnTo>
                                  <a:pt x="218" y="5"/>
                                </a:lnTo>
                                <a:lnTo>
                                  <a:pt x="216" y="6"/>
                                </a:lnTo>
                                <a:lnTo>
                                  <a:pt x="212" y="3"/>
                                </a:lnTo>
                                <a:lnTo>
                                  <a:pt x="203" y="6"/>
                                </a:lnTo>
                                <a:lnTo>
                                  <a:pt x="199" y="6"/>
                                </a:lnTo>
                                <a:lnTo>
                                  <a:pt x="193" y="7"/>
                                </a:lnTo>
                                <a:lnTo>
                                  <a:pt x="187" y="8"/>
                                </a:lnTo>
                                <a:lnTo>
                                  <a:pt x="181" y="10"/>
                                </a:lnTo>
                                <a:lnTo>
                                  <a:pt x="177" y="13"/>
                                </a:lnTo>
                                <a:lnTo>
                                  <a:pt x="171" y="13"/>
                                </a:lnTo>
                                <a:lnTo>
                                  <a:pt x="167" y="16"/>
                                </a:lnTo>
                                <a:lnTo>
                                  <a:pt x="160" y="16"/>
                                </a:lnTo>
                                <a:lnTo>
                                  <a:pt x="155" y="19"/>
                                </a:lnTo>
                                <a:lnTo>
                                  <a:pt x="151" y="21"/>
                                </a:lnTo>
                                <a:lnTo>
                                  <a:pt x="144" y="23"/>
                                </a:lnTo>
                                <a:lnTo>
                                  <a:pt x="140" y="25"/>
                                </a:lnTo>
                                <a:lnTo>
                                  <a:pt x="134" y="28"/>
                                </a:lnTo>
                                <a:lnTo>
                                  <a:pt x="129" y="30"/>
                                </a:lnTo>
                                <a:lnTo>
                                  <a:pt x="125" y="32"/>
                                </a:lnTo>
                                <a:lnTo>
                                  <a:pt x="119" y="36"/>
                                </a:lnTo>
                                <a:lnTo>
                                  <a:pt x="115" y="38"/>
                                </a:lnTo>
                                <a:lnTo>
                                  <a:pt x="110" y="40"/>
                                </a:lnTo>
                                <a:lnTo>
                                  <a:pt x="103" y="44"/>
                                </a:lnTo>
                                <a:lnTo>
                                  <a:pt x="98" y="46"/>
                                </a:lnTo>
                                <a:lnTo>
                                  <a:pt x="96" y="49"/>
                                </a:lnTo>
                                <a:lnTo>
                                  <a:pt x="91" y="53"/>
                                </a:lnTo>
                                <a:lnTo>
                                  <a:pt x="86" y="58"/>
                                </a:lnTo>
                                <a:lnTo>
                                  <a:pt x="81" y="61"/>
                                </a:lnTo>
                                <a:lnTo>
                                  <a:pt x="76" y="65"/>
                                </a:lnTo>
                                <a:lnTo>
                                  <a:pt x="71" y="70"/>
                                </a:lnTo>
                                <a:lnTo>
                                  <a:pt x="68" y="74"/>
                                </a:lnTo>
                                <a:lnTo>
                                  <a:pt x="63" y="78"/>
                                </a:lnTo>
                                <a:lnTo>
                                  <a:pt x="59" y="83"/>
                                </a:lnTo>
                                <a:lnTo>
                                  <a:pt x="55" y="88"/>
                                </a:lnTo>
                                <a:lnTo>
                                  <a:pt x="51" y="93"/>
                                </a:lnTo>
                                <a:lnTo>
                                  <a:pt x="47" y="97"/>
                                </a:lnTo>
                                <a:lnTo>
                                  <a:pt x="44" y="103"/>
                                </a:lnTo>
                                <a:lnTo>
                                  <a:pt x="40" y="108"/>
                                </a:lnTo>
                                <a:lnTo>
                                  <a:pt x="36" y="113"/>
                                </a:lnTo>
                                <a:lnTo>
                                  <a:pt x="33" y="119"/>
                                </a:lnTo>
                                <a:lnTo>
                                  <a:pt x="30" y="125"/>
                                </a:lnTo>
                                <a:lnTo>
                                  <a:pt x="27" y="130"/>
                                </a:lnTo>
                                <a:lnTo>
                                  <a:pt x="24" y="136"/>
                                </a:lnTo>
                                <a:lnTo>
                                  <a:pt x="20" y="142"/>
                                </a:lnTo>
                                <a:lnTo>
                                  <a:pt x="19" y="145"/>
                                </a:lnTo>
                                <a:lnTo>
                                  <a:pt x="16" y="152"/>
                                </a:lnTo>
                                <a:lnTo>
                                  <a:pt x="14" y="159"/>
                                </a:lnTo>
                                <a:lnTo>
                                  <a:pt x="10" y="164"/>
                                </a:lnTo>
                                <a:lnTo>
                                  <a:pt x="8" y="169"/>
                                </a:lnTo>
                                <a:lnTo>
                                  <a:pt x="5" y="174"/>
                                </a:lnTo>
                                <a:lnTo>
                                  <a:pt x="3" y="180"/>
                                </a:lnTo>
                                <a:lnTo>
                                  <a:pt x="0" y="187"/>
                                </a:lnTo>
                                <a:lnTo>
                                  <a:pt x="0" y="186"/>
                                </a:lnTo>
                                <a:lnTo>
                                  <a:pt x="0" y="187"/>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509"/>
                        <wps:cNvSpPr>
                          <a:spLocks/>
                        </wps:cNvSpPr>
                        <wps:spPr bwMode="auto">
                          <a:xfrm>
                            <a:off x="8905" y="1023"/>
                            <a:ext cx="217" cy="175"/>
                          </a:xfrm>
                          <a:custGeom>
                            <a:avLst/>
                            <a:gdLst>
                              <a:gd name="T0" fmla="+- 0 9123 8906"/>
                              <a:gd name="T1" fmla="*/ T0 w 217"/>
                              <a:gd name="T2" fmla="+- 0 1024 1024"/>
                              <a:gd name="T3" fmla="*/ 1024 h 175"/>
                              <a:gd name="T4" fmla="+- 0 9071 8906"/>
                              <a:gd name="T5" fmla="*/ T4 w 217"/>
                              <a:gd name="T6" fmla="+- 0 1064 1024"/>
                              <a:gd name="T7" fmla="*/ 1064 h 175"/>
                              <a:gd name="T8" fmla="+- 0 9014 8906"/>
                              <a:gd name="T9" fmla="*/ T8 w 217"/>
                              <a:gd name="T10" fmla="+- 0 1107 1024"/>
                              <a:gd name="T11" fmla="*/ 1107 h 175"/>
                              <a:gd name="T12" fmla="+- 0 8958 8906"/>
                              <a:gd name="T13" fmla="*/ T12 w 217"/>
                              <a:gd name="T14" fmla="+- 0 1152 1024"/>
                              <a:gd name="T15" fmla="*/ 1152 h 175"/>
                              <a:gd name="T16" fmla="+- 0 8906 8906"/>
                              <a:gd name="T17" fmla="*/ T16 w 217"/>
                              <a:gd name="T18" fmla="+- 0 1196 1024"/>
                              <a:gd name="T19" fmla="*/ 1196 h 175"/>
                              <a:gd name="T20" fmla="+- 0 8906 8906"/>
                              <a:gd name="T21" fmla="*/ T20 w 217"/>
                              <a:gd name="T22" fmla="+- 0 1197 1024"/>
                              <a:gd name="T23" fmla="*/ 1197 h 175"/>
                              <a:gd name="T24" fmla="+- 0 8906 8906"/>
                              <a:gd name="T25" fmla="*/ T24 w 217"/>
                              <a:gd name="T26" fmla="+- 0 1198 1024"/>
                              <a:gd name="T27" fmla="*/ 1198 h 175"/>
                              <a:gd name="T28" fmla="+- 0 8907 8906"/>
                              <a:gd name="T29" fmla="*/ T28 w 217"/>
                              <a:gd name="T30" fmla="+- 0 1197 1024"/>
                              <a:gd name="T31" fmla="*/ 1197 h 175"/>
                              <a:gd name="T32" fmla="+- 0 8955 8906"/>
                              <a:gd name="T33" fmla="*/ T32 w 217"/>
                              <a:gd name="T34" fmla="+- 0 1156 1024"/>
                              <a:gd name="T35" fmla="*/ 1156 h 175"/>
                              <a:gd name="T36" fmla="+- 0 9011 8906"/>
                              <a:gd name="T37" fmla="*/ T36 w 217"/>
                              <a:gd name="T38" fmla="+- 0 1111 1024"/>
                              <a:gd name="T39" fmla="*/ 1111 h 175"/>
                              <a:gd name="T40" fmla="+- 0 9069 8906"/>
                              <a:gd name="T41" fmla="*/ T40 w 217"/>
                              <a:gd name="T42" fmla="+- 0 1066 1024"/>
                              <a:gd name="T43" fmla="*/ 1066 h 175"/>
                              <a:gd name="T44" fmla="+- 0 9123 8906"/>
                              <a:gd name="T45" fmla="*/ T44 w 217"/>
                              <a:gd name="T46" fmla="+- 0 1024 1024"/>
                              <a:gd name="T47" fmla="*/ 1024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7" h="175">
                                <a:moveTo>
                                  <a:pt x="217" y="0"/>
                                </a:moveTo>
                                <a:lnTo>
                                  <a:pt x="165" y="40"/>
                                </a:lnTo>
                                <a:lnTo>
                                  <a:pt x="108" y="83"/>
                                </a:lnTo>
                                <a:lnTo>
                                  <a:pt x="52" y="128"/>
                                </a:lnTo>
                                <a:lnTo>
                                  <a:pt x="0" y="172"/>
                                </a:lnTo>
                                <a:lnTo>
                                  <a:pt x="0" y="173"/>
                                </a:lnTo>
                                <a:lnTo>
                                  <a:pt x="0" y="174"/>
                                </a:lnTo>
                                <a:lnTo>
                                  <a:pt x="1" y="173"/>
                                </a:lnTo>
                                <a:lnTo>
                                  <a:pt x="49" y="132"/>
                                </a:lnTo>
                                <a:lnTo>
                                  <a:pt x="105" y="87"/>
                                </a:lnTo>
                                <a:lnTo>
                                  <a:pt x="163" y="42"/>
                                </a:lnTo>
                                <a:lnTo>
                                  <a:pt x="21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5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8863" y="1019"/>
                            <a:ext cx="14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1"/>
                        <wps:cNvSpPr>
                          <a:spLocks/>
                        </wps:cNvSpPr>
                        <wps:spPr bwMode="auto">
                          <a:xfrm>
                            <a:off x="8863" y="1019"/>
                            <a:ext cx="148" cy="261"/>
                          </a:xfrm>
                          <a:custGeom>
                            <a:avLst/>
                            <a:gdLst>
                              <a:gd name="T0" fmla="+- 0 8869 8864"/>
                              <a:gd name="T1" fmla="*/ T0 w 148"/>
                              <a:gd name="T2" fmla="+- 0 1277 1020"/>
                              <a:gd name="T3" fmla="*/ 1277 h 261"/>
                              <a:gd name="T4" fmla="+- 0 8879 8864"/>
                              <a:gd name="T5" fmla="*/ T4 w 148"/>
                              <a:gd name="T6" fmla="+- 0 1270 1020"/>
                              <a:gd name="T7" fmla="*/ 1270 h 261"/>
                              <a:gd name="T8" fmla="+- 0 8889 8864"/>
                              <a:gd name="T9" fmla="*/ T8 w 148"/>
                              <a:gd name="T10" fmla="+- 0 1263 1020"/>
                              <a:gd name="T11" fmla="*/ 1263 h 261"/>
                              <a:gd name="T12" fmla="+- 0 8899 8864"/>
                              <a:gd name="T13" fmla="*/ T12 w 148"/>
                              <a:gd name="T14" fmla="+- 0 1255 1020"/>
                              <a:gd name="T15" fmla="*/ 1255 h 261"/>
                              <a:gd name="T16" fmla="+- 0 8909 8864"/>
                              <a:gd name="T17" fmla="*/ T16 w 148"/>
                              <a:gd name="T18" fmla="+- 0 1249 1020"/>
                              <a:gd name="T19" fmla="*/ 1249 h 261"/>
                              <a:gd name="T20" fmla="+- 0 8920 8864"/>
                              <a:gd name="T21" fmla="*/ T20 w 148"/>
                              <a:gd name="T22" fmla="+- 0 1244 1020"/>
                              <a:gd name="T23" fmla="*/ 1244 h 261"/>
                              <a:gd name="T24" fmla="+- 0 8930 8864"/>
                              <a:gd name="T25" fmla="*/ T24 w 148"/>
                              <a:gd name="T26" fmla="+- 0 1235 1020"/>
                              <a:gd name="T27" fmla="*/ 1235 h 261"/>
                              <a:gd name="T28" fmla="+- 0 8940 8864"/>
                              <a:gd name="T29" fmla="*/ T28 w 148"/>
                              <a:gd name="T30" fmla="+- 0 1229 1020"/>
                              <a:gd name="T31" fmla="*/ 1229 h 261"/>
                              <a:gd name="T32" fmla="+- 0 8950 8864"/>
                              <a:gd name="T33" fmla="*/ T32 w 148"/>
                              <a:gd name="T34" fmla="+- 0 1222 1020"/>
                              <a:gd name="T35" fmla="*/ 1222 h 261"/>
                              <a:gd name="T36" fmla="+- 0 8957 8864"/>
                              <a:gd name="T37" fmla="*/ T36 w 148"/>
                              <a:gd name="T38" fmla="+- 0 1212 1020"/>
                              <a:gd name="T39" fmla="*/ 1212 h 261"/>
                              <a:gd name="T40" fmla="+- 0 8966 8864"/>
                              <a:gd name="T41" fmla="*/ T40 w 148"/>
                              <a:gd name="T42" fmla="+- 0 1203 1020"/>
                              <a:gd name="T43" fmla="*/ 1203 h 261"/>
                              <a:gd name="T44" fmla="+- 0 8973 8864"/>
                              <a:gd name="T45" fmla="*/ T44 w 148"/>
                              <a:gd name="T46" fmla="+- 0 1193 1020"/>
                              <a:gd name="T47" fmla="*/ 1193 h 261"/>
                              <a:gd name="T48" fmla="+- 0 8979 8864"/>
                              <a:gd name="T49" fmla="*/ T48 w 148"/>
                              <a:gd name="T50" fmla="+- 0 1183 1020"/>
                              <a:gd name="T51" fmla="*/ 1183 h 261"/>
                              <a:gd name="T52" fmla="+- 0 8985 8864"/>
                              <a:gd name="T53" fmla="*/ T52 w 148"/>
                              <a:gd name="T54" fmla="+- 0 1172 1020"/>
                              <a:gd name="T55" fmla="*/ 1172 h 261"/>
                              <a:gd name="T56" fmla="+- 0 8990 8864"/>
                              <a:gd name="T57" fmla="*/ T56 w 148"/>
                              <a:gd name="T58" fmla="+- 0 1162 1020"/>
                              <a:gd name="T59" fmla="*/ 1162 h 261"/>
                              <a:gd name="T60" fmla="+- 0 8996 8864"/>
                              <a:gd name="T61" fmla="*/ T60 w 148"/>
                              <a:gd name="T62" fmla="+- 0 1152 1020"/>
                              <a:gd name="T63" fmla="*/ 1152 h 261"/>
                              <a:gd name="T64" fmla="+- 0 8998 8864"/>
                              <a:gd name="T65" fmla="*/ T64 w 148"/>
                              <a:gd name="T66" fmla="+- 0 1140 1020"/>
                              <a:gd name="T67" fmla="*/ 1140 h 261"/>
                              <a:gd name="T68" fmla="+- 0 9003 8864"/>
                              <a:gd name="T69" fmla="*/ T68 w 148"/>
                              <a:gd name="T70" fmla="+- 0 1129 1020"/>
                              <a:gd name="T71" fmla="*/ 1129 h 261"/>
                              <a:gd name="T72" fmla="+- 0 9005 8864"/>
                              <a:gd name="T73" fmla="*/ T72 w 148"/>
                              <a:gd name="T74" fmla="+- 0 1117 1020"/>
                              <a:gd name="T75" fmla="*/ 1117 h 261"/>
                              <a:gd name="T76" fmla="+- 0 9007 8864"/>
                              <a:gd name="T77" fmla="*/ T76 w 148"/>
                              <a:gd name="T78" fmla="+- 0 1106 1020"/>
                              <a:gd name="T79" fmla="*/ 1106 h 261"/>
                              <a:gd name="T80" fmla="+- 0 9009 8864"/>
                              <a:gd name="T81" fmla="*/ T80 w 148"/>
                              <a:gd name="T82" fmla="+- 0 1095 1020"/>
                              <a:gd name="T83" fmla="*/ 1095 h 261"/>
                              <a:gd name="T84" fmla="+- 0 9010 8864"/>
                              <a:gd name="T85" fmla="*/ T84 w 148"/>
                              <a:gd name="T86" fmla="+- 0 1081 1020"/>
                              <a:gd name="T87" fmla="*/ 1081 h 261"/>
                              <a:gd name="T88" fmla="+- 0 9011 8864"/>
                              <a:gd name="T89" fmla="*/ T88 w 148"/>
                              <a:gd name="T90" fmla="+- 0 1071 1020"/>
                              <a:gd name="T91" fmla="*/ 1071 h 261"/>
                              <a:gd name="T92" fmla="+- 0 9011 8864"/>
                              <a:gd name="T93" fmla="*/ T92 w 148"/>
                              <a:gd name="T94" fmla="+- 0 1058 1020"/>
                              <a:gd name="T95" fmla="*/ 1058 h 261"/>
                              <a:gd name="T96" fmla="+- 0 9009 8864"/>
                              <a:gd name="T97" fmla="*/ T96 w 148"/>
                              <a:gd name="T98" fmla="+- 0 1045 1020"/>
                              <a:gd name="T99" fmla="*/ 1045 h 261"/>
                              <a:gd name="T100" fmla="+- 0 9009 8864"/>
                              <a:gd name="T101" fmla="*/ T100 w 148"/>
                              <a:gd name="T102" fmla="+- 0 1037 1020"/>
                              <a:gd name="T103" fmla="*/ 1037 h 261"/>
                              <a:gd name="T104" fmla="+- 0 9010 8864"/>
                              <a:gd name="T105" fmla="*/ T104 w 148"/>
                              <a:gd name="T106" fmla="+- 0 1031 1020"/>
                              <a:gd name="T107" fmla="*/ 1031 h 261"/>
                              <a:gd name="T108" fmla="+- 0 9004 8864"/>
                              <a:gd name="T109" fmla="*/ T108 w 148"/>
                              <a:gd name="T110" fmla="+- 0 1026 1020"/>
                              <a:gd name="T111" fmla="*/ 1026 h 261"/>
                              <a:gd name="T112" fmla="+- 0 8998 8864"/>
                              <a:gd name="T113" fmla="*/ T112 w 148"/>
                              <a:gd name="T114" fmla="+- 0 1030 1020"/>
                              <a:gd name="T115" fmla="*/ 1030 h 261"/>
                              <a:gd name="T116" fmla="+- 0 8992 8864"/>
                              <a:gd name="T117" fmla="*/ T116 w 148"/>
                              <a:gd name="T118" fmla="+- 0 1031 1020"/>
                              <a:gd name="T119" fmla="*/ 1031 h 261"/>
                              <a:gd name="T120" fmla="+- 0 8981 8864"/>
                              <a:gd name="T121" fmla="*/ T120 w 148"/>
                              <a:gd name="T122" fmla="+- 0 1038 1020"/>
                              <a:gd name="T123" fmla="*/ 1038 h 261"/>
                              <a:gd name="T124" fmla="+- 0 8970 8864"/>
                              <a:gd name="T125" fmla="*/ T124 w 148"/>
                              <a:gd name="T126" fmla="+- 0 1045 1020"/>
                              <a:gd name="T127" fmla="*/ 1045 h 261"/>
                              <a:gd name="T128" fmla="+- 0 8962 8864"/>
                              <a:gd name="T129" fmla="*/ T128 w 148"/>
                              <a:gd name="T130" fmla="+- 0 1053 1020"/>
                              <a:gd name="T131" fmla="*/ 1053 h 261"/>
                              <a:gd name="T132" fmla="+- 0 8954 8864"/>
                              <a:gd name="T133" fmla="*/ T132 w 148"/>
                              <a:gd name="T134" fmla="+- 0 1059 1020"/>
                              <a:gd name="T135" fmla="*/ 1059 h 261"/>
                              <a:gd name="T136" fmla="+- 0 8945 8864"/>
                              <a:gd name="T137" fmla="*/ T136 w 148"/>
                              <a:gd name="T138" fmla="+- 0 1067 1020"/>
                              <a:gd name="T139" fmla="*/ 1067 h 261"/>
                              <a:gd name="T140" fmla="+- 0 8936 8864"/>
                              <a:gd name="T141" fmla="*/ T140 w 148"/>
                              <a:gd name="T142" fmla="+- 0 1074 1020"/>
                              <a:gd name="T143" fmla="*/ 1074 h 261"/>
                              <a:gd name="T144" fmla="+- 0 8928 8864"/>
                              <a:gd name="T145" fmla="*/ T144 w 148"/>
                              <a:gd name="T146" fmla="+- 0 1083 1020"/>
                              <a:gd name="T147" fmla="*/ 1083 h 261"/>
                              <a:gd name="T148" fmla="+- 0 8922 8864"/>
                              <a:gd name="T149" fmla="*/ T148 w 148"/>
                              <a:gd name="T150" fmla="+- 0 1090 1020"/>
                              <a:gd name="T151" fmla="*/ 1090 h 261"/>
                              <a:gd name="T152" fmla="+- 0 8915 8864"/>
                              <a:gd name="T153" fmla="*/ T152 w 148"/>
                              <a:gd name="T154" fmla="+- 0 1099 1020"/>
                              <a:gd name="T155" fmla="*/ 1099 h 261"/>
                              <a:gd name="T156" fmla="+- 0 8906 8864"/>
                              <a:gd name="T157" fmla="*/ T156 w 148"/>
                              <a:gd name="T158" fmla="+- 0 1109 1020"/>
                              <a:gd name="T159" fmla="*/ 1109 h 261"/>
                              <a:gd name="T160" fmla="+- 0 8901 8864"/>
                              <a:gd name="T161" fmla="*/ T160 w 148"/>
                              <a:gd name="T162" fmla="+- 0 1117 1020"/>
                              <a:gd name="T163" fmla="*/ 1117 h 261"/>
                              <a:gd name="T164" fmla="+- 0 8896 8864"/>
                              <a:gd name="T165" fmla="*/ T164 w 148"/>
                              <a:gd name="T166" fmla="+- 0 1129 1020"/>
                              <a:gd name="T167" fmla="*/ 1129 h 261"/>
                              <a:gd name="T168" fmla="+- 0 8889 8864"/>
                              <a:gd name="T169" fmla="*/ T168 w 148"/>
                              <a:gd name="T170" fmla="+- 0 1139 1020"/>
                              <a:gd name="T171" fmla="*/ 1139 h 261"/>
                              <a:gd name="T172" fmla="+- 0 8884 8864"/>
                              <a:gd name="T173" fmla="*/ T172 w 148"/>
                              <a:gd name="T174" fmla="+- 0 1150 1020"/>
                              <a:gd name="T175" fmla="*/ 1150 h 261"/>
                              <a:gd name="T176" fmla="+- 0 8880 8864"/>
                              <a:gd name="T177" fmla="*/ T176 w 148"/>
                              <a:gd name="T178" fmla="+- 0 1162 1020"/>
                              <a:gd name="T179" fmla="*/ 1162 h 261"/>
                              <a:gd name="T180" fmla="+- 0 8876 8864"/>
                              <a:gd name="T181" fmla="*/ T180 w 148"/>
                              <a:gd name="T182" fmla="+- 0 1174 1020"/>
                              <a:gd name="T183" fmla="*/ 1174 h 261"/>
                              <a:gd name="T184" fmla="+- 0 8873 8864"/>
                              <a:gd name="T185" fmla="*/ T184 w 148"/>
                              <a:gd name="T186" fmla="+- 0 1186 1020"/>
                              <a:gd name="T187" fmla="*/ 1186 h 261"/>
                              <a:gd name="T188" fmla="+- 0 8869 8864"/>
                              <a:gd name="T189" fmla="*/ T188 w 148"/>
                              <a:gd name="T190" fmla="+- 0 1199 1020"/>
                              <a:gd name="T191" fmla="*/ 1199 h 261"/>
                              <a:gd name="T192" fmla="+- 0 8869 8864"/>
                              <a:gd name="T193" fmla="*/ T192 w 148"/>
                              <a:gd name="T194" fmla="+- 0 1211 1020"/>
                              <a:gd name="T195" fmla="*/ 1211 h 261"/>
                              <a:gd name="T196" fmla="+- 0 8867 8864"/>
                              <a:gd name="T197" fmla="*/ T196 w 148"/>
                              <a:gd name="T198" fmla="+- 0 1224 1020"/>
                              <a:gd name="T199" fmla="*/ 1224 h 261"/>
                              <a:gd name="T200" fmla="+- 0 8866 8864"/>
                              <a:gd name="T201" fmla="*/ T200 w 148"/>
                              <a:gd name="T202" fmla="+- 0 1235 1020"/>
                              <a:gd name="T203" fmla="*/ 1235 h 261"/>
                              <a:gd name="T204" fmla="+- 0 8867 8864"/>
                              <a:gd name="T205" fmla="*/ T204 w 148"/>
                              <a:gd name="T206" fmla="+- 0 1249 1020"/>
                              <a:gd name="T207" fmla="*/ 1249 h 261"/>
                              <a:gd name="T208" fmla="+- 0 8865 8864"/>
                              <a:gd name="T209" fmla="*/ T208 w 148"/>
                              <a:gd name="T210" fmla="+- 0 1261 1020"/>
                              <a:gd name="T211" fmla="*/ 1261 h 261"/>
                              <a:gd name="T212" fmla="+- 0 8864 8864"/>
                              <a:gd name="T213" fmla="*/ T212 w 148"/>
                              <a:gd name="T214" fmla="+- 0 1273 1020"/>
                              <a:gd name="T215" fmla="*/ 1273 h 261"/>
                              <a:gd name="T216" fmla="+- 0 8864 8864"/>
                              <a:gd name="T217" fmla="*/ T216 w 148"/>
                              <a:gd name="T218" fmla="+- 0 1280 1020"/>
                              <a:gd name="T219" fmla="*/ 128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8" h="261">
                                <a:moveTo>
                                  <a:pt x="0" y="260"/>
                                </a:moveTo>
                                <a:lnTo>
                                  <a:pt x="5" y="257"/>
                                </a:lnTo>
                                <a:lnTo>
                                  <a:pt x="11" y="253"/>
                                </a:lnTo>
                                <a:lnTo>
                                  <a:pt x="15" y="250"/>
                                </a:lnTo>
                                <a:lnTo>
                                  <a:pt x="21" y="245"/>
                                </a:lnTo>
                                <a:lnTo>
                                  <a:pt x="25" y="243"/>
                                </a:lnTo>
                                <a:lnTo>
                                  <a:pt x="30" y="239"/>
                                </a:lnTo>
                                <a:lnTo>
                                  <a:pt x="35" y="235"/>
                                </a:lnTo>
                                <a:lnTo>
                                  <a:pt x="41" y="232"/>
                                </a:lnTo>
                                <a:lnTo>
                                  <a:pt x="45" y="229"/>
                                </a:lnTo>
                                <a:lnTo>
                                  <a:pt x="50" y="226"/>
                                </a:lnTo>
                                <a:lnTo>
                                  <a:pt x="56" y="224"/>
                                </a:lnTo>
                                <a:lnTo>
                                  <a:pt x="61" y="219"/>
                                </a:lnTo>
                                <a:lnTo>
                                  <a:pt x="66" y="215"/>
                                </a:lnTo>
                                <a:lnTo>
                                  <a:pt x="72" y="213"/>
                                </a:lnTo>
                                <a:lnTo>
                                  <a:pt x="76" y="209"/>
                                </a:lnTo>
                                <a:lnTo>
                                  <a:pt x="81" y="205"/>
                                </a:lnTo>
                                <a:lnTo>
                                  <a:pt x="86" y="202"/>
                                </a:lnTo>
                                <a:lnTo>
                                  <a:pt x="90" y="197"/>
                                </a:lnTo>
                                <a:lnTo>
                                  <a:pt x="93" y="192"/>
                                </a:lnTo>
                                <a:lnTo>
                                  <a:pt x="98" y="188"/>
                                </a:lnTo>
                                <a:lnTo>
                                  <a:pt x="102" y="183"/>
                                </a:lnTo>
                                <a:lnTo>
                                  <a:pt x="105" y="179"/>
                                </a:lnTo>
                                <a:lnTo>
                                  <a:pt x="109" y="173"/>
                                </a:lnTo>
                                <a:lnTo>
                                  <a:pt x="112" y="168"/>
                                </a:lnTo>
                                <a:lnTo>
                                  <a:pt x="115" y="163"/>
                                </a:lnTo>
                                <a:lnTo>
                                  <a:pt x="118" y="158"/>
                                </a:lnTo>
                                <a:lnTo>
                                  <a:pt x="121" y="152"/>
                                </a:lnTo>
                                <a:lnTo>
                                  <a:pt x="124" y="148"/>
                                </a:lnTo>
                                <a:lnTo>
                                  <a:pt x="126" y="142"/>
                                </a:lnTo>
                                <a:lnTo>
                                  <a:pt x="128" y="136"/>
                                </a:lnTo>
                                <a:lnTo>
                                  <a:pt x="132" y="132"/>
                                </a:lnTo>
                                <a:lnTo>
                                  <a:pt x="133" y="125"/>
                                </a:lnTo>
                                <a:lnTo>
                                  <a:pt x="134" y="120"/>
                                </a:lnTo>
                                <a:lnTo>
                                  <a:pt x="136" y="114"/>
                                </a:lnTo>
                                <a:lnTo>
                                  <a:pt x="139" y="109"/>
                                </a:lnTo>
                                <a:lnTo>
                                  <a:pt x="139" y="103"/>
                                </a:lnTo>
                                <a:lnTo>
                                  <a:pt x="141" y="97"/>
                                </a:lnTo>
                                <a:lnTo>
                                  <a:pt x="142" y="91"/>
                                </a:lnTo>
                                <a:lnTo>
                                  <a:pt x="143" y="86"/>
                                </a:lnTo>
                                <a:lnTo>
                                  <a:pt x="144" y="80"/>
                                </a:lnTo>
                                <a:lnTo>
                                  <a:pt x="145" y="75"/>
                                </a:lnTo>
                                <a:lnTo>
                                  <a:pt x="146" y="68"/>
                                </a:lnTo>
                                <a:lnTo>
                                  <a:pt x="146" y="61"/>
                                </a:lnTo>
                                <a:lnTo>
                                  <a:pt x="147" y="56"/>
                                </a:lnTo>
                                <a:lnTo>
                                  <a:pt x="147" y="51"/>
                                </a:lnTo>
                                <a:lnTo>
                                  <a:pt x="147" y="44"/>
                                </a:lnTo>
                                <a:lnTo>
                                  <a:pt x="147" y="38"/>
                                </a:lnTo>
                                <a:lnTo>
                                  <a:pt x="146" y="33"/>
                                </a:lnTo>
                                <a:lnTo>
                                  <a:pt x="145" y="25"/>
                                </a:lnTo>
                                <a:lnTo>
                                  <a:pt x="146" y="20"/>
                                </a:lnTo>
                                <a:lnTo>
                                  <a:pt x="145" y="17"/>
                                </a:lnTo>
                                <a:lnTo>
                                  <a:pt x="145" y="12"/>
                                </a:lnTo>
                                <a:lnTo>
                                  <a:pt x="146" y="11"/>
                                </a:lnTo>
                                <a:lnTo>
                                  <a:pt x="146" y="0"/>
                                </a:lnTo>
                                <a:lnTo>
                                  <a:pt x="140" y="6"/>
                                </a:lnTo>
                                <a:lnTo>
                                  <a:pt x="139" y="8"/>
                                </a:lnTo>
                                <a:lnTo>
                                  <a:pt x="134" y="10"/>
                                </a:lnTo>
                                <a:lnTo>
                                  <a:pt x="132" y="11"/>
                                </a:lnTo>
                                <a:lnTo>
                                  <a:pt x="128" y="11"/>
                                </a:lnTo>
                                <a:lnTo>
                                  <a:pt x="120" y="16"/>
                                </a:lnTo>
                                <a:lnTo>
                                  <a:pt x="117" y="18"/>
                                </a:lnTo>
                                <a:lnTo>
                                  <a:pt x="112" y="22"/>
                                </a:lnTo>
                                <a:lnTo>
                                  <a:pt x="106" y="25"/>
                                </a:lnTo>
                                <a:lnTo>
                                  <a:pt x="102" y="29"/>
                                </a:lnTo>
                                <a:lnTo>
                                  <a:pt x="98" y="33"/>
                                </a:lnTo>
                                <a:lnTo>
                                  <a:pt x="93" y="35"/>
                                </a:lnTo>
                                <a:lnTo>
                                  <a:pt x="90" y="39"/>
                                </a:lnTo>
                                <a:lnTo>
                                  <a:pt x="84" y="42"/>
                                </a:lnTo>
                                <a:lnTo>
                                  <a:pt x="81" y="47"/>
                                </a:lnTo>
                                <a:lnTo>
                                  <a:pt x="78" y="50"/>
                                </a:lnTo>
                                <a:lnTo>
                                  <a:pt x="72" y="54"/>
                                </a:lnTo>
                                <a:lnTo>
                                  <a:pt x="69" y="58"/>
                                </a:lnTo>
                                <a:lnTo>
                                  <a:pt x="64" y="63"/>
                                </a:lnTo>
                                <a:lnTo>
                                  <a:pt x="61" y="67"/>
                                </a:lnTo>
                                <a:lnTo>
                                  <a:pt x="58" y="70"/>
                                </a:lnTo>
                                <a:lnTo>
                                  <a:pt x="54" y="76"/>
                                </a:lnTo>
                                <a:lnTo>
                                  <a:pt x="51" y="79"/>
                                </a:lnTo>
                                <a:lnTo>
                                  <a:pt x="47" y="83"/>
                                </a:lnTo>
                                <a:lnTo>
                                  <a:pt x="42" y="89"/>
                                </a:lnTo>
                                <a:lnTo>
                                  <a:pt x="38" y="93"/>
                                </a:lnTo>
                                <a:lnTo>
                                  <a:pt x="37" y="97"/>
                                </a:lnTo>
                                <a:lnTo>
                                  <a:pt x="34" y="102"/>
                                </a:lnTo>
                                <a:lnTo>
                                  <a:pt x="32" y="109"/>
                                </a:lnTo>
                                <a:lnTo>
                                  <a:pt x="28" y="113"/>
                                </a:lnTo>
                                <a:lnTo>
                                  <a:pt x="25" y="119"/>
                                </a:lnTo>
                                <a:lnTo>
                                  <a:pt x="22" y="125"/>
                                </a:lnTo>
                                <a:lnTo>
                                  <a:pt x="20" y="130"/>
                                </a:lnTo>
                                <a:lnTo>
                                  <a:pt x="18" y="136"/>
                                </a:lnTo>
                                <a:lnTo>
                                  <a:pt x="16" y="142"/>
                                </a:lnTo>
                                <a:lnTo>
                                  <a:pt x="14" y="148"/>
                                </a:lnTo>
                                <a:lnTo>
                                  <a:pt x="12" y="154"/>
                                </a:lnTo>
                                <a:lnTo>
                                  <a:pt x="10" y="160"/>
                                </a:lnTo>
                                <a:lnTo>
                                  <a:pt x="9" y="166"/>
                                </a:lnTo>
                                <a:lnTo>
                                  <a:pt x="8" y="172"/>
                                </a:lnTo>
                                <a:lnTo>
                                  <a:pt x="5" y="179"/>
                                </a:lnTo>
                                <a:lnTo>
                                  <a:pt x="6" y="185"/>
                                </a:lnTo>
                                <a:lnTo>
                                  <a:pt x="5" y="191"/>
                                </a:lnTo>
                                <a:lnTo>
                                  <a:pt x="4" y="197"/>
                                </a:lnTo>
                                <a:lnTo>
                                  <a:pt x="3" y="204"/>
                                </a:lnTo>
                                <a:lnTo>
                                  <a:pt x="2" y="211"/>
                                </a:lnTo>
                                <a:lnTo>
                                  <a:pt x="2" y="215"/>
                                </a:lnTo>
                                <a:lnTo>
                                  <a:pt x="2" y="223"/>
                                </a:lnTo>
                                <a:lnTo>
                                  <a:pt x="3" y="229"/>
                                </a:lnTo>
                                <a:lnTo>
                                  <a:pt x="1" y="235"/>
                                </a:lnTo>
                                <a:lnTo>
                                  <a:pt x="1" y="241"/>
                                </a:lnTo>
                                <a:lnTo>
                                  <a:pt x="0" y="247"/>
                                </a:lnTo>
                                <a:lnTo>
                                  <a:pt x="0" y="253"/>
                                </a:lnTo>
                                <a:lnTo>
                                  <a:pt x="0" y="26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512"/>
                        <wps:cNvSpPr>
                          <a:spLocks/>
                        </wps:cNvSpPr>
                        <wps:spPr bwMode="auto">
                          <a:xfrm>
                            <a:off x="8864" y="1036"/>
                            <a:ext cx="136" cy="243"/>
                          </a:xfrm>
                          <a:custGeom>
                            <a:avLst/>
                            <a:gdLst>
                              <a:gd name="T0" fmla="+- 0 9000 8864"/>
                              <a:gd name="T1" fmla="*/ T0 w 136"/>
                              <a:gd name="T2" fmla="+- 0 1036 1036"/>
                              <a:gd name="T3" fmla="*/ 1036 h 243"/>
                              <a:gd name="T4" fmla="+- 0 8967 8864"/>
                              <a:gd name="T5" fmla="*/ T4 w 136"/>
                              <a:gd name="T6" fmla="+- 0 1093 1036"/>
                              <a:gd name="T7" fmla="*/ 1093 h 243"/>
                              <a:gd name="T8" fmla="+- 0 8931 8864"/>
                              <a:gd name="T9" fmla="*/ T8 w 136"/>
                              <a:gd name="T10" fmla="+- 0 1155 1036"/>
                              <a:gd name="T11" fmla="*/ 1155 h 243"/>
                              <a:gd name="T12" fmla="+- 0 8895 8864"/>
                              <a:gd name="T13" fmla="*/ T12 w 136"/>
                              <a:gd name="T14" fmla="+- 0 1217 1036"/>
                              <a:gd name="T15" fmla="*/ 1217 h 243"/>
                              <a:gd name="T16" fmla="+- 0 8864 8864"/>
                              <a:gd name="T17" fmla="*/ T16 w 136"/>
                              <a:gd name="T18" fmla="+- 0 1278 1036"/>
                              <a:gd name="T19" fmla="*/ 1278 h 243"/>
                              <a:gd name="T20" fmla="+- 0 8864 8864"/>
                              <a:gd name="T21" fmla="*/ T20 w 136"/>
                              <a:gd name="T22" fmla="+- 0 1279 1036"/>
                              <a:gd name="T23" fmla="*/ 1279 h 243"/>
                              <a:gd name="T24" fmla="+- 0 8865 8864"/>
                              <a:gd name="T25" fmla="*/ T24 w 136"/>
                              <a:gd name="T26" fmla="+- 0 1279 1036"/>
                              <a:gd name="T27" fmla="*/ 1279 h 243"/>
                              <a:gd name="T28" fmla="+- 0 8866 8864"/>
                              <a:gd name="T29" fmla="*/ T28 w 136"/>
                              <a:gd name="T30" fmla="+- 0 1278 1036"/>
                              <a:gd name="T31" fmla="*/ 1278 h 243"/>
                              <a:gd name="T32" fmla="+- 0 8895 8864"/>
                              <a:gd name="T33" fmla="*/ T32 w 136"/>
                              <a:gd name="T34" fmla="+- 0 1222 1036"/>
                              <a:gd name="T35" fmla="*/ 1222 h 243"/>
                              <a:gd name="T36" fmla="+- 0 8930 8864"/>
                              <a:gd name="T37" fmla="*/ T36 w 136"/>
                              <a:gd name="T38" fmla="+- 0 1159 1036"/>
                              <a:gd name="T39" fmla="*/ 1159 h 243"/>
                              <a:gd name="T40" fmla="+- 0 8966 8864"/>
                              <a:gd name="T41" fmla="*/ T40 w 136"/>
                              <a:gd name="T42" fmla="+- 0 1096 1036"/>
                              <a:gd name="T43" fmla="*/ 1096 h 243"/>
                              <a:gd name="T44" fmla="+- 0 9000 8864"/>
                              <a:gd name="T45" fmla="*/ T44 w 136"/>
                              <a:gd name="T46" fmla="+- 0 1036 1036"/>
                              <a:gd name="T47" fmla="*/ 1036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6" h="243">
                                <a:moveTo>
                                  <a:pt x="136" y="0"/>
                                </a:moveTo>
                                <a:lnTo>
                                  <a:pt x="103" y="57"/>
                                </a:lnTo>
                                <a:lnTo>
                                  <a:pt x="67" y="119"/>
                                </a:lnTo>
                                <a:lnTo>
                                  <a:pt x="31" y="181"/>
                                </a:lnTo>
                                <a:lnTo>
                                  <a:pt x="0" y="242"/>
                                </a:lnTo>
                                <a:lnTo>
                                  <a:pt x="0" y="243"/>
                                </a:lnTo>
                                <a:lnTo>
                                  <a:pt x="1" y="243"/>
                                </a:lnTo>
                                <a:lnTo>
                                  <a:pt x="2" y="242"/>
                                </a:lnTo>
                                <a:lnTo>
                                  <a:pt x="31" y="186"/>
                                </a:lnTo>
                                <a:lnTo>
                                  <a:pt x="66" y="123"/>
                                </a:lnTo>
                                <a:lnTo>
                                  <a:pt x="102" y="60"/>
                                </a:lnTo>
                                <a:lnTo>
                                  <a:pt x="13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5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872" y="1113"/>
                            <a:ext cx="22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Freeform 514"/>
                        <wps:cNvSpPr>
                          <a:spLocks/>
                        </wps:cNvSpPr>
                        <wps:spPr bwMode="auto">
                          <a:xfrm>
                            <a:off x="8872" y="1113"/>
                            <a:ext cx="222" cy="201"/>
                          </a:xfrm>
                          <a:custGeom>
                            <a:avLst/>
                            <a:gdLst>
                              <a:gd name="T0" fmla="+- 0 8879 8873"/>
                              <a:gd name="T1" fmla="*/ T0 w 222"/>
                              <a:gd name="T2" fmla="+- 0 1312 1113"/>
                              <a:gd name="T3" fmla="*/ 1312 h 201"/>
                              <a:gd name="T4" fmla="+- 0 8890 8873"/>
                              <a:gd name="T5" fmla="*/ T4 w 222"/>
                              <a:gd name="T6" fmla="+- 0 1308 1113"/>
                              <a:gd name="T7" fmla="*/ 1308 h 201"/>
                              <a:gd name="T8" fmla="+- 0 8903 8873"/>
                              <a:gd name="T9" fmla="*/ T8 w 222"/>
                              <a:gd name="T10" fmla="+- 0 1305 1113"/>
                              <a:gd name="T11" fmla="*/ 1305 h 201"/>
                              <a:gd name="T12" fmla="+- 0 8915 8873"/>
                              <a:gd name="T13" fmla="*/ T12 w 222"/>
                              <a:gd name="T14" fmla="+- 0 1301 1113"/>
                              <a:gd name="T15" fmla="*/ 1301 h 201"/>
                              <a:gd name="T16" fmla="+- 0 8926 8873"/>
                              <a:gd name="T17" fmla="*/ T16 w 222"/>
                              <a:gd name="T18" fmla="+- 0 1299 1113"/>
                              <a:gd name="T19" fmla="*/ 1299 h 201"/>
                              <a:gd name="T20" fmla="+- 0 8938 8873"/>
                              <a:gd name="T21" fmla="*/ T20 w 222"/>
                              <a:gd name="T22" fmla="+- 0 1297 1113"/>
                              <a:gd name="T23" fmla="*/ 1297 h 201"/>
                              <a:gd name="T24" fmla="+- 0 8950 8873"/>
                              <a:gd name="T25" fmla="*/ T24 w 222"/>
                              <a:gd name="T26" fmla="+- 0 1292 1113"/>
                              <a:gd name="T27" fmla="*/ 1292 h 201"/>
                              <a:gd name="T28" fmla="+- 0 8961 8873"/>
                              <a:gd name="T29" fmla="*/ T28 w 222"/>
                              <a:gd name="T30" fmla="+- 0 1289 1113"/>
                              <a:gd name="T31" fmla="*/ 1289 h 201"/>
                              <a:gd name="T32" fmla="+- 0 8974 8873"/>
                              <a:gd name="T33" fmla="*/ T32 w 222"/>
                              <a:gd name="T34" fmla="+- 0 1286 1113"/>
                              <a:gd name="T35" fmla="*/ 1286 h 201"/>
                              <a:gd name="T36" fmla="+- 0 8983 8873"/>
                              <a:gd name="T37" fmla="*/ T36 w 222"/>
                              <a:gd name="T38" fmla="+- 0 1279 1113"/>
                              <a:gd name="T39" fmla="*/ 1279 h 201"/>
                              <a:gd name="T40" fmla="+- 0 8994 8873"/>
                              <a:gd name="T41" fmla="*/ T40 w 222"/>
                              <a:gd name="T42" fmla="+- 0 1273 1113"/>
                              <a:gd name="T43" fmla="*/ 1273 h 201"/>
                              <a:gd name="T44" fmla="+- 0 9004 8873"/>
                              <a:gd name="T45" fmla="*/ T44 w 222"/>
                              <a:gd name="T46" fmla="+- 0 1266 1113"/>
                              <a:gd name="T47" fmla="*/ 1266 h 201"/>
                              <a:gd name="T48" fmla="+- 0 9014 8873"/>
                              <a:gd name="T49" fmla="*/ T48 w 222"/>
                              <a:gd name="T50" fmla="+- 0 1258 1113"/>
                              <a:gd name="T51" fmla="*/ 1258 h 201"/>
                              <a:gd name="T52" fmla="+- 0 9022 8873"/>
                              <a:gd name="T53" fmla="*/ T52 w 222"/>
                              <a:gd name="T54" fmla="+- 0 1250 1113"/>
                              <a:gd name="T55" fmla="*/ 1250 h 201"/>
                              <a:gd name="T56" fmla="+- 0 9030 8873"/>
                              <a:gd name="T57" fmla="*/ T56 w 222"/>
                              <a:gd name="T58" fmla="+- 0 1241 1113"/>
                              <a:gd name="T59" fmla="*/ 1241 h 201"/>
                              <a:gd name="T60" fmla="+- 0 9039 8873"/>
                              <a:gd name="T61" fmla="*/ T60 w 222"/>
                              <a:gd name="T62" fmla="+- 0 1234 1113"/>
                              <a:gd name="T63" fmla="*/ 1234 h 201"/>
                              <a:gd name="T64" fmla="+- 0 9045 8873"/>
                              <a:gd name="T65" fmla="*/ T64 w 222"/>
                              <a:gd name="T66" fmla="+- 0 1223 1113"/>
                              <a:gd name="T67" fmla="*/ 1223 h 201"/>
                              <a:gd name="T68" fmla="+- 0 9053 8873"/>
                              <a:gd name="T69" fmla="*/ T68 w 222"/>
                              <a:gd name="T70" fmla="+- 0 1215 1113"/>
                              <a:gd name="T71" fmla="*/ 1215 h 201"/>
                              <a:gd name="T72" fmla="+- 0 9058 8873"/>
                              <a:gd name="T73" fmla="*/ T72 w 222"/>
                              <a:gd name="T74" fmla="+- 0 1204 1113"/>
                              <a:gd name="T75" fmla="*/ 1204 h 201"/>
                              <a:gd name="T76" fmla="+- 0 9064 8873"/>
                              <a:gd name="T77" fmla="*/ T76 w 222"/>
                              <a:gd name="T78" fmla="+- 0 1194 1113"/>
                              <a:gd name="T79" fmla="*/ 1194 h 201"/>
                              <a:gd name="T80" fmla="+- 0 9070 8873"/>
                              <a:gd name="T81" fmla="*/ T80 w 222"/>
                              <a:gd name="T82" fmla="+- 0 1184 1113"/>
                              <a:gd name="T83" fmla="*/ 1184 h 201"/>
                              <a:gd name="T84" fmla="+- 0 9075 8873"/>
                              <a:gd name="T85" fmla="*/ T84 w 222"/>
                              <a:gd name="T86" fmla="+- 0 1172 1113"/>
                              <a:gd name="T87" fmla="*/ 1172 h 201"/>
                              <a:gd name="T88" fmla="+- 0 9079 8873"/>
                              <a:gd name="T89" fmla="*/ T88 w 222"/>
                              <a:gd name="T90" fmla="+- 0 1162 1113"/>
                              <a:gd name="T91" fmla="*/ 1162 h 201"/>
                              <a:gd name="T92" fmla="+- 0 9083 8873"/>
                              <a:gd name="T93" fmla="*/ T92 w 222"/>
                              <a:gd name="T94" fmla="+- 0 1150 1113"/>
                              <a:gd name="T95" fmla="*/ 1150 h 201"/>
                              <a:gd name="T96" fmla="+- 0 9085 8873"/>
                              <a:gd name="T97" fmla="*/ T96 w 222"/>
                              <a:gd name="T98" fmla="+- 0 1137 1113"/>
                              <a:gd name="T99" fmla="*/ 1137 h 201"/>
                              <a:gd name="T100" fmla="+- 0 9088 8873"/>
                              <a:gd name="T101" fmla="*/ T100 w 222"/>
                              <a:gd name="T102" fmla="+- 0 1129 1113"/>
                              <a:gd name="T103" fmla="*/ 1129 h 201"/>
                              <a:gd name="T104" fmla="+- 0 9090 8873"/>
                              <a:gd name="T105" fmla="*/ T104 w 222"/>
                              <a:gd name="T106" fmla="+- 0 1124 1113"/>
                              <a:gd name="T107" fmla="*/ 1124 h 201"/>
                              <a:gd name="T108" fmla="+- 0 9087 8873"/>
                              <a:gd name="T109" fmla="*/ T108 w 222"/>
                              <a:gd name="T110" fmla="+- 0 1117 1113"/>
                              <a:gd name="T111" fmla="*/ 1117 h 201"/>
                              <a:gd name="T112" fmla="+- 0 9080 8873"/>
                              <a:gd name="T113" fmla="*/ T112 w 222"/>
                              <a:gd name="T114" fmla="+- 0 1119 1113"/>
                              <a:gd name="T115" fmla="*/ 1119 h 201"/>
                              <a:gd name="T116" fmla="+- 0 9074 8873"/>
                              <a:gd name="T117" fmla="*/ T116 w 222"/>
                              <a:gd name="T118" fmla="+- 0 1118 1113"/>
                              <a:gd name="T119" fmla="*/ 1118 h 201"/>
                              <a:gd name="T120" fmla="+- 0 9061 8873"/>
                              <a:gd name="T121" fmla="*/ T120 w 222"/>
                              <a:gd name="T122" fmla="+- 0 1121 1113"/>
                              <a:gd name="T123" fmla="*/ 1121 h 201"/>
                              <a:gd name="T124" fmla="+- 0 9049 8873"/>
                              <a:gd name="T125" fmla="*/ T124 w 222"/>
                              <a:gd name="T126" fmla="+- 0 1124 1113"/>
                              <a:gd name="T127" fmla="*/ 1124 h 201"/>
                              <a:gd name="T128" fmla="+- 0 9039 8873"/>
                              <a:gd name="T129" fmla="*/ T128 w 222"/>
                              <a:gd name="T130" fmla="+- 0 1129 1113"/>
                              <a:gd name="T131" fmla="*/ 1129 h 201"/>
                              <a:gd name="T132" fmla="+- 0 9029 8873"/>
                              <a:gd name="T133" fmla="*/ T132 w 222"/>
                              <a:gd name="T134" fmla="+- 0 1133 1113"/>
                              <a:gd name="T135" fmla="*/ 1133 h 201"/>
                              <a:gd name="T136" fmla="+- 0 9018 8873"/>
                              <a:gd name="T137" fmla="*/ T136 w 222"/>
                              <a:gd name="T138" fmla="+- 0 1137 1113"/>
                              <a:gd name="T139" fmla="*/ 1137 h 201"/>
                              <a:gd name="T140" fmla="+- 0 9007 8873"/>
                              <a:gd name="T141" fmla="*/ T140 w 222"/>
                              <a:gd name="T142" fmla="+- 0 1141 1113"/>
                              <a:gd name="T143" fmla="*/ 1141 h 201"/>
                              <a:gd name="T144" fmla="+- 0 8997 8873"/>
                              <a:gd name="T145" fmla="*/ T144 w 222"/>
                              <a:gd name="T146" fmla="+- 0 1147 1113"/>
                              <a:gd name="T147" fmla="*/ 1147 h 201"/>
                              <a:gd name="T148" fmla="+- 0 8988 8873"/>
                              <a:gd name="T149" fmla="*/ T148 w 222"/>
                              <a:gd name="T150" fmla="+- 0 1152 1113"/>
                              <a:gd name="T151" fmla="*/ 1152 h 201"/>
                              <a:gd name="T152" fmla="+- 0 8979 8873"/>
                              <a:gd name="T153" fmla="*/ T152 w 222"/>
                              <a:gd name="T154" fmla="+- 0 1158 1113"/>
                              <a:gd name="T155" fmla="*/ 1158 h 201"/>
                              <a:gd name="T156" fmla="+- 0 8968 8873"/>
                              <a:gd name="T157" fmla="*/ T156 w 222"/>
                              <a:gd name="T158" fmla="+- 0 1165 1113"/>
                              <a:gd name="T159" fmla="*/ 1165 h 201"/>
                              <a:gd name="T160" fmla="+- 0 8960 8873"/>
                              <a:gd name="T161" fmla="*/ T160 w 222"/>
                              <a:gd name="T162" fmla="+- 0 1170 1113"/>
                              <a:gd name="T163" fmla="*/ 1170 h 201"/>
                              <a:gd name="T164" fmla="+- 0 8951 8873"/>
                              <a:gd name="T165" fmla="*/ T164 w 222"/>
                              <a:gd name="T166" fmla="+- 0 1180 1113"/>
                              <a:gd name="T167" fmla="*/ 1180 h 201"/>
                              <a:gd name="T168" fmla="+- 0 8942 8873"/>
                              <a:gd name="T169" fmla="*/ T168 w 222"/>
                              <a:gd name="T170" fmla="+- 0 1187 1113"/>
                              <a:gd name="T171" fmla="*/ 1187 h 201"/>
                              <a:gd name="T172" fmla="+- 0 8934 8873"/>
                              <a:gd name="T173" fmla="*/ T172 w 222"/>
                              <a:gd name="T174" fmla="+- 0 1197 1113"/>
                              <a:gd name="T175" fmla="*/ 1197 h 201"/>
                              <a:gd name="T176" fmla="+- 0 8926 8873"/>
                              <a:gd name="T177" fmla="*/ T176 w 222"/>
                              <a:gd name="T178" fmla="+- 0 1207 1113"/>
                              <a:gd name="T179" fmla="*/ 1207 h 201"/>
                              <a:gd name="T180" fmla="+- 0 8918 8873"/>
                              <a:gd name="T181" fmla="*/ T180 w 222"/>
                              <a:gd name="T182" fmla="+- 0 1217 1113"/>
                              <a:gd name="T183" fmla="*/ 1217 h 201"/>
                              <a:gd name="T184" fmla="+- 0 8911 8873"/>
                              <a:gd name="T185" fmla="*/ T184 w 222"/>
                              <a:gd name="T186" fmla="+- 0 1228 1113"/>
                              <a:gd name="T187" fmla="*/ 1228 h 201"/>
                              <a:gd name="T188" fmla="+- 0 8904 8873"/>
                              <a:gd name="T189" fmla="*/ T188 w 222"/>
                              <a:gd name="T190" fmla="+- 0 1238 1113"/>
                              <a:gd name="T191" fmla="*/ 1238 h 201"/>
                              <a:gd name="T192" fmla="+- 0 8900 8873"/>
                              <a:gd name="T193" fmla="*/ T192 w 222"/>
                              <a:gd name="T194" fmla="+- 0 1250 1113"/>
                              <a:gd name="T195" fmla="*/ 1250 h 201"/>
                              <a:gd name="T196" fmla="+- 0 8894 8873"/>
                              <a:gd name="T197" fmla="*/ T196 w 222"/>
                              <a:gd name="T198" fmla="+- 0 1261 1113"/>
                              <a:gd name="T199" fmla="*/ 1261 h 201"/>
                              <a:gd name="T200" fmla="+- 0 8890 8873"/>
                              <a:gd name="T201" fmla="*/ T200 w 222"/>
                              <a:gd name="T202" fmla="+- 0 1271 1113"/>
                              <a:gd name="T203" fmla="*/ 1271 h 201"/>
                              <a:gd name="T204" fmla="+- 0 8886 8873"/>
                              <a:gd name="T205" fmla="*/ T204 w 222"/>
                              <a:gd name="T206" fmla="+- 0 1285 1113"/>
                              <a:gd name="T207" fmla="*/ 1285 h 201"/>
                              <a:gd name="T208" fmla="+- 0 8880 8873"/>
                              <a:gd name="T209" fmla="*/ T208 w 222"/>
                              <a:gd name="T210" fmla="+- 0 1296 1113"/>
                              <a:gd name="T211" fmla="*/ 1296 h 201"/>
                              <a:gd name="T212" fmla="+- 0 8876 8873"/>
                              <a:gd name="T213" fmla="*/ T212 w 222"/>
                              <a:gd name="T214" fmla="+- 0 1307 1113"/>
                              <a:gd name="T215" fmla="*/ 1307 h 201"/>
                              <a:gd name="T216" fmla="+- 0 8873 8873"/>
                              <a:gd name="T217" fmla="*/ T216 w 222"/>
                              <a:gd name="T218" fmla="+- 0 1313 1113"/>
                              <a:gd name="T219" fmla="*/ 131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2" h="201">
                                <a:moveTo>
                                  <a:pt x="0" y="201"/>
                                </a:moveTo>
                                <a:lnTo>
                                  <a:pt x="6" y="199"/>
                                </a:lnTo>
                                <a:lnTo>
                                  <a:pt x="13" y="197"/>
                                </a:lnTo>
                                <a:lnTo>
                                  <a:pt x="17" y="195"/>
                                </a:lnTo>
                                <a:lnTo>
                                  <a:pt x="24" y="193"/>
                                </a:lnTo>
                                <a:lnTo>
                                  <a:pt x="30" y="192"/>
                                </a:lnTo>
                                <a:lnTo>
                                  <a:pt x="35" y="190"/>
                                </a:lnTo>
                                <a:lnTo>
                                  <a:pt x="42" y="188"/>
                                </a:lnTo>
                                <a:lnTo>
                                  <a:pt x="48" y="187"/>
                                </a:lnTo>
                                <a:lnTo>
                                  <a:pt x="53" y="186"/>
                                </a:lnTo>
                                <a:lnTo>
                                  <a:pt x="58" y="184"/>
                                </a:lnTo>
                                <a:lnTo>
                                  <a:pt x="65" y="184"/>
                                </a:lnTo>
                                <a:lnTo>
                                  <a:pt x="71" y="181"/>
                                </a:lnTo>
                                <a:lnTo>
                                  <a:pt x="77" y="179"/>
                                </a:lnTo>
                                <a:lnTo>
                                  <a:pt x="84" y="179"/>
                                </a:lnTo>
                                <a:lnTo>
                                  <a:pt x="88" y="176"/>
                                </a:lnTo>
                                <a:lnTo>
                                  <a:pt x="95" y="174"/>
                                </a:lnTo>
                                <a:lnTo>
                                  <a:pt x="101" y="173"/>
                                </a:lnTo>
                                <a:lnTo>
                                  <a:pt x="105" y="169"/>
                                </a:lnTo>
                                <a:lnTo>
                                  <a:pt x="110" y="166"/>
                                </a:lnTo>
                                <a:lnTo>
                                  <a:pt x="116" y="163"/>
                                </a:lnTo>
                                <a:lnTo>
                                  <a:pt x="121" y="160"/>
                                </a:lnTo>
                                <a:lnTo>
                                  <a:pt x="125" y="157"/>
                                </a:lnTo>
                                <a:lnTo>
                                  <a:pt x="131" y="153"/>
                                </a:lnTo>
                                <a:lnTo>
                                  <a:pt x="136" y="149"/>
                                </a:lnTo>
                                <a:lnTo>
                                  <a:pt x="141" y="145"/>
                                </a:lnTo>
                                <a:lnTo>
                                  <a:pt x="145" y="142"/>
                                </a:lnTo>
                                <a:lnTo>
                                  <a:pt x="149" y="137"/>
                                </a:lnTo>
                                <a:lnTo>
                                  <a:pt x="154" y="133"/>
                                </a:lnTo>
                                <a:lnTo>
                                  <a:pt x="157" y="128"/>
                                </a:lnTo>
                                <a:lnTo>
                                  <a:pt x="161" y="124"/>
                                </a:lnTo>
                                <a:lnTo>
                                  <a:pt x="166" y="121"/>
                                </a:lnTo>
                                <a:lnTo>
                                  <a:pt x="169" y="114"/>
                                </a:lnTo>
                                <a:lnTo>
                                  <a:pt x="172" y="110"/>
                                </a:lnTo>
                                <a:lnTo>
                                  <a:pt x="175" y="106"/>
                                </a:lnTo>
                                <a:lnTo>
                                  <a:pt x="180" y="102"/>
                                </a:lnTo>
                                <a:lnTo>
                                  <a:pt x="182" y="96"/>
                                </a:lnTo>
                                <a:lnTo>
                                  <a:pt x="185" y="91"/>
                                </a:lnTo>
                                <a:lnTo>
                                  <a:pt x="189" y="85"/>
                                </a:lnTo>
                                <a:lnTo>
                                  <a:pt x="191" y="81"/>
                                </a:lnTo>
                                <a:lnTo>
                                  <a:pt x="194" y="76"/>
                                </a:lnTo>
                                <a:lnTo>
                                  <a:pt x="197" y="71"/>
                                </a:lnTo>
                                <a:lnTo>
                                  <a:pt x="199" y="65"/>
                                </a:lnTo>
                                <a:lnTo>
                                  <a:pt x="202" y="59"/>
                                </a:lnTo>
                                <a:lnTo>
                                  <a:pt x="204" y="54"/>
                                </a:lnTo>
                                <a:lnTo>
                                  <a:pt x="206" y="49"/>
                                </a:lnTo>
                                <a:lnTo>
                                  <a:pt x="208" y="42"/>
                                </a:lnTo>
                                <a:lnTo>
                                  <a:pt x="210" y="37"/>
                                </a:lnTo>
                                <a:lnTo>
                                  <a:pt x="211" y="32"/>
                                </a:lnTo>
                                <a:lnTo>
                                  <a:pt x="212" y="24"/>
                                </a:lnTo>
                                <a:lnTo>
                                  <a:pt x="215" y="19"/>
                                </a:lnTo>
                                <a:lnTo>
                                  <a:pt x="215" y="16"/>
                                </a:lnTo>
                                <a:lnTo>
                                  <a:pt x="217" y="11"/>
                                </a:lnTo>
                                <a:lnTo>
                                  <a:pt x="221" y="0"/>
                                </a:lnTo>
                                <a:lnTo>
                                  <a:pt x="214" y="4"/>
                                </a:lnTo>
                                <a:lnTo>
                                  <a:pt x="212" y="5"/>
                                </a:lnTo>
                                <a:lnTo>
                                  <a:pt x="207" y="6"/>
                                </a:lnTo>
                                <a:lnTo>
                                  <a:pt x="205" y="7"/>
                                </a:lnTo>
                                <a:lnTo>
                                  <a:pt x="201" y="5"/>
                                </a:lnTo>
                                <a:lnTo>
                                  <a:pt x="192" y="8"/>
                                </a:lnTo>
                                <a:lnTo>
                                  <a:pt x="188" y="8"/>
                                </a:lnTo>
                                <a:lnTo>
                                  <a:pt x="182" y="10"/>
                                </a:lnTo>
                                <a:lnTo>
                                  <a:pt x="176" y="11"/>
                                </a:lnTo>
                                <a:lnTo>
                                  <a:pt x="170" y="13"/>
                                </a:lnTo>
                                <a:lnTo>
                                  <a:pt x="166" y="16"/>
                                </a:lnTo>
                                <a:lnTo>
                                  <a:pt x="160" y="17"/>
                                </a:lnTo>
                                <a:lnTo>
                                  <a:pt x="156" y="20"/>
                                </a:lnTo>
                                <a:lnTo>
                                  <a:pt x="149" y="21"/>
                                </a:lnTo>
                                <a:lnTo>
                                  <a:pt x="145" y="24"/>
                                </a:lnTo>
                                <a:lnTo>
                                  <a:pt x="140" y="26"/>
                                </a:lnTo>
                                <a:lnTo>
                                  <a:pt x="134" y="28"/>
                                </a:lnTo>
                                <a:lnTo>
                                  <a:pt x="130" y="31"/>
                                </a:lnTo>
                                <a:lnTo>
                                  <a:pt x="124" y="34"/>
                                </a:lnTo>
                                <a:lnTo>
                                  <a:pt x="119" y="37"/>
                                </a:lnTo>
                                <a:lnTo>
                                  <a:pt x="115" y="39"/>
                                </a:lnTo>
                                <a:lnTo>
                                  <a:pt x="110" y="43"/>
                                </a:lnTo>
                                <a:lnTo>
                                  <a:pt x="106" y="45"/>
                                </a:lnTo>
                                <a:lnTo>
                                  <a:pt x="101" y="48"/>
                                </a:lnTo>
                                <a:lnTo>
                                  <a:pt x="95" y="52"/>
                                </a:lnTo>
                                <a:lnTo>
                                  <a:pt x="89" y="54"/>
                                </a:lnTo>
                                <a:lnTo>
                                  <a:pt x="87" y="57"/>
                                </a:lnTo>
                                <a:lnTo>
                                  <a:pt x="83" y="62"/>
                                </a:lnTo>
                                <a:lnTo>
                                  <a:pt x="78" y="67"/>
                                </a:lnTo>
                                <a:lnTo>
                                  <a:pt x="74" y="70"/>
                                </a:lnTo>
                                <a:lnTo>
                                  <a:pt x="69" y="74"/>
                                </a:lnTo>
                                <a:lnTo>
                                  <a:pt x="64" y="79"/>
                                </a:lnTo>
                                <a:lnTo>
                                  <a:pt x="61" y="84"/>
                                </a:lnTo>
                                <a:lnTo>
                                  <a:pt x="56" y="89"/>
                                </a:lnTo>
                                <a:lnTo>
                                  <a:pt x="53" y="94"/>
                                </a:lnTo>
                                <a:lnTo>
                                  <a:pt x="49" y="99"/>
                                </a:lnTo>
                                <a:lnTo>
                                  <a:pt x="45" y="104"/>
                                </a:lnTo>
                                <a:lnTo>
                                  <a:pt x="41" y="109"/>
                                </a:lnTo>
                                <a:lnTo>
                                  <a:pt x="38" y="115"/>
                                </a:lnTo>
                                <a:lnTo>
                                  <a:pt x="35" y="120"/>
                                </a:lnTo>
                                <a:lnTo>
                                  <a:pt x="31" y="125"/>
                                </a:lnTo>
                                <a:lnTo>
                                  <a:pt x="29" y="131"/>
                                </a:lnTo>
                                <a:lnTo>
                                  <a:pt x="27" y="137"/>
                                </a:lnTo>
                                <a:lnTo>
                                  <a:pt x="24" y="142"/>
                                </a:lnTo>
                                <a:lnTo>
                                  <a:pt x="21" y="148"/>
                                </a:lnTo>
                                <a:lnTo>
                                  <a:pt x="18" y="155"/>
                                </a:lnTo>
                                <a:lnTo>
                                  <a:pt x="17" y="158"/>
                                </a:lnTo>
                                <a:lnTo>
                                  <a:pt x="14" y="166"/>
                                </a:lnTo>
                                <a:lnTo>
                                  <a:pt x="13" y="172"/>
                                </a:lnTo>
                                <a:lnTo>
                                  <a:pt x="9" y="177"/>
                                </a:lnTo>
                                <a:lnTo>
                                  <a:pt x="7" y="183"/>
                                </a:lnTo>
                                <a:lnTo>
                                  <a:pt x="4" y="188"/>
                                </a:lnTo>
                                <a:lnTo>
                                  <a:pt x="3" y="194"/>
                                </a:lnTo>
                                <a:lnTo>
                                  <a:pt x="0" y="201"/>
                                </a:lnTo>
                                <a:lnTo>
                                  <a:pt x="0" y="200"/>
                                </a:lnTo>
                                <a:lnTo>
                                  <a:pt x="0" y="201"/>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515"/>
                        <wps:cNvSpPr>
                          <a:spLocks/>
                        </wps:cNvSpPr>
                        <wps:spPr bwMode="auto">
                          <a:xfrm>
                            <a:off x="8873" y="1125"/>
                            <a:ext cx="206" cy="188"/>
                          </a:xfrm>
                          <a:custGeom>
                            <a:avLst/>
                            <a:gdLst>
                              <a:gd name="T0" fmla="+- 0 9080 8874"/>
                              <a:gd name="T1" fmla="*/ T0 w 206"/>
                              <a:gd name="T2" fmla="+- 0 1126 1126"/>
                              <a:gd name="T3" fmla="*/ 1126 h 188"/>
                              <a:gd name="T4" fmla="+- 0 9030 8874"/>
                              <a:gd name="T5" fmla="*/ T4 w 206"/>
                              <a:gd name="T6" fmla="+- 0 1169 1126"/>
                              <a:gd name="T7" fmla="*/ 1169 h 188"/>
                              <a:gd name="T8" fmla="+- 0 8976 8874"/>
                              <a:gd name="T9" fmla="*/ T8 w 206"/>
                              <a:gd name="T10" fmla="+- 0 1216 1126"/>
                              <a:gd name="T11" fmla="*/ 1216 h 188"/>
                              <a:gd name="T12" fmla="+- 0 8923 8874"/>
                              <a:gd name="T13" fmla="*/ T12 w 206"/>
                              <a:gd name="T14" fmla="+- 0 1264 1126"/>
                              <a:gd name="T15" fmla="*/ 1264 h 188"/>
                              <a:gd name="T16" fmla="+- 0 8874 8874"/>
                              <a:gd name="T17" fmla="*/ T16 w 206"/>
                              <a:gd name="T18" fmla="+- 0 1311 1126"/>
                              <a:gd name="T19" fmla="*/ 1311 h 188"/>
                              <a:gd name="T20" fmla="+- 0 8874 8874"/>
                              <a:gd name="T21" fmla="*/ T20 w 206"/>
                              <a:gd name="T22" fmla="+- 0 1312 1126"/>
                              <a:gd name="T23" fmla="*/ 1312 h 188"/>
                              <a:gd name="T24" fmla="+- 0 8874 8874"/>
                              <a:gd name="T25" fmla="*/ T24 w 206"/>
                              <a:gd name="T26" fmla="+- 0 1313 1126"/>
                              <a:gd name="T27" fmla="*/ 1313 h 188"/>
                              <a:gd name="T28" fmla="+- 0 8875 8874"/>
                              <a:gd name="T29" fmla="*/ T28 w 206"/>
                              <a:gd name="T30" fmla="+- 0 1312 1126"/>
                              <a:gd name="T31" fmla="*/ 1312 h 188"/>
                              <a:gd name="T32" fmla="+- 0 8921 8874"/>
                              <a:gd name="T33" fmla="*/ T32 w 206"/>
                              <a:gd name="T34" fmla="+- 0 1268 1126"/>
                              <a:gd name="T35" fmla="*/ 1268 h 188"/>
                              <a:gd name="T36" fmla="+- 0 8974 8874"/>
                              <a:gd name="T37" fmla="*/ T36 w 206"/>
                              <a:gd name="T38" fmla="+- 0 1220 1126"/>
                              <a:gd name="T39" fmla="*/ 1220 h 188"/>
                              <a:gd name="T40" fmla="+- 0 9029 8874"/>
                              <a:gd name="T41" fmla="*/ T40 w 206"/>
                              <a:gd name="T42" fmla="+- 0 1171 1126"/>
                              <a:gd name="T43" fmla="*/ 1171 h 188"/>
                              <a:gd name="T44" fmla="+- 0 9080 8874"/>
                              <a:gd name="T45" fmla="*/ T44 w 206"/>
                              <a:gd name="T46" fmla="+- 0 1126 1126"/>
                              <a:gd name="T47" fmla="*/ 1126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6" h="188">
                                <a:moveTo>
                                  <a:pt x="206" y="0"/>
                                </a:moveTo>
                                <a:lnTo>
                                  <a:pt x="156" y="43"/>
                                </a:lnTo>
                                <a:lnTo>
                                  <a:pt x="102" y="90"/>
                                </a:lnTo>
                                <a:lnTo>
                                  <a:pt x="49" y="138"/>
                                </a:lnTo>
                                <a:lnTo>
                                  <a:pt x="0" y="185"/>
                                </a:lnTo>
                                <a:lnTo>
                                  <a:pt x="0" y="186"/>
                                </a:lnTo>
                                <a:lnTo>
                                  <a:pt x="0" y="187"/>
                                </a:lnTo>
                                <a:lnTo>
                                  <a:pt x="1" y="186"/>
                                </a:lnTo>
                                <a:lnTo>
                                  <a:pt x="47" y="142"/>
                                </a:lnTo>
                                <a:lnTo>
                                  <a:pt x="100" y="94"/>
                                </a:lnTo>
                                <a:lnTo>
                                  <a:pt x="155" y="45"/>
                                </a:lnTo>
                                <a:lnTo>
                                  <a:pt x="20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5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8835" y="1062"/>
                            <a:ext cx="10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517"/>
                        <wps:cNvSpPr>
                          <a:spLocks/>
                        </wps:cNvSpPr>
                        <wps:spPr bwMode="auto">
                          <a:xfrm>
                            <a:off x="8835" y="1062"/>
                            <a:ext cx="107" cy="295"/>
                          </a:xfrm>
                          <a:custGeom>
                            <a:avLst/>
                            <a:gdLst>
                              <a:gd name="T0" fmla="+- 0 8863 8835"/>
                              <a:gd name="T1" fmla="*/ T0 w 107"/>
                              <a:gd name="T2" fmla="+- 0 1352 1063"/>
                              <a:gd name="T3" fmla="*/ 1352 h 295"/>
                              <a:gd name="T4" fmla="+- 0 8869 8835"/>
                              <a:gd name="T5" fmla="*/ T4 w 107"/>
                              <a:gd name="T6" fmla="+- 0 1342 1063"/>
                              <a:gd name="T7" fmla="*/ 1342 h 295"/>
                              <a:gd name="T8" fmla="+- 0 8877 8835"/>
                              <a:gd name="T9" fmla="*/ T8 w 107"/>
                              <a:gd name="T10" fmla="+- 0 1332 1063"/>
                              <a:gd name="T11" fmla="*/ 1332 h 295"/>
                              <a:gd name="T12" fmla="+- 0 8884 8835"/>
                              <a:gd name="T13" fmla="*/ T12 w 107"/>
                              <a:gd name="T14" fmla="+- 0 1321 1063"/>
                              <a:gd name="T15" fmla="*/ 1321 h 295"/>
                              <a:gd name="T16" fmla="+- 0 8892 8835"/>
                              <a:gd name="T17" fmla="*/ T16 w 107"/>
                              <a:gd name="T18" fmla="+- 0 1312 1063"/>
                              <a:gd name="T19" fmla="*/ 1312 h 295"/>
                              <a:gd name="T20" fmla="+- 0 8900 8835"/>
                              <a:gd name="T21" fmla="*/ T20 w 107"/>
                              <a:gd name="T22" fmla="+- 0 1304 1063"/>
                              <a:gd name="T23" fmla="*/ 1304 h 295"/>
                              <a:gd name="T24" fmla="+- 0 8907 8835"/>
                              <a:gd name="T25" fmla="*/ T24 w 107"/>
                              <a:gd name="T26" fmla="+- 0 1292 1063"/>
                              <a:gd name="T27" fmla="*/ 1292 h 295"/>
                              <a:gd name="T28" fmla="+- 0 8913 8835"/>
                              <a:gd name="T29" fmla="*/ T28 w 107"/>
                              <a:gd name="T30" fmla="+- 0 1283 1063"/>
                              <a:gd name="T31" fmla="*/ 1283 h 295"/>
                              <a:gd name="T32" fmla="+- 0 8921 8835"/>
                              <a:gd name="T33" fmla="*/ T32 w 107"/>
                              <a:gd name="T34" fmla="+- 0 1273 1063"/>
                              <a:gd name="T35" fmla="*/ 1273 h 295"/>
                              <a:gd name="T36" fmla="+- 0 8924 8835"/>
                              <a:gd name="T37" fmla="*/ T36 w 107"/>
                              <a:gd name="T38" fmla="+- 0 1262 1063"/>
                              <a:gd name="T39" fmla="*/ 1262 h 295"/>
                              <a:gd name="T40" fmla="+- 0 8930 8835"/>
                              <a:gd name="T41" fmla="*/ T40 w 107"/>
                              <a:gd name="T42" fmla="+- 0 1250 1063"/>
                              <a:gd name="T43" fmla="*/ 1250 h 295"/>
                              <a:gd name="T44" fmla="+- 0 8933 8835"/>
                              <a:gd name="T45" fmla="*/ T44 w 107"/>
                              <a:gd name="T46" fmla="+- 0 1239 1063"/>
                              <a:gd name="T47" fmla="*/ 1239 h 295"/>
                              <a:gd name="T48" fmla="+- 0 8936 8835"/>
                              <a:gd name="T49" fmla="*/ T48 w 107"/>
                              <a:gd name="T50" fmla="+- 0 1226 1063"/>
                              <a:gd name="T51" fmla="*/ 1226 h 295"/>
                              <a:gd name="T52" fmla="+- 0 8938 8835"/>
                              <a:gd name="T53" fmla="*/ T52 w 107"/>
                              <a:gd name="T54" fmla="+- 0 1215 1063"/>
                              <a:gd name="T55" fmla="*/ 1215 h 295"/>
                              <a:gd name="T56" fmla="+- 0 8938 8835"/>
                              <a:gd name="T57" fmla="*/ T56 w 107"/>
                              <a:gd name="T58" fmla="+- 0 1203 1063"/>
                              <a:gd name="T59" fmla="*/ 1203 h 295"/>
                              <a:gd name="T60" fmla="+- 0 8941 8835"/>
                              <a:gd name="T61" fmla="*/ T60 w 107"/>
                              <a:gd name="T62" fmla="+- 0 1192 1063"/>
                              <a:gd name="T63" fmla="*/ 1192 h 295"/>
                              <a:gd name="T64" fmla="+- 0 8940 8835"/>
                              <a:gd name="T65" fmla="*/ T64 w 107"/>
                              <a:gd name="T66" fmla="+- 0 1180 1063"/>
                              <a:gd name="T67" fmla="*/ 1180 h 295"/>
                              <a:gd name="T68" fmla="+- 0 8940 8835"/>
                              <a:gd name="T69" fmla="*/ T68 w 107"/>
                              <a:gd name="T70" fmla="+- 0 1168 1063"/>
                              <a:gd name="T71" fmla="*/ 1168 h 295"/>
                              <a:gd name="T72" fmla="+- 0 8938 8835"/>
                              <a:gd name="T73" fmla="*/ T72 w 107"/>
                              <a:gd name="T74" fmla="+- 0 1156 1063"/>
                              <a:gd name="T75" fmla="*/ 1156 h 295"/>
                              <a:gd name="T76" fmla="+- 0 8936 8835"/>
                              <a:gd name="T77" fmla="*/ T76 w 107"/>
                              <a:gd name="T78" fmla="+- 0 1145 1063"/>
                              <a:gd name="T79" fmla="*/ 1145 h 295"/>
                              <a:gd name="T80" fmla="+- 0 8935 8835"/>
                              <a:gd name="T81" fmla="*/ T80 w 107"/>
                              <a:gd name="T82" fmla="+- 0 1134 1063"/>
                              <a:gd name="T83" fmla="*/ 1134 h 295"/>
                              <a:gd name="T84" fmla="+- 0 8931 8835"/>
                              <a:gd name="T85" fmla="*/ T84 w 107"/>
                              <a:gd name="T86" fmla="+- 0 1121 1063"/>
                              <a:gd name="T87" fmla="*/ 1121 h 295"/>
                              <a:gd name="T88" fmla="+- 0 8928 8835"/>
                              <a:gd name="T89" fmla="*/ T88 w 107"/>
                              <a:gd name="T90" fmla="+- 0 1110 1063"/>
                              <a:gd name="T91" fmla="*/ 1110 h 295"/>
                              <a:gd name="T92" fmla="+- 0 8924 8835"/>
                              <a:gd name="T93" fmla="*/ T92 w 107"/>
                              <a:gd name="T94" fmla="+- 0 1099 1063"/>
                              <a:gd name="T95" fmla="*/ 1099 h 295"/>
                              <a:gd name="T96" fmla="+- 0 8918 8835"/>
                              <a:gd name="T97" fmla="*/ T96 w 107"/>
                              <a:gd name="T98" fmla="+- 0 1087 1063"/>
                              <a:gd name="T99" fmla="*/ 1087 h 295"/>
                              <a:gd name="T100" fmla="+- 0 8915 8835"/>
                              <a:gd name="T101" fmla="*/ T100 w 107"/>
                              <a:gd name="T102" fmla="+- 0 1079 1063"/>
                              <a:gd name="T103" fmla="*/ 1079 h 295"/>
                              <a:gd name="T104" fmla="+- 0 8914 8835"/>
                              <a:gd name="T105" fmla="*/ T104 w 107"/>
                              <a:gd name="T106" fmla="+- 0 1073 1063"/>
                              <a:gd name="T107" fmla="*/ 1073 h 295"/>
                              <a:gd name="T108" fmla="+- 0 8907 8835"/>
                              <a:gd name="T109" fmla="*/ T108 w 107"/>
                              <a:gd name="T110" fmla="+- 0 1070 1063"/>
                              <a:gd name="T111" fmla="*/ 1070 h 295"/>
                              <a:gd name="T112" fmla="+- 0 8903 8835"/>
                              <a:gd name="T113" fmla="*/ T112 w 107"/>
                              <a:gd name="T114" fmla="+- 0 1076 1063"/>
                              <a:gd name="T115" fmla="*/ 1076 h 295"/>
                              <a:gd name="T116" fmla="+- 0 8897 8835"/>
                              <a:gd name="T117" fmla="*/ T116 w 107"/>
                              <a:gd name="T118" fmla="+- 0 1079 1063"/>
                              <a:gd name="T119" fmla="*/ 1079 h 295"/>
                              <a:gd name="T120" fmla="+- 0 8889 8835"/>
                              <a:gd name="T121" fmla="*/ T120 w 107"/>
                              <a:gd name="T122" fmla="+- 0 1090 1063"/>
                              <a:gd name="T123" fmla="*/ 1090 h 295"/>
                              <a:gd name="T124" fmla="+- 0 8882 8835"/>
                              <a:gd name="T125" fmla="*/ T124 w 107"/>
                              <a:gd name="T126" fmla="+- 0 1099 1063"/>
                              <a:gd name="T127" fmla="*/ 1099 h 295"/>
                              <a:gd name="T128" fmla="+- 0 8877 8835"/>
                              <a:gd name="T129" fmla="*/ T128 w 107"/>
                              <a:gd name="T130" fmla="+- 0 1109 1063"/>
                              <a:gd name="T131" fmla="*/ 1109 h 295"/>
                              <a:gd name="T132" fmla="+- 0 8871 8835"/>
                              <a:gd name="T133" fmla="*/ T132 w 107"/>
                              <a:gd name="T134" fmla="+- 0 1118 1063"/>
                              <a:gd name="T135" fmla="*/ 1118 h 295"/>
                              <a:gd name="T136" fmla="+- 0 8865 8835"/>
                              <a:gd name="T137" fmla="*/ T136 w 107"/>
                              <a:gd name="T138" fmla="+- 0 1128 1063"/>
                              <a:gd name="T139" fmla="*/ 1128 h 295"/>
                              <a:gd name="T140" fmla="+- 0 8859 8835"/>
                              <a:gd name="T141" fmla="*/ T140 w 107"/>
                              <a:gd name="T142" fmla="+- 0 1138 1063"/>
                              <a:gd name="T143" fmla="*/ 1138 h 295"/>
                              <a:gd name="T144" fmla="+- 0 8855 8835"/>
                              <a:gd name="T145" fmla="*/ T144 w 107"/>
                              <a:gd name="T146" fmla="+- 0 1149 1063"/>
                              <a:gd name="T147" fmla="*/ 1149 h 295"/>
                              <a:gd name="T148" fmla="+- 0 8851 8835"/>
                              <a:gd name="T149" fmla="*/ T148 w 107"/>
                              <a:gd name="T150" fmla="+- 0 1158 1063"/>
                              <a:gd name="T151" fmla="*/ 1158 h 295"/>
                              <a:gd name="T152" fmla="+- 0 8848 8835"/>
                              <a:gd name="T153" fmla="*/ T152 w 107"/>
                              <a:gd name="T154" fmla="+- 0 1169 1063"/>
                              <a:gd name="T155" fmla="*/ 1169 h 295"/>
                              <a:gd name="T156" fmla="+- 0 8842 8835"/>
                              <a:gd name="T157" fmla="*/ T156 w 107"/>
                              <a:gd name="T158" fmla="+- 0 1181 1063"/>
                              <a:gd name="T159" fmla="*/ 1181 h 295"/>
                              <a:gd name="T160" fmla="+- 0 8840 8835"/>
                              <a:gd name="T161" fmla="*/ T160 w 107"/>
                              <a:gd name="T162" fmla="+- 0 1190 1063"/>
                              <a:gd name="T163" fmla="*/ 1190 h 295"/>
                              <a:gd name="T164" fmla="+- 0 8839 8835"/>
                              <a:gd name="T165" fmla="*/ T164 w 107"/>
                              <a:gd name="T166" fmla="+- 0 1204 1063"/>
                              <a:gd name="T167" fmla="*/ 1204 h 295"/>
                              <a:gd name="T168" fmla="+- 0 8836 8835"/>
                              <a:gd name="T169" fmla="*/ T168 w 107"/>
                              <a:gd name="T170" fmla="+- 0 1215 1063"/>
                              <a:gd name="T171" fmla="*/ 1215 h 295"/>
                              <a:gd name="T172" fmla="+- 0 8835 8835"/>
                              <a:gd name="T173" fmla="*/ T172 w 107"/>
                              <a:gd name="T174" fmla="+- 0 1227 1063"/>
                              <a:gd name="T175" fmla="*/ 1227 h 295"/>
                              <a:gd name="T176" fmla="+- 0 8835 8835"/>
                              <a:gd name="T177" fmla="*/ T176 w 107"/>
                              <a:gd name="T178" fmla="+- 0 1240 1063"/>
                              <a:gd name="T179" fmla="*/ 1240 h 295"/>
                              <a:gd name="T180" fmla="+- 0 8835 8835"/>
                              <a:gd name="T181" fmla="*/ T180 w 107"/>
                              <a:gd name="T182" fmla="+- 0 1253 1063"/>
                              <a:gd name="T183" fmla="*/ 1253 h 295"/>
                              <a:gd name="T184" fmla="+- 0 8837 8835"/>
                              <a:gd name="T185" fmla="*/ T184 w 107"/>
                              <a:gd name="T186" fmla="+- 0 1265 1063"/>
                              <a:gd name="T187" fmla="*/ 1265 h 295"/>
                              <a:gd name="T188" fmla="+- 0 8837 8835"/>
                              <a:gd name="T189" fmla="*/ T188 w 107"/>
                              <a:gd name="T190" fmla="+- 0 1278 1063"/>
                              <a:gd name="T191" fmla="*/ 1278 h 295"/>
                              <a:gd name="T192" fmla="+- 0 8841 8835"/>
                              <a:gd name="T193" fmla="*/ T192 w 107"/>
                              <a:gd name="T194" fmla="+- 0 1290 1063"/>
                              <a:gd name="T195" fmla="*/ 1290 h 295"/>
                              <a:gd name="T196" fmla="+- 0 8844 8835"/>
                              <a:gd name="T197" fmla="*/ T196 w 107"/>
                              <a:gd name="T198" fmla="+- 0 1302 1063"/>
                              <a:gd name="T199" fmla="*/ 1302 h 295"/>
                              <a:gd name="T200" fmla="+- 0 8846 8835"/>
                              <a:gd name="T201" fmla="*/ T200 w 107"/>
                              <a:gd name="T202" fmla="+- 0 1313 1063"/>
                              <a:gd name="T203" fmla="*/ 1313 h 295"/>
                              <a:gd name="T204" fmla="+- 0 8851 8835"/>
                              <a:gd name="T205" fmla="*/ T204 w 107"/>
                              <a:gd name="T206" fmla="+- 0 1326 1063"/>
                              <a:gd name="T207" fmla="*/ 1326 h 295"/>
                              <a:gd name="T208" fmla="+- 0 8853 8835"/>
                              <a:gd name="T209" fmla="*/ T208 w 107"/>
                              <a:gd name="T210" fmla="+- 0 1339 1063"/>
                              <a:gd name="T211" fmla="*/ 1339 h 295"/>
                              <a:gd name="T212" fmla="+- 0 8857 8835"/>
                              <a:gd name="T213" fmla="*/ T212 w 107"/>
                              <a:gd name="T214" fmla="+- 0 1350 1063"/>
                              <a:gd name="T215" fmla="*/ 1350 h 295"/>
                              <a:gd name="T216" fmla="+- 0 8859 8835"/>
                              <a:gd name="T217" fmla="*/ T216 w 107"/>
                              <a:gd name="T218" fmla="+- 0 1356 1063"/>
                              <a:gd name="T219" fmla="*/ 1356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7" h="295">
                                <a:moveTo>
                                  <a:pt x="24" y="294"/>
                                </a:moveTo>
                                <a:lnTo>
                                  <a:pt x="28" y="289"/>
                                </a:lnTo>
                                <a:lnTo>
                                  <a:pt x="32" y="283"/>
                                </a:lnTo>
                                <a:lnTo>
                                  <a:pt x="34" y="279"/>
                                </a:lnTo>
                                <a:lnTo>
                                  <a:pt x="39" y="273"/>
                                </a:lnTo>
                                <a:lnTo>
                                  <a:pt x="42" y="269"/>
                                </a:lnTo>
                                <a:lnTo>
                                  <a:pt x="45" y="264"/>
                                </a:lnTo>
                                <a:lnTo>
                                  <a:pt x="49" y="258"/>
                                </a:lnTo>
                                <a:lnTo>
                                  <a:pt x="53" y="254"/>
                                </a:lnTo>
                                <a:lnTo>
                                  <a:pt x="57" y="249"/>
                                </a:lnTo>
                                <a:lnTo>
                                  <a:pt x="60" y="245"/>
                                </a:lnTo>
                                <a:lnTo>
                                  <a:pt x="65" y="241"/>
                                </a:lnTo>
                                <a:lnTo>
                                  <a:pt x="68" y="235"/>
                                </a:lnTo>
                                <a:lnTo>
                                  <a:pt x="72" y="229"/>
                                </a:lnTo>
                                <a:lnTo>
                                  <a:pt x="77" y="225"/>
                                </a:lnTo>
                                <a:lnTo>
                                  <a:pt x="78" y="220"/>
                                </a:lnTo>
                                <a:lnTo>
                                  <a:pt x="82" y="214"/>
                                </a:lnTo>
                                <a:lnTo>
                                  <a:pt x="86" y="210"/>
                                </a:lnTo>
                                <a:lnTo>
                                  <a:pt x="88" y="204"/>
                                </a:lnTo>
                                <a:lnTo>
                                  <a:pt x="89" y="199"/>
                                </a:lnTo>
                                <a:lnTo>
                                  <a:pt x="93" y="193"/>
                                </a:lnTo>
                                <a:lnTo>
                                  <a:pt x="95" y="187"/>
                                </a:lnTo>
                                <a:lnTo>
                                  <a:pt x="97" y="183"/>
                                </a:lnTo>
                                <a:lnTo>
                                  <a:pt x="98" y="176"/>
                                </a:lnTo>
                                <a:lnTo>
                                  <a:pt x="100" y="169"/>
                                </a:lnTo>
                                <a:lnTo>
                                  <a:pt x="101" y="163"/>
                                </a:lnTo>
                                <a:lnTo>
                                  <a:pt x="102" y="158"/>
                                </a:lnTo>
                                <a:lnTo>
                                  <a:pt x="103" y="152"/>
                                </a:lnTo>
                                <a:lnTo>
                                  <a:pt x="104" y="146"/>
                                </a:lnTo>
                                <a:lnTo>
                                  <a:pt x="103" y="140"/>
                                </a:lnTo>
                                <a:lnTo>
                                  <a:pt x="104" y="134"/>
                                </a:lnTo>
                                <a:lnTo>
                                  <a:pt x="106" y="129"/>
                                </a:lnTo>
                                <a:lnTo>
                                  <a:pt x="104" y="122"/>
                                </a:lnTo>
                                <a:lnTo>
                                  <a:pt x="105" y="117"/>
                                </a:lnTo>
                                <a:lnTo>
                                  <a:pt x="104" y="111"/>
                                </a:lnTo>
                                <a:lnTo>
                                  <a:pt x="105" y="105"/>
                                </a:lnTo>
                                <a:lnTo>
                                  <a:pt x="104" y="99"/>
                                </a:lnTo>
                                <a:lnTo>
                                  <a:pt x="103" y="93"/>
                                </a:lnTo>
                                <a:lnTo>
                                  <a:pt x="102" y="87"/>
                                </a:lnTo>
                                <a:lnTo>
                                  <a:pt x="101" y="82"/>
                                </a:lnTo>
                                <a:lnTo>
                                  <a:pt x="100" y="76"/>
                                </a:lnTo>
                                <a:lnTo>
                                  <a:pt x="100" y="71"/>
                                </a:lnTo>
                                <a:lnTo>
                                  <a:pt x="98" y="64"/>
                                </a:lnTo>
                                <a:lnTo>
                                  <a:pt x="96" y="58"/>
                                </a:lnTo>
                                <a:lnTo>
                                  <a:pt x="95" y="52"/>
                                </a:lnTo>
                                <a:lnTo>
                                  <a:pt x="93" y="47"/>
                                </a:lnTo>
                                <a:lnTo>
                                  <a:pt x="91" y="41"/>
                                </a:lnTo>
                                <a:lnTo>
                                  <a:pt x="89" y="36"/>
                                </a:lnTo>
                                <a:lnTo>
                                  <a:pt x="87" y="31"/>
                                </a:lnTo>
                                <a:lnTo>
                                  <a:pt x="83" y="24"/>
                                </a:lnTo>
                                <a:lnTo>
                                  <a:pt x="83" y="18"/>
                                </a:lnTo>
                                <a:lnTo>
                                  <a:pt x="80" y="16"/>
                                </a:lnTo>
                                <a:lnTo>
                                  <a:pt x="79" y="11"/>
                                </a:lnTo>
                                <a:lnTo>
                                  <a:pt x="79" y="10"/>
                                </a:lnTo>
                                <a:lnTo>
                                  <a:pt x="76" y="0"/>
                                </a:lnTo>
                                <a:lnTo>
                                  <a:pt x="72" y="7"/>
                                </a:lnTo>
                                <a:lnTo>
                                  <a:pt x="72" y="9"/>
                                </a:lnTo>
                                <a:lnTo>
                                  <a:pt x="68" y="13"/>
                                </a:lnTo>
                                <a:lnTo>
                                  <a:pt x="67" y="15"/>
                                </a:lnTo>
                                <a:lnTo>
                                  <a:pt x="62" y="16"/>
                                </a:lnTo>
                                <a:lnTo>
                                  <a:pt x="57" y="23"/>
                                </a:lnTo>
                                <a:lnTo>
                                  <a:pt x="54" y="27"/>
                                </a:lnTo>
                                <a:lnTo>
                                  <a:pt x="51" y="31"/>
                                </a:lnTo>
                                <a:lnTo>
                                  <a:pt x="47" y="36"/>
                                </a:lnTo>
                                <a:lnTo>
                                  <a:pt x="44" y="41"/>
                                </a:lnTo>
                                <a:lnTo>
                                  <a:pt x="42" y="46"/>
                                </a:lnTo>
                                <a:lnTo>
                                  <a:pt x="38" y="50"/>
                                </a:lnTo>
                                <a:lnTo>
                                  <a:pt x="36" y="55"/>
                                </a:lnTo>
                                <a:lnTo>
                                  <a:pt x="32" y="60"/>
                                </a:lnTo>
                                <a:lnTo>
                                  <a:pt x="30" y="65"/>
                                </a:lnTo>
                                <a:lnTo>
                                  <a:pt x="28" y="70"/>
                                </a:lnTo>
                                <a:lnTo>
                                  <a:pt x="24" y="75"/>
                                </a:lnTo>
                                <a:lnTo>
                                  <a:pt x="23" y="80"/>
                                </a:lnTo>
                                <a:lnTo>
                                  <a:pt x="20" y="86"/>
                                </a:lnTo>
                                <a:lnTo>
                                  <a:pt x="18" y="91"/>
                                </a:lnTo>
                                <a:lnTo>
                                  <a:pt x="16" y="95"/>
                                </a:lnTo>
                                <a:lnTo>
                                  <a:pt x="14" y="102"/>
                                </a:lnTo>
                                <a:lnTo>
                                  <a:pt x="13" y="106"/>
                                </a:lnTo>
                                <a:lnTo>
                                  <a:pt x="10" y="111"/>
                                </a:lnTo>
                                <a:lnTo>
                                  <a:pt x="7" y="118"/>
                                </a:lnTo>
                                <a:lnTo>
                                  <a:pt x="4" y="123"/>
                                </a:lnTo>
                                <a:lnTo>
                                  <a:pt x="5" y="127"/>
                                </a:lnTo>
                                <a:lnTo>
                                  <a:pt x="4" y="133"/>
                                </a:lnTo>
                                <a:lnTo>
                                  <a:pt x="4" y="141"/>
                                </a:lnTo>
                                <a:lnTo>
                                  <a:pt x="2" y="146"/>
                                </a:lnTo>
                                <a:lnTo>
                                  <a:pt x="1" y="152"/>
                                </a:lnTo>
                                <a:lnTo>
                                  <a:pt x="0" y="159"/>
                                </a:lnTo>
                                <a:lnTo>
                                  <a:pt x="0" y="164"/>
                                </a:lnTo>
                                <a:lnTo>
                                  <a:pt x="0" y="171"/>
                                </a:lnTo>
                                <a:lnTo>
                                  <a:pt x="0" y="177"/>
                                </a:lnTo>
                                <a:lnTo>
                                  <a:pt x="0" y="183"/>
                                </a:lnTo>
                                <a:lnTo>
                                  <a:pt x="0" y="190"/>
                                </a:lnTo>
                                <a:lnTo>
                                  <a:pt x="0" y="196"/>
                                </a:lnTo>
                                <a:lnTo>
                                  <a:pt x="2" y="202"/>
                                </a:lnTo>
                                <a:lnTo>
                                  <a:pt x="2" y="208"/>
                                </a:lnTo>
                                <a:lnTo>
                                  <a:pt x="2" y="215"/>
                                </a:lnTo>
                                <a:lnTo>
                                  <a:pt x="5" y="221"/>
                                </a:lnTo>
                                <a:lnTo>
                                  <a:pt x="6" y="227"/>
                                </a:lnTo>
                                <a:lnTo>
                                  <a:pt x="7" y="233"/>
                                </a:lnTo>
                                <a:lnTo>
                                  <a:pt x="9" y="239"/>
                                </a:lnTo>
                                <a:lnTo>
                                  <a:pt x="10" y="247"/>
                                </a:lnTo>
                                <a:lnTo>
                                  <a:pt x="11" y="250"/>
                                </a:lnTo>
                                <a:lnTo>
                                  <a:pt x="13" y="258"/>
                                </a:lnTo>
                                <a:lnTo>
                                  <a:pt x="16" y="263"/>
                                </a:lnTo>
                                <a:lnTo>
                                  <a:pt x="17" y="270"/>
                                </a:lnTo>
                                <a:lnTo>
                                  <a:pt x="18" y="276"/>
                                </a:lnTo>
                                <a:lnTo>
                                  <a:pt x="20" y="281"/>
                                </a:lnTo>
                                <a:lnTo>
                                  <a:pt x="22" y="287"/>
                                </a:lnTo>
                                <a:lnTo>
                                  <a:pt x="24" y="294"/>
                                </a:lnTo>
                                <a:lnTo>
                                  <a:pt x="24" y="293"/>
                                </a:lnTo>
                                <a:lnTo>
                                  <a:pt x="24" y="294"/>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518"/>
                        <wps:cNvSpPr>
                          <a:spLocks/>
                        </wps:cNvSpPr>
                        <wps:spPr bwMode="auto">
                          <a:xfrm>
                            <a:off x="8858" y="1081"/>
                            <a:ext cx="49" cy="274"/>
                          </a:xfrm>
                          <a:custGeom>
                            <a:avLst/>
                            <a:gdLst>
                              <a:gd name="T0" fmla="+- 0 8907 8858"/>
                              <a:gd name="T1" fmla="*/ T0 w 49"/>
                              <a:gd name="T2" fmla="+- 0 1081 1081"/>
                              <a:gd name="T3" fmla="*/ 1081 h 274"/>
                              <a:gd name="T4" fmla="+- 0 8895 8858"/>
                              <a:gd name="T5" fmla="*/ T4 w 49"/>
                              <a:gd name="T6" fmla="+- 0 1146 1081"/>
                              <a:gd name="T7" fmla="*/ 1146 h 274"/>
                              <a:gd name="T8" fmla="+- 0 8881 8858"/>
                              <a:gd name="T9" fmla="*/ T8 w 49"/>
                              <a:gd name="T10" fmla="+- 0 1216 1081"/>
                              <a:gd name="T11" fmla="*/ 1216 h 274"/>
                              <a:gd name="T12" fmla="+- 0 8868 8858"/>
                              <a:gd name="T13" fmla="*/ T12 w 49"/>
                              <a:gd name="T14" fmla="+- 0 1287 1081"/>
                              <a:gd name="T15" fmla="*/ 1287 h 274"/>
                              <a:gd name="T16" fmla="+- 0 8858 8858"/>
                              <a:gd name="T17" fmla="*/ T16 w 49"/>
                              <a:gd name="T18" fmla="+- 0 1354 1081"/>
                              <a:gd name="T19" fmla="*/ 1354 h 274"/>
                              <a:gd name="T20" fmla="+- 0 8859 8858"/>
                              <a:gd name="T21" fmla="*/ T20 w 49"/>
                              <a:gd name="T22" fmla="+- 0 1355 1081"/>
                              <a:gd name="T23" fmla="*/ 1355 h 274"/>
                              <a:gd name="T24" fmla="+- 0 8859 8858"/>
                              <a:gd name="T25" fmla="*/ T24 w 49"/>
                              <a:gd name="T26" fmla="+- 0 1355 1081"/>
                              <a:gd name="T27" fmla="*/ 1355 h 274"/>
                              <a:gd name="T28" fmla="+- 0 8860 8858"/>
                              <a:gd name="T29" fmla="*/ T28 w 49"/>
                              <a:gd name="T30" fmla="+- 0 1354 1081"/>
                              <a:gd name="T31" fmla="*/ 1354 h 274"/>
                              <a:gd name="T32" fmla="+- 0 8869 8858"/>
                              <a:gd name="T33" fmla="*/ T32 w 49"/>
                              <a:gd name="T34" fmla="+- 0 1292 1081"/>
                              <a:gd name="T35" fmla="*/ 1292 h 274"/>
                              <a:gd name="T36" fmla="+- 0 8881 8858"/>
                              <a:gd name="T37" fmla="*/ T36 w 49"/>
                              <a:gd name="T38" fmla="+- 0 1221 1081"/>
                              <a:gd name="T39" fmla="*/ 1221 h 274"/>
                              <a:gd name="T40" fmla="+- 0 8895 8858"/>
                              <a:gd name="T41" fmla="*/ T40 w 49"/>
                              <a:gd name="T42" fmla="+- 0 1149 1081"/>
                              <a:gd name="T43" fmla="*/ 1149 h 274"/>
                              <a:gd name="T44" fmla="+- 0 8907 8858"/>
                              <a:gd name="T45" fmla="*/ T44 w 49"/>
                              <a:gd name="T46" fmla="+- 0 1081 1081"/>
                              <a:gd name="T47" fmla="*/ 1081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 h="274">
                                <a:moveTo>
                                  <a:pt x="49" y="0"/>
                                </a:moveTo>
                                <a:lnTo>
                                  <a:pt x="37" y="65"/>
                                </a:lnTo>
                                <a:lnTo>
                                  <a:pt x="23" y="135"/>
                                </a:lnTo>
                                <a:lnTo>
                                  <a:pt x="10" y="206"/>
                                </a:lnTo>
                                <a:lnTo>
                                  <a:pt x="0" y="273"/>
                                </a:lnTo>
                                <a:lnTo>
                                  <a:pt x="1" y="274"/>
                                </a:lnTo>
                                <a:lnTo>
                                  <a:pt x="2" y="273"/>
                                </a:lnTo>
                                <a:lnTo>
                                  <a:pt x="11" y="211"/>
                                </a:lnTo>
                                <a:lnTo>
                                  <a:pt x="23" y="140"/>
                                </a:lnTo>
                                <a:lnTo>
                                  <a:pt x="37" y="68"/>
                                </a:lnTo>
                                <a:lnTo>
                                  <a:pt x="49"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5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841" y="1186"/>
                            <a:ext cx="176"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520"/>
                        <wps:cNvSpPr>
                          <a:spLocks/>
                        </wps:cNvSpPr>
                        <wps:spPr bwMode="auto">
                          <a:xfrm>
                            <a:off x="8841" y="1186"/>
                            <a:ext cx="176" cy="243"/>
                          </a:xfrm>
                          <a:custGeom>
                            <a:avLst/>
                            <a:gdLst>
                              <a:gd name="T0" fmla="+- 0 8847 8841"/>
                              <a:gd name="T1" fmla="*/ T0 w 176"/>
                              <a:gd name="T2" fmla="+- 0 1426 1187"/>
                              <a:gd name="T3" fmla="*/ 1426 h 243"/>
                              <a:gd name="T4" fmla="+- 0 8857 8841"/>
                              <a:gd name="T5" fmla="*/ T4 w 176"/>
                              <a:gd name="T6" fmla="+- 0 1420 1187"/>
                              <a:gd name="T7" fmla="*/ 1420 h 243"/>
                              <a:gd name="T8" fmla="+- 0 8869 8841"/>
                              <a:gd name="T9" fmla="*/ T8 w 176"/>
                              <a:gd name="T10" fmla="+- 0 1414 1187"/>
                              <a:gd name="T11" fmla="*/ 1414 h 243"/>
                              <a:gd name="T12" fmla="+- 0 8880 8841"/>
                              <a:gd name="T13" fmla="*/ T12 w 176"/>
                              <a:gd name="T14" fmla="+- 0 1408 1187"/>
                              <a:gd name="T15" fmla="*/ 1408 h 243"/>
                              <a:gd name="T16" fmla="+- 0 8890 8841"/>
                              <a:gd name="T17" fmla="*/ T16 w 176"/>
                              <a:gd name="T18" fmla="+- 0 1403 1187"/>
                              <a:gd name="T19" fmla="*/ 1403 h 243"/>
                              <a:gd name="T20" fmla="+- 0 8901 8841"/>
                              <a:gd name="T21" fmla="*/ T20 w 176"/>
                              <a:gd name="T22" fmla="+- 0 1399 1187"/>
                              <a:gd name="T23" fmla="*/ 1399 h 243"/>
                              <a:gd name="T24" fmla="+- 0 8912 8841"/>
                              <a:gd name="T25" fmla="*/ T24 w 176"/>
                              <a:gd name="T26" fmla="+- 0 1391 1187"/>
                              <a:gd name="T27" fmla="*/ 1391 h 243"/>
                              <a:gd name="T28" fmla="+- 0 8923 8841"/>
                              <a:gd name="T29" fmla="*/ T28 w 176"/>
                              <a:gd name="T30" fmla="+- 0 1386 1187"/>
                              <a:gd name="T31" fmla="*/ 1386 h 243"/>
                              <a:gd name="T32" fmla="+- 0 8934 8841"/>
                              <a:gd name="T33" fmla="*/ T32 w 176"/>
                              <a:gd name="T34" fmla="+- 0 1381 1187"/>
                              <a:gd name="T35" fmla="*/ 1381 h 243"/>
                              <a:gd name="T36" fmla="+- 0 8942 8841"/>
                              <a:gd name="T37" fmla="*/ T36 w 176"/>
                              <a:gd name="T38" fmla="+- 0 1372 1187"/>
                              <a:gd name="T39" fmla="*/ 1372 h 243"/>
                              <a:gd name="T40" fmla="+- 0 8952 8841"/>
                              <a:gd name="T41" fmla="*/ T40 w 176"/>
                              <a:gd name="T42" fmla="+- 0 1363 1187"/>
                              <a:gd name="T43" fmla="*/ 1363 h 243"/>
                              <a:gd name="T44" fmla="+- 0 8960 8841"/>
                              <a:gd name="T45" fmla="*/ T44 w 176"/>
                              <a:gd name="T46" fmla="+- 0 1355 1187"/>
                              <a:gd name="T47" fmla="*/ 1355 h 243"/>
                              <a:gd name="T48" fmla="+- 0 8967 8841"/>
                              <a:gd name="T49" fmla="*/ T48 w 176"/>
                              <a:gd name="T50" fmla="+- 0 1345 1187"/>
                              <a:gd name="T51" fmla="*/ 1345 h 243"/>
                              <a:gd name="T52" fmla="+- 0 8974 8841"/>
                              <a:gd name="T53" fmla="*/ T52 w 176"/>
                              <a:gd name="T54" fmla="+- 0 1335 1187"/>
                              <a:gd name="T55" fmla="*/ 1335 h 243"/>
                              <a:gd name="T56" fmla="+- 0 8980 8841"/>
                              <a:gd name="T57" fmla="*/ T56 w 176"/>
                              <a:gd name="T58" fmla="+- 0 1325 1187"/>
                              <a:gd name="T59" fmla="*/ 1325 h 243"/>
                              <a:gd name="T60" fmla="+- 0 8987 8841"/>
                              <a:gd name="T61" fmla="*/ T60 w 176"/>
                              <a:gd name="T62" fmla="+- 0 1316 1187"/>
                              <a:gd name="T63" fmla="*/ 1316 h 243"/>
                              <a:gd name="T64" fmla="+- 0 8991 8841"/>
                              <a:gd name="T65" fmla="*/ T64 w 176"/>
                              <a:gd name="T66" fmla="+- 0 1304 1187"/>
                              <a:gd name="T67" fmla="*/ 1304 h 243"/>
                              <a:gd name="T68" fmla="+- 0 8997 8841"/>
                              <a:gd name="T69" fmla="*/ T68 w 176"/>
                              <a:gd name="T70" fmla="+- 0 1294 1187"/>
                              <a:gd name="T71" fmla="*/ 1294 h 243"/>
                              <a:gd name="T72" fmla="+- 0 9000 8841"/>
                              <a:gd name="T73" fmla="*/ T72 w 176"/>
                              <a:gd name="T74" fmla="+- 0 1283 1187"/>
                              <a:gd name="T75" fmla="*/ 1283 h 243"/>
                              <a:gd name="T76" fmla="+- 0 9004 8841"/>
                              <a:gd name="T77" fmla="*/ T76 w 176"/>
                              <a:gd name="T78" fmla="+- 0 1271 1187"/>
                              <a:gd name="T79" fmla="*/ 1271 h 243"/>
                              <a:gd name="T80" fmla="+- 0 9007 8841"/>
                              <a:gd name="T81" fmla="*/ T80 w 176"/>
                              <a:gd name="T82" fmla="+- 0 1261 1187"/>
                              <a:gd name="T83" fmla="*/ 1261 h 243"/>
                              <a:gd name="T84" fmla="+- 0 9010 8841"/>
                              <a:gd name="T85" fmla="*/ T84 w 176"/>
                              <a:gd name="T86" fmla="+- 0 1248 1187"/>
                              <a:gd name="T87" fmla="*/ 1248 h 243"/>
                              <a:gd name="T88" fmla="+- 0 9011 8841"/>
                              <a:gd name="T89" fmla="*/ T88 w 176"/>
                              <a:gd name="T90" fmla="+- 0 1237 1187"/>
                              <a:gd name="T91" fmla="*/ 1237 h 243"/>
                              <a:gd name="T92" fmla="+- 0 9012 8841"/>
                              <a:gd name="T93" fmla="*/ T92 w 176"/>
                              <a:gd name="T94" fmla="+- 0 1225 1187"/>
                              <a:gd name="T95" fmla="*/ 1225 h 243"/>
                              <a:gd name="T96" fmla="+- 0 9012 8841"/>
                              <a:gd name="T97" fmla="*/ T96 w 176"/>
                              <a:gd name="T98" fmla="+- 0 1212 1187"/>
                              <a:gd name="T99" fmla="*/ 1212 h 243"/>
                              <a:gd name="T100" fmla="+- 0 9013 8841"/>
                              <a:gd name="T101" fmla="*/ T100 w 176"/>
                              <a:gd name="T102" fmla="+- 0 1203 1187"/>
                              <a:gd name="T103" fmla="*/ 1203 h 243"/>
                              <a:gd name="T104" fmla="+- 0 9014 8841"/>
                              <a:gd name="T105" fmla="*/ T104 w 176"/>
                              <a:gd name="T106" fmla="+- 0 1198 1187"/>
                              <a:gd name="T107" fmla="*/ 1198 h 243"/>
                              <a:gd name="T108" fmla="+- 0 9010 8841"/>
                              <a:gd name="T109" fmla="*/ T108 w 176"/>
                              <a:gd name="T110" fmla="+- 0 1192 1187"/>
                              <a:gd name="T111" fmla="*/ 1192 h 243"/>
                              <a:gd name="T112" fmla="+- 0 9003 8841"/>
                              <a:gd name="T113" fmla="*/ T112 w 176"/>
                              <a:gd name="T114" fmla="+- 0 1195 1187"/>
                              <a:gd name="T115" fmla="*/ 1195 h 243"/>
                              <a:gd name="T116" fmla="+- 0 8997 8841"/>
                              <a:gd name="T117" fmla="*/ T116 w 176"/>
                              <a:gd name="T118" fmla="+- 0 1195 1187"/>
                              <a:gd name="T119" fmla="*/ 1195 h 243"/>
                              <a:gd name="T120" fmla="+- 0 8985 8841"/>
                              <a:gd name="T121" fmla="*/ T120 w 176"/>
                              <a:gd name="T122" fmla="+- 0 1202 1187"/>
                              <a:gd name="T123" fmla="*/ 1202 h 243"/>
                              <a:gd name="T124" fmla="+- 0 8974 8841"/>
                              <a:gd name="T125" fmla="*/ T124 w 176"/>
                              <a:gd name="T126" fmla="+- 0 1207 1187"/>
                              <a:gd name="T127" fmla="*/ 1207 h 243"/>
                              <a:gd name="T128" fmla="+- 0 8965 8841"/>
                              <a:gd name="T129" fmla="*/ T128 w 176"/>
                              <a:gd name="T130" fmla="+- 0 1214 1187"/>
                              <a:gd name="T131" fmla="*/ 1214 h 243"/>
                              <a:gd name="T132" fmla="+- 0 8956 8841"/>
                              <a:gd name="T133" fmla="*/ T132 w 176"/>
                              <a:gd name="T134" fmla="+- 0 1219 1187"/>
                              <a:gd name="T135" fmla="*/ 1219 h 243"/>
                              <a:gd name="T136" fmla="+- 0 8946 8841"/>
                              <a:gd name="T137" fmla="*/ T136 w 176"/>
                              <a:gd name="T138" fmla="+- 0 1226 1187"/>
                              <a:gd name="T139" fmla="*/ 1226 h 243"/>
                              <a:gd name="T140" fmla="+- 0 8937 8841"/>
                              <a:gd name="T141" fmla="*/ T140 w 176"/>
                              <a:gd name="T142" fmla="+- 0 1232 1187"/>
                              <a:gd name="T143" fmla="*/ 1232 h 243"/>
                              <a:gd name="T144" fmla="+- 0 8928 8841"/>
                              <a:gd name="T145" fmla="*/ T144 w 176"/>
                              <a:gd name="T146" fmla="+- 0 1240 1187"/>
                              <a:gd name="T147" fmla="*/ 1240 h 243"/>
                              <a:gd name="T148" fmla="+- 0 8921 8841"/>
                              <a:gd name="T149" fmla="*/ T148 w 176"/>
                              <a:gd name="T150" fmla="+- 0 1247 1187"/>
                              <a:gd name="T151" fmla="*/ 1247 h 243"/>
                              <a:gd name="T152" fmla="+- 0 8913 8841"/>
                              <a:gd name="T153" fmla="*/ T152 w 176"/>
                              <a:gd name="T154" fmla="+- 0 1254 1187"/>
                              <a:gd name="T155" fmla="*/ 1254 h 243"/>
                              <a:gd name="T156" fmla="+- 0 8903 8841"/>
                              <a:gd name="T157" fmla="*/ T156 w 176"/>
                              <a:gd name="T158" fmla="+- 0 1263 1187"/>
                              <a:gd name="T159" fmla="*/ 1263 h 243"/>
                              <a:gd name="T160" fmla="+- 0 8897 8841"/>
                              <a:gd name="T161" fmla="*/ T160 w 176"/>
                              <a:gd name="T162" fmla="+- 0 1270 1187"/>
                              <a:gd name="T163" fmla="*/ 1270 h 243"/>
                              <a:gd name="T164" fmla="+- 0 8890 8841"/>
                              <a:gd name="T165" fmla="*/ T164 w 176"/>
                              <a:gd name="T166" fmla="+- 0 1282 1187"/>
                              <a:gd name="T167" fmla="*/ 1282 h 243"/>
                              <a:gd name="T168" fmla="+- 0 8882 8841"/>
                              <a:gd name="T169" fmla="*/ T168 w 176"/>
                              <a:gd name="T170" fmla="+- 0 1291 1187"/>
                              <a:gd name="T171" fmla="*/ 1291 h 243"/>
                              <a:gd name="T172" fmla="+- 0 8877 8841"/>
                              <a:gd name="T173" fmla="*/ T172 w 176"/>
                              <a:gd name="T174" fmla="+- 0 1302 1187"/>
                              <a:gd name="T175" fmla="*/ 1302 h 243"/>
                              <a:gd name="T176" fmla="+- 0 8871 8841"/>
                              <a:gd name="T177" fmla="*/ T176 w 176"/>
                              <a:gd name="T178" fmla="+- 0 1313 1187"/>
                              <a:gd name="T179" fmla="*/ 1313 h 243"/>
                              <a:gd name="T180" fmla="+- 0 8865 8841"/>
                              <a:gd name="T181" fmla="*/ T180 w 176"/>
                              <a:gd name="T182" fmla="+- 0 1325 1187"/>
                              <a:gd name="T183" fmla="*/ 1325 h 243"/>
                              <a:gd name="T184" fmla="+- 0 8861 8841"/>
                              <a:gd name="T185" fmla="*/ T184 w 176"/>
                              <a:gd name="T186" fmla="+- 0 1336 1187"/>
                              <a:gd name="T187" fmla="*/ 1336 h 243"/>
                              <a:gd name="T188" fmla="+- 0 8856 8841"/>
                              <a:gd name="T189" fmla="*/ T188 w 176"/>
                              <a:gd name="T190" fmla="+- 0 1349 1187"/>
                              <a:gd name="T191" fmla="*/ 1349 h 243"/>
                              <a:gd name="T192" fmla="+- 0 8854 8841"/>
                              <a:gd name="T193" fmla="*/ T192 w 176"/>
                              <a:gd name="T194" fmla="+- 0 1361 1187"/>
                              <a:gd name="T195" fmla="*/ 1361 h 243"/>
                              <a:gd name="T196" fmla="+- 0 8851 8841"/>
                              <a:gd name="T197" fmla="*/ T196 w 176"/>
                              <a:gd name="T198" fmla="+- 0 1373 1187"/>
                              <a:gd name="T199" fmla="*/ 1373 h 243"/>
                              <a:gd name="T200" fmla="+- 0 8849 8841"/>
                              <a:gd name="T201" fmla="*/ T200 w 176"/>
                              <a:gd name="T202" fmla="+- 0 1384 1187"/>
                              <a:gd name="T203" fmla="*/ 1384 h 243"/>
                              <a:gd name="T204" fmla="+- 0 8848 8841"/>
                              <a:gd name="T205" fmla="*/ T204 w 176"/>
                              <a:gd name="T206" fmla="+- 0 1398 1187"/>
                              <a:gd name="T207" fmla="*/ 1398 h 243"/>
                              <a:gd name="T208" fmla="+- 0 8844 8841"/>
                              <a:gd name="T209" fmla="*/ T208 w 176"/>
                              <a:gd name="T210" fmla="+- 0 1410 1187"/>
                              <a:gd name="T211" fmla="*/ 1410 h 243"/>
                              <a:gd name="T212" fmla="+- 0 8843 8841"/>
                              <a:gd name="T213" fmla="*/ T212 w 176"/>
                              <a:gd name="T214" fmla="+- 0 1422 1187"/>
                              <a:gd name="T215" fmla="*/ 1422 h 243"/>
                              <a:gd name="T216" fmla="+- 0 8842 8841"/>
                              <a:gd name="T217" fmla="*/ T216 w 176"/>
                              <a:gd name="T218" fmla="+- 0 1428 1187"/>
                              <a:gd name="T219" fmla="*/ 1428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76" h="243">
                                <a:moveTo>
                                  <a:pt x="0" y="242"/>
                                </a:moveTo>
                                <a:lnTo>
                                  <a:pt x="6" y="239"/>
                                </a:lnTo>
                                <a:lnTo>
                                  <a:pt x="13" y="236"/>
                                </a:lnTo>
                                <a:lnTo>
                                  <a:pt x="16" y="233"/>
                                </a:lnTo>
                                <a:lnTo>
                                  <a:pt x="23" y="229"/>
                                </a:lnTo>
                                <a:lnTo>
                                  <a:pt x="28" y="227"/>
                                </a:lnTo>
                                <a:lnTo>
                                  <a:pt x="33" y="224"/>
                                </a:lnTo>
                                <a:lnTo>
                                  <a:pt x="39" y="221"/>
                                </a:lnTo>
                                <a:lnTo>
                                  <a:pt x="44" y="219"/>
                                </a:lnTo>
                                <a:lnTo>
                                  <a:pt x="49" y="216"/>
                                </a:lnTo>
                                <a:lnTo>
                                  <a:pt x="54" y="214"/>
                                </a:lnTo>
                                <a:lnTo>
                                  <a:pt x="60" y="212"/>
                                </a:lnTo>
                                <a:lnTo>
                                  <a:pt x="65" y="208"/>
                                </a:lnTo>
                                <a:lnTo>
                                  <a:pt x="71" y="204"/>
                                </a:lnTo>
                                <a:lnTo>
                                  <a:pt x="78" y="203"/>
                                </a:lnTo>
                                <a:lnTo>
                                  <a:pt x="82" y="199"/>
                                </a:lnTo>
                                <a:lnTo>
                                  <a:pt x="87" y="196"/>
                                </a:lnTo>
                                <a:lnTo>
                                  <a:pt x="93" y="194"/>
                                </a:lnTo>
                                <a:lnTo>
                                  <a:pt x="97" y="189"/>
                                </a:lnTo>
                                <a:lnTo>
                                  <a:pt x="101" y="185"/>
                                </a:lnTo>
                                <a:lnTo>
                                  <a:pt x="106" y="181"/>
                                </a:lnTo>
                                <a:lnTo>
                                  <a:pt x="111" y="176"/>
                                </a:lnTo>
                                <a:lnTo>
                                  <a:pt x="114" y="173"/>
                                </a:lnTo>
                                <a:lnTo>
                                  <a:pt x="119" y="168"/>
                                </a:lnTo>
                                <a:lnTo>
                                  <a:pt x="123" y="162"/>
                                </a:lnTo>
                                <a:lnTo>
                                  <a:pt x="126" y="158"/>
                                </a:lnTo>
                                <a:lnTo>
                                  <a:pt x="130" y="154"/>
                                </a:lnTo>
                                <a:lnTo>
                                  <a:pt x="133" y="148"/>
                                </a:lnTo>
                                <a:lnTo>
                                  <a:pt x="137" y="144"/>
                                </a:lnTo>
                                <a:lnTo>
                                  <a:pt x="139" y="138"/>
                                </a:lnTo>
                                <a:lnTo>
                                  <a:pt x="142" y="133"/>
                                </a:lnTo>
                                <a:lnTo>
                                  <a:pt x="146" y="129"/>
                                </a:lnTo>
                                <a:lnTo>
                                  <a:pt x="148" y="122"/>
                                </a:lnTo>
                                <a:lnTo>
                                  <a:pt x="150" y="117"/>
                                </a:lnTo>
                                <a:lnTo>
                                  <a:pt x="152" y="112"/>
                                </a:lnTo>
                                <a:lnTo>
                                  <a:pt x="156" y="107"/>
                                </a:lnTo>
                                <a:lnTo>
                                  <a:pt x="157" y="101"/>
                                </a:lnTo>
                                <a:lnTo>
                                  <a:pt x="159" y="96"/>
                                </a:lnTo>
                                <a:lnTo>
                                  <a:pt x="161" y="90"/>
                                </a:lnTo>
                                <a:lnTo>
                                  <a:pt x="163" y="84"/>
                                </a:lnTo>
                                <a:lnTo>
                                  <a:pt x="164" y="79"/>
                                </a:lnTo>
                                <a:lnTo>
                                  <a:pt x="166" y="74"/>
                                </a:lnTo>
                                <a:lnTo>
                                  <a:pt x="167" y="67"/>
                                </a:lnTo>
                                <a:lnTo>
                                  <a:pt x="169" y="61"/>
                                </a:lnTo>
                                <a:lnTo>
                                  <a:pt x="170" y="56"/>
                                </a:lnTo>
                                <a:lnTo>
                                  <a:pt x="170" y="50"/>
                                </a:lnTo>
                                <a:lnTo>
                                  <a:pt x="171" y="44"/>
                                </a:lnTo>
                                <a:lnTo>
                                  <a:pt x="171" y="38"/>
                                </a:lnTo>
                                <a:lnTo>
                                  <a:pt x="172" y="33"/>
                                </a:lnTo>
                                <a:lnTo>
                                  <a:pt x="171" y="25"/>
                                </a:lnTo>
                                <a:lnTo>
                                  <a:pt x="173" y="19"/>
                                </a:lnTo>
                                <a:lnTo>
                                  <a:pt x="172" y="16"/>
                                </a:lnTo>
                                <a:lnTo>
                                  <a:pt x="173" y="11"/>
                                </a:lnTo>
                                <a:lnTo>
                                  <a:pt x="175" y="0"/>
                                </a:lnTo>
                                <a:lnTo>
                                  <a:pt x="169" y="5"/>
                                </a:lnTo>
                                <a:lnTo>
                                  <a:pt x="167" y="6"/>
                                </a:lnTo>
                                <a:lnTo>
                                  <a:pt x="162" y="8"/>
                                </a:lnTo>
                                <a:lnTo>
                                  <a:pt x="160" y="9"/>
                                </a:lnTo>
                                <a:lnTo>
                                  <a:pt x="156" y="8"/>
                                </a:lnTo>
                                <a:lnTo>
                                  <a:pt x="148" y="13"/>
                                </a:lnTo>
                                <a:lnTo>
                                  <a:pt x="144" y="15"/>
                                </a:lnTo>
                                <a:lnTo>
                                  <a:pt x="139" y="17"/>
                                </a:lnTo>
                                <a:lnTo>
                                  <a:pt x="133" y="20"/>
                                </a:lnTo>
                                <a:lnTo>
                                  <a:pt x="128" y="23"/>
                                </a:lnTo>
                                <a:lnTo>
                                  <a:pt x="124" y="27"/>
                                </a:lnTo>
                                <a:lnTo>
                                  <a:pt x="119" y="29"/>
                                </a:lnTo>
                                <a:lnTo>
                                  <a:pt x="115" y="32"/>
                                </a:lnTo>
                                <a:lnTo>
                                  <a:pt x="109" y="35"/>
                                </a:lnTo>
                                <a:lnTo>
                                  <a:pt x="105" y="39"/>
                                </a:lnTo>
                                <a:lnTo>
                                  <a:pt x="101" y="42"/>
                                </a:lnTo>
                                <a:lnTo>
                                  <a:pt x="96" y="45"/>
                                </a:lnTo>
                                <a:lnTo>
                                  <a:pt x="92" y="49"/>
                                </a:lnTo>
                                <a:lnTo>
                                  <a:pt x="87" y="53"/>
                                </a:lnTo>
                                <a:lnTo>
                                  <a:pt x="83" y="56"/>
                                </a:lnTo>
                                <a:lnTo>
                                  <a:pt x="80" y="60"/>
                                </a:lnTo>
                                <a:lnTo>
                                  <a:pt x="75" y="65"/>
                                </a:lnTo>
                                <a:lnTo>
                                  <a:pt x="72" y="67"/>
                                </a:lnTo>
                                <a:lnTo>
                                  <a:pt x="67" y="71"/>
                                </a:lnTo>
                                <a:lnTo>
                                  <a:pt x="62" y="76"/>
                                </a:lnTo>
                                <a:lnTo>
                                  <a:pt x="57" y="80"/>
                                </a:lnTo>
                                <a:lnTo>
                                  <a:pt x="56" y="83"/>
                                </a:lnTo>
                                <a:lnTo>
                                  <a:pt x="52" y="89"/>
                                </a:lnTo>
                                <a:lnTo>
                                  <a:pt x="49" y="95"/>
                                </a:lnTo>
                                <a:lnTo>
                                  <a:pt x="45" y="99"/>
                                </a:lnTo>
                                <a:lnTo>
                                  <a:pt x="41" y="104"/>
                                </a:lnTo>
                                <a:lnTo>
                                  <a:pt x="38" y="110"/>
                                </a:lnTo>
                                <a:lnTo>
                                  <a:pt x="36" y="115"/>
                                </a:lnTo>
                                <a:lnTo>
                                  <a:pt x="32" y="121"/>
                                </a:lnTo>
                                <a:lnTo>
                                  <a:pt x="30" y="126"/>
                                </a:lnTo>
                                <a:lnTo>
                                  <a:pt x="27" y="132"/>
                                </a:lnTo>
                                <a:lnTo>
                                  <a:pt x="24" y="138"/>
                                </a:lnTo>
                                <a:lnTo>
                                  <a:pt x="22" y="143"/>
                                </a:lnTo>
                                <a:lnTo>
                                  <a:pt x="20" y="149"/>
                                </a:lnTo>
                                <a:lnTo>
                                  <a:pt x="18" y="155"/>
                                </a:lnTo>
                                <a:lnTo>
                                  <a:pt x="15" y="162"/>
                                </a:lnTo>
                                <a:lnTo>
                                  <a:pt x="15" y="168"/>
                                </a:lnTo>
                                <a:lnTo>
                                  <a:pt x="13" y="174"/>
                                </a:lnTo>
                                <a:lnTo>
                                  <a:pt x="11" y="180"/>
                                </a:lnTo>
                                <a:lnTo>
                                  <a:pt x="10" y="186"/>
                                </a:lnTo>
                                <a:lnTo>
                                  <a:pt x="8" y="193"/>
                                </a:lnTo>
                                <a:lnTo>
                                  <a:pt x="8" y="197"/>
                                </a:lnTo>
                                <a:lnTo>
                                  <a:pt x="7" y="205"/>
                                </a:lnTo>
                                <a:lnTo>
                                  <a:pt x="7" y="211"/>
                                </a:lnTo>
                                <a:lnTo>
                                  <a:pt x="5" y="217"/>
                                </a:lnTo>
                                <a:lnTo>
                                  <a:pt x="3" y="223"/>
                                </a:lnTo>
                                <a:lnTo>
                                  <a:pt x="2" y="229"/>
                                </a:lnTo>
                                <a:lnTo>
                                  <a:pt x="2" y="235"/>
                                </a:lnTo>
                                <a:lnTo>
                                  <a:pt x="0" y="242"/>
                                </a:lnTo>
                                <a:lnTo>
                                  <a:pt x="1" y="241"/>
                                </a:lnTo>
                                <a:lnTo>
                                  <a:pt x="0" y="2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521"/>
                        <wps:cNvSpPr>
                          <a:spLocks/>
                        </wps:cNvSpPr>
                        <wps:spPr bwMode="auto">
                          <a:xfrm>
                            <a:off x="8841" y="1201"/>
                            <a:ext cx="163" cy="226"/>
                          </a:xfrm>
                          <a:custGeom>
                            <a:avLst/>
                            <a:gdLst>
                              <a:gd name="T0" fmla="+- 0 9004 8842"/>
                              <a:gd name="T1" fmla="*/ T0 w 163"/>
                              <a:gd name="T2" fmla="+- 0 1202 1202"/>
                              <a:gd name="T3" fmla="*/ 1202 h 226"/>
                              <a:gd name="T4" fmla="+- 0 8965 8842"/>
                              <a:gd name="T5" fmla="*/ T4 w 163"/>
                              <a:gd name="T6" fmla="+- 0 1255 1202"/>
                              <a:gd name="T7" fmla="*/ 1255 h 226"/>
                              <a:gd name="T8" fmla="+- 0 8922 8842"/>
                              <a:gd name="T9" fmla="*/ T8 w 163"/>
                              <a:gd name="T10" fmla="+- 0 1312 1202"/>
                              <a:gd name="T11" fmla="*/ 1312 h 226"/>
                              <a:gd name="T12" fmla="+- 0 8880 8842"/>
                              <a:gd name="T13" fmla="*/ T12 w 163"/>
                              <a:gd name="T14" fmla="+- 0 1370 1202"/>
                              <a:gd name="T15" fmla="*/ 1370 h 226"/>
                              <a:gd name="T16" fmla="+- 0 8842 8842"/>
                              <a:gd name="T17" fmla="*/ T16 w 163"/>
                              <a:gd name="T18" fmla="+- 0 1426 1202"/>
                              <a:gd name="T19" fmla="*/ 1426 h 226"/>
                              <a:gd name="T20" fmla="+- 0 8842 8842"/>
                              <a:gd name="T21" fmla="*/ T20 w 163"/>
                              <a:gd name="T22" fmla="+- 0 1427 1202"/>
                              <a:gd name="T23" fmla="*/ 1427 h 226"/>
                              <a:gd name="T24" fmla="+- 0 8842 8842"/>
                              <a:gd name="T25" fmla="*/ T24 w 163"/>
                              <a:gd name="T26" fmla="+- 0 1428 1202"/>
                              <a:gd name="T27" fmla="*/ 1428 h 226"/>
                              <a:gd name="T28" fmla="+- 0 8843 8842"/>
                              <a:gd name="T29" fmla="*/ T28 w 163"/>
                              <a:gd name="T30" fmla="+- 0 1427 1202"/>
                              <a:gd name="T31" fmla="*/ 1427 h 226"/>
                              <a:gd name="T32" fmla="+- 0 8879 8842"/>
                              <a:gd name="T33" fmla="*/ T32 w 163"/>
                              <a:gd name="T34" fmla="+- 0 1374 1202"/>
                              <a:gd name="T35" fmla="*/ 1374 h 226"/>
                              <a:gd name="T36" fmla="+- 0 8921 8842"/>
                              <a:gd name="T37" fmla="*/ T36 w 163"/>
                              <a:gd name="T38" fmla="+- 0 1316 1202"/>
                              <a:gd name="T39" fmla="*/ 1316 h 226"/>
                              <a:gd name="T40" fmla="+- 0 8964 8842"/>
                              <a:gd name="T41" fmla="*/ T40 w 163"/>
                              <a:gd name="T42" fmla="+- 0 1257 1202"/>
                              <a:gd name="T43" fmla="*/ 1257 h 226"/>
                              <a:gd name="T44" fmla="+- 0 9004 8842"/>
                              <a:gd name="T45" fmla="*/ T44 w 163"/>
                              <a:gd name="T46" fmla="+- 0 1202 1202"/>
                              <a:gd name="T47" fmla="*/ 120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226">
                                <a:moveTo>
                                  <a:pt x="162" y="0"/>
                                </a:moveTo>
                                <a:lnTo>
                                  <a:pt x="123" y="53"/>
                                </a:lnTo>
                                <a:lnTo>
                                  <a:pt x="80" y="110"/>
                                </a:lnTo>
                                <a:lnTo>
                                  <a:pt x="38" y="168"/>
                                </a:lnTo>
                                <a:lnTo>
                                  <a:pt x="0" y="224"/>
                                </a:lnTo>
                                <a:lnTo>
                                  <a:pt x="0" y="225"/>
                                </a:lnTo>
                                <a:lnTo>
                                  <a:pt x="0" y="226"/>
                                </a:lnTo>
                                <a:lnTo>
                                  <a:pt x="1" y="225"/>
                                </a:lnTo>
                                <a:lnTo>
                                  <a:pt x="37" y="172"/>
                                </a:lnTo>
                                <a:lnTo>
                                  <a:pt x="79" y="114"/>
                                </a:lnTo>
                                <a:lnTo>
                                  <a:pt x="122" y="55"/>
                                </a:lnTo>
                                <a:lnTo>
                                  <a:pt x="16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5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8782" y="1175"/>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Freeform 523"/>
                        <wps:cNvSpPr>
                          <a:spLocks/>
                        </wps:cNvSpPr>
                        <wps:spPr bwMode="auto">
                          <a:xfrm>
                            <a:off x="8782" y="1175"/>
                            <a:ext cx="103" cy="299"/>
                          </a:xfrm>
                          <a:custGeom>
                            <a:avLst/>
                            <a:gdLst>
                              <a:gd name="T0" fmla="+- 0 8839 8782"/>
                              <a:gd name="T1" fmla="*/ T0 w 103"/>
                              <a:gd name="T2" fmla="+- 0 1468 1175"/>
                              <a:gd name="T3" fmla="*/ 1468 h 299"/>
                              <a:gd name="T4" fmla="+- 0 8844 8782"/>
                              <a:gd name="T5" fmla="*/ T4 w 103"/>
                              <a:gd name="T6" fmla="+- 0 1457 1175"/>
                              <a:gd name="T7" fmla="*/ 1457 h 299"/>
                              <a:gd name="T8" fmla="+- 0 8849 8782"/>
                              <a:gd name="T9" fmla="*/ T8 w 103"/>
                              <a:gd name="T10" fmla="+- 0 1446 1175"/>
                              <a:gd name="T11" fmla="*/ 1446 h 299"/>
                              <a:gd name="T12" fmla="+- 0 8854 8782"/>
                              <a:gd name="T13" fmla="*/ T12 w 103"/>
                              <a:gd name="T14" fmla="+- 0 1434 1175"/>
                              <a:gd name="T15" fmla="*/ 1434 h 299"/>
                              <a:gd name="T16" fmla="+- 0 8859 8782"/>
                              <a:gd name="T17" fmla="*/ T16 w 103"/>
                              <a:gd name="T18" fmla="+- 0 1424 1175"/>
                              <a:gd name="T19" fmla="*/ 1424 h 299"/>
                              <a:gd name="T20" fmla="+- 0 8865 8782"/>
                              <a:gd name="T21" fmla="*/ T20 w 103"/>
                              <a:gd name="T22" fmla="+- 0 1413 1175"/>
                              <a:gd name="T23" fmla="*/ 1413 h 299"/>
                              <a:gd name="T24" fmla="+- 0 8870 8782"/>
                              <a:gd name="T25" fmla="*/ T24 w 103"/>
                              <a:gd name="T26" fmla="+- 0 1401 1175"/>
                              <a:gd name="T27" fmla="*/ 1401 h 299"/>
                              <a:gd name="T28" fmla="+- 0 8875 8782"/>
                              <a:gd name="T29" fmla="*/ T28 w 103"/>
                              <a:gd name="T30" fmla="+- 0 1390 1175"/>
                              <a:gd name="T31" fmla="*/ 1390 h 299"/>
                              <a:gd name="T32" fmla="+- 0 8880 8782"/>
                              <a:gd name="T33" fmla="*/ T32 w 103"/>
                              <a:gd name="T34" fmla="+- 0 1379 1175"/>
                              <a:gd name="T35" fmla="*/ 1379 h 299"/>
                              <a:gd name="T36" fmla="+- 0 8881 8782"/>
                              <a:gd name="T37" fmla="*/ T36 w 103"/>
                              <a:gd name="T38" fmla="+- 0 1367 1175"/>
                              <a:gd name="T39" fmla="*/ 1367 h 299"/>
                              <a:gd name="T40" fmla="+- 0 8884 8782"/>
                              <a:gd name="T41" fmla="*/ T40 w 103"/>
                              <a:gd name="T42" fmla="+- 0 1355 1175"/>
                              <a:gd name="T43" fmla="*/ 1355 h 299"/>
                              <a:gd name="T44" fmla="+- 0 8885 8782"/>
                              <a:gd name="T45" fmla="*/ T44 w 103"/>
                              <a:gd name="T46" fmla="+- 0 1343 1175"/>
                              <a:gd name="T47" fmla="*/ 1343 h 299"/>
                              <a:gd name="T48" fmla="+- 0 8885 8782"/>
                              <a:gd name="T49" fmla="*/ T48 w 103"/>
                              <a:gd name="T50" fmla="+- 0 1330 1175"/>
                              <a:gd name="T51" fmla="*/ 1330 h 299"/>
                              <a:gd name="T52" fmla="+- 0 8884 8782"/>
                              <a:gd name="T53" fmla="*/ T52 w 103"/>
                              <a:gd name="T54" fmla="+- 0 1319 1175"/>
                              <a:gd name="T55" fmla="*/ 1319 h 299"/>
                              <a:gd name="T56" fmla="+- 0 8882 8782"/>
                              <a:gd name="T57" fmla="*/ T56 w 103"/>
                              <a:gd name="T58" fmla="+- 0 1307 1175"/>
                              <a:gd name="T59" fmla="*/ 1307 h 299"/>
                              <a:gd name="T60" fmla="+- 0 8883 8782"/>
                              <a:gd name="T61" fmla="*/ T60 w 103"/>
                              <a:gd name="T62" fmla="+- 0 1295 1175"/>
                              <a:gd name="T63" fmla="*/ 1295 h 299"/>
                              <a:gd name="T64" fmla="+- 0 8879 8782"/>
                              <a:gd name="T65" fmla="*/ T64 w 103"/>
                              <a:gd name="T66" fmla="+- 0 1284 1175"/>
                              <a:gd name="T67" fmla="*/ 1284 h 299"/>
                              <a:gd name="T68" fmla="+- 0 8877 8782"/>
                              <a:gd name="T69" fmla="*/ T68 w 103"/>
                              <a:gd name="T70" fmla="+- 0 1272 1175"/>
                              <a:gd name="T71" fmla="*/ 1272 h 299"/>
                              <a:gd name="T72" fmla="+- 0 8872 8782"/>
                              <a:gd name="T73" fmla="*/ T72 w 103"/>
                              <a:gd name="T74" fmla="+- 0 1261 1175"/>
                              <a:gd name="T75" fmla="*/ 1261 h 299"/>
                              <a:gd name="T76" fmla="+- 0 8868 8782"/>
                              <a:gd name="T77" fmla="*/ T76 w 103"/>
                              <a:gd name="T78" fmla="+- 0 1250 1175"/>
                              <a:gd name="T79" fmla="*/ 1250 h 299"/>
                              <a:gd name="T80" fmla="+- 0 8864 8782"/>
                              <a:gd name="T81" fmla="*/ T80 w 103"/>
                              <a:gd name="T82" fmla="+- 0 1240 1175"/>
                              <a:gd name="T83" fmla="*/ 1240 h 299"/>
                              <a:gd name="T84" fmla="+- 0 8858 8782"/>
                              <a:gd name="T85" fmla="*/ T84 w 103"/>
                              <a:gd name="T86" fmla="+- 0 1228 1175"/>
                              <a:gd name="T87" fmla="*/ 1228 h 299"/>
                              <a:gd name="T88" fmla="+- 0 8853 8782"/>
                              <a:gd name="T89" fmla="*/ T88 w 103"/>
                              <a:gd name="T90" fmla="+- 0 1218 1175"/>
                              <a:gd name="T91" fmla="*/ 1218 h 299"/>
                              <a:gd name="T92" fmla="+- 0 8847 8782"/>
                              <a:gd name="T93" fmla="*/ T92 w 103"/>
                              <a:gd name="T94" fmla="+- 0 1208 1175"/>
                              <a:gd name="T95" fmla="*/ 1208 h 299"/>
                              <a:gd name="T96" fmla="+- 0 8838 8782"/>
                              <a:gd name="T97" fmla="*/ T96 w 103"/>
                              <a:gd name="T98" fmla="+- 0 1198 1175"/>
                              <a:gd name="T99" fmla="*/ 1198 h 299"/>
                              <a:gd name="T100" fmla="+- 0 8834 8782"/>
                              <a:gd name="T101" fmla="*/ T100 w 103"/>
                              <a:gd name="T102" fmla="+- 0 1190 1175"/>
                              <a:gd name="T103" fmla="*/ 1190 h 299"/>
                              <a:gd name="T104" fmla="+- 0 8832 8782"/>
                              <a:gd name="T105" fmla="*/ T104 w 103"/>
                              <a:gd name="T106" fmla="+- 0 1185 1175"/>
                              <a:gd name="T107" fmla="*/ 1185 h 299"/>
                              <a:gd name="T108" fmla="+- 0 8824 8782"/>
                              <a:gd name="T109" fmla="*/ T108 w 103"/>
                              <a:gd name="T110" fmla="+- 0 1183 1175"/>
                              <a:gd name="T111" fmla="*/ 1183 h 299"/>
                              <a:gd name="T112" fmla="+- 0 8821 8782"/>
                              <a:gd name="T113" fmla="*/ T112 w 103"/>
                              <a:gd name="T114" fmla="+- 0 1190 1175"/>
                              <a:gd name="T115" fmla="*/ 1190 h 299"/>
                              <a:gd name="T116" fmla="+- 0 8816 8782"/>
                              <a:gd name="T117" fmla="*/ T116 w 103"/>
                              <a:gd name="T118" fmla="+- 0 1194 1175"/>
                              <a:gd name="T119" fmla="*/ 1194 h 299"/>
                              <a:gd name="T120" fmla="+- 0 8811 8782"/>
                              <a:gd name="T121" fmla="*/ T120 w 103"/>
                              <a:gd name="T122" fmla="+- 0 1206 1175"/>
                              <a:gd name="T123" fmla="*/ 1206 h 299"/>
                              <a:gd name="T124" fmla="+- 0 8805 8782"/>
                              <a:gd name="T125" fmla="*/ T124 w 103"/>
                              <a:gd name="T126" fmla="+- 0 1217 1175"/>
                              <a:gd name="T127" fmla="*/ 1217 h 299"/>
                              <a:gd name="T128" fmla="+- 0 8803 8782"/>
                              <a:gd name="T129" fmla="*/ T128 w 103"/>
                              <a:gd name="T130" fmla="+- 0 1228 1175"/>
                              <a:gd name="T131" fmla="*/ 1228 h 299"/>
                              <a:gd name="T132" fmla="+- 0 8799 8782"/>
                              <a:gd name="T133" fmla="*/ T132 w 103"/>
                              <a:gd name="T134" fmla="+- 0 1238 1175"/>
                              <a:gd name="T135" fmla="*/ 1238 h 299"/>
                              <a:gd name="T136" fmla="+- 0 8795 8782"/>
                              <a:gd name="T137" fmla="*/ T136 w 103"/>
                              <a:gd name="T138" fmla="+- 0 1249 1175"/>
                              <a:gd name="T139" fmla="*/ 1249 h 299"/>
                              <a:gd name="T140" fmla="+- 0 8792 8782"/>
                              <a:gd name="T141" fmla="*/ T140 w 103"/>
                              <a:gd name="T142" fmla="+- 0 1260 1175"/>
                              <a:gd name="T143" fmla="*/ 1260 h 299"/>
                              <a:gd name="T144" fmla="+- 0 8789 8782"/>
                              <a:gd name="T145" fmla="*/ T144 w 103"/>
                              <a:gd name="T146" fmla="+- 0 1272 1175"/>
                              <a:gd name="T147" fmla="*/ 1272 h 299"/>
                              <a:gd name="T148" fmla="+- 0 8788 8782"/>
                              <a:gd name="T149" fmla="*/ T148 w 103"/>
                              <a:gd name="T150" fmla="+- 0 1281 1175"/>
                              <a:gd name="T151" fmla="*/ 1281 h 299"/>
                              <a:gd name="T152" fmla="+- 0 8786 8782"/>
                              <a:gd name="T153" fmla="*/ T152 w 103"/>
                              <a:gd name="T154" fmla="+- 0 1292 1175"/>
                              <a:gd name="T155" fmla="*/ 1292 h 299"/>
                              <a:gd name="T156" fmla="+- 0 8784 8782"/>
                              <a:gd name="T157" fmla="*/ T156 w 103"/>
                              <a:gd name="T158" fmla="+- 0 1305 1175"/>
                              <a:gd name="T159" fmla="*/ 1305 h 299"/>
                              <a:gd name="T160" fmla="+- 0 8784 8782"/>
                              <a:gd name="T161" fmla="*/ T160 w 103"/>
                              <a:gd name="T162" fmla="+- 0 1314 1175"/>
                              <a:gd name="T163" fmla="*/ 1314 h 299"/>
                              <a:gd name="T164" fmla="+- 0 8785 8782"/>
                              <a:gd name="T165" fmla="*/ T164 w 103"/>
                              <a:gd name="T166" fmla="+- 0 1328 1175"/>
                              <a:gd name="T167" fmla="*/ 1328 h 299"/>
                              <a:gd name="T168" fmla="+- 0 8784 8782"/>
                              <a:gd name="T169" fmla="*/ T168 w 103"/>
                              <a:gd name="T170" fmla="+- 0 1340 1175"/>
                              <a:gd name="T171" fmla="*/ 1340 h 299"/>
                              <a:gd name="T172" fmla="+- 0 8787 8782"/>
                              <a:gd name="T173" fmla="*/ T172 w 103"/>
                              <a:gd name="T174" fmla="+- 0 1352 1175"/>
                              <a:gd name="T175" fmla="*/ 1352 h 299"/>
                              <a:gd name="T176" fmla="+- 0 8789 8782"/>
                              <a:gd name="T177" fmla="*/ T176 w 103"/>
                              <a:gd name="T178" fmla="+- 0 1364 1175"/>
                              <a:gd name="T179" fmla="*/ 1364 h 299"/>
                              <a:gd name="T180" fmla="+- 0 8792 8782"/>
                              <a:gd name="T181" fmla="*/ T180 w 103"/>
                              <a:gd name="T182" fmla="+- 0 1377 1175"/>
                              <a:gd name="T183" fmla="*/ 1377 h 299"/>
                              <a:gd name="T184" fmla="+- 0 8796 8782"/>
                              <a:gd name="T185" fmla="*/ T184 w 103"/>
                              <a:gd name="T186" fmla="+- 0 1389 1175"/>
                              <a:gd name="T187" fmla="*/ 1389 h 299"/>
                              <a:gd name="T188" fmla="+- 0 8799 8782"/>
                              <a:gd name="T189" fmla="*/ T188 w 103"/>
                              <a:gd name="T190" fmla="+- 0 1401 1175"/>
                              <a:gd name="T191" fmla="*/ 1401 h 299"/>
                              <a:gd name="T192" fmla="+- 0 8805 8782"/>
                              <a:gd name="T193" fmla="*/ T192 w 103"/>
                              <a:gd name="T194" fmla="+- 0 1412 1175"/>
                              <a:gd name="T195" fmla="*/ 1412 h 299"/>
                              <a:gd name="T196" fmla="+- 0 8810 8782"/>
                              <a:gd name="T197" fmla="*/ T196 w 103"/>
                              <a:gd name="T198" fmla="+- 0 1424 1175"/>
                              <a:gd name="T199" fmla="*/ 1424 h 299"/>
                              <a:gd name="T200" fmla="+- 0 8815 8782"/>
                              <a:gd name="T201" fmla="*/ T200 w 103"/>
                              <a:gd name="T202" fmla="+- 0 1434 1175"/>
                              <a:gd name="T203" fmla="*/ 1434 h 299"/>
                              <a:gd name="T204" fmla="+- 0 8823 8782"/>
                              <a:gd name="T205" fmla="*/ T204 w 103"/>
                              <a:gd name="T206" fmla="+- 0 1446 1175"/>
                              <a:gd name="T207" fmla="*/ 1446 h 299"/>
                              <a:gd name="T208" fmla="+- 0 8828 8782"/>
                              <a:gd name="T209" fmla="*/ T208 w 103"/>
                              <a:gd name="T210" fmla="+- 0 1457 1175"/>
                              <a:gd name="T211" fmla="*/ 1457 h 299"/>
                              <a:gd name="T212" fmla="+- 0 8833 8782"/>
                              <a:gd name="T213" fmla="*/ T212 w 103"/>
                              <a:gd name="T214" fmla="+- 0 1467 1175"/>
                              <a:gd name="T215" fmla="*/ 1467 h 299"/>
                              <a:gd name="T216" fmla="+- 0 8837 8782"/>
                              <a:gd name="T217" fmla="*/ T216 w 103"/>
                              <a:gd name="T218" fmla="+- 0 1473 1175"/>
                              <a:gd name="T219" fmla="*/ 1473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54" y="299"/>
                                </a:moveTo>
                                <a:lnTo>
                                  <a:pt x="57" y="293"/>
                                </a:lnTo>
                                <a:lnTo>
                                  <a:pt x="61" y="286"/>
                                </a:lnTo>
                                <a:lnTo>
                                  <a:pt x="62" y="282"/>
                                </a:lnTo>
                                <a:lnTo>
                                  <a:pt x="65" y="275"/>
                                </a:lnTo>
                                <a:lnTo>
                                  <a:pt x="67" y="271"/>
                                </a:lnTo>
                                <a:lnTo>
                                  <a:pt x="70" y="265"/>
                                </a:lnTo>
                                <a:lnTo>
                                  <a:pt x="72" y="259"/>
                                </a:lnTo>
                                <a:lnTo>
                                  <a:pt x="75" y="254"/>
                                </a:lnTo>
                                <a:lnTo>
                                  <a:pt x="77" y="249"/>
                                </a:lnTo>
                                <a:lnTo>
                                  <a:pt x="80" y="244"/>
                                </a:lnTo>
                                <a:lnTo>
                                  <a:pt x="83" y="238"/>
                                </a:lnTo>
                                <a:lnTo>
                                  <a:pt x="85" y="232"/>
                                </a:lnTo>
                                <a:lnTo>
                                  <a:pt x="88" y="226"/>
                                </a:lnTo>
                                <a:lnTo>
                                  <a:pt x="92" y="220"/>
                                </a:lnTo>
                                <a:lnTo>
                                  <a:pt x="93" y="215"/>
                                </a:lnTo>
                                <a:lnTo>
                                  <a:pt x="95" y="209"/>
                                </a:lnTo>
                                <a:lnTo>
                                  <a:pt x="98" y="204"/>
                                </a:lnTo>
                                <a:lnTo>
                                  <a:pt x="98" y="198"/>
                                </a:lnTo>
                                <a:lnTo>
                                  <a:pt x="99" y="192"/>
                                </a:lnTo>
                                <a:lnTo>
                                  <a:pt x="101" y="186"/>
                                </a:lnTo>
                                <a:lnTo>
                                  <a:pt x="102" y="180"/>
                                </a:lnTo>
                                <a:lnTo>
                                  <a:pt x="103" y="175"/>
                                </a:lnTo>
                                <a:lnTo>
                                  <a:pt x="103" y="168"/>
                                </a:lnTo>
                                <a:lnTo>
                                  <a:pt x="103" y="161"/>
                                </a:lnTo>
                                <a:lnTo>
                                  <a:pt x="103" y="155"/>
                                </a:lnTo>
                                <a:lnTo>
                                  <a:pt x="103" y="150"/>
                                </a:lnTo>
                                <a:lnTo>
                                  <a:pt x="102" y="144"/>
                                </a:lnTo>
                                <a:lnTo>
                                  <a:pt x="103" y="138"/>
                                </a:lnTo>
                                <a:lnTo>
                                  <a:pt x="100" y="132"/>
                                </a:lnTo>
                                <a:lnTo>
                                  <a:pt x="100" y="126"/>
                                </a:lnTo>
                                <a:lnTo>
                                  <a:pt x="101" y="120"/>
                                </a:lnTo>
                                <a:lnTo>
                                  <a:pt x="98" y="114"/>
                                </a:lnTo>
                                <a:lnTo>
                                  <a:pt x="97" y="109"/>
                                </a:lnTo>
                                <a:lnTo>
                                  <a:pt x="95" y="103"/>
                                </a:lnTo>
                                <a:lnTo>
                                  <a:pt x="95" y="97"/>
                                </a:lnTo>
                                <a:lnTo>
                                  <a:pt x="92" y="92"/>
                                </a:lnTo>
                                <a:lnTo>
                                  <a:pt x="90" y="86"/>
                                </a:lnTo>
                                <a:lnTo>
                                  <a:pt x="88" y="80"/>
                                </a:lnTo>
                                <a:lnTo>
                                  <a:pt x="86" y="75"/>
                                </a:lnTo>
                                <a:lnTo>
                                  <a:pt x="84" y="70"/>
                                </a:lnTo>
                                <a:lnTo>
                                  <a:pt x="82" y="65"/>
                                </a:lnTo>
                                <a:lnTo>
                                  <a:pt x="79" y="59"/>
                                </a:lnTo>
                                <a:lnTo>
                                  <a:pt x="76" y="53"/>
                                </a:lnTo>
                                <a:lnTo>
                                  <a:pt x="74" y="48"/>
                                </a:lnTo>
                                <a:lnTo>
                                  <a:pt x="71" y="43"/>
                                </a:lnTo>
                                <a:lnTo>
                                  <a:pt x="68" y="38"/>
                                </a:lnTo>
                                <a:lnTo>
                                  <a:pt x="65" y="33"/>
                                </a:lnTo>
                                <a:lnTo>
                                  <a:pt x="62" y="29"/>
                                </a:lnTo>
                                <a:lnTo>
                                  <a:pt x="56" y="23"/>
                                </a:lnTo>
                                <a:lnTo>
                                  <a:pt x="55" y="17"/>
                                </a:lnTo>
                                <a:lnTo>
                                  <a:pt x="52" y="15"/>
                                </a:lnTo>
                                <a:lnTo>
                                  <a:pt x="50" y="11"/>
                                </a:lnTo>
                                <a:lnTo>
                                  <a:pt x="50" y="10"/>
                                </a:lnTo>
                                <a:lnTo>
                                  <a:pt x="44" y="0"/>
                                </a:lnTo>
                                <a:lnTo>
                                  <a:pt x="42" y="8"/>
                                </a:lnTo>
                                <a:lnTo>
                                  <a:pt x="42" y="11"/>
                                </a:lnTo>
                                <a:lnTo>
                                  <a:pt x="39" y="15"/>
                                </a:lnTo>
                                <a:lnTo>
                                  <a:pt x="39" y="17"/>
                                </a:lnTo>
                                <a:lnTo>
                                  <a:pt x="34" y="19"/>
                                </a:lnTo>
                                <a:lnTo>
                                  <a:pt x="31" y="27"/>
                                </a:lnTo>
                                <a:lnTo>
                                  <a:pt x="29" y="31"/>
                                </a:lnTo>
                                <a:lnTo>
                                  <a:pt x="26" y="37"/>
                                </a:lnTo>
                                <a:lnTo>
                                  <a:pt x="23" y="42"/>
                                </a:lnTo>
                                <a:lnTo>
                                  <a:pt x="21" y="48"/>
                                </a:lnTo>
                                <a:lnTo>
                                  <a:pt x="21" y="53"/>
                                </a:lnTo>
                                <a:lnTo>
                                  <a:pt x="18" y="58"/>
                                </a:lnTo>
                                <a:lnTo>
                                  <a:pt x="17" y="63"/>
                                </a:lnTo>
                                <a:lnTo>
                                  <a:pt x="14" y="69"/>
                                </a:lnTo>
                                <a:lnTo>
                                  <a:pt x="13" y="74"/>
                                </a:lnTo>
                                <a:lnTo>
                                  <a:pt x="12" y="79"/>
                                </a:lnTo>
                                <a:lnTo>
                                  <a:pt x="10" y="85"/>
                                </a:lnTo>
                                <a:lnTo>
                                  <a:pt x="9" y="90"/>
                                </a:lnTo>
                                <a:lnTo>
                                  <a:pt x="7" y="97"/>
                                </a:lnTo>
                                <a:lnTo>
                                  <a:pt x="6" y="102"/>
                                </a:lnTo>
                                <a:lnTo>
                                  <a:pt x="6" y="106"/>
                                </a:lnTo>
                                <a:lnTo>
                                  <a:pt x="5" y="113"/>
                                </a:lnTo>
                                <a:lnTo>
                                  <a:pt x="4" y="117"/>
                                </a:lnTo>
                                <a:lnTo>
                                  <a:pt x="3" y="123"/>
                                </a:lnTo>
                                <a:lnTo>
                                  <a:pt x="2" y="130"/>
                                </a:lnTo>
                                <a:lnTo>
                                  <a:pt x="0" y="136"/>
                                </a:lnTo>
                                <a:lnTo>
                                  <a:pt x="2" y="139"/>
                                </a:lnTo>
                                <a:lnTo>
                                  <a:pt x="2" y="146"/>
                                </a:lnTo>
                                <a:lnTo>
                                  <a:pt x="3" y="153"/>
                                </a:lnTo>
                                <a:lnTo>
                                  <a:pt x="3" y="158"/>
                                </a:lnTo>
                                <a:lnTo>
                                  <a:pt x="2" y="165"/>
                                </a:lnTo>
                                <a:lnTo>
                                  <a:pt x="3" y="172"/>
                                </a:lnTo>
                                <a:lnTo>
                                  <a:pt x="5" y="177"/>
                                </a:lnTo>
                                <a:lnTo>
                                  <a:pt x="6" y="183"/>
                                </a:lnTo>
                                <a:lnTo>
                                  <a:pt x="7" y="189"/>
                                </a:lnTo>
                                <a:lnTo>
                                  <a:pt x="8" y="196"/>
                                </a:lnTo>
                                <a:lnTo>
                                  <a:pt x="10" y="202"/>
                                </a:lnTo>
                                <a:lnTo>
                                  <a:pt x="11" y="208"/>
                                </a:lnTo>
                                <a:lnTo>
                                  <a:pt x="14" y="214"/>
                                </a:lnTo>
                                <a:lnTo>
                                  <a:pt x="16" y="220"/>
                                </a:lnTo>
                                <a:lnTo>
                                  <a:pt x="17" y="226"/>
                                </a:lnTo>
                                <a:lnTo>
                                  <a:pt x="21" y="231"/>
                                </a:lnTo>
                                <a:lnTo>
                                  <a:pt x="23" y="237"/>
                                </a:lnTo>
                                <a:lnTo>
                                  <a:pt x="25" y="243"/>
                                </a:lnTo>
                                <a:lnTo>
                                  <a:pt x="28" y="249"/>
                                </a:lnTo>
                                <a:lnTo>
                                  <a:pt x="31" y="256"/>
                                </a:lnTo>
                                <a:lnTo>
                                  <a:pt x="33" y="259"/>
                                </a:lnTo>
                                <a:lnTo>
                                  <a:pt x="37" y="266"/>
                                </a:lnTo>
                                <a:lnTo>
                                  <a:pt x="41" y="271"/>
                                </a:lnTo>
                                <a:lnTo>
                                  <a:pt x="43" y="277"/>
                                </a:lnTo>
                                <a:lnTo>
                                  <a:pt x="46" y="282"/>
                                </a:lnTo>
                                <a:lnTo>
                                  <a:pt x="48" y="287"/>
                                </a:lnTo>
                                <a:lnTo>
                                  <a:pt x="51" y="292"/>
                                </a:lnTo>
                                <a:lnTo>
                                  <a:pt x="54" y="299"/>
                                </a:lnTo>
                                <a:lnTo>
                                  <a:pt x="55" y="298"/>
                                </a:lnTo>
                                <a:lnTo>
                                  <a:pt x="54" y="29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524"/>
                        <wps:cNvSpPr>
                          <a:spLocks/>
                        </wps:cNvSpPr>
                        <wps:spPr bwMode="auto">
                          <a:xfrm>
                            <a:off x="8826" y="1194"/>
                            <a:ext cx="11" cy="278"/>
                          </a:xfrm>
                          <a:custGeom>
                            <a:avLst/>
                            <a:gdLst>
                              <a:gd name="T0" fmla="+- 0 8826 8826"/>
                              <a:gd name="T1" fmla="*/ T0 w 11"/>
                              <a:gd name="T2" fmla="+- 0 1195 1195"/>
                              <a:gd name="T3" fmla="*/ 1195 h 278"/>
                              <a:gd name="T4" fmla="+- 0 8828 8826"/>
                              <a:gd name="T5" fmla="*/ T4 w 11"/>
                              <a:gd name="T6" fmla="+- 0 1260 1195"/>
                              <a:gd name="T7" fmla="*/ 1260 h 278"/>
                              <a:gd name="T8" fmla="+- 0 8829 8826"/>
                              <a:gd name="T9" fmla="*/ T8 w 11"/>
                              <a:gd name="T10" fmla="+- 0 1332 1195"/>
                              <a:gd name="T11" fmla="*/ 1332 h 278"/>
                              <a:gd name="T12" fmla="+- 0 8831 8826"/>
                              <a:gd name="T13" fmla="*/ T12 w 11"/>
                              <a:gd name="T14" fmla="+- 0 1404 1195"/>
                              <a:gd name="T15" fmla="*/ 1404 h 278"/>
                              <a:gd name="T16" fmla="+- 0 8836 8826"/>
                              <a:gd name="T17" fmla="*/ T16 w 11"/>
                              <a:gd name="T18" fmla="+- 0 1471 1195"/>
                              <a:gd name="T19" fmla="*/ 1471 h 278"/>
                              <a:gd name="T20" fmla="+- 0 8836 8826"/>
                              <a:gd name="T21" fmla="*/ T20 w 11"/>
                              <a:gd name="T22" fmla="+- 0 1472 1195"/>
                              <a:gd name="T23" fmla="*/ 1472 h 278"/>
                              <a:gd name="T24" fmla="+- 0 8837 8826"/>
                              <a:gd name="T25" fmla="*/ T24 w 11"/>
                              <a:gd name="T26" fmla="+- 0 1472 1195"/>
                              <a:gd name="T27" fmla="*/ 1472 h 278"/>
                              <a:gd name="T28" fmla="+- 0 8837 8826"/>
                              <a:gd name="T29" fmla="*/ T28 w 11"/>
                              <a:gd name="T30" fmla="+- 0 1471 1195"/>
                              <a:gd name="T31" fmla="*/ 1471 h 278"/>
                              <a:gd name="T32" fmla="+- 0 8833 8826"/>
                              <a:gd name="T33" fmla="*/ T32 w 11"/>
                              <a:gd name="T34" fmla="+- 0 1408 1195"/>
                              <a:gd name="T35" fmla="*/ 1408 h 278"/>
                              <a:gd name="T36" fmla="+- 0 8830 8826"/>
                              <a:gd name="T37" fmla="*/ T36 w 11"/>
                              <a:gd name="T38" fmla="+- 0 1336 1195"/>
                              <a:gd name="T39" fmla="*/ 1336 h 278"/>
                              <a:gd name="T40" fmla="+- 0 8828 8826"/>
                              <a:gd name="T41" fmla="*/ T40 w 11"/>
                              <a:gd name="T42" fmla="+- 0 1263 1195"/>
                              <a:gd name="T43" fmla="*/ 1263 h 278"/>
                              <a:gd name="T44" fmla="+- 0 8826 8826"/>
                              <a:gd name="T45" fmla="*/ T44 w 11"/>
                              <a:gd name="T46" fmla="+- 0 1195 1195"/>
                              <a:gd name="T47" fmla="*/ 1195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278">
                                <a:moveTo>
                                  <a:pt x="0" y="0"/>
                                </a:moveTo>
                                <a:lnTo>
                                  <a:pt x="2" y="65"/>
                                </a:lnTo>
                                <a:lnTo>
                                  <a:pt x="3" y="137"/>
                                </a:lnTo>
                                <a:lnTo>
                                  <a:pt x="5" y="209"/>
                                </a:lnTo>
                                <a:lnTo>
                                  <a:pt x="10" y="276"/>
                                </a:lnTo>
                                <a:lnTo>
                                  <a:pt x="10" y="277"/>
                                </a:lnTo>
                                <a:lnTo>
                                  <a:pt x="11" y="277"/>
                                </a:lnTo>
                                <a:lnTo>
                                  <a:pt x="11" y="276"/>
                                </a:lnTo>
                                <a:lnTo>
                                  <a:pt x="7" y="213"/>
                                </a:lnTo>
                                <a:lnTo>
                                  <a:pt x="4" y="141"/>
                                </a:lnTo>
                                <a:lnTo>
                                  <a:pt x="2" y="68"/>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5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832" y="1274"/>
                            <a:ext cx="13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526"/>
                        <wps:cNvSpPr>
                          <a:spLocks/>
                        </wps:cNvSpPr>
                        <wps:spPr bwMode="auto">
                          <a:xfrm>
                            <a:off x="8832" y="1274"/>
                            <a:ext cx="130" cy="274"/>
                          </a:xfrm>
                          <a:custGeom>
                            <a:avLst/>
                            <a:gdLst>
                              <a:gd name="T0" fmla="+- 0 8839 8832"/>
                              <a:gd name="T1" fmla="*/ T0 w 130"/>
                              <a:gd name="T2" fmla="+- 0 1544 1275"/>
                              <a:gd name="T3" fmla="*/ 1544 h 274"/>
                              <a:gd name="T4" fmla="+- 0 8848 8832"/>
                              <a:gd name="T5" fmla="*/ T4 w 130"/>
                              <a:gd name="T6" fmla="+- 0 1536 1275"/>
                              <a:gd name="T7" fmla="*/ 1536 h 274"/>
                              <a:gd name="T8" fmla="+- 0 8858 8832"/>
                              <a:gd name="T9" fmla="*/ T8 w 130"/>
                              <a:gd name="T10" fmla="+- 0 1528 1275"/>
                              <a:gd name="T11" fmla="*/ 1528 h 274"/>
                              <a:gd name="T12" fmla="+- 0 8867 8832"/>
                              <a:gd name="T13" fmla="*/ T12 w 130"/>
                              <a:gd name="T14" fmla="+- 0 1519 1275"/>
                              <a:gd name="T15" fmla="*/ 1519 h 274"/>
                              <a:gd name="T16" fmla="+- 0 8877 8832"/>
                              <a:gd name="T17" fmla="*/ T16 w 130"/>
                              <a:gd name="T18" fmla="+- 0 1513 1275"/>
                              <a:gd name="T19" fmla="*/ 1513 h 274"/>
                              <a:gd name="T20" fmla="+- 0 8887 8832"/>
                              <a:gd name="T21" fmla="*/ T20 w 130"/>
                              <a:gd name="T22" fmla="+- 0 1506 1275"/>
                              <a:gd name="T23" fmla="*/ 1506 h 274"/>
                              <a:gd name="T24" fmla="+- 0 8896 8832"/>
                              <a:gd name="T25" fmla="*/ T24 w 130"/>
                              <a:gd name="T26" fmla="+- 0 1496 1275"/>
                              <a:gd name="T27" fmla="*/ 1496 h 274"/>
                              <a:gd name="T28" fmla="+- 0 8905 8832"/>
                              <a:gd name="T29" fmla="*/ T28 w 130"/>
                              <a:gd name="T30" fmla="+- 0 1489 1275"/>
                              <a:gd name="T31" fmla="*/ 1489 h 274"/>
                              <a:gd name="T32" fmla="+- 0 8915 8832"/>
                              <a:gd name="T33" fmla="*/ T32 w 130"/>
                              <a:gd name="T34" fmla="+- 0 1481 1275"/>
                              <a:gd name="T35" fmla="*/ 1481 h 274"/>
                              <a:gd name="T36" fmla="+- 0 8921 8832"/>
                              <a:gd name="T37" fmla="*/ T36 w 130"/>
                              <a:gd name="T38" fmla="+- 0 1471 1275"/>
                              <a:gd name="T39" fmla="*/ 1471 h 274"/>
                              <a:gd name="T40" fmla="+- 0 8929 8832"/>
                              <a:gd name="T41" fmla="*/ T40 w 130"/>
                              <a:gd name="T42" fmla="+- 0 1461 1275"/>
                              <a:gd name="T43" fmla="*/ 1461 h 274"/>
                              <a:gd name="T44" fmla="+- 0 8935 8832"/>
                              <a:gd name="T45" fmla="*/ T44 w 130"/>
                              <a:gd name="T46" fmla="+- 0 1451 1275"/>
                              <a:gd name="T47" fmla="*/ 1451 h 274"/>
                              <a:gd name="T48" fmla="+- 0 8940 8832"/>
                              <a:gd name="T49" fmla="*/ T48 w 130"/>
                              <a:gd name="T50" fmla="+- 0 1439 1275"/>
                              <a:gd name="T51" fmla="*/ 1439 h 274"/>
                              <a:gd name="T52" fmla="+- 0 8945 8832"/>
                              <a:gd name="T53" fmla="*/ T52 w 130"/>
                              <a:gd name="T54" fmla="+- 0 1429 1275"/>
                              <a:gd name="T55" fmla="*/ 1429 h 274"/>
                              <a:gd name="T56" fmla="+- 0 8948 8832"/>
                              <a:gd name="T57" fmla="*/ T56 w 130"/>
                              <a:gd name="T58" fmla="+- 0 1418 1275"/>
                              <a:gd name="T59" fmla="*/ 1418 h 274"/>
                              <a:gd name="T60" fmla="+- 0 8954 8832"/>
                              <a:gd name="T61" fmla="*/ T60 w 130"/>
                              <a:gd name="T62" fmla="+- 0 1407 1275"/>
                              <a:gd name="T63" fmla="*/ 1407 h 274"/>
                              <a:gd name="T64" fmla="+- 0 8955 8832"/>
                              <a:gd name="T65" fmla="*/ T64 w 130"/>
                              <a:gd name="T66" fmla="+- 0 1395 1275"/>
                              <a:gd name="T67" fmla="*/ 1395 h 274"/>
                              <a:gd name="T68" fmla="+- 0 8959 8832"/>
                              <a:gd name="T69" fmla="*/ T68 w 130"/>
                              <a:gd name="T70" fmla="+- 0 1384 1275"/>
                              <a:gd name="T71" fmla="*/ 1384 h 274"/>
                              <a:gd name="T72" fmla="+- 0 8959 8832"/>
                              <a:gd name="T73" fmla="*/ T72 w 130"/>
                              <a:gd name="T74" fmla="+- 0 1372 1275"/>
                              <a:gd name="T75" fmla="*/ 1372 h 274"/>
                              <a:gd name="T76" fmla="+- 0 8960 8832"/>
                              <a:gd name="T77" fmla="*/ T76 w 130"/>
                              <a:gd name="T78" fmla="+- 0 1360 1275"/>
                              <a:gd name="T79" fmla="*/ 1360 h 274"/>
                              <a:gd name="T80" fmla="+- 0 8961 8832"/>
                              <a:gd name="T81" fmla="*/ T80 w 130"/>
                              <a:gd name="T82" fmla="+- 0 1349 1275"/>
                              <a:gd name="T83" fmla="*/ 1349 h 274"/>
                              <a:gd name="T84" fmla="+- 0 8961 8832"/>
                              <a:gd name="T85" fmla="*/ T84 w 130"/>
                              <a:gd name="T86" fmla="+- 0 1336 1275"/>
                              <a:gd name="T87" fmla="*/ 1336 h 274"/>
                              <a:gd name="T88" fmla="+- 0 8961 8832"/>
                              <a:gd name="T89" fmla="*/ T88 w 130"/>
                              <a:gd name="T90" fmla="+- 0 1325 1275"/>
                              <a:gd name="T91" fmla="*/ 1325 h 274"/>
                              <a:gd name="T92" fmla="+- 0 8959 8832"/>
                              <a:gd name="T93" fmla="*/ T92 w 130"/>
                              <a:gd name="T94" fmla="+- 0 1313 1275"/>
                              <a:gd name="T95" fmla="*/ 1313 h 274"/>
                              <a:gd name="T96" fmla="+- 0 8956 8832"/>
                              <a:gd name="T97" fmla="*/ T96 w 130"/>
                              <a:gd name="T98" fmla="+- 0 1300 1275"/>
                              <a:gd name="T99" fmla="*/ 1300 h 274"/>
                              <a:gd name="T100" fmla="+- 0 8955 8832"/>
                              <a:gd name="T101" fmla="*/ T100 w 130"/>
                              <a:gd name="T102" fmla="+- 0 1291 1275"/>
                              <a:gd name="T103" fmla="*/ 1291 h 274"/>
                              <a:gd name="T104" fmla="+- 0 8956 8832"/>
                              <a:gd name="T105" fmla="*/ T104 w 130"/>
                              <a:gd name="T106" fmla="+- 0 1286 1275"/>
                              <a:gd name="T107" fmla="*/ 1286 h 274"/>
                              <a:gd name="T108" fmla="+- 0 8950 8832"/>
                              <a:gd name="T109" fmla="*/ T108 w 130"/>
                              <a:gd name="T110" fmla="+- 0 1281 1275"/>
                              <a:gd name="T111" fmla="*/ 1281 h 274"/>
                              <a:gd name="T112" fmla="+- 0 8944 8832"/>
                              <a:gd name="T113" fmla="*/ T112 w 130"/>
                              <a:gd name="T114" fmla="+- 0 1286 1275"/>
                              <a:gd name="T115" fmla="*/ 1286 h 274"/>
                              <a:gd name="T116" fmla="+- 0 8938 8832"/>
                              <a:gd name="T117" fmla="*/ T116 w 130"/>
                              <a:gd name="T118" fmla="+- 0 1287 1275"/>
                              <a:gd name="T119" fmla="*/ 1287 h 274"/>
                              <a:gd name="T120" fmla="+- 0 8928 8832"/>
                              <a:gd name="T121" fmla="*/ T120 w 130"/>
                              <a:gd name="T122" fmla="+- 0 1296 1275"/>
                              <a:gd name="T123" fmla="*/ 1296 h 274"/>
                              <a:gd name="T124" fmla="+- 0 8918 8832"/>
                              <a:gd name="T125" fmla="*/ T124 w 130"/>
                              <a:gd name="T126" fmla="+- 0 1303 1275"/>
                              <a:gd name="T127" fmla="*/ 1303 h 274"/>
                              <a:gd name="T128" fmla="+- 0 8911 8832"/>
                              <a:gd name="T129" fmla="*/ T128 w 130"/>
                              <a:gd name="T130" fmla="+- 0 1312 1275"/>
                              <a:gd name="T131" fmla="*/ 1312 h 274"/>
                              <a:gd name="T132" fmla="+- 0 8903 8832"/>
                              <a:gd name="T133" fmla="*/ T132 w 130"/>
                              <a:gd name="T134" fmla="+- 0 1319 1275"/>
                              <a:gd name="T135" fmla="*/ 1319 h 274"/>
                              <a:gd name="T136" fmla="+- 0 8895 8832"/>
                              <a:gd name="T137" fmla="*/ T136 w 130"/>
                              <a:gd name="T138" fmla="+- 0 1327 1275"/>
                              <a:gd name="T139" fmla="*/ 1327 h 274"/>
                              <a:gd name="T140" fmla="+- 0 8887 8832"/>
                              <a:gd name="T141" fmla="*/ T140 w 130"/>
                              <a:gd name="T142" fmla="+- 0 1336 1275"/>
                              <a:gd name="T143" fmla="*/ 1336 h 274"/>
                              <a:gd name="T144" fmla="+- 0 8880 8832"/>
                              <a:gd name="T145" fmla="*/ T144 w 130"/>
                              <a:gd name="T146" fmla="+- 0 1345 1275"/>
                              <a:gd name="T147" fmla="*/ 1345 h 274"/>
                              <a:gd name="T148" fmla="+- 0 8874 8832"/>
                              <a:gd name="T149" fmla="*/ T148 w 130"/>
                              <a:gd name="T150" fmla="+- 0 1353 1275"/>
                              <a:gd name="T151" fmla="*/ 1353 h 274"/>
                              <a:gd name="T152" fmla="+- 0 8868 8832"/>
                              <a:gd name="T153" fmla="*/ T152 w 130"/>
                              <a:gd name="T154" fmla="+- 0 1362 1275"/>
                              <a:gd name="T155" fmla="*/ 1362 h 274"/>
                              <a:gd name="T156" fmla="+- 0 8860 8832"/>
                              <a:gd name="T157" fmla="*/ T156 w 130"/>
                              <a:gd name="T158" fmla="+- 0 1373 1275"/>
                              <a:gd name="T159" fmla="*/ 1373 h 274"/>
                              <a:gd name="T160" fmla="+- 0 8856 8832"/>
                              <a:gd name="T161" fmla="*/ T160 w 130"/>
                              <a:gd name="T162" fmla="+- 0 1381 1275"/>
                              <a:gd name="T163" fmla="*/ 1381 h 274"/>
                              <a:gd name="T164" fmla="+- 0 8852 8832"/>
                              <a:gd name="T165" fmla="*/ T164 w 130"/>
                              <a:gd name="T166" fmla="+- 0 1394 1275"/>
                              <a:gd name="T167" fmla="*/ 1394 h 274"/>
                              <a:gd name="T168" fmla="+- 0 8846 8832"/>
                              <a:gd name="T169" fmla="*/ T168 w 130"/>
                              <a:gd name="T170" fmla="+- 0 1404 1275"/>
                              <a:gd name="T171" fmla="*/ 1404 h 274"/>
                              <a:gd name="T172" fmla="+- 0 8842 8832"/>
                              <a:gd name="T173" fmla="*/ T172 w 130"/>
                              <a:gd name="T174" fmla="+- 0 1417 1275"/>
                              <a:gd name="T175" fmla="*/ 1417 h 274"/>
                              <a:gd name="T176" fmla="+- 0 8839 8832"/>
                              <a:gd name="T177" fmla="*/ T176 w 130"/>
                              <a:gd name="T178" fmla="+- 0 1428 1275"/>
                              <a:gd name="T179" fmla="*/ 1428 h 274"/>
                              <a:gd name="T180" fmla="+- 0 8836 8832"/>
                              <a:gd name="T181" fmla="*/ T180 w 130"/>
                              <a:gd name="T182" fmla="+- 0 1441 1275"/>
                              <a:gd name="T183" fmla="*/ 1441 h 274"/>
                              <a:gd name="T184" fmla="+- 0 8835 8832"/>
                              <a:gd name="T185" fmla="*/ T184 w 130"/>
                              <a:gd name="T186" fmla="+- 0 1453 1275"/>
                              <a:gd name="T187" fmla="*/ 1453 h 274"/>
                              <a:gd name="T188" fmla="+- 0 8832 8832"/>
                              <a:gd name="T189" fmla="*/ T188 w 130"/>
                              <a:gd name="T190" fmla="+- 0 1466 1275"/>
                              <a:gd name="T191" fmla="*/ 1466 h 274"/>
                              <a:gd name="T192" fmla="+- 0 8833 8832"/>
                              <a:gd name="T193" fmla="*/ T192 w 130"/>
                              <a:gd name="T194" fmla="+- 0 1479 1275"/>
                              <a:gd name="T195" fmla="*/ 1479 h 274"/>
                              <a:gd name="T196" fmla="+- 0 8833 8832"/>
                              <a:gd name="T197" fmla="*/ T196 w 130"/>
                              <a:gd name="T198" fmla="+- 0 1491 1275"/>
                              <a:gd name="T199" fmla="*/ 1491 h 274"/>
                              <a:gd name="T200" fmla="+- 0 8832 8832"/>
                              <a:gd name="T201" fmla="*/ T200 w 130"/>
                              <a:gd name="T202" fmla="+- 0 1502 1275"/>
                              <a:gd name="T203" fmla="*/ 1502 h 274"/>
                              <a:gd name="T204" fmla="+- 0 8834 8832"/>
                              <a:gd name="T205" fmla="*/ T204 w 130"/>
                              <a:gd name="T206" fmla="+- 0 1516 1275"/>
                              <a:gd name="T207" fmla="*/ 1516 h 274"/>
                              <a:gd name="T208" fmla="+- 0 8833 8832"/>
                              <a:gd name="T209" fmla="*/ T208 w 130"/>
                              <a:gd name="T210" fmla="+- 0 1529 1275"/>
                              <a:gd name="T211" fmla="*/ 1529 h 274"/>
                              <a:gd name="T212" fmla="+- 0 8834 8832"/>
                              <a:gd name="T213" fmla="*/ T212 w 130"/>
                              <a:gd name="T214" fmla="+- 0 1541 1275"/>
                              <a:gd name="T215" fmla="*/ 1541 h 274"/>
                              <a:gd name="T216" fmla="+- 0 8835 8832"/>
                              <a:gd name="T217" fmla="*/ T216 w 130"/>
                              <a:gd name="T218" fmla="+- 0 1547 1275"/>
                              <a:gd name="T219" fmla="*/ 1547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0" h="274">
                                <a:moveTo>
                                  <a:pt x="2" y="273"/>
                                </a:moveTo>
                                <a:lnTo>
                                  <a:pt x="7" y="269"/>
                                </a:lnTo>
                                <a:lnTo>
                                  <a:pt x="13" y="264"/>
                                </a:lnTo>
                                <a:lnTo>
                                  <a:pt x="16" y="261"/>
                                </a:lnTo>
                                <a:lnTo>
                                  <a:pt x="22" y="256"/>
                                </a:lnTo>
                                <a:lnTo>
                                  <a:pt x="26" y="253"/>
                                </a:lnTo>
                                <a:lnTo>
                                  <a:pt x="30" y="249"/>
                                </a:lnTo>
                                <a:lnTo>
                                  <a:pt x="35" y="244"/>
                                </a:lnTo>
                                <a:lnTo>
                                  <a:pt x="40" y="241"/>
                                </a:lnTo>
                                <a:lnTo>
                                  <a:pt x="45" y="238"/>
                                </a:lnTo>
                                <a:lnTo>
                                  <a:pt x="49" y="234"/>
                                </a:lnTo>
                                <a:lnTo>
                                  <a:pt x="55" y="231"/>
                                </a:lnTo>
                                <a:lnTo>
                                  <a:pt x="59" y="226"/>
                                </a:lnTo>
                                <a:lnTo>
                                  <a:pt x="64" y="221"/>
                                </a:lnTo>
                                <a:lnTo>
                                  <a:pt x="70" y="219"/>
                                </a:lnTo>
                                <a:lnTo>
                                  <a:pt x="73" y="214"/>
                                </a:lnTo>
                                <a:lnTo>
                                  <a:pt x="78" y="210"/>
                                </a:lnTo>
                                <a:lnTo>
                                  <a:pt x="83" y="206"/>
                                </a:lnTo>
                                <a:lnTo>
                                  <a:pt x="86" y="201"/>
                                </a:lnTo>
                                <a:lnTo>
                                  <a:pt x="89" y="196"/>
                                </a:lnTo>
                                <a:lnTo>
                                  <a:pt x="93" y="191"/>
                                </a:lnTo>
                                <a:lnTo>
                                  <a:pt x="97" y="186"/>
                                </a:lnTo>
                                <a:lnTo>
                                  <a:pt x="99" y="182"/>
                                </a:lnTo>
                                <a:lnTo>
                                  <a:pt x="103" y="176"/>
                                </a:lnTo>
                                <a:lnTo>
                                  <a:pt x="106" y="170"/>
                                </a:lnTo>
                                <a:lnTo>
                                  <a:pt x="108" y="164"/>
                                </a:lnTo>
                                <a:lnTo>
                                  <a:pt x="111" y="160"/>
                                </a:lnTo>
                                <a:lnTo>
                                  <a:pt x="113" y="154"/>
                                </a:lnTo>
                                <a:lnTo>
                                  <a:pt x="116" y="149"/>
                                </a:lnTo>
                                <a:lnTo>
                                  <a:pt x="116" y="143"/>
                                </a:lnTo>
                                <a:lnTo>
                                  <a:pt x="119" y="137"/>
                                </a:lnTo>
                                <a:lnTo>
                                  <a:pt x="122" y="132"/>
                                </a:lnTo>
                                <a:lnTo>
                                  <a:pt x="122" y="125"/>
                                </a:lnTo>
                                <a:lnTo>
                                  <a:pt x="123" y="120"/>
                                </a:lnTo>
                                <a:lnTo>
                                  <a:pt x="124" y="115"/>
                                </a:lnTo>
                                <a:lnTo>
                                  <a:pt x="127" y="109"/>
                                </a:lnTo>
                                <a:lnTo>
                                  <a:pt x="126" y="103"/>
                                </a:lnTo>
                                <a:lnTo>
                                  <a:pt x="127" y="97"/>
                                </a:lnTo>
                                <a:lnTo>
                                  <a:pt x="128" y="91"/>
                                </a:lnTo>
                                <a:lnTo>
                                  <a:pt x="128" y="85"/>
                                </a:lnTo>
                                <a:lnTo>
                                  <a:pt x="128" y="80"/>
                                </a:lnTo>
                                <a:lnTo>
                                  <a:pt x="129" y="74"/>
                                </a:lnTo>
                                <a:lnTo>
                                  <a:pt x="129" y="68"/>
                                </a:lnTo>
                                <a:lnTo>
                                  <a:pt x="129" y="61"/>
                                </a:lnTo>
                                <a:lnTo>
                                  <a:pt x="129" y="56"/>
                                </a:lnTo>
                                <a:lnTo>
                                  <a:pt x="129" y="50"/>
                                </a:lnTo>
                                <a:lnTo>
                                  <a:pt x="128" y="43"/>
                                </a:lnTo>
                                <a:lnTo>
                                  <a:pt x="127" y="38"/>
                                </a:lnTo>
                                <a:lnTo>
                                  <a:pt x="127" y="33"/>
                                </a:lnTo>
                                <a:lnTo>
                                  <a:pt x="124" y="25"/>
                                </a:lnTo>
                                <a:lnTo>
                                  <a:pt x="125" y="19"/>
                                </a:lnTo>
                                <a:lnTo>
                                  <a:pt x="123" y="16"/>
                                </a:lnTo>
                                <a:lnTo>
                                  <a:pt x="124" y="11"/>
                                </a:lnTo>
                                <a:lnTo>
                                  <a:pt x="123" y="0"/>
                                </a:lnTo>
                                <a:lnTo>
                                  <a:pt x="118" y="6"/>
                                </a:lnTo>
                                <a:lnTo>
                                  <a:pt x="117" y="8"/>
                                </a:lnTo>
                                <a:lnTo>
                                  <a:pt x="112" y="11"/>
                                </a:lnTo>
                                <a:lnTo>
                                  <a:pt x="111" y="12"/>
                                </a:lnTo>
                                <a:lnTo>
                                  <a:pt x="106" y="12"/>
                                </a:lnTo>
                                <a:lnTo>
                                  <a:pt x="99" y="18"/>
                                </a:lnTo>
                                <a:lnTo>
                                  <a:pt x="96" y="21"/>
                                </a:lnTo>
                                <a:lnTo>
                                  <a:pt x="91" y="24"/>
                                </a:lnTo>
                                <a:lnTo>
                                  <a:pt x="86" y="28"/>
                                </a:lnTo>
                                <a:lnTo>
                                  <a:pt x="82" y="32"/>
                                </a:lnTo>
                                <a:lnTo>
                                  <a:pt x="79" y="37"/>
                                </a:lnTo>
                                <a:lnTo>
                                  <a:pt x="74" y="40"/>
                                </a:lnTo>
                                <a:lnTo>
                                  <a:pt x="71" y="44"/>
                                </a:lnTo>
                                <a:lnTo>
                                  <a:pt x="66" y="48"/>
                                </a:lnTo>
                                <a:lnTo>
                                  <a:pt x="63" y="52"/>
                                </a:lnTo>
                                <a:lnTo>
                                  <a:pt x="60" y="56"/>
                                </a:lnTo>
                                <a:lnTo>
                                  <a:pt x="55" y="61"/>
                                </a:lnTo>
                                <a:lnTo>
                                  <a:pt x="52" y="65"/>
                                </a:lnTo>
                                <a:lnTo>
                                  <a:pt x="48" y="70"/>
                                </a:lnTo>
                                <a:lnTo>
                                  <a:pt x="45" y="74"/>
                                </a:lnTo>
                                <a:lnTo>
                                  <a:pt x="42" y="78"/>
                                </a:lnTo>
                                <a:lnTo>
                                  <a:pt x="39" y="84"/>
                                </a:lnTo>
                                <a:lnTo>
                                  <a:pt x="36" y="87"/>
                                </a:lnTo>
                                <a:lnTo>
                                  <a:pt x="33" y="92"/>
                                </a:lnTo>
                                <a:lnTo>
                                  <a:pt x="28" y="98"/>
                                </a:lnTo>
                                <a:lnTo>
                                  <a:pt x="24" y="102"/>
                                </a:lnTo>
                                <a:lnTo>
                                  <a:pt x="24" y="106"/>
                                </a:lnTo>
                                <a:lnTo>
                                  <a:pt x="22" y="112"/>
                                </a:lnTo>
                                <a:lnTo>
                                  <a:pt x="20" y="119"/>
                                </a:lnTo>
                                <a:lnTo>
                                  <a:pt x="17" y="124"/>
                                </a:lnTo>
                                <a:lnTo>
                                  <a:pt x="14" y="129"/>
                                </a:lnTo>
                                <a:lnTo>
                                  <a:pt x="12" y="136"/>
                                </a:lnTo>
                                <a:lnTo>
                                  <a:pt x="10" y="142"/>
                                </a:lnTo>
                                <a:lnTo>
                                  <a:pt x="9" y="148"/>
                                </a:lnTo>
                                <a:lnTo>
                                  <a:pt x="7" y="153"/>
                                </a:lnTo>
                                <a:lnTo>
                                  <a:pt x="6" y="160"/>
                                </a:lnTo>
                                <a:lnTo>
                                  <a:pt x="4" y="166"/>
                                </a:lnTo>
                                <a:lnTo>
                                  <a:pt x="3" y="172"/>
                                </a:lnTo>
                                <a:lnTo>
                                  <a:pt x="3" y="178"/>
                                </a:lnTo>
                                <a:lnTo>
                                  <a:pt x="2" y="185"/>
                                </a:lnTo>
                                <a:lnTo>
                                  <a:pt x="0" y="191"/>
                                </a:lnTo>
                                <a:lnTo>
                                  <a:pt x="1" y="197"/>
                                </a:lnTo>
                                <a:lnTo>
                                  <a:pt x="1" y="204"/>
                                </a:lnTo>
                                <a:lnTo>
                                  <a:pt x="0" y="210"/>
                                </a:lnTo>
                                <a:lnTo>
                                  <a:pt x="1" y="216"/>
                                </a:lnTo>
                                <a:lnTo>
                                  <a:pt x="0" y="224"/>
                                </a:lnTo>
                                <a:lnTo>
                                  <a:pt x="0" y="227"/>
                                </a:lnTo>
                                <a:lnTo>
                                  <a:pt x="1" y="235"/>
                                </a:lnTo>
                                <a:lnTo>
                                  <a:pt x="2" y="241"/>
                                </a:lnTo>
                                <a:lnTo>
                                  <a:pt x="1" y="248"/>
                                </a:lnTo>
                                <a:lnTo>
                                  <a:pt x="1" y="254"/>
                                </a:lnTo>
                                <a:lnTo>
                                  <a:pt x="1" y="260"/>
                                </a:lnTo>
                                <a:lnTo>
                                  <a:pt x="2" y="266"/>
                                </a:lnTo>
                                <a:lnTo>
                                  <a:pt x="2" y="273"/>
                                </a:lnTo>
                                <a:lnTo>
                                  <a:pt x="3" y="272"/>
                                </a:lnTo>
                                <a:lnTo>
                                  <a:pt x="2"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527"/>
                        <wps:cNvSpPr>
                          <a:spLocks/>
                        </wps:cNvSpPr>
                        <wps:spPr bwMode="auto">
                          <a:xfrm>
                            <a:off x="8834" y="1291"/>
                            <a:ext cx="113" cy="255"/>
                          </a:xfrm>
                          <a:custGeom>
                            <a:avLst/>
                            <a:gdLst>
                              <a:gd name="T0" fmla="+- 0 8947 8835"/>
                              <a:gd name="T1" fmla="*/ T0 w 113"/>
                              <a:gd name="T2" fmla="+- 0 1292 1292"/>
                              <a:gd name="T3" fmla="*/ 1292 h 255"/>
                              <a:gd name="T4" fmla="+- 0 8919 8835"/>
                              <a:gd name="T5" fmla="*/ T4 w 113"/>
                              <a:gd name="T6" fmla="+- 0 1352 1292"/>
                              <a:gd name="T7" fmla="*/ 1352 h 255"/>
                              <a:gd name="T8" fmla="+- 0 8889 8835"/>
                              <a:gd name="T9" fmla="*/ T8 w 113"/>
                              <a:gd name="T10" fmla="+- 0 1416 1292"/>
                              <a:gd name="T11" fmla="*/ 1416 h 255"/>
                              <a:gd name="T12" fmla="+- 0 8860 8835"/>
                              <a:gd name="T13" fmla="*/ T12 w 113"/>
                              <a:gd name="T14" fmla="+- 0 1482 1292"/>
                              <a:gd name="T15" fmla="*/ 1482 h 255"/>
                              <a:gd name="T16" fmla="+- 0 8835 8835"/>
                              <a:gd name="T17" fmla="*/ T16 w 113"/>
                              <a:gd name="T18" fmla="+- 0 1545 1292"/>
                              <a:gd name="T19" fmla="*/ 1545 h 255"/>
                              <a:gd name="T20" fmla="+- 0 8835 8835"/>
                              <a:gd name="T21" fmla="*/ T20 w 113"/>
                              <a:gd name="T22" fmla="+- 0 1546 1292"/>
                              <a:gd name="T23" fmla="*/ 1546 h 255"/>
                              <a:gd name="T24" fmla="+- 0 8835 8835"/>
                              <a:gd name="T25" fmla="*/ T24 w 113"/>
                              <a:gd name="T26" fmla="+- 0 1547 1292"/>
                              <a:gd name="T27" fmla="*/ 1547 h 255"/>
                              <a:gd name="T28" fmla="+- 0 8836 8835"/>
                              <a:gd name="T29" fmla="*/ T28 w 113"/>
                              <a:gd name="T30" fmla="+- 0 1546 1292"/>
                              <a:gd name="T31" fmla="*/ 1546 h 255"/>
                              <a:gd name="T32" fmla="+- 0 8860 8835"/>
                              <a:gd name="T33" fmla="*/ T32 w 113"/>
                              <a:gd name="T34" fmla="+- 0 1487 1292"/>
                              <a:gd name="T35" fmla="*/ 1487 h 255"/>
                              <a:gd name="T36" fmla="+- 0 8888 8835"/>
                              <a:gd name="T37" fmla="*/ T36 w 113"/>
                              <a:gd name="T38" fmla="+- 0 1421 1292"/>
                              <a:gd name="T39" fmla="*/ 1421 h 255"/>
                              <a:gd name="T40" fmla="+- 0 8919 8835"/>
                              <a:gd name="T41" fmla="*/ T40 w 113"/>
                              <a:gd name="T42" fmla="+- 0 1354 1292"/>
                              <a:gd name="T43" fmla="*/ 1354 h 255"/>
                              <a:gd name="T44" fmla="+- 0 8947 8835"/>
                              <a:gd name="T45" fmla="*/ T44 w 113"/>
                              <a:gd name="T46" fmla="+- 0 1292 1292"/>
                              <a:gd name="T47" fmla="*/ 129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 h="255">
                                <a:moveTo>
                                  <a:pt x="112" y="0"/>
                                </a:moveTo>
                                <a:lnTo>
                                  <a:pt x="84" y="60"/>
                                </a:lnTo>
                                <a:lnTo>
                                  <a:pt x="54" y="124"/>
                                </a:lnTo>
                                <a:lnTo>
                                  <a:pt x="25" y="190"/>
                                </a:lnTo>
                                <a:lnTo>
                                  <a:pt x="0" y="253"/>
                                </a:lnTo>
                                <a:lnTo>
                                  <a:pt x="0" y="254"/>
                                </a:lnTo>
                                <a:lnTo>
                                  <a:pt x="0" y="255"/>
                                </a:lnTo>
                                <a:lnTo>
                                  <a:pt x="1" y="254"/>
                                </a:lnTo>
                                <a:lnTo>
                                  <a:pt x="25" y="195"/>
                                </a:lnTo>
                                <a:lnTo>
                                  <a:pt x="53" y="129"/>
                                </a:lnTo>
                                <a:lnTo>
                                  <a:pt x="84" y="62"/>
                                </a:lnTo>
                                <a:lnTo>
                                  <a:pt x="11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5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750" y="1303"/>
                            <a:ext cx="11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Freeform 529"/>
                        <wps:cNvSpPr>
                          <a:spLocks/>
                        </wps:cNvSpPr>
                        <wps:spPr bwMode="auto">
                          <a:xfrm>
                            <a:off x="8750" y="1303"/>
                            <a:ext cx="112" cy="290"/>
                          </a:xfrm>
                          <a:custGeom>
                            <a:avLst/>
                            <a:gdLst>
                              <a:gd name="T0" fmla="+- 0 8840 8751"/>
                              <a:gd name="T1" fmla="*/ T0 w 112"/>
                              <a:gd name="T2" fmla="+- 0 1587 1303"/>
                              <a:gd name="T3" fmla="*/ 1587 h 290"/>
                              <a:gd name="T4" fmla="+- 0 8843 8751"/>
                              <a:gd name="T5" fmla="*/ T4 w 112"/>
                              <a:gd name="T6" fmla="+- 0 1575 1303"/>
                              <a:gd name="T7" fmla="*/ 1575 h 290"/>
                              <a:gd name="T8" fmla="+- 0 8846 8751"/>
                              <a:gd name="T9" fmla="*/ T8 w 112"/>
                              <a:gd name="T10" fmla="+- 0 1563 1303"/>
                              <a:gd name="T11" fmla="*/ 1563 h 290"/>
                              <a:gd name="T12" fmla="+- 0 8848 8751"/>
                              <a:gd name="T13" fmla="*/ T12 w 112"/>
                              <a:gd name="T14" fmla="+- 0 1550 1303"/>
                              <a:gd name="T15" fmla="*/ 1550 h 290"/>
                              <a:gd name="T16" fmla="+- 0 8851 8751"/>
                              <a:gd name="T17" fmla="*/ T16 w 112"/>
                              <a:gd name="T18" fmla="+- 0 1539 1303"/>
                              <a:gd name="T19" fmla="*/ 1539 h 290"/>
                              <a:gd name="T20" fmla="+- 0 8855 8751"/>
                              <a:gd name="T21" fmla="*/ T20 w 112"/>
                              <a:gd name="T22" fmla="+- 0 1528 1303"/>
                              <a:gd name="T23" fmla="*/ 1528 h 290"/>
                              <a:gd name="T24" fmla="+- 0 8856 8751"/>
                              <a:gd name="T25" fmla="*/ T24 w 112"/>
                              <a:gd name="T26" fmla="+- 0 1514 1303"/>
                              <a:gd name="T27" fmla="*/ 1514 h 290"/>
                              <a:gd name="T28" fmla="+- 0 8859 8751"/>
                              <a:gd name="T29" fmla="*/ T28 w 112"/>
                              <a:gd name="T30" fmla="+- 0 1503 1303"/>
                              <a:gd name="T31" fmla="*/ 1503 h 290"/>
                              <a:gd name="T32" fmla="+- 0 8862 8751"/>
                              <a:gd name="T33" fmla="*/ T32 w 112"/>
                              <a:gd name="T34" fmla="+- 0 1491 1303"/>
                              <a:gd name="T35" fmla="*/ 1491 h 290"/>
                              <a:gd name="T36" fmla="+- 0 8860 8751"/>
                              <a:gd name="T37" fmla="*/ T36 w 112"/>
                              <a:gd name="T38" fmla="+- 0 1479 1303"/>
                              <a:gd name="T39" fmla="*/ 1479 h 290"/>
                              <a:gd name="T40" fmla="+- 0 8860 8751"/>
                              <a:gd name="T41" fmla="*/ T40 w 112"/>
                              <a:gd name="T42" fmla="+- 0 1466 1303"/>
                              <a:gd name="T43" fmla="*/ 1466 h 290"/>
                              <a:gd name="T44" fmla="+- 0 8859 8751"/>
                              <a:gd name="T45" fmla="*/ T44 w 112"/>
                              <a:gd name="T46" fmla="+- 0 1455 1303"/>
                              <a:gd name="T47" fmla="*/ 1455 h 290"/>
                              <a:gd name="T48" fmla="+- 0 8856 8751"/>
                              <a:gd name="T49" fmla="*/ T48 w 112"/>
                              <a:gd name="T50" fmla="+- 0 1442 1303"/>
                              <a:gd name="T51" fmla="*/ 1442 h 290"/>
                              <a:gd name="T52" fmla="+- 0 8853 8751"/>
                              <a:gd name="T53" fmla="*/ T52 w 112"/>
                              <a:gd name="T54" fmla="+- 0 1431 1303"/>
                              <a:gd name="T55" fmla="*/ 1431 h 290"/>
                              <a:gd name="T56" fmla="+- 0 8849 8751"/>
                              <a:gd name="T57" fmla="*/ T56 w 112"/>
                              <a:gd name="T58" fmla="+- 0 1420 1303"/>
                              <a:gd name="T59" fmla="*/ 1420 h 290"/>
                              <a:gd name="T60" fmla="+- 0 8847 8751"/>
                              <a:gd name="T61" fmla="*/ T60 w 112"/>
                              <a:gd name="T62" fmla="+- 0 1409 1303"/>
                              <a:gd name="T63" fmla="*/ 1409 h 290"/>
                              <a:gd name="T64" fmla="+- 0 8841 8751"/>
                              <a:gd name="T65" fmla="*/ T64 w 112"/>
                              <a:gd name="T66" fmla="+- 0 1398 1303"/>
                              <a:gd name="T67" fmla="*/ 1398 h 290"/>
                              <a:gd name="T68" fmla="+- 0 8837 8751"/>
                              <a:gd name="T69" fmla="*/ T68 w 112"/>
                              <a:gd name="T70" fmla="+- 0 1387 1303"/>
                              <a:gd name="T71" fmla="*/ 1387 h 290"/>
                              <a:gd name="T72" fmla="+- 0 8830 8751"/>
                              <a:gd name="T73" fmla="*/ T72 w 112"/>
                              <a:gd name="T74" fmla="+- 0 1378 1303"/>
                              <a:gd name="T75" fmla="*/ 1378 h 290"/>
                              <a:gd name="T76" fmla="+- 0 8824 8751"/>
                              <a:gd name="T77" fmla="*/ T76 w 112"/>
                              <a:gd name="T78" fmla="+- 0 1368 1303"/>
                              <a:gd name="T79" fmla="*/ 1368 h 290"/>
                              <a:gd name="T80" fmla="+- 0 8818 8751"/>
                              <a:gd name="T81" fmla="*/ T80 w 112"/>
                              <a:gd name="T82" fmla="+- 0 1358 1303"/>
                              <a:gd name="T83" fmla="*/ 1358 h 290"/>
                              <a:gd name="T84" fmla="+- 0 8809 8751"/>
                              <a:gd name="T85" fmla="*/ T84 w 112"/>
                              <a:gd name="T86" fmla="+- 0 1348 1303"/>
                              <a:gd name="T87" fmla="*/ 1348 h 290"/>
                              <a:gd name="T88" fmla="+- 0 8802 8751"/>
                              <a:gd name="T89" fmla="*/ T88 w 112"/>
                              <a:gd name="T90" fmla="+- 0 1339 1303"/>
                              <a:gd name="T91" fmla="*/ 1339 h 290"/>
                              <a:gd name="T92" fmla="+- 0 8794 8751"/>
                              <a:gd name="T93" fmla="*/ T92 w 112"/>
                              <a:gd name="T94" fmla="+- 0 1331 1303"/>
                              <a:gd name="T95" fmla="*/ 1331 h 290"/>
                              <a:gd name="T96" fmla="+- 0 8783 8751"/>
                              <a:gd name="T97" fmla="*/ T96 w 112"/>
                              <a:gd name="T98" fmla="+- 0 1322 1303"/>
                              <a:gd name="T99" fmla="*/ 1322 h 290"/>
                              <a:gd name="T100" fmla="+- 0 8777 8751"/>
                              <a:gd name="T101" fmla="*/ T100 w 112"/>
                              <a:gd name="T102" fmla="+- 0 1316 1303"/>
                              <a:gd name="T103" fmla="*/ 1316 h 290"/>
                              <a:gd name="T104" fmla="+- 0 8774 8751"/>
                              <a:gd name="T105" fmla="*/ T104 w 112"/>
                              <a:gd name="T106" fmla="+- 0 1312 1303"/>
                              <a:gd name="T107" fmla="*/ 1312 h 290"/>
                              <a:gd name="T108" fmla="+- 0 8767 8751"/>
                              <a:gd name="T109" fmla="*/ T108 w 112"/>
                              <a:gd name="T110" fmla="+- 0 1311 1303"/>
                              <a:gd name="T111" fmla="*/ 1311 h 290"/>
                              <a:gd name="T112" fmla="+- 0 8765 8751"/>
                              <a:gd name="T113" fmla="*/ T112 w 112"/>
                              <a:gd name="T114" fmla="+- 0 1318 1303"/>
                              <a:gd name="T115" fmla="*/ 1318 h 290"/>
                              <a:gd name="T116" fmla="+- 0 8761 8751"/>
                              <a:gd name="T117" fmla="*/ T116 w 112"/>
                              <a:gd name="T118" fmla="+- 0 1323 1303"/>
                              <a:gd name="T119" fmla="*/ 1323 h 290"/>
                              <a:gd name="T120" fmla="+- 0 8758 8751"/>
                              <a:gd name="T121" fmla="*/ T120 w 112"/>
                              <a:gd name="T122" fmla="+- 0 1337 1303"/>
                              <a:gd name="T123" fmla="*/ 1337 h 290"/>
                              <a:gd name="T124" fmla="+- 0 8755 8751"/>
                              <a:gd name="T125" fmla="*/ T124 w 112"/>
                              <a:gd name="T126" fmla="+- 0 1348 1303"/>
                              <a:gd name="T127" fmla="*/ 1348 h 290"/>
                              <a:gd name="T128" fmla="+- 0 8755 8751"/>
                              <a:gd name="T129" fmla="*/ T128 w 112"/>
                              <a:gd name="T130" fmla="+- 0 1360 1303"/>
                              <a:gd name="T131" fmla="*/ 1360 h 290"/>
                              <a:gd name="T132" fmla="+- 0 8753 8751"/>
                              <a:gd name="T133" fmla="*/ T132 w 112"/>
                              <a:gd name="T134" fmla="+- 0 1370 1303"/>
                              <a:gd name="T135" fmla="*/ 1370 h 290"/>
                              <a:gd name="T136" fmla="+- 0 8752 8751"/>
                              <a:gd name="T137" fmla="*/ T136 w 112"/>
                              <a:gd name="T138" fmla="+- 0 1382 1303"/>
                              <a:gd name="T139" fmla="*/ 1382 h 290"/>
                              <a:gd name="T140" fmla="+- 0 8751 8751"/>
                              <a:gd name="T141" fmla="*/ T140 w 112"/>
                              <a:gd name="T142" fmla="+- 0 1393 1303"/>
                              <a:gd name="T143" fmla="*/ 1393 h 290"/>
                              <a:gd name="T144" fmla="+- 0 8751 8751"/>
                              <a:gd name="T145" fmla="*/ T144 w 112"/>
                              <a:gd name="T146" fmla="+- 0 1405 1303"/>
                              <a:gd name="T147" fmla="*/ 1405 h 290"/>
                              <a:gd name="T148" fmla="+- 0 8751 8751"/>
                              <a:gd name="T149" fmla="*/ T148 w 112"/>
                              <a:gd name="T150" fmla="+- 0 1415 1303"/>
                              <a:gd name="T151" fmla="*/ 1415 h 290"/>
                              <a:gd name="T152" fmla="+- 0 8752 8751"/>
                              <a:gd name="T153" fmla="*/ T152 w 112"/>
                              <a:gd name="T154" fmla="+- 0 1426 1303"/>
                              <a:gd name="T155" fmla="*/ 1426 h 290"/>
                              <a:gd name="T156" fmla="+- 0 8752 8751"/>
                              <a:gd name="T157" fmla="*/ T156 w 112"/>
                              <a:gd name="T158" fmla="+- 0 1439 1303"/>
                              <a:gd name="T159" fmla="*/ 1439 h 290"/>
                              <a:gd name="T160" fmla="+- 0 8754 8751"/>
                              <a:gd name="T161" fmla="*/ T160 w 112"/>
                              <a:gd name="T162" fmla="+- 0 1448 1303"/>
                              <a:gd name="T163" fmla="*/ 1448 h 290"/>
                              <a:gd name="T164" fmla="+- 0 8759 8751"/>
                              <a:gd name="T165" fmla="*/ T164 w 112"/>
                              <a:gd name="T166" fmla="+- 0 1461 1303"/>
                              <a:gd name="T167" fmla="*/ 1461 h 290"/>
                              <a:gd name="T168" fmla="+- 0 8760 8751"/>
                              <a:gd name="T169" fmla="*/ T168 w 112"/>
                              <a:gd name="T170" fmla="+- 0 1473 1303"/>
                              <a:gd name="T171" fmla="*/ 1473 h 290"/>
                              <a:gd name="T172" fmla="+- 0 8765 8751"/>
                              <a:gd name="T173" fmla="*/ T172 w 112"/>
                              <a:gd name="T174" fmla="+- 0 1484 1303"/>
                              <a:gd name="T175" fmla="*/ 1484 h 290"/>
                              <a:gd name="T176" fmla="+- 0 8770 8751"/>
                              <a:gd name="T177" fmla="*/ T176 w 112"/>
                              <a:gd name="T178" fmla="+- 0 1495 1303"/>
                              <a:gd name="T179" fmla="*/ 1495 h 290"/>
                              <a:gd name="T180" fmla="+- 0 8775 8751"/>
                              <a:gd name="T181" fmla="*/ T180 w 112"/>
                              <a:gd name="T182" fmla="+- 0 1508 1303"/>
                              <a:gd name="T183" fmla="*/ 1508 h 290"/>
                              <a:gd name="T184" fmla="+- 0 8781 8751"/>
                              <a:gd name="T185" fmla="*/ T184 w 112"/>
                              <a:gd name="T186" fmla="+- 0 1518 1303"/>
                              <a:gd name="T187" fmla="*/ 1518 h 290"/>
                              <a:gd name="T188" fmla="+- 0 8788 8751"/>
                              <a:gd name="T189" fmla="*/ T188 w 112"/>
                              <a:gd name="T190" fmla="+- 0 1530 1303"/>
                              <a:gd name="T191" fmla="*/ 1530 h 290"/>
                              <a:gd name="T192" fmla="+- 0 8796 8751"/>
                              <a:gd name="T193" fmla="*/ T192 w 112"/>
                              <a:gd name="T194" fmla="+- 0 1539 1303"/>
                              <a:gd name="T195" fmla="*/ 1539 h 290"/>
                              <a:gd name="T196" fmla="+- 0 8803 8751"/>
                              <a:gd name="T197" fmla="*/ T196 w 112"/>
                              <a:gd name="T198" fmla="+- 0 1549 1303"/>
                              <a:gd name="T199" fmla="*/ 1549 h 290"/>
                              <a:gd name="T200" fmla="+- 0 8810 8751"/>
                              <a:gd name="T201" fmla="*/ T200 w 112"/>
                              <a:gd name="T202" fmla="+- 0 1558 1303"/>
                              <a:gd name="T203" fmla="*/ 1558 h 290"/>
                              <a:gd name="T204" fmla="+- 0 8820 8751"/>
                              <a:gd name="T205" fmla="*/ T204 w 112"/>
                              <a:gd name="T206" fmla="+- 0 1568 1303"/>
                              <a:gd name="T207" fmla="*/ 1568 h 290"/>
                              <a:gd name="T208" fmla="+- 0 8827 8751"/>
                              <a:gd name="T209" fmla="*/ T208 w 112"/>
                              <a:gd name="T210" fmla="+- 0 1579 1303"/>
                              <a:gd name="T211" fmla="*/ 1579 h 290"/>
                              <a:gd name="T212" fmla="+- 0 8835 8751"/>
                              <a:gd name="T213" fmla="*/ T212 w 112"/>
                              <a:gd name="T214" fmla="+- 0 1587 1303"/>
                              <a:gd name="T215" fmla="*/ 1587 h 290"/>
                              <a:gd name="T216" fmla="+- 0 8839 8751"/>
                              <a:gd name="T217" fmla="*/ T216 w 112"/>
                              <a:gd name="T218" fmla="+- 0 1592 1303"/>
                              <a:gd name="T219" fmla="*/ 1592 h 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2" h="290">
                                <a:moveTo>
                                  <a:pt x="88" y="290"/>
                                </a:moveTo>
                                <a:lnTo>
                                  <a:pt x="89" y="284"/>
                                </a:lnTo>
                                <a:lnTo>
                                  <a:pt x="91" y="277"/>
                                </a:lnTo>
                                <a:lnTo>
                                  <a:pt x="92" y="272"/>
                                </a:lnTo>
                                <a:lnTo>
                                  <a:pt x="93" y="265"/>
                                </a:lnTo>
                                <a:lnTo>
                                  <a:pt x="95" y="260"/>
                                </a:lnTo>
                                <a:lnTo>
                                  <a:pt x="96" y="254"/>
                                </a:lnTo>
                                <a:lnTo>
                                  <a:pt x="97" y="247"/>
                                </a:lnTo>
                                <a:lnTo>
                                  <a:pt x="99" y="242"/>
                                </a:lnTo>
                                <a:lnTo>
                                  <a:pt x="100" y="236"/>
                                </a:lnTo>
                                <a:lnTo>
                                  <a:pt x="101" y="231"/>
                                </a:lnTo>
                                <a:lnTo>
                                  <a:pt x="104" y="225"/>
                                </a:lnTo>
                                <a:lnTo>
                                  <a:pt x="104" y="218"/>
                                </a:lnTo>
                                <a:lnTo>
                                  <a:pt x="105" y="211"/>
                                </a:lnTo>
                                <a:lnTo>
                                  <a:pt x="108" y="206"/>
                                </a:lnTo>
                                <a:lnTo>
                                  <a:pt x="108" y="200"/>
                                </a:lnTo>
                                <a:lnTo>
                                  <a:pt x="109" y="194"/>
                                </a:lnTo>
                                <a:lnTo>
                                  <a:pt x="111" y="188"/>
                                </a:lnTo>
                                <a:lnTo>
                                  <a:pt x="110" y="182"/>
                                </a:lnTo>
                                <a:lnTo>
                                  <a:pt x="109" y="176"/>
                                </a:lnTo>
                                <a:lnTo>
                                  <a:pt x="110" y="170"/>
                                </a:lnTo>
                                <a:lnTo>
                                  <a:pt x="109" y="163"/>
                                </a:lnTo>
                                <a:lnTo>
                                  <a:pt x="109" y="159"/>
                                </a:lnTo>
                                <a:lnTo>
                                  <a:pt x="108" y="152"/>
                                </a:lnTo>
                                <a:lnTo>
                                  <a:pt x="107" y="145"/>
                                </a:lnTo>
                                <a:lnTo>
                                  <a:pt x="105" y="139"/>
                                </a:lnTo>
                                <a:lnTo>
                                  <a:pt x="104" y="134"/>
                                </a:lnTo>
                                <a:lnTo>
                                  <a:pt x="102" y="128"/>
                                </a:lnTo>
                                <a:lnTo>
                                  <a:pt x="102" y="122"/>
                                </a:lnTo>
                                <a:lnTo>
                                  <a:pt x="98" y="117"/>
                                </a:lnTo>
                                <a:lnTo>
                                  <a:pt x="97" y="111"/>
                                </a:lnTo>
                                <a:lnTo>
                                  <a:pt x="96" y="106"/>
                                </a:lnTo>
                                <a:lnTo>
                                  <a:pt x="92" y="100"/>
                                </a:lnTo>
                                <a:lnTo>
                                  <a:pt x="90" y="95"/>
                                </a:lnTo>
                                <a:lnTo>
                                  <a:pt x="87" y="90"/>
                                </a:lnTo>
                                <a:lnTo>
                                  <a:pt x="86" y="84"/>
                                </a:lnTo>
                                <a:lnTo>
                                  <a:pt x="82" y="80"/>
                                </a:lnTo>
                                <a:lnTo>
                                  <a:pt x="79" y="75"/>
                                </a:lnTo>
                                <a:lnTo>
                                  <a:pt x="75" y="69"/>
                                </a:lnTo>
                                <a:lnTo>
                                  <a:pt x="73" y="65"/>
                                </a:lnTo>
                                <a:lnTo>
                                  <a:pt x="69" y="60"/>
                                </a:lnTo>
                                <a:lnTo>
                                  <a:pt x="67" y="55"/>
                                </a:lnTo>
                                <a:lnTo>
                                  <a:pt x="63" y="50"/>
                                </a:lnTo>
                                <a:lnTo>
                                  <a:pt x="58" y="45"/>
                                </a:lnTo>
                                <a:lnTo>
                                  <a:pt x="55" y="40"/>
                                </a:lnTo>
                                <a:lnTo>
                                  <a:pt x="51" y="36"/>
                                </a:lnTo>
                                <a:lnTo>
                                  <a:pt x="47" y="32"/>
                                </a:lnTo>
                                <a:lnTo>
                                  <a:pt x="43" y="28"/>
                                </a:lnTo>
                                <a:lnTo>
                                  <a:pt x="39" y="24"/>
                                </a:lnTo>
                                <a:lnTo>
                                  <a:pt x="32" y="19"/>
                                </a:lnTo>
                                <a:lnTo>
                                  <a:pt x="30" y="14"/>
                                </a:lnTo>
                                <a:lnTo>
                                  <a:pt x="26" y="13"/>
                                </a:lnTo>
                                <a:lnTo>
                                  <a:pt x="24" y="9"/>
                                </a:lnTo>
                                <a:lnTo>
                                  <a:pt x="23" y="9"/>
                                </a:lnTo>
                                <a:lnTo>
                                  <a:pt x="16" y="0"/>
                                </a:lnTo>
                                <a:lnTo>
                                  <a:pt x="16" y="8"/>
                                </a:lnTo>
                                <a:lnTo>
                                  <a:pt x="16" y="11"/>
                                </a:lnTo>
                                <a:lnTo>
                                  <a:pt x="14" y="15"/>
                                </a:lnTo>
                                <a:lnTo>
                                  <a:pt x="14" y="18"/>
                                </a:lnTo>
                                <a:lnTo>
                                  <a:pt x="10" y="20"/>
                                </a:lnTo>
                                <a:lnTo>
                                  <a:pt x="9" y="29"/>
                                </a:lnTo>
                                <a:lnTo>
                                  <a:pt x="7" y="34"/>
                                </a:lnTo>
                                <a:lnTo>
                                  <a:pt x="6" y="39"/>
                                </a:lnTo>
                                <a:lnTo>
                                  <a:pt x="4" y="45"/>
                                </a:lnTo>
                                <a:lnTo>
                                  <a:pt x="3" y="51"/>
                                </a:lnTo>
                                <a:lnTo>
                                  <a:pt x="4" y="57"/>
                                </a:lnTo>
                                <a:lnTo>
                                  <a:pt x="2" y="62"/>
                                </a:lnTo>
                                <a:lnTo>
                                  <a:pt x="2" y="67"/>
                                </a:lnTo>
                                <a:lnTo>
                                  <a:pt x="0" y="73"/>
                                </a:lnTo>
                                <a:lnTo>
                                  <a:pt x="1" y="79"/>
                                </a:lnTo>
                                <a:lnTo>
                                  <a:pt x="0" y="83"/>
                                </a:lnTo>
                                <a:lnTo>
                                  <a:pt x="0" y="90"/>
                                </a:lnTo>
                                <a:lnTo>
                                  <a:pt x="0" y="95"/>
                                </a:lnTo>
                                <a:lnTo>
                                  <a:pt x="0" y="102"/>
                                </a:lnTo>
                                <a:lnTo>
                                  <a:pt x="0" y="107"/>
                                </a:lnTo>
                                <a:lnTo>
                                  <a:pt x="0" y="112"/>
                                </a:lnTo>
                                <a:lnTo>
                                  <a:pt x="1" y="119"/>
                                </a:lnTo>
                                <a:lnTo>
                                  <a:pt x="1" y="123"/>
                                </a:lnTo>
                                <a:lnTo>
                                  <a:pt x="1" y="129"/>
                                </a:lnTo>
                                <a:lnTo>
                                  <a:pt x="1" y="136"/>
                                </a:lnTo>
                                <a:lnTo>
                                  <a:pt x="1" y="142"/>
                                </a:lnTo>
                                <a:lnTo>
                                  <a:pt x="3" y="145"/>
                                </a:lnTo>
                                <a:lnTo>
                                  <a:pt x="5" y="151"/>
                                </a:lnTo>
                                <a:lnTo>
                                  <a:pt x="8" y="158"/>
                                </a:lnTo>
                                <a:lnTo>
                                  <a:pt x="8" y="163"/>
                                </a:lnTo>
                                <a:lnTo>
                                  <a:pt x="9" y="170"/>
                                </a:lnTo>
                                <a:lnTo>
                                  <a:pt x="12" y="176"/>
                                </a:lnTo>
                                <a:lnTo>
                                  <a:pt x="14" y="181"/>
                                </a:lnTo>
                                <a:lnTo>
                                  <a:pt x="16" y="187"/>
                                </a:lnTo>
                                <a:lnTo>
                                  <a:pt x="19" y="192"/>
                                </a:lnTo>
                                <a:lnTo>
                                  <a:pt x="21" y="199"/>
                                </a:lnTo>
                                <a:lnTo>
                                  <a:pt x="24" y="205"/>
                                </a:lnTo>
                                <a:lnTo>
                                  <a:pt x="27" y="210"/>
                                </a:lnTo>
                                <a:lnTo>
                                  <a:pt x="30" y="215"/>
                                </a:lnTo>
                                <a:lnTo>
                                  <a:pt x="34" y="221"/>
                                </a:lnTo>
                                <a:lnTo>
                                  <a:pt x="37" y="227"/>
                                </a:lnTo>
                                <a:lnTo>
                                  <a:pt x="41" y="231"/>
                                </a:lnTo>
                                <a:lnTo>
                                  <a:pt x="45" y="236"/>
                                </a:lnTo>
                                <a:lnTo>
                                  <a:pt x="48" y="241"/>
                                </a:lnTo>
                                <a:lnTo>
                                  <a:pt x="52" y="246"/>
                                </a:lnTo>
                                <a:lnTo>
                                  <a:pt x="56" y="253"/>
                                </a:lnTo>
                                <a:lnTo>
                                  <a:pt x="59" y="255"/>
                                </a:lnTo>
                                <a:lnTo>
                                  <a:pt x="64" y="261"/>
                                </a:lnTo>
                                <a:lnTo>
                                  <a:pt x="69" y="265"/>
                                </a:lnTo>
                                <a:lnTo>
                                  <a:pt x="72" y="271"/>
                                </a:lnTo>
                                <a:lnTo>
                                  <a:pt x="76" y="276"/>
                                </a:lnTo>
                                <a:lnTo>
                                  <a:pt x="79" y="280"/>
                                </a:lnTo>
                                <a:lnTo>
                                  <a:pt x="84" y="284"/>
                                </a:lnTo>
                                <a:lnTo>
                                  <a:pt x="88" y="290"/>
                                </a:lnTo>
                                <a:lnTo>
                                  <a:pt x="88" y="289"/>
                                </a:lnTo>
                                <a:lnTo>
                                  <a:pt x="88" y="29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530"/>
                        <wps:cNvSpPr>
                          <a:spLocks/>
                        </wps:cNvSpPr>
                        <wps:spPr bwMode="auto">
                          <a:xfrm>
                            <a:off x="8771" y="1321"/>
                            <a:ext cx="69" cy="270"/>
                          </a:xfrm>
                          <a:custGeom>
                            <a:avLst/>
                            <a:gdLst>
                              <a:gd name="T0" fmla="+- 0 8771 8771"/>
                              <a:gd name="T1" fmla="*/ T0 w 69"/>
                              <a:gd name="T2" fmla="+- 0 1322 1322"/>
                              <a:gd name="T3" fmla="*/ 1322 h 270"/>
                              <a:gd name="T4" fmla="+- 0 8786 8771"/>
                              <a:gd name="T5" fmla="*/ T4 w 69"/>
                              <a:gd name="T6" fmla="+- 0 1386 1322"/>
                              <a:gd name="T7" fmla="*/ 1386 h 270"/>
                              <a:gd name="T8" fmla="+- 0 8802 8771"/>
                              <a:gd name="T9" fmla="*/ T8 w 69"/>
                              <a:gd name="T10" fmla="+- 0 1455 1322"/>
                              <a:gd name="T11" fmla="*/ 1455 h 270"/>
                              <a:gd name="T12" fmla="+- 0 8819 8771"/>
                              <a:gd name="T13" fmla="*/ T12 w 69"/>
                              <a:gd name="T14" fmla="+- 0 1525 1322"/>
                              <a:gd name="T15" fmla="*/ 1525 h 270"/>
                              <a:gd name="T16" fmla="+- 0 8838 8771"/>
                              <a:gd name="T17" fmla="*/ T16 w 69"/>
                              <a:gd name="T18" fmla="+- 0 1591 1322"/>
                              <a:gd name="T19" fmla="*/ 1591 h 270"/>
                              <a:gd name="T20" fmla="+- 0 8838 8771"/>
                              <a:gd name="T21" fmla="*/ T20 w 69"/>
                              <a:gd name="T22" fmla="+- 0 1591 1322"/>
                              <a:gd name="T23" fmla="*/ 1591 h 270"/>
                              <a:gd name="T24" fmla="+- 0 8839 8771"/>
                              <a:gd name="T25" fmla="*/ T24 w 69"/>
                              <a:gd name="T26" fmla="+- 0 1592 1322"/>
                              <a:gd name="T27" fmla="*/ 1592 h 270"/>
                              <a:gd name="T28" fmla="+- 0 8839 8771"/>
                              <a:gd name="T29" fmla="*/ T28 w 69"/>
                              <a:gd name="T30" fmla="+- 0 1590 1322"/>
                              <a:gd name="T31" fmla="*/ 1590 h 270"/>
                              <a:gd name="T32" fmla="+- 0 8822 8771"/>
                              <a:gd name="T33" fmla="*/ T32 w 69"/>
                              <a:gd name="T34" fmla="+- 0 1529 1322"/>
                              <a:gd name="T35" fmla="*/ 1529 h 270"/>
                              <a:gd name="T36" fmla="+- 0 8804 8771"/>
                              <a:gd name="T37" fmla="*/ T36 w 69"/>
                              <a:gd name="T38" fmla="+- 0 1460 1322"/>
                              <a:gd name="T39" fmla="*/ 1460 h 270"/>
                              <a:gd name="T40" fmla="+- 0 8787 8771"/>
                              <a:gd name="T41" fmla="*/ T40 w 69"/>
                              <a:gd name="T42" fmla="+- 0 1388 1322"/>
                              <a:gd name="T43" fmla="*/ 1388 h 270"/>
                              <a:gd name="T44" fmla="+- 0 8771 8771"/>
                              <a:gd name="T45" fmla="*/ T44 w 69"/>
                              <a:gd name="T46" fmla="+- 0 1322 1322"/>
                              <a:gd name="T47" fmla="*/ 1322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 h="270">
                                <a:moveTo>
                                  <a:pt x="0" y="0"/>
                                </a:moveTo>
                                <a:lnTo>
                                  <a:pt x="15" y="64"/>
                                </a:lnTo>
                                <a:lnTo>
                                  <a:pt x="31" y="133"/>
                                </a:lnTo>
                                <a:lnTo>
                                  <a:pt x="48" y="203"/>
                                </a:lnTo>
                                <a:lnTo>
                                  <a:pt x="67" y="269"/>
                                </a:lnTo>
                                <a:lnTo>
                                  <a:pt x="68" y="270"/>
                                </a:lnTo>
                                <a:lnTo>
                                  <a:pt x="68" y="268"/>
                                </a:lnTo>
                                <a:lnTo>
                                  <a:pt x="51" y="207"/>
                                </a:lnTo>
                                <a:lnTo>
                                  <a:pt x="33" y="138"/>
                                </a:lnTo>
                                <a:lnTo>
                                  <a:pt x="16" y="66"/>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7" name="Picture 5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8831" y="1373"/>
                            <a:ext cx="10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Freeform 532"/>
                        <wps:cNvSpPr>
                          <a:spLocks/>
                        </wps:cNvSpPr>
                        <wps:spPr bwMode="auto">
                          <a:xfrm>
                            <a:off x="8831" y="1373"/>
                            <a:ext cx="108" cy="293"/>
                          </a:xfrm>
                          <a:custGeom>
                            <a:avLst/>
                            <a:gdLst>
                              <a:gd name="T0" fmla="+- 0 8856 8832"/>
                              <a:gd name="T1" fmla="*/ T0 w 108"/>
                              <a:gd name="T2" fmla="+- 0 1661 1373"/>
                              <a:gd name="T3" fmla="*/ 1661 h 293"/>
                              <a:gd name="T4" fmla="+- 0 8863 8832"/>
                              <a:gd name="T5" fmla="*/ T4 w 108"/>
                              <a:gd name="T6" fmla="+- 0 1651 1373"/>
                              <a:gd name="T7" fmla="*/ 1651 h 293"/>
                              <a:gd name="T8" fmla="+- 0 8871 8832"/>
                              <a:gd name="T9" fmla="*/ T8 w 108"/>
                              <a:gd name="T10" fmla="+- 0 1642 1373"/>
                              <a:gd name="T11" fmla="*/ 1642 h 293"/>
                              <a:gd name="T12" fmla="+- 0 8879 8832"/>
                              <a:gd name="T13" fmla="*/ T12 w 108"/>
                              <a:gd name="T14" fmla="+- 0 1631 1373"/>
                              <a:gd name="T15" fmla="*/ 1631 h 293"/>
                              <a:gd name="T16" fmla="+- 0 8886 8832"/>
                              <a:gd name="T17" fmla="*/ T16 w 108"/>
                              <a:gd name="T18" fmla="+- 0 1622 1373"/>
                              <a:gd name="T19" fmla="*/ 1622 h 293"/>
                              <a:gd name="T20" fmla="+- 0 8895 8832"/>
                              <a:gd name="T21" fmla="*/ T20 w 108"/>
                              <a:gd name="T22" fmla="+- 0 1614 1373"/>
                              <a:gd name="T23" fmla="*/ 1614 h 293"/>
                              <a:gd name="T24" fmla="+- 0 8902 8832"/>
                              <a:gd name="T25" fmla="*/ T24 w 108"/>
                              <a:gd name="T26" fmla="+- 0 1603 1373"/>
                              <a:gd name="T27" fmla="*/ 1603 h 293"/>
                              <a:gd name="T28" fmla="+- 0 8909 8832"/>
                              <a:gd name="T29" fmla="*/ T28 w 108"/>
                              <a:gd name="T30" fmla="+- 0 1594 1373"/>
                              <a:gd name="T31" fmla="*/ 1594 h 293"/>
                              <a:gd name="T32" fmla="+- 0 8917 8832"/>
                              <a:gd name="T33" fmla="*/ T32 w 108"/>
                              <a:gd name="T34" fmla="+- 0 1584 1373"/>
                              <a:gd name="T35" fmla="*/ 1584 h 293"/>
                              <a:gd name="T36" fmla="+- 0 8921 8832"/>
                              <a:gd name="T37" fmla="*/ T36 w 108"/>
                              <a:gd name="T38" fmla="+- 0 1573 1373"/>
                              <a:gd name="T39" fmla="*/ 1573 h 293"/>
                              <a:gd name="T40" fmla="+- 0 8926 8832"/>
                              <a:gd name="T41" fmla="*/ T40 w 108"/>
                              <a:gd name="T42" fmla="+- 0 1561 1373"/>
                              <a:gd name="T43" fmla="*/ 1561 h 293"/>
                              <a:gd name="T44" fmla="+- 0 8930 8832"/>
                              <a:gd name="T45" fmla="*/ T44 w 108"/>
                              <a:gd name="T46" fmla="+- 0 1550 1373"/>
                              <a:gd name="T47" fmla="*/ 1550 h 293"/>
                              <a:gd name="T48" fmla="+- 0 8933 8832"/>
                              <a:gd name="T49" fmla="*/ T48 w 108"/>
                              <a:gd name="T50" fmla="+- 0 1538 1373"/>
                              <a:gd name="T51" fmla="*/ 1538 h 293"/>
                              <a:gd name="T52" fmla="+- 0 8936 8832"/>
                              <a:gd name="T53" fmla="*/ T52 w 108"/>
                              <a:gd name="T54" fmla="+- 0 1526 1373"/>
                              <a:gd name="T55" fmla="*/ 1526 h 293"/>
                              <a:gd name="T56" fmla="+- 0 8937 8832"/>
                              <a:gd name="T57" fmla="*/ T56 w 108"/>
                              <a:gd name="T58" fmla="+- 0 1515 1373"/>
                              <a:gd name="T59" fmla="*/ 1515 h 293"/>
                              <a:gd name="T60" fmla="+- 0 8940 8832"/>
                              <a:gd name="T61" fmla="*/ T60 w 108"/>
                              <a:gd name="T62" fmla="+- 0 1503 1373"/>
                              <a:gd name="T63" fmla="*/ 1503 h 293"/>
                              <a:gd name="T64" fmla="+- 0 8939 8832"/>
                              <a:gd name="T65" fmla="*/ T64 w 108"/>
                              <a:gd name="T66" fmla="+- 0 1491 1373"/>
                              <a:gd name="T67" fmla="*/ 1491 h 293"/>
                              <a:gd name="T68" fmla="+- 0 8940 8832"/>
                              <a:gd name="T69" fmla="*/ T68 w 108"/>
                              <a:gd name="T70" fmla="+- 0 1480 1373"/>
                              <a:gd name="T71" fmla="*/ 1480 h 293"/>
                              <a:gd name="T72" fmla="+- 0 8938 8832"/>
                              <a:gd name="T73" fmla="*/ T72 w 108"/>
                              <a:gd name="T74" fmla="+- 0 1468 1373"/>
                              <a:gd name="T75" fmla="*/ 1468 h 293"/>
                              <a:gd name="T76" fmla="+- 0 8937 8832"/>
                              <a:gd name="T77" fmla="*/ T76 w 108"/>
                              <a:gd name="T78" fmla="+- 0 1456 1373"/>
                              <a:gd name="T79" fmla="*/ 1456 h 293"/>
                              <a:gd name="T80" fmla="+- 0 8935 8832"/>
                              <a:gd name="T81" fmla="*/ T80 w 108"/>
                              <a:gd name="T82" fmla="+- 0 1445 1373"/>
                              <a:gd name="T83" fmla="*/ 1445 h 293"/>
                              <a:gd name="T84" fmla="+- 0 8932 8832"/>
                              <a:gd name="T85" fmla="*/ T84 w 108"/>
                              <a:gd name="T86" fmla="+- 0 1432 1373"/>
                              <a:gd name="T87" fmla="*/ 1432 h 293"/>
                              <a:gd name="T88" fmla="+- 0 8930 8832"/>
                              <a:gd name="T89" fmla="*/ T88 w 108"/>
                              <a:gd name="T90" fmla="+- 0 1422 1373"/>
                              <a:gd name="T91" fmla="*/ 1422 h 293"/>
                              <a:gd name="T92" fmla="+- 0 8926 8832"/>
                              <a:gd name="T93" fmla="*/ T92 w 108"/>
                              <a:gd name="T94" fmla="+- 0 1410 1373"/>
                              <a:gd name="T95" fmla="*/ 1410 h 293"/>
                              <a:gd name="T96" fmla="+- 0 8920 8832"/>
                              <a:gd name="T97" fmla="*/ T96 w 108"/>
                              <a:gd name="T98" fmla="+- 0 1398 1373"/>
                              <a:gd name="T99" fmla="*/ 1398 h 293"/>
                              <a:gd name="T100" fmla="+- 0 8917 8832"/>
                              <a:gd name="T101" fmla="*/ T100 w 108"/>
                              <a:gd name="T102" fmla="+- 0 1390 1373"/>
                              <a:gd name="T103" fmla="*/ 1390 h 293"/>
                              <a:gd name="T104" fmla="+- 0 8916 8832"/>
                              <a:gd name="T105" fmla="*/ T104 w 108"/>
                              <a:gd name="T106" fmla="+- 0 1384 1373"/>
                              <a:gd name="T107" fmla="*/ 1384 h 293"/>
                              <a:gd name="T108" fmla="+- 0 8910 8832"/>
                              <a:gd name="T109" fmla="*/ T108 w 108"/>
                              <a:gd name="T110" fmla="+- 0 1381 1373"/>
                              <a:gd name="T111" fmla="*/ 1381 h 293"/>
                              <a:gd name="T112" fmla="+- 0 8905 8832"/>
                              <a:gd name="T113" fmla="*/ T112 w 108"/>
                              <a:gd name="T114" fmla="+- 0 1386 1373"/>
                              <a:gd name="T115" fmla="*/ 1386 h 293"/>
                              <a:gd name="T116" fmla="+- 0 8899 8832"/>
                              <a:gd name="T117" fmla="*/ T116 w 108"/>
                              <a:gd name="T118" fmla="+- 0 1389 1373"/>
                              <a:gd name="T119" fmla="*/ 1389 h 293"/>
                              <a:gd name="T120" fmla="+- 0 8891 8832"/>
                              <a:gd name="T121" fmla="*/ T120 w 108"/>
                              <a:gd name="T122" fmla="+- 0 1400 1373"/>
                              <a:gd name="T123" fmla="*/ 1400 h 293"/>
                              <a:gd name="T124" fmla="+- 0 8883 8832"/>
                              <a:gd name="T125" fmla="*/ T124 w 108"/>
                              <a:gd name="T126" fmla="+- 0 1409 1373"/>
                              <a:gd name="T127" fmla="*/ 1409 h 293"/>
                              <a:gd name="T128" fmla="+- 0 8878 8832"/>
                              <a:gd name="T129" fmla="*/ T128 w 108"/>
                              <a:gd name="T130" fmla="+- 0 1419 1373"/>
                              <a:gd name="T131" fmla="*/ 1419 h 293"/>
                              <a:gd name="T132" fmla="+- 0 8872 8832"/>
                              <a:gd name="T133" fmla="*/ T132 w 108"/>
                              <a:gd name="T134" fmla="+- 0 1428 1373"/>
                              <a:gd name="T135" fmla="*/ 1428 h 293"/>
                              <a:gd name="T136" fmla="+- 0 8866 8832"/>
                              <a:gd name="T137" fmla="*/ T136 w 108"/>
                              <a:gd name="T138" fmla="+- 0 1437 1373"/>
                              <a:gd name="T139" fmla="*/ 1437 h 293"/>
                              <a:gd name="T140" fmla="+- 0 8860 8832"/>
                              <a:gd name="T141" fmla="*/ T140 w 108"/>
                              <a:gd name="T142" fmla="+- 0 1447 1373"/>
                              <a:gd name="T143" fmla="*/ 1447 h 293"/>
                              <a:gd name="T144" fmla="+- 0 8855 8832"/>
                              <a:gd name="T145" fmla="*/ T144 w 108"/>
                              <a:gd name="T146" fmla="+- 0 1458 1373"/>
                              <a:gd name="T147" fmla="*/ 1458 h 293"/>
                              <a:gd name="T148" fmla="+- 0 8851 8832"/>
                              <a:gd name="T149" fmla="*/ T148 w 108"/>
                              <a:gd name="T150" fmla="+- 0 1467 1373"/>
                              <a:gd name="T151" fmla="*/ 1467 h 293"/>
                              <a:gd name="T152" fmla="+- 0 8847 8832"/>
                              <a:gd name="T153" fmla="*/ T152 w 108"/>
                              <a:gd name="T154" fmla="+- 0 1477 1373"/>
                              <a:gd name="T155" fmla="*/ 1477 h 293"/>
                              <a:gd name="T156" fmla="+- 0 8841 8832"/>
                              <a:gd name="T157" fmla="*/ T156 w 108"/>
                              <a:gd name="T158" fmla="+- 0 1489 1373"/>
                              <a:gd name="T159" fmla="*/ 1489 h 293"/>
                              <a:gd name="T160" fmla="+- 0 8839 8832"/>
                              <a:gd name="T161" fmla="*/ T160 w 108"/>
                              <a:gd name="T162" fmla="+- 0 1498 1373"/>
                              <a:gd name="T163" fmla="*/ 1498 h 293"/>
                              <a:gd name="T164" fmla="+- 0 8837 8832"/>
                              <a:gd name="T165" fmla="*/ T164 w 108"/>
                              <a:gd name="T166" fmla="+- 0 1512 1373"/>
                              <a:gd name="T167" fmla="*/ 1512 h 293"/>
                              <a:gd name="T168" fmla="+- 0 8834 8832"/>
                              <a:gd name="T169" fmla="*/ T168 w 108"/>
                              <a:gd name="T170" fmla="+- 0 1523 1373"/>
                              <a:gd name="T171" fmla="*/ 1523 h 293"/>
                              <a:gd name="T172" fmla="+- 0 8833 8832"/>
                              <a:gd name="T173" fmla="*/ T172 w 108"/>
                              <a:gd name="T174" fmla="+- 0 1536 1373"/>
                              <a:gd name="T175" fmla="*/ 1536 h 293"/>
                              <a:gd name="T176" fmla="+- 0 8832 8832"/>
                              <a:gd name="T177" fmla="*/ T176 w 108"/>
                              <a:gd name="T178" fmla="+- 0 1548 1373"/>
                              <a:gd name="T179" fmla="*/ 1548 h 293"/>
                              <a:gd name="T180" fmla="+- 0 8832 8832"/>
                              <a:gd name="T181" fmla="*/ T180 w 108"/>
                              <a:gd name="T182" fmla="+- 0 1561 1373"/>
                              <a:gd name="T183" fmla="*/ 1561 h 293"/>
                              <a:gd name="T184" fmla="+- 0 8833 8832"/>
                              <a:gd name="T185" fmla="*/ T184 w 108"/>
                              <a:gd name="T186" fmla="+- 0 1573 1373"/>
                              <a:gd name="T187" fmla="*/ 1573 h 293"/>
                              <a:gd name="T188" fmla="+- 0 8833 8832"/>
                              <a:gd name="T189" fmla="*/ T188 w 108"/>
                              <a:gd name="T190" fmla="+- 0 1587 1373"/>
                              <a:gd name="T191" fmla="*/ 1587 h 293"/>
                              <a:gd name="T192" fmla="+- 0 8837 8832"/>
                              <a:gd name="T193" fmla="*/ T192 w 108"/>
                              <a:gd name="T194" fmla="+- 0 1598 1373"/>
                              <a:gd name="T195" fmla="*/ 1598 h 293"/>
                              <a:gd name="T196" fmla="+- 0 8839 8832"/>
                              <a:gd name="T197" fmla="*/ T196 w 108"/>
                              <a:gd name="T198" fmla="+- 0 1611 1373"/>
                              <a:gd name="T199" fmla="*/ 1611 h 293"/>
                              <a:gd name="T200" fmla="+- 0 8841 8832"/>
                              <a:gd name="T201" fmla="*/ T200 w 108"/>
                              <a:gd name="T202" fmla="+- 0 1622 1373"/>
                              <a:gd name="T203" fmla="*/ 1622 h 293"/>
                              <a:gd name="T204" fmla="+- 0 8846 8832"/>
                              <a:gd name="T205" fmla="*/ T204 w 108"/>
                              <a:gd name="T206" fmla="+- 0 1635 1373"/>
                              <a:gd name="T207" fmla="*/ 1635 h 293"/>
                              <a:gd name="T208" fmla="+- 0 8847 8832"/>
                              <a:gd name="T209" fmla="*/ T208 w 108"/>
                              <a:gd name="T210" fmla="+- 0 1648 1373"/>
                              <a:gd name="T211" fmla="*/ 1648 h 293"/>
                              <a:gd name="T212" fmla="+- 0 8851 8832"/>
                              <a:gd name="T213" fmla="*/ T212 w 108"/>
                              <a:gd name="T214" fmla="+- 0 1659 1373"/>
                              <a:gd name="T215" fmla="*/ 1659 h 293"/>
                              <a:gd name="T216" fmla="+- 0 8852 8832"/>
                              <a:gd name="T217" fmla="*/ T216 w 108"/>
                              <a:gd name="T218" fmla="+- 0 1665 1373"/>
                              <a:gd name="T219" fmla="*/ 16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8" h="293">
                                <a:moveTo>
                                  <a:pt x="20" y="293"/>
                                </a:moveTo>
                                <a:lnTo>
                                  <a:pt x="24" y="288"/>
                                </a:lnTo>
                                <a:lnTo>
                                  <a:pt x="29" y="282"/>
                                </a:lnTo>
                                <a:lnTo>
                                  <a:pt x="31" y="278"/>
                                </a:lnTo>
                                <a:lnTo>
                                  <a:pt x="36" y="272"/>
                                </a:lnTo>
                                <a:lnTo>
                                  <a:pt x="39" y="269"/>
                                </a:lnTo>
                                <a:lnTo>
                                  <a:pt x="43" y="264"/>
                                </a:lnTo>
                                <a:lnTo>
                                  <a:pt x="47" y="258"/>
                                </a:lnTo>
                                <a:lnTo>
                                  <a:pt x="51" y="254"/>
                                </a:lnTo>
                                <a:lnTo>
                                  <a:pt x="54" y="249"/>
                                </a:lnTo>
                                <a:lnTo>
                                  <a:pt x="58" y="245"/>
                                </a:lnTo>
                                <a:lnTo>
                                  <a:pt x="63" y="241"/>
                                </a:lnTo>
                                <a:lnTo>
                                  <a:pt x="66" y="235"/>
                                </a:lnTo>
                                <a:lnTo>
                                  <a:pt x="70" y="230"/>
                                </a:lnTo>
                                <a:lnTo>
                                  <a:pt x="75" y="226"/>
                                </a:lnTo>
                                <a:lnTo>
                                  <a:pt x="77" y="221"/>
                                </a:lnTo>
                                <a:lnTo>
                                  <a:pt x="81" y="215"/>
                                </a:lnTo>
                                <a:lnTo>
                                  <a:pt x="85" y="211"/>
                                </a:lnTo>
                                <a:lnTo>
                                  <a:pt x="87" y="205"/>
                                </a:lnTo>
                                <a:lnTo>
                                  <a:pt x="89" y="200"/>
                                </a:lnTo>
                                <a:lnTo>
                                  <a:pt x="92" y="194"/>
                                </a:lnTo>
                                <a:lnTo>
                                  <a:pt x="94" y="188"/>
                                </a:lnTo>
                                <a:lnTo>
                                  <a:pt x="96" y="184"/>
                                </a:lnTo>
                                <a:lnTo>
                                  <a:pt x="98" y="177"/>
                                </a:lnTo>
                                <a:lnTo>
                                  <a:pt x="100" y="171"/>
                                </a:lnTo>
                                <a:lnTo>
                                  <a:pt x="101" y="165"/>
                                </a:lnTo>
                                <a:lnTo>
                                  <a:pt x="103" y="160"/>
                                </a:lnTo>
                                <a:lnTo>
                                  <a:pt x="104" y="153"/>
                                </a:lnTo>
                                <a:lnTo>
                                  <a:pt x="105" y="148"/>
                                </a:lnTo>
                                <a:lnTo>
                                  <a:pt x="105" y="142"/>
                                </a:lnTo>
                                <a:lnTo>
                                  <a:pt x="106" y="136"/>
                                </a:lnTo>
                                <a:lnTo>
                                  <a:pt x="108" y="130"/>
                                </a:lnTo>
                                <a:lnTo>
                                  <a:pt x="106" y="124"/>
                                </a:lnTo>
                                <a:lnTo>
                                  <a:pt x="107" y="118"/>
                                </a:lnTo>
                                <a:lnTo>
                                  <a:pt x="106" y="113"/>
                                </a:lnTo>
                                <a:lnTo>
                                  <a:pt x="108" y="107"/>
                                </a:lnTo>
                                <a:lnTo>
                                  <a:pt x="106" y="101"/>
                                </a:lnTo>
                                <a:lnTo>
                                  <a:pt x="106" y="95"/>
                                </a:lnTo>
                                <a:lnTo>
                                  <a:pt x="105" y="88"/>
                                </a:lnTo>
                                <a:lnTo>
                                  <a:pt x="105" y="83"/>
                                </a:lnTo>
                                <a:lnTo>
                                  <a:pt x="104" y="78"/>
                                </a:lnTo>
                                <a:lnTo>
                                  <a:pt x="103" y="72"/>
                                </a:lnTo>
                                <a:lnTo>
                                  <a:pt x="102" y="66"/>
                                </a:lnTo>
                                <a:lnTo>
                                  <a:pt x="100" y="59"/>
                                </a:lnTo>
                                <a:lnTo>
                                  <a:pt x="99" y="54"/>
                                </a:lnTo>
                                <a:lnTo>
                                  <a:pt x="98" y="49"/>
                                </a:lnTo>
                                <a:lnTo>
                                  <a:pt x="96" y="42"/>
                                </a:lnTo>
                                <a:lnTo>
                                  <a:pt x="94" y="37"/>
                                </a:lnTo>
                                <a:lnTo>
                                  <a:pt x="92" y="32"/>
                                </a:lnTo>
                                <a:lnTo>
                                  <a:pt x="88" y="25"/>
                                </a:lnTo>
                                <a:lnTo>
                                  <a:pt x="88" y="19"/>
                                </a:lnTo>
                                <a:lnTo>
                                  <a:pt x="85" y="17"/>
                                </a:lnTo>
                                <a:lnTo>
                                  <a:pt x="85" y="12"/>
                                </a:lnTo>
                                <a:lnTo>
                                  <a:pt x="84" y="11"/>
                                </a:lnTo>
                                <a:lnTo>
                                  <a:pt x="82" y="0"/>
                                </a:lnTo>
                                <a:lnTo>
                                  <a:pt x="78" y="8"/>
                                </a:lnTo>
                                <a:lnTo>
                                  <a:pt x="77" y="10"/>
                                </a:lnTo>
                                <a:lnTo>
                                  <a:pt x="73" y="13"/>
                                </a:lnTo>
                                <a:lnTo>
                                  <a:pt x="72" y="15"/>
                                </a:lnTo>
                                <a:lnTo>
                                  <a:pt x="67" y="16"/>
                                </a:lnTo>
                                <a:lnTo>
                                  <a:pt x="62" y="24"/>
                                </a:lnTo>
                                <a:lnTo>
                                  <a:pt x="59" y="27"/>
                                </a:lnTo>
                                <a:lnTo>
                                  <a:pt x="55" y="31"/>
                                </a:lnTo>
                                <a:lnTo>
                                  <a:pt x="51" y="36"/>
                                </a:lnTo>
                                <a:lnTo>
                                  <a:pt x="48" y="41"/>
                                </a:lnTo>
                                <a:lnTo>
                                  <a:pt x="46" y="46"/>
                                </a:lnTo>
                                <a:lnTo>
                                  <a:pt x="42" y="50"/>
                                </a:lnTo>
                                <a:lnTo>
                                  <a:pt x="40" y="55"/>
                                </a:lnTo>
                                <a:lnTo>
                                  <a:pt x="36" y="59"/>
                                </a:lnTo>
                                <a:lnTo>
                                  <a:pt x="34" y="64"/>
                                </a:lnTo>
                                <a:lnTo>
                                  <a:pt x="31" y="69"/>
                                </a:lnTo>
                                <a:lnTo>
                                  <a:pt x="28" y="74"/>
                                </a:lnTo>
                                <a:lnTo>
                                  <a:pt x="26" y="79"/>
                                </a:lnTo>
                                <a:lnTo>
                                  <a:pt x="23" y="85"/>
                                </a:lnTo>
                                <a:lnTo>
                                  <a:pt x="20" y="90"/>
                                </a:lnTo>
                                <a:lnTo>
                                  <a:pt x="19" y="94"/>
                                </a:lnTo>
                                <a:lnTo>
                                  <a:pt x="16" y="101"/>
                                </a:lnTo>
                                <a:lnTo>
                                  <a:pt x="15" y="104"/>
                                </a:lnTo>
                                <a:lnTo>
                                  <a:pt x="12" y="110"/>
                                </a:lnTo>
                                <a:lnTo>
                                  <a:pt x="9" y="116"/>
                                </a:lnTo>
                                <a:lnTo>
                                  <a:pt x="6" y="122"/>
                                </a:lnTo>
                                <a:lnTo>
                                  <a:pt x="7" y="125"/>
                                </a:lnTo>
                                <a:lnTo>
                                  <a:pt x="6" y="132"/>
                                </a:lnTo>
                                <a:lnTo>
                                  <a:pt x="5" y="139"/>
                                </a:lnTo>
                                <a:lnTo>
                                  <a:pt x="3" y="144"/>
                                </a:lnTo>
                                <a:lnTo>
                                  <a:pt x="2" y="150"/>
                                </a:lnTo>
                                <a:lnTo>
                                  <a:pt x="1" y="157"/>
                                </a:lnTo>
                                <a:lnTo>
                                  <a:pt x="1" y="163"/>
                                </a:lnTo>
                                <a:lnTo>
                                  <a:pt x="0" y="169"/>
                                </a:lnTo>
                                <a:lnTo>
                                  <a:pt x="0" y="175"/>
                                </a:lnTo>
                                <a:lnTo>
                                  <a:pt x="0" y="182"/>
                                </a:lnTo>
                                <a:lnTo>
                                  <a:pt x="0" y="188"/>
                                </a:lnTo>
                                <a:lnTo>
                                  <a:pt x="0" y="194"/>
                                </a:lnTo>
                                <a:lnTo>
                                  <a:pt x="1" y="200"/>
                                </a:lnTo>
                                <a:lnTo>
                                  <a:pt x="1" y="207"/>
                                </a:lnTo>
                                <a:lnTo>
                                  <a:pt x="1" y="214"/>
                                </a:lnTo>
                                <a:lnTo>
                                  <a:pt x="3" y="219"/>
                                </a:lnTo>
                                <a:lnTo>
                                  <a:pt x="5" y="225"/>
                                </a:lnTo>
                                <a:lnTo>
                                  <a:pt x="5" y="232"/>
                                </a:lnTo>
                                <a:lnTo>
                                  <a:pt x="7" y="238"/>
                                </a:lnTo>
                                <a:lnTo>
                                  <a:pt x="8" y="245"/>
                                </a:lnTo>
                                <a:lnTo>
                                  <a:pt x="9" y="249"/>
                                </a:lnTo>
                                <a:lnTo>
                                  <a:pt x="11" y="256"/>
                                </a:lnTo>
                                <a:lnTo>
                                  <a:pt x="14" y="262"/>
                                </a:lnTo>
                                <a:lnTo>
                                  <a:pt x="14" y="268"/>
                                </a:lnTo>
                                <a:lnTo>
                                  <a:pt x="15" y="275"/>
                                </a:lnTo>
                                <a:lnTo>
                                  <a:pt x="17" y="280"/>
                                </a:lnTo>
                                <a:lnTo>
                                  <a:pt x="19" y="286"/>
                                </a:lnTo>
                                <a:lnTo>
                                  <a:pt x="20" y="293"/>
                                </a:lnTo>
                                <a:lnTo>
                                  <a:pt x="20" y="292"/>
                                </a:lnTo>
                                <a:lnTo>
                                  <a:pt x="20" y="2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533"/>
                        <wps:cNvSpPr>
                          <a:spLocks/>
                        </wps:cNvSpPr>
                        <wps:spPr bwMode="auto">
                          <a:xfrm>
                            <a:off x="8852" y="1392"/>
                            <a:ext cx="58" cy="273"/>
                          </a:xfrm>
                          <a:custGeom>
                            <a:avLst/>
                            <a:gdLst>
                              <a:gd name="T0" fmla="+- 0 8909 8852"/>
                              <a:gd name="T1" fmla="*/ T0 w 58"/>
                              <a:gd name="T2" fmla="+- 0 1392 1392"/>
                              <a:gd name="T3" fmla="*/ 1392 h 273"/>
                              <a:gd name="T4" fmla="+- 0 8895 8852"/>
                              <a:gd name="T5" fmla="*/ T4 w 58"/>
                              <a:gd name="T6" fmla="+- 0 1456 1392"/>
                              <a:gd name="T7" fmla="*/ 1456 h 273"/>
                              <a:gd name="T8" fmla="+- 0 8879 8852"/>
                              <a:gd name="T9" fmla="*/ T8 w 58"/>
                              <a:gd name="T10" fmla="+- 0 1526 1392"/>
                              <a:gd name="T11" fmla="*/ 1526 h 273"/>
                              <a:gd name="T12" fmla="+- 0 8863 8852"/>
                              <a:gd name="T13" fmla="*/ T12 w 58"/>
                              <a:gd name="T14" fmla="+- 0 1596 1392"/>
                              <a:gd name="T15" fmla="*/ 1596 h 273"/>
                              <a:gd name="T16" fmla="+- 0 8852 8852"/>
                              <a:gd name="T17" fmla="*/ T16 w 58"/>
                              <a:gd name="T18" fmla="+- 0 1663 1392"/>
                              <a:gd name="T19" fmla="*/ 1663 h 273"/>
                              <a:gd name="T20" fmla="+- 0 8852 8852"/>
                              <a:gd name="T21" fmla="*/ T20 w 58"/>
                              <a:gd name="T22" fmla="+- 0 1664 1392"/>
                              <a:gd name="T23" fmla="*/ 1664 h 273"/>
                              <a:gd name="T24" fmla="+- 0 8853 8852"/>
                              <a:gd name="T25" fmla="*/ T24 w 58"/>
                              <a:gd name="T26" fmla="+- 0 1664 1392"/>
                              <a:gd name="T27" fmla="*/ 1664 h 273"/>
                              <a:gd name="T28" fmla="+- 0 8854 8852"/>
                              <a:gd name="T29" fmla="*/ T28 w 58"/>
                              <a:gd name="T30" fmla="+- 0 1663 1392"/>
                              <a:gd name="T31" fmla="*/ 1663 h 273"/>
                              <a:gd name="T32" fmla="+- 0 8864 8852"/>
                              <a:gd name="T33" fmla="*/ T32 w 58"/>
                              <a:gd name="T34" fmla="+- 0 1601 1392"/>
                              <a:gd name="T35" fmla="*/ 1601 h 273"/>
                              <a:gd name="T36" fmla="+- 0 8879 8852"/>
                              <a:gd name="T37" fmla="*/ T36 w 58"/>
                              <a:gd name="T38" fmla="+- 0 1531 1392"/>
                              <a:gd name="T39" fmla="*/ 1531 h 273"/>
                              <a:gd name="T40" fmla="+- 0 8895 8852"/>
                              <a:gd name="T41" fmla="*/ T40 w 58"/>
                              <a:gd name="T42" fmla="+- 0 1459 1392"/>
                              <a:gd name="T43" fmla="*/ 1459 h 273"/>
                              <a:gd name="T44" fmla="+- 0 8909 8852"/>
                              <a:gd name="T45" fmla="*/ T44 w 58"/>
                              <a:gd name="T46" fmla="+- 0 1392 1392"/>
                              <a:gd name="T47" fmla="*/ 139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 h="273">
                                <a:moveTo>
                                  <a:pt x="57" y="0"/>
                                </a:moveTo>
                                <a:lnTo>
                                  <a:pt x="43" y="64"/>
                                </a:lnTo>
                                <a:lnTo>
                                  <a:pt x="27" y="134"/>
                                </a:lnTo>
                                <a:lnTo>
                                  <a:pt x="11" y="204"/>
                                </a:lnTo>
                                <a:lnTo>
                                  <a:pt x="0" y="271"/>
                                </a:lnTo>
                                <a:lnTo>
                                  <a:pt x="0" y="272"/>
                                </a:lnTo>
                                <a:lnTo>
                                  <a:pt x="1" y="272"/>
                                </a:lnTo>
                                <a:lnTo>
                                  <a:pt x="2" y="271"/>
                                </a:lnTo>
                                <a:lnTo>
                                  <a:pt x="12" y="209"/>
                                </a:lnTo>
                                <a:lnTo>
                                  <a:pt x="27" y="139"/>
                                </a:lnTo>
                                <a:lnTo>
                                  <a:pt x="43" y="67"/>
                                </a:lnTo>
                                <a:lnTo>
                                  <a:pt x="5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5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733" y="1440"/>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Freeform 535"/>
                        <wps:cNvSpPr>
                          <a:spLocks/>
                        </wps:cNvSpPr>
                        <wps:spPr bwMode="auto">
                          <a:xfrm>
                            <a:off x="8733" y="1440"/>
                            <a:ext cx="136" cy="269"/>
                          </a:xfrm>
                          <a:custGeom>
                            <a:avLst/>
                            <a:gdLst>
                              <a:gd name="T0" fmla="+- 0 8866 8733"/>
                              <a:gd name="T1" fmla="*/ T0 w 136"/>
                              <a:gd name="T2" fmla="+- 0 1703 1440"/>
                              <a:gd name="T3" fmla="*/ 1703 h 269"/>
                              <a:gd name="T4" fmla="+- 0 8866 8733"/>
                              <a:gd name="T5" fmla="*/ T4 w 136"/>
                              <a:gd name="T6" fmla="+- 0 1691 1440"/>
                              <a:gd name="T7" fmla="*/ 1691 h 269"/>
                              <a:gd name="T8" fmla="+- 0 8867 8733"/>
                              <a:gd name="T9" fmla="*/ T8 w 136"/>
                              <a:gd name="T10" fmla="+- 0 1678 1440"/>
                              <a:gd name="T11" fmla="*/ 1678 h 269"/>
                              <a:gd name="T12" fmla="+- 0 8866 8733"/>
                              <a:gd name="T13" fmla="*/ T12 w 136"/>
                              <a:gd name="T14" fmla="+- 0 1665 1440"/>
                              <a:gd name="T15" fmla="*/ 1665 h 269"/>
                              <a:gd name="T16" fmla="+- 0 8867 8733"/>
                              <a:gd name="T17" fmla="*/ T16 w 136"/>
                              <a:gd name="T18" fmla="+- 0 1654 1440"/>
                              <a:gd name="T19" fmla="*/ 1654 h 269"/>
                              <a:gd name="T20" fmla="+- 0 8868 8733"/>
                              <a:gd name="T21" fmla="*/ T20 w 136"/>
                              <a:gd name="T22" fmla="+- 0 1642 1440"/>
                              <a:gd name="T23" fmla="*/ 1642 h 269"/>
                              <a:gd name="T24" fmla="+- 0 8867 8733"/>
                              <a:gd name="T25" fmla="*/ T24 w 136"/>
                              <a:gd name="T26" fmla="+- 0 1628 1440"/>
                              <a:gd name="T27" fmla="*/ 1628 h 269"/>
                              <a:gd name="T28" fmla="+- 0 8867 8733"/>
                              <a:gd name="T29" fmla="*/ T28 w 136"/>
                              <a:gd name="T30" fmla="+- 0 1617 1440"/>
                              <a:gd name="T31" fmla="*/ 1617 h 269"/>
                              <a:gd name="T32" fmla="+- 0 8868 8733"/>
                              <a:gd name="T33" fmla="*/ T32 w 136"/>
                              <a:gd name="T34" fmla="+- 0 1604 1440"/>
                              <a:gd name="T35" fmla="*/ 1604 h 269"/>
                              <a:gd name="T36" fmla="+- 0 8864 8733"/>
                              <a:gd name="T37" fmla="*/ T36 w 136"/>
                              <a:gd name="T38" fmla="+- 0 1593 1440"/>
                              <a:gd name="T39" fmla="*/ 1593 h 269"/>
                              <a:gd name="T40" fmla="+- 0 8861 8733"/>
                              <a:gd name="T41" fmla="*/ T40 w 136"/>
                              <a:gd name="T42" fmla="+- 0 1581 1440"/>
                              <a:gd name="T43" fmla="*/ 1581 h 269"/>
                              <a:gd name="T44" fmla="+- 0 8857 8733"/>
                              <a:gd name="T45" fmla="*/ T44 w 136"/>
                              <a:gd name="T46" fmla="+- 0 1569 1440"/>
                              <a:gd name="T47" fmla="*/ 1569 h 269"/>
                              <a:gd name="T48" fmla="+- 0 8852 8733"/>
                              <a:gd name="T49" fmla="*/ T48 w 136"/>
                              <a:gd name="T50" fmla="+- 0 1558 1440"/>
                              <a:gd name="T51" fmla="*/ 1558 h 269"/>
                              <a:gd name="T52" fmla="+- 0 8847 8733"/>
                              <a:gd name="T53" fmla="*/ T52 w 136"/>
                              <a:gd name="T54" fmla="+- 0 1548 1440"/>
                              <a:gd name="T55" fmla="*/ 1548 h 269"/>
                              <a:gd name="T56" fmla="+- 0 8840 8733"/>
                              <a:gd name="T57" fmla="*/ T56 w 136"/>
                              <a:gd name="T58" fmla="+- 0 1538 1440"/>
                              <a:gd name="T59" fmla="*/ 1538 h 269"/>
                              <a:gd name="T60" fmla="+- 0 8836 8733"/>
                              <a:gd name="T61" fmla="*/ T60 w 136"/>
                              <a:gd name="T62" fmla="+- 0 1527 1440"/>
                              <a:gd name="T63" fmla="*/ 1527 h 269"/>
                              <a:gd name="T64" fmla="+- 0 8828 8733"/>
                              <a:gd name="T65" fmla="*/ T64 w 136"/>
                              <a:gd name="T66" fmla="+- 0 1518 1440"/>
                              <a:gd name="T67" fmla="*/ 1518 h 269"/>
                              <a:gd name="T68" fmla="+- 0 8821 8733"/>
                              <a:gd name="T69" fmla="*/ T68 w 136"/>
                              <a:gd name="T70" fmla="+- 0 1508 1440"/>
                              <a:gd name="T71" fmla="*/ 1508 h 269"/>
                              <a:gd name="T72" fmla="+- 0 8813 8733"/>
                              <a:gd name="T73" fmla="*/ T72 w 136"/>
                              <a:gd name="T74" fmla="+- 0 1500 1440"/>
                              <a:gd name="T75" fmla="*/ 1500 h 269"/>
                              <a:gd name="T76" fmla="+- 0 8804 8733"/>
                              <a:gd name="T77" fmla="*/ T76 w 136"/>
                              <a:gd name="T78" fmla="+- 0 1492 1440"/>
                              <a:gd name="T79" fmla="*/ 1492 h 269"/>
                              <a:gd name="T80" fmla="+- 0 8797 8733"/>
                              <a:gd name="T81" fmla="*/ T80 w 136"/>
                              <a:gd name="T82" fmla="+- 0 1484 1440"/>
                              <a:gd name="T83" fmla="*/ 1484 h 269"/>
                              <a:gd name="T84" fmla="+- 0 8786 8733"/>
                              <a:gd name="T85" fmla="*/ T84 w 136"/>
                              <a:gd name="T86" fmla="+- 0 1475 1440"/>
                              <a:gd name="T87" fmla="*/ 1475 h 269"/>
                              <a:gd name="T88" fmla="+- 0 8778 8733"/>
                              <a:gd name="T89" fmla="*/ T88 w 136"/>
                              <a:gd name="T90" fmla="+- 0 1469 1440"/>
                              <a:gd name="T91" fmla="*/ 1469 h 269"/>
                              <a:gd name="T92" fmla="+- 0 8767 8733"/>
                              <a:gd name="T93" fmla="*/ T92 w 136"/>
                              <a:gd name="T94" fmla="+- 0 1462 1440"/>
                              <a:gd name="T95" fmla="*/ 1462 h 269"/>
                              <a:gd name="T96" fmla="+- 0 8756 8733"/>
                              <a:gd name="T97" fmla="*/ T96 w 136"/>
                              <a:gd name="T98" fmla="+- 0 1456 1440"/>
                              <a:gd name="T99" fmla="*/ 1456 h 269"/>
                              <a:gd name="T100" fmla="+- 0 8749 8733"/>
                              <a:gd name="T101" fmla="*/ T100 w 136"/>
                              <a:gd name="T102" fmla="+- 0 1451 1440"/>
                              <a:gd name="T103" fmla="*/ 1451 h 269"/>
                              <a:gd name="T104" fmla="+- 0 8744 8733"/>
                              <a:gd name="T105" fmla="*/ T104 w 136"/>
                              <a:gd name="T106" fmla="+- 0 1447 1440"/>
                              <a:gd name="T107" fmla="*/ 1447 h 269"/>
                              <a:gd name="T108" fmla="+- 0 8737 8733"/>
                              <a:gd name="T109" fmla="*/ T108 w 136"/>
                              <a:gd name="T110" fmla="+- 0 1448 1440"/>
                              <a:gd name="T111" fmla="*/ 1448 h 269"/>
                              <a:gd name="T112" fmla="+- 0 8737 8733"/>
                              <a:gd name="T113" fmla="*/ T112 w 136"/>
                              <a:gd name="T114" fmla="+- 0 1456 1440"/>
                              <a:gd name="T115" fmla="*/ 1456 h 269"/>
                              <a:gd name="T116" fmla="+- 0 8734 8733"/>
                              <a:gd name="T117" fmla="*/ T116 w 136"/>
                              <a:gd name="T118" fmla="+- 0 1461 1440"/>
                              <a:gd name="T119" fmla="*/ 1461 h 269"/>
                              <a:gd name="T120" fmla="+- 0 8734 8733"/>
                              <a:gd name="T121" fmla="*/ T120 w 136"/>
                              <a:gd name="T122" fmla="+- 0 1475 1440"/>
                              <a:gd name="T123" fmla="*/ 1475 h 269"/>
                              <a:gd name="T124" fmla="+- 0 8733 8733"/>
                              <a:gd name="T125" fmla="*/ T124 w 136"/>
                              <a:gd name="T126" fmla="+- 0 1487 1440"/>
                              <a:gd name="T127" fmla="*/ 1487 h 269"/>
                              <a:gd name="T128" fmla="+- 0 8735 8733"/>
                              <a:gd name="T129" fmla="*/ T128 w 136"/>
                              <a:gd name="T130" fmla="+- 0 1498 1440"/>
                              <a:gd name="T131" fmla="*/ 1498 h 269"/>
                              <a:gd name="T132" fmla="+- 0 8736 8733"/>
                              <a:gd name="T133" fmla="*/ T132 w 136"/>
                              <a:gd name="T134" fmla="+- 0 1508 1440"/>
                              <a:gd name="T135" fmla="*/ 1508 h 269"/>
                              <a:gd name="T136" fmla="+- 0 8737 8733"/>
                              <a:gd name="T137" fmla="*/ T136 w 136"/>
                              <a:gd name="T138" fmla="+- 0 1520 1440"/>
                              <a:gd name="T139" fmla="*/ 1520 h 269"/>
                              <a:gd name="T140" fmla="+- 0 8738 8733"/>
                              <a:gd name="T141" fmla="*/ T140 w 136"/>
                              <a:gd name="T142" fmla="+- 0 1532 1440"/>
                              <a:gd name="T143" fmla="*/ 1532 h 269"/>
                              <a:gd name="T144" fmla="+- 0 8741 8733"/>
                              <a:gd name="T145" fmla="*/ T144 w 136"/>
                              <a:gd name="T146" fmla="+- 0 1543 1440"/>
                              <a:gd name="T147" fmla="*/ 1543 h 269"/>
                              <a:gd name="T148" fmla="+- 0 8743 8733"/>
                              <a:gd name="T149" fmla="*/ T148 w 136"/>
                              <a:gd name="T150" fmla="+- 0 1553 1440"/>
                              <a:gd name="T151" fmla="*/ 1553 h 269"/>
                              <a:gd name="T152" fmla="+- 0 8747 8733"/>
                              <a:gd name="T153" fmla="*/ T152 w 136"/>
                              <a:gd name="T154" fmla="+- 0 1563 1440"/>
                              <a:gd name="T155" fmla="*/ 1563 h 269"/>
                              <a:gd name="T156" fmla="+- 0 8750 8733"/>
                              <a:gd name="T157" fmla="*/ T156 w 136"/>
                              <a:gd name="T158" fmla="+- 0 1576 1440"/>
                              <a:gd name="T159" fmla="*/ 1576 h 269"/>
                              <a:gd name="T160" fmla="+- 0 8753 8733"/>
                              <a:gd name="T161" fmla="*/ T160 w 136"/>
                              <a:gd name="T162" fmla="+- 0 1585 1440"/>
                              <a:gd name="T163" fmla="*/ 1585 h 269"/>
                              <a:gd name="T164" fmla="+- 0 8760 8733"/>
                              <a:gd name="T165" fmla="*/ T164 w 136"/>
                              <a:gd name="T166" fmla="+- 0 1596 1440"/>
                              <a:gd name="T167" fmla="*/ 1596 h 269"/>
                              <a:gd name="T168" fmla="+- 0 8764 8733"/>
                              <a:gd name="T169" fmla="*/ T168 w 136"/>
                              <a:gd name="T170" fmla="+- 0 1608 1440"/>
                              <a:gd name="T171" fmla="*/ 1608 h 269"/>
                              <a:gd name="T172" fmla="+- 0 8771 8733"/>
                              <a:gd name="T173" fmla="*/ T172 w 136"/>
                              <a:gd name="T174" fmla="+- 0 1618 1440"/>
                              <a:gd name="T175" fmla="*/ 1618 h 269"/>
                              <a:gd name="T176" fmla="+- 0 8778 8733"/>
                              <a:gd name="T177" fmla="*/ T176 w 136"/>
                              <a:gd name="T178" fmla="+- 0 1628 1440"/>
                              <a:gd name="T179" fmla="*/ 1628 h 269"/>
                              <a:gd name="T180" fmla="+- 0 8786 8733"/>
                              <a:gd name="T181" fmla="*/ T180 w 136"/>
                              <a:gd name="T182" fmla="+- 0 1639 1440"/>
                              <a:gd name="T183" fmla="*/ 1639 h 269"/>
                              <a:gd name="T184" fmla="+- 0 8794 8733"/>
                              <a:gd name="T185" fmla="*/ T184 w 136"/>
                              <a:gd name="T186" fmla="+- 0 1648 1440"/>
                              <a:gd name="T187" fmla="*/ 1648 h 269"/>
                              <a:gd name="T188" fmla="+- 0 8803 8733"/>
                              <a:gd name="T189" fmla="*/ T188 w 136"/>
                              <a:gd name="T190" fmla="+- 0 1658 1440"/>
                              <a:gd name="T191" fmla="*/ 1658 h 269"/>
                              <a:gd name="T192" fmla="+- 0 8813 8733"/>
                              <a:gd name="T193" fmla="*/ T192 w 136"/>
                              <a:gd name="T194" fmla="+- 0 1665 1440"/>
                              <a:gd name="T195" fmla="*/ 1665 h 269"/>
                              <a:gd name="T196" fmla="+- 0 8822 8733"/>
                              <a:gd name="T197" fmla="*/ T196 w 136"/>
                              <a:gd name="T198" fmla="+- 0 1674 1440"/>
                              <a:gd name="T199" fmla="*/ 1674 h 269"/>
                              <a:gd name="T200" fmla="+- 0 8830 8733"/>
                              <a:gd name="T201" fmla="*/ T200 w 136"/>
                              <a:gd name="T202" fmla="+- 0 1681 1440"/>
                              <a:gd name="T203" fmla="*/ 1681 h 269"/>
                              <a:gd name="T204" fmla="+- 0 8842 8733"/>
                              <a:gd name="T205" fmla="*/ T204 w 136"/>
                              <a:gd name="T206" fmla="+- 0 1689 1440"/>
                              <a:gd name="T207" fmla="*/ 1689 h 269"/>
                              <a:gd name="T208" fmla="+- 0 8851 8733"/>
                              <a:gd name="T209" fmla="*/ T208 w 136"/>
                              <a:gd name="T210" fmla="+- 0 1697 1440"/>
                              <a:gd name="T211" fmla="*/ 1697 h 269"/>
                              <a:gd name="T212" fmla="+- 0 8861 8733"/>
                              <a:gd name="T213" fmla="*/ T212 w 136"/>
                              <a:gd name="T214" fmla="+- 0 1704 1440"/>
                              <a:gd name="T215" fmla="*/ 1704 h 269"/>
                              <a:gd name="T216" fmla="+- 0 8866 8733"/>
                              <a:gd name="T217" fmla="*/ T216 w 136"/>
                              <a:gd name="T218" fmla="+- 0 1708 1440"/>
                              <a:gd name="T219" fmla="*/ 170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6" h="269">
                                <a:moveTo>
                                  <a:pt x="133" y="269"/>
                                </a:moveTo>
                                <a:lnTo>
                                  <a:pt x="133" y="263"/>
                                </a:lnTo>
                                <a:lnTo>
                                  <a:pt x="134" y="255"/>
                                </a:lnTo>
                                <a:lnTo>
                                  <a:pt x="133" y="251"/>
                                </a:lnTo>
                                <a:lnTo>
                                  <a:pt x="133" y="243"/>
                                </a:lnTo>
                                <a:lnTo>
                                  <a:pt x="134" y="238"/>
                                </a:lnTo>
                                <a:lnTo>
                                  <a:pt x="133" y="232"/>
                                </a:lnTo>
                                <a:lnTo>
                                  <a:pt x="133" y="225"/>
                                </a:lnTo>
                                <a:lnTo>
                                  <a:pt x="134" y="219"/>
                                </a:lnTo>
                                <a:lnTo>
                                  <a:pt x="134" y="214"/>
                                </a:lnTo>
                                <a:lnTo>
                                  <a:pt x="134" y="208"/>
                                </a:lnTo>
                                <a:lnTo>
                                  <a:pt x="135" y="202"/>
                                </a:lnTo>
                                <a:lnTo>
                                  <a:pt x="134" y="195"/>
                                </a:lnTo>
                                <a:lnTo>
                                  <a:pt x="134" y="188"/>
                                </a:lnTo>
                                <a:lnTo>
                                  <a:pt x="135" y="182"/>
                                </a:lnTo>
                                <a:lnTo>
                                  <a:pt x="134" y="177"/>
                                </a:lnTo>
                                <a:lnTo>
                                  <a:pt x="134" y="170"/>
                                </a:lnTo>
                                <a:lnTo>
                                  <a:pt x="135" y="164"/>
                                </a:lnTo>
                                <a:lnTo>
                                  <a:pt x="132" y="159"/>
                                </a:lnTo>
                                <a:lnTo>
                                  <a:pt x="131" y="153"/>
                                </a:lnTo>
                                <a:lnTo>
                                  <a:pt x="130" y="147"/>
                                </a:lnTo>
                                <a:lnTo>
                                  <a:pt x="128" y="141"/>
                                </a:lnTo>
                                <a:lnTo>
                                  <a:pt x="127" y="136"/>
                                </a:lnTo>
                                <a:lnTo>
                                  <a:pt x="124" y="129"/>
                                </a:lnTo>
                                <a:lnTo>
                                  <a:pt x="121" y="124"/>
                                </a:lnTo>
                                <a:lnTo>
                                  <a:pt x="119" y="118"/>
                                </a:lnTo>
                                <a:lnTo>
                                  <a:pt x="117" y="113"/>
                                </a:lnTo>
                                <a:lnTo>
                                  <a:pt x="114" y="108"/>
                                </a:lnTo>
                                <a:lnTo>
                                  <a:pt x="112" y="102"/>
                                </a:lnTo>
                                <a:lnTo>
                                  <a:pt x="107" y="98"/>
                                </a:lnTo>
                                <a:lnTo>
                                  <a:pt x="105" y="93"/>
                                </a:lnTo>
                                <a:lnTo>
                                  <a:pt x="103" y="87"/>
                                </a:lnTo>
                                <a:lnTo>
                                  <a:pt x="98" y="83"/>
                                </a:lnTo>
                                <a:lnTo>
                                  <a:pt x="95" y="78"/>
                                </a:lnTo>
                                <a:lnTo>
                                  <a:pt x="91" y="74"/>
                                </a:lnTo>
                                <a:lnTo>
                                  <a:pt x="88" y="68"/>
                                </a:lnTo>
                                <a:lnTo>
                                  <a:pt x="83" y="64"/>
                                </a:lnTo>
                                <a:lnTo>
                                  <a:pt x="80" y="60"/>
                                </a:lnTo>
                                <a:lnTo>
                                  <a:pt x="75" y="55"/>
                                </a:lnTo>
                                <a:lnTo>
                                  <a:pt x="71" y="52"/>
                                </a:lnTo>
                                <a:lnTo>
                                  <a:pt x="67" y="48"/>
                                </a:lnTo>
                                <a:lnTo>
                                  <a:pt x="64" y="44"/>
                                </a:lnTo>
                                <a:lnTo>
                                  <a:pt x="59" y="40"/>
                                </a:lnTo>
                                <a:lnTo>
                                  <a:pt x="53" y="35"/>
                                </a:lnTo>
                                <a:lnTo>
                                  <a:pt x="49" y="32"/>
                                </a:lnTo>
                                <a:lnTo>
                                  <a:pt x="45" y="29"/>
                                </a:lnTo>
                                <a:lnTo>
                                  <a:pt x="39" y="25"/>
                                </a:lnTo>
                                <a:lnTo>
                                  <a:pt x="34" y="22"/>
                                </a:lnTo>
                                <a:lnTo>
                                  <a:pt x="30" y="19"/>
                                </a:lnTo>
                                <a:lnTo>
                                  <a:pt x="23" y="16"/>
                                </a:lnTo>
                                <a:lnTo>
                                  <a:pt x="19" y="11"/>
                                </a:lnTo>
                                <a:lnTo>
                                  <a:pt x="16" y="11"/>
                                </a:lnTo>
                                <a:lnTo>
                                  <a:pt x="12" y="7"/>
                                </a:lnTo>
                                <a:lnTo>
                                  <a:pt x="11" y="7"/>
                                </a:lnTo>
                                <a:lnTo>
                                  <a:pt x="3" y="0"/>
                                </a:lnTo>
                                <a:lnTo>
                                  <a:pt x="4" y="8"/>
                                </a:lnTo>
                                <a:lnTo>
                                  <a:pt x="5" y="11"/>
                                </a:lnTo>
                                <a:lnTo>
                                  <a:pt x="4" y="16"/>
                                </a:lnTo>
                                <a:lnTo>
                                  <a:pt x="4" y="18"/>
                                </a:lnTo>
                                <a:lnTo>
                                  <a:pt x="1" y="21"/>
                                </a:lnTo>
                                <a:lnTo>
                                  <a:pt x="1" y="31"/>
                                </a:lnTo>
                                <a:lnTo>
                                  <a:pt x="1" y="35"/>
                                </a:lnTo>
                                <a:lnTo>
                                  <a:pt x="1" y="41"/>
                                </a:lnTo>
                                <a:lnTo>
                                  <a:pt x="0" y="47"/>
                                </a:lnTo>
                                <a:lnTo>
                                  <a:pt x="1" y="53"/>
                                </a:lnTo>
                                <a:lnTo>
                                  <a:pt x="2" y="58"/>
                                </a:lnTo>
                                <a:lnTo>
                                  <a:pt x="2" y="64"/>
                                </a:lnTo>
                                <a:lnTo>
                                  <a:pt x="3" y="68"/>
                                </a:lnTo>
                                <a:lnTo>
                                  <a:pt x="2" y="75"/>
                                </a:lnTo>
                                <a:lnTo>
                                  <a:pt x="4" y="80"/>
                                </a:lnTo>
                                <a:lnTo>
                                  <a:pt x="5" y="85"/>
                                </a:lnTo>
                                <a:lnTo>
                                  <a:pt x="5" y="92"/>
                                </a:lnTo>
                                <a:lnTo>
                                  <a:pt x="7" y="97"/>
                                </a:lnTo>
                                <a:lnTo>
                                  <a:pt x="8" y="103"/>
                                </a:lnTo>
                                <a:lnTo>
                                  <a:pt x="9" y="108"/>
                                </a:lnTo>
                                <a:lnTo>
                                  <a:pt x="10" y="113"/>
                                </a:lnTo>
                                <a:lnTo>
                                  <a:pt x="13" y="120"/>
                                </a:lnTo>
                                <a:lnTo>
                                  <a:pt x="14" y="123"/>
                                </a:lnTo>
                                <a:lnTo>
                                  <a:pt x="15" y="129"/>
                                </a:lnTo>
                                <a:lnTo>
                                  <a:pt x="17" y="136"/>
                                </a:lnTo>
                                <a:lnTo>
                                  <a:pt x="17" y="142"/>
                                </a:lnTo>
                                <a:lnTo>
                                  <a:pt x="20" y="145"/>
                                </a:lnTo>
                                <a:lnTo>
                                  <a:pt x="23" y="151"/>
                                </a:lnTo>
                                <a:lnTo>
                                  <a:pt x="27" y="156"/>
                                </a:lnTo>
                                <a:lnTo>
                                  <a:pt x="29" y="162"/>
                                </a:lnTo>
                                <a:lnTo>
                                  <a:pt x="31" y="168"/>
                                </a:lnTo>
                                <a:lnTo>
                                  <a:pt x="35" y="174"/>
                                </a:lnTo>
                                <a:lnTo>
                                  <a:pt x="38" y="178"/>
                                </a:lnTo>
                                <a:lnTo>
                                  <a:pt x="42" y="183"/>
                                </a:lnTo>
                                <a:lnTo>
                                  <a:pt x="45" y="188"/>
                                </a:lnTo>
                                <a:lnTo>
                                  <a:pt x="49" y="193"/>
                                </a:lnTo>
                                <a:lnTo>
                                  <a:pt x="53" y="199"/>
                                </a:lnTo>
                                <a:lnTo>
                                  <a:pt x="57" y="203"/>
                                </a:lnTo>
                                <a:lnTo>
                                  <a:pt x="61" y="208"/>
                                </a:lnTo>
                                <a:lnTo>
                                  <a:pt x="66" y="212"/>
                                </a:lnTo>
                                <a:lnTo>
                                  <a:pt x="70" y="218"/>
                                </a:lnTo>
                                <a:lnTo>
                                  <a:pt x="75" y="221"/>
                                </a:lnTo>
                                <a:lnTo>
                                  <a:pt x="80" y="225"/>
                                </a:lnTo>
                                <a:lnTo>
                                  <a:pt x="84" y="230"/>
                                </a:lnTo>
                                <a:lnTo>
                                  <a:pt x="89" y="234"/>
                                </a:lnTo>
                                <a:lnTo>
                                  <a:pt x="95" y="239"/>
                                </a:lnTo>
                                <a:lnTo>
                                  <a:pt x="97" y="241"/>
                                </a:lnTo>
                                <a:lnTo>
                                  <a:pt x="104" y="246"/>
                                </a:lnTo>
                                <a:lnTo>
                                  <a:pt x="109" y="249"/>
                                </a:lnTo>
                                <a:lnTo>
                                  <a:pt x="114" y="253"/>
                                </a:lnTo>
                                <a:lnTo>
                                  <a:pt x="118" y="257"/>
                                </a:lnTo>
                                <a:lnTo>
                                  <a:pt x="123" y="261"/>
                                </a:lnTo>
                                <a:lnTo>
                                  <a:pt x="128" y="264"/>
                                </a:lnTo>
                                <a:lnTo>
                                  <a:pt x="133" y="269"/>
                                </a:lnTo>
                                <a:lnTo>
                                  <a:pt x="133" y="268"/>
                                </a:lnTo>
                                <a:lnTo>
                                  <a:pt x="133" y="26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36"/>
                        <wps:cNvSpPr>
                          <a:spLocks/>
                        </wps:cNvSpPr>
                        <wps:spPr bwMode="auto">
                          <a:xfrm>
                            <a:off x="8743" y="1457"/>
                            <a:ext cx="123" cy="250"/>
                          </a:xfrm>
                          <a:custGeom>
                            <a:avLst/>
                            <a:gdLst>
                              <a:gd name="T0" fmla="+- 0 8743 8743"/>
                              <a:gd name="T1" fmla="*/ T0 w 123"/>
                              <a:gd name="T2" fmla="+- 0 1458 1458"/>
                              <a:gd name="T3" fmla="*/ 1458 h 250"/>
                              <a:gd name="T4" fmla="+- 0 8771 8743"/>
                              <a:gd name="T5" fmla="*/ T4 w 123"/>
                              <a:gd name="T6" fmla="+- 0 1517 1458"/>
                              <a:gd name="T7" fmla="*/ 1517 h 250"/>
                              <a:gd name="T8" fmla="+- 0 8801 8743"/>
                              <a:gd name="T9" fmla="*/ T8 w 123"/>
                              <a:gd name="T10" fmla="+- 0 1582 1458"/>
                              <a:gd name="T11" fmla="*/ 1582 h 250"/>
                              <a:gd name="T12" fmla="+- 0 8833 8743"/>
                              <a:gd name="T13" fmla="*/ T12 w 123"/>
                              <a:gd name="T14" fmla="+- 0 1647 1458"/>
                              <a:gd name="T15" fmla="*/ 1647 h 250"/>
                              <a:gd name="T16" fmla="+- 0 8864 8743"/>
                              <a:gd name="T17" fmla="*/ T16 w 123"/>
                              <a:gd name="T18" fmla="+- 0 1707 1458"/>
                              <a:gd name="T19" fmla="*/ 1707 h 250"/>
                              <a:gd name="T20" fmla="+- 0 8865 8743"/>
                              <a:gd name="T21" fmla="*/ T20 w 123"/>
                              <a:gd name="T22" fmla="+- 0 1708 1458"/>
                              <a:gd name="T23" fmla="*/ 1708 h 250"/>
                              <a:gd name="T24" fmla="+- 0 8866 8743"/>
                              <a:gd name="T25" fmla="*/ T24 w 123"/>
                              <a:gd name="T26" fmla="+- 0 1708 1458"/>
                              <a:gd name="T27" fmla="*/ 1708 h 250"/>
                              <a:gd name="T28" fmla="+- 0 8866 8743"/>
                              <a:gd name="T29" fmla="*/ T28 w 123"/>
                              <a:gd name="T30" fmla="+- 0 1706 1458"/>
                              <a:gd name="T31" fmla="*/ 1706 h 250"/>
                              <a:gd name="T32" fmla="+- 0 8836 8743"/>
                              <a:gd name="T33" fmla="*/ T32 w 123"/>
                              <a:gd name="T34" fmla="+- 0 1650 1458"/>
                              <a:gd name="T35" fmla="*/ 1650 h 250"/>
                              <a:gd name="T36" fmla="+- 0 8805 8743"/>
                              <a:gd name="T37" fmla="*/ T36 w 123"/>
                              <a:gd name="T38" fmla="+- 0 1586 1458"/>
                              <a:gd name="T39" fmla="*/ 1586 h 250"/>
                              <a:gd name="T40" fmla="+- 0 8773 8743"/>
                              <a:gd name="T41" fmla="*/ T40 w 123"/>
                              <a:gd name="T42" fmla="+- 0 1519 1458"/>
                              <a:gd name="T43" fmla="*/ 1519 h 250"/>
                              <a:gd name="T44" fmla="+- 0 8743 8743"/>
                              <a:gd name="T45" fmla="*/ T44 w 123"/>
                              <a:gd name="T46" fmla="+- 0 1458 1458"/>
                              <a:gd name="T47" fmla="*/ 1458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3" h="250">
                                <a:moveTo>
                                  <a:pt x="0" y="0"/>
                                </a:moveTo>
                                <a:lnTo>
                                  <a:pt x="28" y="59"/>
                                </a:lnTo>
                                <a:lnTo>
                                  <a:pt x="58" y="124"/>
                                </a:lnTo>
                                <a:lnTo>
                                  <a:pt x="90" y="189"/>
                                </a:lnTo>
                                <a:lnTo>
                                  <a:pt x="121" y="249"/>
                                </a:lnTo>
                                <a:lnTo>
                                  <a:pt x="122" y="250"/>
                                </a:lnTo>
                                <a:lnTo>
                                  <a:pt x="123" y="250"/>
                                </a:lnTo>
                                <a:lnTo>
                                  <a:pt x="123" y="248"/>
                                </a:lnTo>
                                <a:lnTo>
                                  <a:pt x="93" y="192"/>
                                </a:lnTo>
                                <a:lnTo>
                                  <a:pt x="62" y="128"/>
                                </a:lnTo>
                                <a:lnTo>
                                  <a:pt x="30" y="61"/>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3" name="Picture 5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8845" y="1478"/>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Freeform 538"/>
                        <wps:cNvSpPr>
                          <a:spLocks/>
                        </wps:cNvSpPr>
                        <wps:spPr bwMode="auto">
                          <a:xfrm>
                            <a:off x="8845" y="1478"/>
                            <a:ext cx="103" cy="299"/>
                          </a:xfrm>
                          <a:custGeom>
                            <a:avLst/>
                            <a:gdLst>
                              <a:gd name="T0" fmla="+- 0 8897 8845"/>
                              <a:gd name="T1" fmla="*/ T0 w 103"/>
                              <a:gd name="T2" fmla="+- 0 1772 1479"/>
                              <a:gd name="T3" fmla="*/ 1772 h 299"/>
                              <a:gd name="T4" fmla="+- 0 8902 8845"/>
                              <a:gd name="T5" fmla="*/ T4 w 103"/>
                              <a:gd name="T6" fmla="+- 0 1761 1479"/>
                              <a:gd name="T7" fmla="*/ 1761 h 299"/>
                              <a:gd name="T8" fmla="+- 0 8908 8845"/>
                              <a:gd name="T9" fmla="*/ T8 w 103"/>
                              <a:gd name="T10" fmla="+- 0 1750 1479"/>
                              <a:gd name="T11" fmla="*/ 1750 h 299"/>
                              <a:gd name="T12" fmla="+- 0 8913 8845"/>
                              <a:gd name="T13" fmla="*/ T12 w 103"/>
                              <a:gd name="T14" fmla="+- 0 1738 1479"/>
                              <a:gd name="T15" fmla="*/ 1738 h 299"/>
                              <a:gd name="T16" fmla="+- 0 8919 8845"/>
                              <a:gd name="T17" fmla="*/ T16 w 103"/>
                              <a:gd name="T18" fmla="+- 0 1728 1479"/>
                              <a:gd name="T19" fmla="*/ 1728 h 299"/>
                              <a:gd name="T20" fmla="+- 0 8925 8845"/>
                              <a:gd name="T21" fmla="*/ T20 w 103"/>
                              <a:gd name="T22" fmla="+- 0 1718 1479"/>
                              <a:gd name="T23" fmla="*/ 1718 h 299"/>
                              <a:gd name="T24" fmla="+- 0 8930 8845"/>
                              <a:gd name="T25" fmla="*/ T24 w 103"/>
                              <a:gd name="T26" fmla="+- 0 1705 1479"/>
                              <a:gd name="T27" fmla="*/ 1705 h 299"/>
                              <a:gd name="T28" fmla="+- 0 8935 8845"/>
                              <a:gd name="T29" fmla="*/ T28 w 103"/>
                              <a:gd name="T30" fmla="+- 0 1695 1479"/>
                              <a:gd name="T31" fmla="*/ 1695 h 299"/>
                              <a:gd name="T32" fmla="+- 0 8941 8845"/>
                              <a:gd name="T33" fmla="*/ T32 w 103"/>
                              <a:gd name="T34" fmla="+- 0 1684 1479"/>
                              <a:gd name="T35" fmla="*/ 1684 h 299"/>
                              <a:gd name="T36" fmla="+- 0 8942 8845"/>
                              <a:gd name="T37" fmla="*/ T36 w 103"/>
                              <a:gd name="T38" fmla="+- 0 1672 1479"/>
                              <a:gd name="T39" fmla="*/ 1672 h 299"/>
                              <a:gd name="T40" fmla="+- 0 8945 8845"/>
                              <a:gd name="T41" fmla="*/ T40 w 103"/>
                              <a:gd name="T42" fmla="+- 0 1660 1479"/>
                              <a:gd name="T43" fmla="*/ 1660 h 299"/>
                              <a:gd name="T44" fmla="+- 0 8947 8845"/>
                              <a:gd name="T45" fmla="*/ T44 w 103"/>
                              <a:gd name="T46" fmla="+- 0 1648 1479"/>
                              <a:gd name="T47" fmla="*/ 1648 h 299"/>
                              <a:gd name="T48" fmla="+- 0 8947 8845"/>
                              <a:gd name="T49" fmla="*/ T48 w 103"/>
                              <a:gd name="T50" fmla="+- 0 1635 1479"/>
                              <a:gd name="T51" fmla="*/ 1635 h 299"/>
                              <a:gd name="T52" fmla="+- 0 8947 8845"/>
                              <a:gd name="T53" fmla="*/ T52 w 103"/>
                              <a:gd name="T54" fmla="+- 0 1624 1479"/>
                              <a:gd name="T55" fmla="*/ 1624 h 299"/>
                              <a:gd name="T56" fmla="+- 0 8945 8845"/>
                              <a:gd name="T57" fmla="*/ T56 w 103"/>
                              <a:gd name="T58" fmla="+- 0 1612 1479"/>
                              <a:gd name="T59" fmla="*/ 1612 h 299"/>
                              <a:gd name="T60" fmla="+- 0 8946 8845"/>
                              <a:gd name="T61" fmla="*/ T60 w 103"/>
                              <a:gd name="T62" fmla="+- 0 1600 1479"/>
                              <a:gd name="T63" fmla="*/ 1600 h 299"/>
                              <a:gd name="T64" fmla="+- 0 8942 8845"/>
                              <a:gd name="T65" fmla="*/ T64 w 103"/>
                              <a:gd name="T66" fmla="+- 0 1589 1479"/>
                              <a:gd name="T67" fmla="*/ 1589 h 299"/>
                              <a:gd name="T68" fmla="+- 0 8941 8845"/>
                              <a:gd name="T69" fmla="*/ T68 w 103"/>
                              <a:gd name="T70" fmla="+- 0 1577 1479"/>
                              <a:gd name="T71" fmla="*/ 1577 h 299"/>
                              <a:gd name="T72" fmla="+- 0 8937 8845"/>
                              <a:gd name="T73" fmla="*/ T72 w 103"/>
                              <a:gd name="T74" fmla="+- 0 1566 1479"/>
                              <a:gd name="T75" fmla="*/ 1566 h 299"/>
                              <a:gd name="T76" fmla="+- 0 8933 8845"/>
                              <a:gd name="T77" fmla="*/ T76 w 103"/>
                              <a:gd name="T78" fmla="+- 0 1555 1479"/>
                              <a:gd name="T79" fmla="*/ 1555 h 299"/>
                              <a:gd name="T80" fmla="+- 0 8930 8845"/>
                              <a:gd name="T81" fmla="*/ T80 w 103"/>
                              <a:gd name="T82" fmla="+- 0 1544 1479"/>
                              <a:gd name="T83" fmla="*/ 1544 h 299"/>
                              <a:gd name="T84" fmla="+- 0 8924 8845"/>
                              <a:gd name="T85" fmla="*/ T84 w 103"/>
                              <a:gd name="T86" fmla="+- 0 1532 1479"/>
                              <a:gd name="T87" fmla="*/ 1532 h 299"/>
                              <a:gd name="T88" fmla="+- 0 8919 8845"/>
                              <a:gd name="T89" fmla="*/ T88 w 103"/>
                              <a:gd name="T90" fmla="+- 0 1522 1479"/>
                              <a:gd name="T91" fmla="*/ 1522 h 299"/>
                              <a:gd name="T92" fmla="+- 0 8913 8845"/>
                              <a:gd name="T93" fmla="*/ T92 w 103"/>
                              <a:gd name="T94" fmla="+- 0 1512 1479"/>
                              <a:gd name="T95" fmla="*/ 1512 h 299"/>
                              <a:gd name="T96" fmla="+- 0 8905 8845"/>
                              <a:gd name="T97" fmla="*/ T96 w 103"/>
                              <a:gd name="T98" fmla="+- 0 1501 1479"/>
                              <a:gd name="T99" fmla="*/ 1501 h 299"/>
                              <a:gd name="T100" fmla="+- 0 8901 8845"/>
                              <a:gd name="T101" fmla="*/ T100 w 103"/>
                              <a:gd name="T102" fmla="+- 0 1494 1479"/>
                              <a:gd name="T103" fmla="*/ 1494 h 299"/>
                              <a:gd name="T104" fmla="+- 0 8899 8845"/>
                              <a:gd name="T105" fmla="*/ T104 w 103"/>
                              <a:gd name="T106" fmla="+- 0 1489 1479"/>
                              <a:gd name="T107" fmla="*/ 1489 h 299"/>
                              <a:gd name="T108" fmla="+- 0 8891 8845"/>
                              <a:gd name="T109" fmla="*/ T108 w 103"/>
                              <a:gd name="T110" fmla="+- 0 1486 1479"/>
                              <a:gd name="T111" fmla="*/ 1486 h 299"/>
                              <a:gd name="T112" fmla="+- 0 8888 8845"/>
                              <a:gd name="T113" fmla="*/ T112 w 103"/>
                              <a:gd name="T114" fmla="+- 0 1493 1479"/>
                              <a:gd name="T115" fmla="*/ 1493 h 299"/>
                              <a:gd name="T116" fmla="+- 0 8883 8845"/>
                              <a:gd name="T117" fmla="*/ T116 w 103"/>
                              <a:gd name="T118" fmla="+- 0 1497 1479"/>
                              <a:gd name="T119" fmla="*/ 1497 h 299"/>
                              <a:gd name="T120" fmla="+- 0 8877 8845"/>
                              <a:gd name="T121" fmla="*/ T120 w 103"/>
                              <a:gd name="T122" fmla="+- 0 1509 1479"/>
                              <a:gd name="T123" fmla="*/ 1509 h 299"/>
                              <a:gd name="T124" fmla="+- 0 8871 8845"/>
                              <a:gd name="T125" fmla="*/ T124 w 103"/>
                              <a:gd name="T126" fmla="+- 0 1520 1479"/>
                              <a:gd name="T127" fmla="*/ 1520 h 299"/>
                              <a:gd name="T128" fmla="+- 0 8868 8845"/>
                              <a:gd name="T129" fmla="*/ T128 w 103"/>
                              <a:gd name="T130" fmla="+- 0 1531 1479"/>
                              <a:gd name="T131" fmla="*/ 1531 h 299"/>
                              <a:gd name="T132" fmla="+- 0 8864 8845"/>
                              <a:gd name="T133" fmla="*/ T132 w 103"/>
                              <a:gd name="T134" fmla="+- 0 1540 1479"/>
                              <a:gd name="T135" fmla="*/ 1540 h 299"/>
                              <a:gd name="T136" fmla="+- 0 8860 8845"/>
                              <a:gd name="T137" fmla="*/ T136 w 103"/>
                              <a:gd name="T138" fmla="+- 0 1551 1479"/>
                              <a:gd name="T139" fmla="*/ 1551 h 299"/>
                              <a:gd name="T140" fmla="+- 0 8856 8845"/>
                              <a:gd name="T141" fmla="*/ T140 w 103"/>
                              <a:gd name="T142" fmla="+- 0 1562 1479"/>
                              <a:gd name="T143" fmla="*/ 1562 h 299"/>
                              <a:gd name="T144" fmla="+- 0 8854 8845"/>
                              <a:gd name="T145" fmla="*/ T144 w 103"/>
                              <a:gd name="T146" fmla="+- 0 1574 1479"/>
                              <a:gd name="T147" fmla="*/ 1574 h 299"/>
                              <a:gd name="T148" fmla="+- 0 8852 8845"/>
                              <a:gd name="T149" fmla="*/ T148 w 103"/>
                              <a:gd name="T150" fmla="+- 0 1584 1479"/>
                              <a:gd name="T151" fmla="*/ 1584 h 299"/>
                              <a:gd name="T152" fmla="+- 0 8850 8845"/>
                              <a:gd name="T153" fmla="*/ T152 w 103"/>
                              <a:gd name="T154" fmla="+- 0 1594 1479"/>
                              <a:gd name="T155" fmla="*/ 1594 h 299"/>
                              <a:gd name="T156" fmla="+- 0 8847 8845"/>
                              <a:gd name="T157" fmla="*/ T156 w 103"/>
                              <a:gd name="T158" fmla="+- 0 1607 1479"/>
                              <a:gd name="T159" fmla="*/ 1607 h 299"/>
                              <a:gd name="T160" fmla="+- 0 8846 8845"/>
                              <a:gd name="T161" fmla="*/ T160 w 103"/>
                              <a:gd name="T162" fmla="+- 0 1616 1479"/>
                              <a:gd name="T163" fmla="*/ 1616 h 299"/>
                              <a:gd name="T164" fmla="+- 0 8848 8845"/>
                              <a:gd name="T165" fmla="*/ T164 w 103"/>
                              <a:gd name="T166" fmla="+- 0 1630 1479"/>
                              <a:gd name="T167" fmla="*/ 1630 h 299"/>
                              <a:gd name="T168" fmla="+- 0 8847 8845"/>
                              <a:gd name="T169" fmla="*/ T168 w 103"/>
                              <a:gd name="T170" fmla="+- 0 1642 1479"/>
                              <a:gd name="T171" fmla="*/ 1642 h 299"/>
                              <a:gd name="T172" fmla="+- 0 8848 8845"/>
                              <a:gd name="T173" fmla="*/ T172 w 103"/>
                              <a:gd name="T174" fmla="+- 0 1654 1479"/>
                              <a:gd name="T175" fmla="*/ 1654 h 299"/>
                              <a:gd name="T176" fmla="+- 0 8850 8845"/>
                              <a:gd name="T177" fmla="*/ T176 w 103"/>
                              <a:gd name="T178" fmla="+- 0 1666 1479"/>
                              <a:gd name="T179" fmla="*/ 1666 h 299"/>
                              <a:gd name="T180" fmla="+- 0 8853 8845"/>
                              <a:gd name="T181" fmla="*/ T180 w 103"/>
                              <a:gd name="T182" fmla="+- 0 1679 1479"/>
                              <a:gd name="T183" fmla="*/ 1679 h 299"/>
                              <a:gd name="T184" fmla="+- 0 8856 8845"/>
                              <a:gd name="T185" fmla="*/ T184 w 103"/>
                              <a:gd name="T186" fmla="+- 0 1691 1479"/>
                              <a:gd name="T187" fmla="*/ 1691 h 299"/>
                              <a:gd name="T188" fmla="+- 0 8859 8845"/>
                              <a:gd name="T189" fmla="*/ T188 w 103"/>
                              <a:gd name="T190" fmla="+- 0 1704 1479"/>
                              <a:gd name="T191" fmla="*/ 1704 h 299"/>
                              <a:gd name="T192" fmla="+- 0 8865 8845"/>
                              <a:gd name="T193" fmla="*/ T192 w 103"/>
                              <a:gd name="T194" fmla="+- 0 1715 1479"/>
                              <a:gd name="T195" fmla="*/ 1715 h 299"/>
                              <a:gd name="T196" fmla="+- 0 8870 8845"/>
                              <a:gd name="T197" fmla="*/ T196 w 103"/>
                              <a:gd name="T198" fmla="+- 0 1726 1479"/>
                              <a:gd name="T199" fmla="*/ 1726 h 299"/>
                              <a:gd name="T200" fmla="+- 0 8874 8845"/>
                              <a:gd name="T201" fmla="*/ T200 w 103"/>
                              <a:gd name="T202" fmla="+- 0 1737 1479"/>
                              <a:gd name="T203" fmla="*/ 1737 h 299"/>
                              <a:gd name="T204" fmla="+- 0 8882 8845"/>
                              <a:gd name="T205" fmla="*/ T204 w 103"/>
                              <a:gd name="T206" fmla="+- 0 1749 1479"/>
                              <a:gd name="T207" fmla="*/ 1749 h 299"/>
                              <a:gd name="T208" fmla="+- 0 8886 8845"/>
                              <a:gd name="T209" fmla="*/ T208 w 103"/>
                              <a:gd name="T210" fmla="+- 0 1761 1479"/>
                              <a:gd name="T211" fmla="*/ 1761 h 299"/>
                              <a:gd name="T212" fmla="+- 0 8891 8845"/>
                              <a:gd name="T213" fmla="*/ T212 w 103"/>
                              <a:gd name="T214" fmla="+- 0 1771 1479"/>
                              <a:gd name="T215" fmla="*/ 1771 h 299"/>
                              <a:gd name="T216" fmla="+- 0 8894 8845"/>
                              <a:gd name="T217" fmla="*/ T216 w 103"/>
                              <a:gd name="T218" fmla="+- 0 1777 1479"/>
                              <a:gd name="T219" fmla="*/ 1777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49" y="298"/>
                                </a:moveTo>
                                <a:lnTo>
                                  <a:pt x="52" y="293"/>
                                </a:lnTo>
                                <a:lnTo>
                                  <a:pt x="56" y="286"/>
                                </a:lnTo>
                                <a:lnTo>
                                  <a:pt x="57" y="282"/>
                                </a:lnTo>
                                <a:lnTo>
                                  <a:pt x="60" y="275"/>
                                </a:lnTo>
                                <a:lnTo>
                                  <a:pt x="63" y="271"/>
                                </a:lnTo>
                                <a:lnTo>
                                  <a:pt x="65" y="265"/>
                                </a:lnTo>
                                <a:lnTo>
                                  <a:pt x="68" y="259"/>
                                </a:lnTo>
                                <a:lnTo>
                                  <a:pt x="71" y="254"/>
                                </a:lnTo>
                                <a:lnTo>
                                  <a:pt x="74" y="249"/>
                                </a:lnTo>
                                <a:lnTo>
                                  <a:pt x="76" y="244"/>
                                </a:lnTo>
                                <a:lnTo>
                                  <a:pt x="80" y="239"/>
                                </a:lnTo>
                                <a:lnTo>
                                  <a:pt x="82" y="233"/>
                                </a:lnTo>
                                <a:lnTo>
                                  <a:pt x="85" y="226"/>
                                </a:lnTo>
                                <a:lnTo>
                                  <a:pt x="89" y="221"/>
                                </a:lnTo>
                                <a:lnTo>
                                  <a:pt x="90" y="216"/>
                                </a:lnTo>
                                <a:lnTo>
                                  <a:pt x="93" y="210"/>
                                </a:lnTo>
                                <a:lnTo>
                                  <a:pt x="96" y="205"/>
                                </a:lnTo>
                                <a:lnTo>
                                  <a:pt x="96" y="199"/>
                                </a:lnTo>
                                <a:lnTo>
                                  <a:pt x="97" y="193"/>
                                </a:lnTo>
                                <a:lnTo>
                                  <a:pt x="99" y="187"/>
                                </a:lnTo>
                                <a:lnTo>
                                  <a:pt x="100" y="181"/>
                                </a:lnTo>
                                <a:lnTo>
                                  <a:pt x="101" y="176"/>
                                </a:lnTo>
                                <a:lnTo>
                                  <a:pt x="102" y="169"/>
                                </a:lnTo>
                                <a:lnTo>
                                  <a:pt x="102" y="162"/>
                                </a:lnTo>
                                <a:lnTo>
                                  <a:pt x="102" y="156"/>
                                </a:lnTo>
                                <a:lnTo>
                                  <a:pt x="102" y="151"/>
                                </a:lnTo>
                                <a:lnTo>
                                  <a:pt x="102" y="145"/>
                                </a:lnTo>
                                <a:lnTo>
                                  <a:pt x="102" y="139"/>
                                </a:lnTo>
                                <a:lnTo>
                                  <a:pt x="100" y="133"/>
                                </a:lnTo>
                                <a:lnTo>
                                  <a:pt x="100" y="127"/>
                                </a:lnTo>
                                <a:lnTo>
                                  <a:pt x="101" y="121"/>
                                </a:lnTo>
                                <a:lnTo>
                                  <a:pt x="98" y="115"/>
                                </a:lnTo>
                                <a:lnTo>
                                  <a:pt x="97" y="110"/>
                                </a:lnTo>
                                <a:lnTo>
                                  <a:pt x="96" y="104"/>
                                </a:lnTo>
                                <a:lnTo>
                                  <a:pt x="96" y="98"/>
                                </a:lnTo>
                                <a:lnTo>
                                  <a:pt x="93" y="93"/>
                                </a:lnTo>
                                <a:lnTo>
                                  <a:pt x="92" y="87"/>
                                </a:lnTo>
                                <a:lnTo>
                                  <a:pt x="90" y="81"/>
                                </a:lnTo>
                                <a:lnTo>
                                  <a:pt x="88" y="76"/>
                                </a:lnTo>
                                <a:lnTo>
                                  <a:pt x="86" y="71"/>
                                </a:lnTo>
                                <a:lnTo>
                                  <a:pt x="85" y="65"/>
                                </a:lnTo>
                                <a:lnTo>
                                  <a:pt x="82" y="59"/>
                                </a:lnTo>
                                <a:lnTo>
                                  <a:pt x="79" y="53"/>
                                </a:lnTo>
                                <a:lnTo>
                                  <a:pt x="77" y="48"/>
                                </a:lnTo>
                                <a:lnTo>
                                  <a:pt x="74" y="43"/>
                                </a:lnTo>
                                <a:lnTo>
                                  <a:pt x="71" y="38"/>
                                </a:lnTo>
                                <a:lnTo>
                                  <a:pt x="68" y="33"/>
                                </a:lnTo>
                                <a:lnTo>
                                  <a:pt x="65" y="28"/>
                                </a:lnTo>
                                <a:lnTo>
                                  <a:pt x="60" y="22"/>
                                </a:lnTo>
                                <a:lnTo>
                                  <a:pt x="59" y="17"/>
                                </a:lnTo>
                                <a:lnTo>
                                  <a:pt x="56" y="15"/>
                                </a:lnTo>
                                <a:lnTo>
                                  <a:pt x="54" y="10"/>
                                </a:lnTo>
                                <a:lnTo>
                                  <a:pt x="49" y="0"/>
                                </a:lnTo>
                                <a:lnTo>
                                  <a:pt x="46" y="7"/>
                                </a:lnTo>
                                <a:lnTo>
                                  <a:pt x="46" y="10"/>
                                </a:lnTo>
                                <a:lnTo>
                                  <a:pt x="43" y="14"/>
                                </a:lnTo>
                                <a:lnTo>
                                  <a:pt x="42" y="16"/>
                                </a:lnTo>
                                <a:lnTo>
                                  <a:pt x="38" y="18"/>
                                </a:lnTo>
                                <a:lnTo>
                                  <a:pt x="34" y="26"/>
                                </a:lnTo>
                                <a:lnTo>
                                  <a:pt x="32" y="30"/>
                                </a:lnTo>
                                <a:lnTo>
                                  <a:pt x="29" y="35"/>
                                </a:lnTo>
                                <a:lnTo>
                                  <a:pt x="26" y="41"/>
                                </a:lnTo>
                                <a:lnTo>
                                  <a:pt x="24" y="46"/>
                                </a:lnTo>
                                <a:lnTo>
                                  <a:pt x="23" y="52"/>
                                </a:lnTo>
                                <a:lnTo>
                                  <a:pt x="20" y="56"/>
                                </a:lnTo>
                                <a:lnTo>
                                  <a:pt x="19" y="61"/>
                                </a:lnTo>
                                <a:lnTo>
                                  <a:pt x="16" y="67"/>
                                </a:lnTo>
                                <a:lnTo>
                                  <a:pt x="15" y="72"/>
                                </a:lnTo>
                                <a:lnTo>
                                  <a:pt x="14" y="77"/>
                                </a:lnTo>
                                <a:lnTo>
                                  <a:pt x="11" y="83"/>
                                </a:lnTo>
                                <a:lnTo>
                                  <a:pt x="10" y="88"/>
                                </a:lnTo>
                                <a:lnTo>
                                  <a:pt x="9" y="95"/>
                                </a:lnTo>
                                <a:lnTo>
                                  <a:pt x="7" y="100"/>
                                </a:lnTo>
                                <a:lnTo>
                                  <a:pt x="7" y="105"/>
                                </a:lnTo>
                                <a:lnTo>
                                  <a:pt x="6" y="111"/>
                                </a:lnTo>
                                <a:lnTo>
                                  <a:pt x="5" y="115"/>
                                </a:lnTo>
                                <a:lnTo>
                                  <a:pt x="3" y="121"/>
                                </a:lnTo>
                                <a:lnTo>
                                  <a:pt x="2" y="128"/>
                                </a:lnTo>
                                <a:lnTo>
                                  <a:pt x="0" y="134"/>
                                </a:lnTo>
                                <a:lnTo>
                                  <a:pt x="1" y="137"/>
                                </a:lnTo>
                                <a:lnTo>
                                  <a:pt x="2" y="144"/>
                                </a:lnTo>
                                <a:lnTo>
                                  <a:pt x="3" y="151"/>
                                </a:lnTo>
                                <a:lnTo>
                                  <a:pt x="2" y="156"/>
                                </a:lnTo>
                                <a:lnTo>
                                  <a:pt x="2" y="163"/>
                                </a:lnTo>
                                <a:lnTo>
                                  <a:pt x="2" y="170"/>
                                </a:lnTo>
                                <a:lnTo>
                                  <a:pt x="3" y="175"/>
                                </a:lnTo>
                                <a:lnTo>
                                  <a:pt x="4" y="182"/>
                                </a:lnTo>
                                <a:lnTo>
                                  <a:pt x="5" y="187"/>
                                </a:lnTo>
                                <a:lnTo>
                                  <a:pt x="6" y="194"/>
                                </a:lnTo>
                                <a:lnTo>
                                  <a:pt x="8" y="200"/>
                                </a:lnTo>
                                <a:lnTo>
                                  <a:pt x="9" y="206"/>
                                </a:lnTo>
                                <a:lnTo>
                                  <a:pt x="11" y="212"/>
                                </a:lnTo>
                                <a:lnTo>
                                  <a:pt x="13" y="218"/>
                                </a:lnTo>
                                <a:lnTo>
                                  <a:pt x="14" y="225"/>
                                </a:lnTo>
                                <a:lnTo>
                                  <a:pt x="18" y="230"/>
                                </a:lnTo>
                                <a:lnTo>
                                  <a:pt x="20" y="236"/>
                                </a:lnTo>
                                <a:lnTo>
                                  <a:pt x="22" y="242"/>
                                </a:lnTo>
                                <a:lnTo>
                                  <a:pt x="25" y="247"/>
                                </a:lnTo>
                                <a:lnTo>
                                  <a:pt x="28" y="255"/>
                                </a:lnTo>
                                <a:lnTo>
                                  <a:pt x="29" y="258"/>
                                </a:lnTo>
                                <a:lnTo>
                                  <a:pt x="33" y="265"/>
                                </a:lnTo>
                                <a:lnTo>
                                  <a:pt x="37" y="270"/>
                                </a:lnTo>
                                <a:lnTo>
                                  <a:pt x="38" y="276"/>
                                </a:lnTo>
                                <a:lnTo>
                                  <a:pt x="41" y="282"/>
                                </a:lnTo>
                                <a:lnTo>
                                  <a:pt x="43" y="287"/>
                                </a:lnTo>
                                <a:lnTo>
                                  <a:pt x="46" y="292"/>
                                </a:lnTo>
                                <a:lnTo>
                                  <a:pt x="49" y="298"/>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39"/>
                        <wps:cNvSpPr>
                          <a:spLocks/>
                        </wps:cNvSpPr>
                        <wps:spPr bwMode="auto">
                          <a:xfrm>
                            <a:off x="8890" y="1497"/>
                            <a:ext cx="5" cy="279"/>
                          </a:xfrm>
                          <a:custGeom>
                            <a:avLst/>
                            <a:gdLst>
                              <a:gd name="T0" fmla="+- 0 8893 8891"/>
                              <a:gd name="T1" fmla="*/ T0 w 5"/>
                              <a:gd name="T2" fmla="+- 0 1498 1498"/>
                              <a:gd name="T3" fmla="*/ 1498 h 279"/>
                              <a:gd name="T4" fmla="+- 0 8892 8891"/>
                              <a:gd name="T5" fmla="*/ T4 w 5"/>
                              <a:gd name="T6" fmla="+- 0 1564 1498"/>
                              <a:gd name="T7" fmla="*/ 1564 h 279"/>
                              <a:gd name="T8" fmla="+- 0 8891 8891"/>
                              <a:gd name="T9" fmla="*/ T8 w 5"/>
                              <a:gd name="T10" fmla="+- 0 1635 1498"/>
                              <a:gd name="T11" fmla="*/ 1635 h 279"/>
                              <a:gd name="T12" fmla="+- 0 8891 8891"/>
                              <a:gd name="T13" fmla="*/ T12 w 5"/>
                              <a:gd name="T14" fmla="+- 0 1707 1498"/>
                              <a:gd name="T15" fmla="*/ 1707 h 279"/>
                              <a:gd name="T16" fmla="+- 0 8894 8891"/>
                              <a:gd name="T17" fmla="*/ T16 w 5"/>
                              <a:gd name="T18" fmla="+- 0 1775 1498"/>
                              <a:gd name="T19" fmla="*/ 1775 h 279"/>
                              <a:gd name="T20" fmla="+- 0 8894 8891"/>
                              <a:gd name="T21" fmla="*/ T20 w 5"/>
                              <a:gd name="T22" fmla="+- 0 1776 1498"/>
                              <a:gd name="T23" fmla="*/ 1776 h 279"/>
                              <a:gd name="T24" fmla="+- 0 8895 8891"/>
                              <a:gd name="T25" fmla="*/ T24 w 5"/>
                              <a:gd name="T26" fmla="+- 0 1776 1498"/>
                              <a:gd name="T27" fmla="*/ 1776 h 279"/>
                              <a:gd name="T28" fmla="+- 0 8895 8891"/>
                              <a:gd name="T29" fmla="*/ T28 w 5"/>
                              <a:gd name="T30" fmla="+- 0 1775 1498"/>
                              <a:gd name="T31" fmla="*/ 1775 h 279"/>
                              <a:gd name="T32" fmla="+- 0 8893 8891"/>
                              <a:gd name="T33" fmla="*/ T32 w 5"/>
                              <a:gd name="T34" fmla="+- 0 1711 1498"/>
                              <a:gd name="T35" fmla="*/ 1711 h 279"/>
                              <a:gd name="T36" fmla="+- 0 8892 8891"/>
                              <a:gd name="T37" fmla="*/ T36 w 5"/>
                              <a:gd name="T38" fmla="+- 0 1640 1498"/>
                              <a:gd name="T39" fmla="*/ 1640 h 279"/>
                              <a:gd name="T40" fmla="+- 0 8893 8891"/>
                              <a:gd name="T41" fmla="*/ T40 w 5"/>
                              <a:gd name="T42" fmla="+- 0 1566 1498"/>
                              <a:gd name="T43" fmla="*/ 1566 h 279"/>
                              <a:gd name="T44" fmla="+- 0 8893 8891"/>
                              <a:gd name="T45" fmla="*/ T44 w 5"/>
                              <a:gd name="T46" fmla="+- 0 1498 1498"/>
                              <a:gd name="T47" fmla="*/ 1498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 h="279">
                                <a:moveTo>
                                  <a:pt x="2" y="0"/>
                                </a:moveTo>
                                <a:lnTo>
                                  <a:pt x="1" y="66"/>
                                </a:lnTo>
                                <a:lnTo>
                                  <a:pt x="0" y="137"/>
                                </a:lnTo>
                                <a:lnTo>
                                  <a:pt x="0" y="209"/>
                                </a:lnTo>
                                <a:lnTo>
                                  <a:pt x="3" y="277"/>
                                </a:lnTo>
                                <a:lnTo>
                                  <a:pt x="3" y="278"/>
                                </a:lnTo>
                                <a:lnTo>
                                  <a:pt x="4" y="278"/>
                                </a:lnTo>
                                <a:lnTo>
                                  <a:pt x="4" y="277"/>
                                </a:lnTo>
                                <a:lnTo>
                                  <a:pt x="2" y="213"/>
                                </a:lnTo>
                                <a:lnTo>
                                  <a:pt x="1" y="142"/>
                                </a:lnTo>
                                <a:lnTo>
                                  <a:pt x="2" y="68"/>
                                </a:lnTo>
                                <a:lnTo>
                                  <a:pt x="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6" name="Picture 5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8733" y="1581"/>
                            <a:ext cx="18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Freeform 541"/>
                        <wps:cNvSpPr>
                          <a:spLocks/>
                        </wps:cNvSpPr>
                        <wps:spPr bwMode="auto">
                          <a:xfrm>
                            <a:off x="8733" y="1581"/>
                            <a:ext cx="184" cy="236"/>
                          </a:xfrm>
                          <a:custGeom>
                            <a:avLst/>
                            <a:gdLst>
                              <a:gd name="T0" fmla="+- 0 8916 8733"/>
                              <a:gd name="T1" fmla="*/ T0 w 184"/>
                              <a:gd name="T2" fmla="+- 0 1810 1581"/>
                              <a:gd name="T3" fmla="*/ 1810 h 236"/>
                              <a:gd name="T4" fmla="+- 0 8913 8733"/>
                              <a:gd name="T5" fmla="*/ T4 w 184"/>
                              <a:gd name="T6" fmla="+- 0 1799 1581"/>
                              <a:gd name="T7" fmla="*/ 1799 h 236"/>
                              <a:gd name="T8" fmla="+- 0 8911 8733"/>
                              <a:gd name="T9" fmla="*/ T8 w 184"/>
                              <a:gd name="T10" fmla="+- 0 1786 1581"/>
                              <a:gd name="T11" fmla="*/ 1786 h 236"/>
                              <a:gd name="T12" fmla="+- 0 8908 8733"/>
                              <a:gd name="T13" fmla="*/ T12 w 184"/>
                              <a:gd name="T14" fmla="+- 0 1774 1581"/>
                              <a:gd name="T15" fmla="*/ 1774 h 236"/>
                              <a:gd name="T16" fmla="+- 0 8906 8733"/>
                              <a:gd name="T17" fmla="*/ T16 w 184"/>
                              <a:gd name="T18" fmla="+- 0 1763 1581"/>
                              <a:gd name="T19" fmla="*/ 1763 h 236"/>
                              <a:gd name="T20" fmla="+- 0 8905 8733"/>
                              <a:gd name="T21" fmla="*/ T20 w 184"/>
                              <a:gd name="T22" fmla="+- 0 1751 1581"/>
                              <a:gd name="T23" fmla="*/ 1751 h 236"/>
                              <a:gd name="T24" fmla="+- 0 8901 8733"/>
                              <a:gd name="T25" fmla="*/ T24 w 184"/>
                              <a:gd name="T26" fmla="+- 0 1738 1581"/>
                              <a:gd name="T27" fmla="*/ 1738 h 236"/>
                              <a:gd name="T28" fmla="+- 0 8899 8733"/>
                              <a:gd name="T29" fmla="*/ T28 w 184"/>
                              <a:gd name="T30" fmla="+- 0 1727 1581"/>
                              <a:gd name="T31" fmla="*/ 1727 h 236"/>
                              <a:gd name="T32" fmla="+- 0 8897 8733"/>
                              <a:gd name="T33" fmla="*/ T32 w 184"/>
                              <a:gd name="T34" fmla="+- 0 1714 1581"/>
                              <a:gd name="T35" fmla="*/ 1714 h 236"/>
                              <a:gd name="T36" fmla="+- 0 8890 8733"/>
                              <a:gd name="T37" fmla="*/ T36 w 184"/>
                              <a:gd name="T38" fmla="+- 0 1704 1581"/>
                              <a:gd name="T39" fmla="*/ 1704 h 236"/>
                              <a:gd name="T40" fmla="+- 0 8885 8733"/>
                              <a:gd name="T41" fmla="*/ T40 w 184"/>
                              <a:gd name="T42" fmla="+- 0 1693 1581"/>
                              <a:gd name="T43" fmla="*/ 1693 h 236"/>
                              <a:gd name="T44" fmla="+- 0 8879 8733"/>
                              <a:gd name="T45" fmla="*/ T44 w 184"/>
                              <a:gd name="T46" fmla="+- 0 1682 1581"/>
                              <a:gd name="T47" fmla="*/ 1682 h 236"/>
                              <a:gd name="T48" fmla="+- 0 8872 8733"/>
                              <a:gd name="T49" fmla="*/ T48 w 184"/>
                              <a:gd name="T50" fmla="+- 0 1672 1581"/>
                              <a:gd name="T51" fmla="*/ 1672 h 236"/>
                              <a:gd name="T52" fmla="+- 0 8864 8733"/>
                              <a:gd name="T53" fmla="*/ T52 w 184"/>
                              <a:gd name="T54" fmla="+- 0 1663 1581"/>
                              <a:gd name="T55" fmla="*/ 1663 h 236"/>
                              <a:gd name="T56" fmla="+- 0 8856 8733"/>
                              <a:gd name="T57" fmla="*/ T56 w 184"/>
                              <a:gd name="T58" fmla="+- 0 1655 1581"/>
                              <a:gd name="T59" fmla="*/ 1655 h 236"/>
                              <a:gd name="T60" fmla="+- 0 8849 8733"/>
                              <a:gd name="T61" fmla="*/ T60 w 184"/>
                              <a:gd name="T62" fmla="+- 0 1645 1581"/>
                              <a:gd name="T63" fmla="*/ 1645 h 236"/>
                              <a:gd name="T64" fmla="+- 0 8839 8733"/>
                              <a:gd name="T65" fmla="*/ T64 w 184"/>
                              <a:gd name="T66" fmla="+- 0 1638 1581"/>
                              <a:gd name="T67" fmla="*/ 1638 h 236"/>
                              <a:gd name="T68" fmla="+- 0 8831 8733"/>
                              <a:gd name="T69" fmla="*/ T68 w 184"/>
                              <a:gd name="T70" fmla="+- 0 1630 1581"/>
                              <a:gd name="T71" fmla="*/ 1630 h 236"/>
                              <a:gd name="T72" fmla="+- 0 8821 8733"/>
                              <a:gd name="T73" fmla="*/ T72 w 184"/>
                              <a:gd name="T74" fmla="+- 0 1624 1581"/>
                              <a:gd name="T75" fmla="*/ 1624 h 236"/>
                              <a:gd name="T76" fmla="+- 0 8811 8733"/>
                              <a:gd name="T77" fmla="*/ T76 w 184"/>
                              <a:gd name="T78" fmla="+- 0 1617 1581"/>
                              <a:gd name="T79" fmla="*/ 1617 h 236"/>
                              <a:gd name="T80" fmla="+- 0 8802 8733"/>
                              <a:gd name="T81" fmla="*/ T80 w 184"/>
                              <a:gd name="T82" fmla="+- 0 1611 1581"/>
                              <a:gd name="T83" fmla="*/ 1611 h 236"/>
                              <a:gd name="T84" fmla="+- 0 8790 8733"/>
                              <a:gd name="T85" fmla="*/ T84 w 184"/>
                              <a:gd name="T86" fmla="+- 0 1605 1581"/>
                              <a:gd name="T87" fmla="*/ 1605 h 236"/>
                              <a:gd name="T88" fmla="+- 0 8781 8733"/>
                              <a:gd name="T89" fmla="*/ T88 w 184"/>
                              <a:gd name="T90" fmla="+- 0 1600 1581"/>
                              <a:gd name="T91" fmla="*/ 1600 h 236"/>
                              <a:gd name="T92" fmla="+- 0 8769 8733"/>
                              <a:gd name="T93" fmla="*/ T92 w 184"/>
                              <a:gd name="T94" fmla="+- 0 1595 1581"/>
                              <a:gd name="T95" fmla="*/ 1595 h 236"/>
                              <a:gd name="T96" fmla="+- 0 8756 8733"/>
                              <a:gd name="T97" fmla="*/ T96 w 184"/>
                              <a:gd name="T98" fmla="+- 0 1592 1581"/>
                              <a:gd name="T99" fmla="*/ 1592 h 236"/>
                              <a:gd name="T100" fmla="+- 0 8748 8733"/>
                              <a:gd name="T101" fmla="*/ T100 w 184"/>
                              <a:gd name="T102" fmla="+- 0 1589 1581"/>
                              <a:gd name="T103" fmla="*/ 1589 h 236"/>
                              <a:gd name="T104" fmla="+- 0 8743 8733"/>
                              <a:gd name="T105" fmla="*/ T104 w 184"/>
                              <a:gd name="T106" fmla="+- 0 1586 1581"/>
                              <a:gd name="T107" fmla="*/ 1586 h 236"/>
                              <a:gd name="T108" fmla="+- 0 8736 8733"/>
                              <a:gd name="T109" fmla="*/ T108 w 184"/>
                              <a:gd name="T110" fmla="+- 0 1589 1581"/>
                              <a:gd name="T111" fmla="*/ 1589 h 236"/>
                              <a:gd name="T112" fmla="+- 0 8738 8733"/>
                              <a:gd name="T113" fmla="*/ T112 w 184"/>
                              <a:gd name="T114" fmla="+- 0 1596 1581"/>
                              <a:gd name="T115" fmla="*/ 1596 h 236"/>
                              <a:gd name="T116" fmla="+- 0 8736 8733"/>
                              <a:gd name="T117" fmla="*/ T116 w 184"/>
                              <a:gd name="T118" fmla="+- 0 1602 1581"/>
                              <a:gd name="T119" fmla="*/ 1602 h 236"/>
                              <a:gd name="T120" fmla="+- 0 8739 8733"/>
                              <a:gd name="T121" fmla="*/ T120 w 184"/>
                              <a:gd name="T122" fmla="+- 0 1615 1581"/>
                              <a:gd name="T123" fmla="*/ 1615 h 236"/>
                              <a:gd name="T124" fmla="+- 0 8741 8733"/>
                              <a:gd name="T125" fmla="*/ T124 w 184"/>
                              <a:gd name="T126" fmla="+- 0 1627 1581"/>
                              <a:gd name="T127" fmla="*/ 1627 h 236"/>
                              <a:gd name="T128" fmla="+- 0 8745 8733"/>
                              <a:gd name="T129" fmla="*/ T128 w 184"/>
                              <a:gd name="T130" fmla="+- 0 1638 1581"/>
                              <a:gd name="T131" fmla="*/ 1638 h 236"/>
                              <a:gd name="T132" fmla="+- 0 8748 8733"/>
                              <a:gd name="T133" fmla="*/ T132 w 184"/>
                              <a:gd name="T134" fmla="+- 0 1648 1581"/>
                              <a:gd name="T135" fmla="*/ 1648 h 236"/>
                              <a:gd name="T136" fmla="+- 0 8751 8733"/>
                              <a:gd name="T137" fmla="*/ T136 w 184"/>
                              <a:gd name="T138" fmla="+- 0 1659 1581"/>
                              <a:gd name="T139" fmla="*/ 1659 h 236"/>
                              <a:gd name="T140" fmla="+- 0 8755 8733"/>
                              <a:gd name="T141" fmla="*/ T140 w 184"/>
                              <a:gd name="T142" fmla="+- 0 1670 1581"/>
                              <a:gd name="T143" fmla="*/ 1670 h 236"/>
                              <a:gd name="T144" fmla="+- 0 8760 8733"/>
                              <a:gd name="T145" fmla="*/ T144 w 184"/>
                              <a:gd name="T146" fmla="+- 0 1681 1581"/>
                              <a:gd name="T147" fmla="*/ 1681 h 236"/>
                              <a:gd name="T148" fmla="+- 0 8764 8733"/>
                              <a:gd name="T149" fmla="*/ T148 w 184"/>
                              <a:gd name="T150" fmla="+- 0 1690 1581"/>
                              <a:gd name="T151" fmla="*/ 1690 h 236"/>
                              <a:gd name="T152" fmla="+- 0 8770 8733"/>
                              <a:gd name="T153" fmla="*/ T152 w 184"/>
                              <a:gd name="T154" fmla="+- 0 1699 1581"/>
                              <a:gd name="T155" fmla="*/ 1699 h 236"/>
                              <a:gd name="T156" fmla="+- 0 8775 8733"/>
                              <a:gd name="T157" fmla="*/ T156 w 184"/>
                              <a:gd name="T158" fmla="+- 0 1711 1581"/>
                              <a:gd name="T159" fmla="*/ 1711 h 236"/>
                              <a:gd name="T160" fmla="+- 0 8780 8733"/>
                              <a:gd name="T161" fmla="*/ T160 w 184"/>
                              <a:gd name="T162" fmla="+- 0 1719 1581"/>
                              <a:gd name="T163" fmla="*/ 1719 h 236"/>
                              <a:gd name="T164" fmla="+- 0 8790 8733"/>
                              <a:gd name="T165" fmla="*/ T164 w 184"/>
                              <a:gd name="T166" fmla="+- 0 1729 1581"/>
                              <a:gd name="T167" fmla="*/ 1729 h 236"/>
                              <a:gd name="T168" fmla="+- 0 8796 8733"/>
                              <a:gd name="T169" fmla="*/ T168 w 184"/>
                              <a:gd name="T170" fmla="+- 0 1739 1581"/>
                              <a:gd name="T171" fmla="*/ 1739 h 236"/>
                              <a:gd name="T172" fmla="+- 0 8805 8733"/>
                              <a:gd name="T173" fmla="*/ T172 w 184"/>
                              <a:gd name="T174" fmla="+- 0 1747 1581"/>
                              <a:gd name="T175" fmla="*/ 1747 h 236"/>
                              <a:gd name="T176" fmla="+- 0 8814 8733"/>
                              <a:gd name="T177" fmla="*/ T176 w 184"/>
                              <a:gd name="T178" fmla="+- 0 1756 1581"/>
                              <a:gd name="T179" fmla="*/ 1756 h 236"/>
                              <a:gd name="T180" fmla="+- 0 8824 8733"/>
                              <a:gd name="T181" fmla="*/ T180 w 184"/>
                              <a:gd name="T182" fmla="+- 0 1765 1581"/>
                              <a:gd name="T183" fmla="*/ 1765 h 236"/>
                              <a:gd name="T184" fmla="+- 0 8834 8733"/>
                              <a:gd name="T185" fmla="*/ T184 w 184"/>
                              <a:gd name="T186" fmla="+- 0 1772 1581"/>
                              <a:gd name="T187" fmla="*/ 1772 h 236"/>
                              <a:gd name="T188" fmla="+- 0 8844 8733"/>
                              <a:gd name="T189" fmla="*/ T188 w 184"/>
                              <a:gd name="T190" fmla="+- 0 1780 1581"/>
                              <a:gd name="T191" fmla="*/ 1780 h 236"/>
                              <a:gd name="T192" fmla="+- 0 8856 8733"/>
                              <a:gd name="T193" fmla="*/ T192 w 184"/>
                              <a:gd name="T194" fmla="+- 0 1785 1581"/>
                              <a:gd name="T195" fmla="*/ 1785 h 236"/>
                              <a:gd name="T196" fmla="+- 0 8866 8733"/>
                              <a:gd name="T197" fmla="*/ T196 w 184"/>
                              <a:gd name="T198" fmla="+- 0 1791 1581"/>
                              <a:gd name="T199" fmla="*/ 1791 h 236"/>
                              <a:gd name="T200" fmla="+- 0 8876 8733"/>
                              <a:gd name="T201" fmla="*/ T200 w 184"/>
                              <a:gd name="T202" fmla="+- 0 1797 1581"/>
                              <a:gd name="T203" fmla="*/ 1797 h 236"/>
                              <a:gd name="T204" fmla="+- 0 8889 8733"/>
                              <a:gd name="T205" fmla="*/ T204 w 184"/>
                              <a:gd name="T206" fmla="+- 0 1802 1581"/>
                              <a:gd name="T207" fmla="*/ 1802 h 236"/>
                              <a:gd name="T208" fmla="+- 0 8900 8733"/>
                              <a:gd name="T209" fmla="*/ T208 w 184"/>
                              <a:gd name="T210" fmla="+- 0 1809 1581"/>
                              <a:gd name="T211" fmla="*/ 1809 h 236"/>
                              <a:gd name="T212" fmla="+- 0 8911 8733"/>
                              <a:gd name="T213" fmla="*/ T212 w 184"/>
                              <a:gd name="T214" fmla="+- 0 1813 1581"/>
                              <a:gd name="T215" fmla="*/ 1813 h 236"/>
                              <a:gd name="T216" fmla="+- 0 8917 8733"/>
                              <a:gd name="T217" fmla="*/ T216 w 184"/>
                              <a:gd name="T218" fmla="+- 0 1816 1581"/>
                              <a:gd name="T219" fmla="*/ 181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84" h="236">
                                <a:moveTo>
                                  <a:pt x="184" y="236"/>
                                </a:moveTo>
                                <a:lnTo>
                                  <a:pt x="183" y="229"/>
                                </a:lnTo>
                                <a:lnTo>
                                  <a:pt x="182" y="222"/>
                                </a:lnTo>
                                <a:lnTo>
                                  <a:pt x="180" y="218"/>
                                </a:lnTo>
                                <a:lnTo>
                                  <a:pt x="178" y="211"/>
                                </a:lnTo>
                                <a:lnTo>
                                  <a:pt x="178" y="205"/>
                                </a:lnTo>
                                <a:lnTo>
                                  <a:pt x="177" y="200"/>
                                </a:lnTo>
                                <a:lnTo>
                                  <a:pt x="175" y="193"/>
                                </a:lnTo>
                                <a:lnTo>
                                  <a:pt x="174" y="187"/>
                                </a:lnTo>
                                <a:lnTo>
                                  <a:pt x="173" y="182"/>
                                </a:lnTo>
                                <a:lnTo>
                                  <a:pt x="172" y="176"/>
                                </a:lnTo>
                                <a:lnTo>
                                  <a:pt x="172" y="170"/>
                                </a:lnTo>
                                <a:lnTo>
                                  <a:pt x="170" y="164"/>
                                </a:lnTo>
                                <a:lnTo>
                                  <a:pt x="168" y="157"/>
                                </a:lnTo>
                                <a:lnTo>
                                  <a:pt x="168" y="150"/>
                                </a:lnTo>
                                <a:lnTo>
                                  <a:pt x="166" y="146"/>
                                </a:lnTo>
                                <a:lnTo>
                                  <a:pt x="164" y="139"/>
                                </a:lnTo>
                                <a:lnTo>
                                  <a:pt x="164" y="133"/>
                                </a:lnTo>
                                <a:lnTo>
                                  <a:pt x="160" y="128"/>
                                </a:lnTo>
                                <a:lnTo>
                                  <a:pt x="157" y="123"/>
                                </a:lnTo>
                                <a:lnTo>
                                  <a:pt x="155" y="117"/>
                                </a:lnTo>
                                <a:lnTo>
                                  <a:pt x="152" y="112"/>
                                </a:lnTo>
                                <a:lnTo>
                                  <a:pt x="150" y="107"/>
                                </a:lnTo>
                                <a:lnTo>
                                  <a:pt x="146" y="101"/>
                                </a:lnTo>
                                <a:lnTo>
                                  <a:pt x="142" y="96"/>
                                </a:lnTo>
                                <a:lnTo>
                                  <a:pt x="139" y="91"/>
                                </a:lnTo>
                                <a:lnTo>
                                  <a:pt x="136" y="87"/>
                                </a:lnTo>
                                <a:lnTo>
                                  <a:pt x="131" y="82"/>
                                </a:lnTo>
                                <a:lnTo>
                                  <a:pt x="128" y="77"/>
                                </a:lnTo>
                                <a:lnTo>
                                  <a:pt x="123" y="74"/>
                                </a:lnTo>
                                <a:lnTo>
                                  <a:pt x="119" y="69"/>
                                </a:lnTo>
                                <a:lnTo>
                                  <a:pt x="116" y="64"/>
                                </a:lnTo>
                                <a:lnTo>
                                  <a:pt x="110" y="61"/>
                                </a:lnTo>
                                <a:lnTo>
                                  <a:pt x="106" y="57"/>
                                </a:lnTo>
                                <a:lnTo>
                                  <a:pt x="102" y="54"/>
                                </a:lnTo>
                                <a:lnTo>
                                  <a:pt x="98" y="49"/>
                                </a:lnTo>
                                <a:lnTo>
                                  <a:pt x="93" y="46"/>
                                </a:lnTo>
                                <a:lnTo>
                                  <a:pt x="88" y="43"/>
                                </a:lnTo>
                                <a:lnTo>
                                  <a:pt x="83" y="39"/>
                                </a:lnTo>
                                <a:lnTo>
                                  <a:pt x="78" y="36"/>
                                </a:lnTo>
                                <a:lnTo>
                                  <a:pt x="74" y="33"/>
                                </a:lnTo>
                                <a:lnTo>
                                  <a:pt x="69" y="30"/>
                                </a:lnTo>
                                <a:lnTo>
                                  <a:pt x="63" y="27"/>
                                </a:lnTo>
                                <a:lnTo>
                                  <a:pt x="57" y="24"/>
                                </a:lnTo>
                                <a:lnTo>
                                  <a:pt x="53" y="21"/>
                                </a:lnTo>
                                <a:lnTo>
                                  <a:pt x="48" y="19"/>
                                </a:lnTo>
                                <a:lnTo>
                                  <a:pt x="41" y="16"/>
                                </a:lnTo>
                                <a:lnTo>
                                  <a:pt x="36" y="14"/>
                                </a:lnTo>
                                <a:lnTo>
                                  <a:pt x="31" y="13"/>
                                </a:lnTo>
                                <a:lnTo>
                                  <a:pt x="23" y="11"/>
                                </a:lnTo>
                                <a:lnTo>
                                  <a:pt x="19" y="8"/>
                                </a:lnTo>
                                <a:lnTo>
                                  <a:pt x="15" y="8"/>
                                </a:lnTo>
                                <a:lnTo>
                                  <a:pt x="11" y="5"/>
                                </a:lnTo>
                                <a:lnTo>
                                  <a:pt x="10" y="5"/>
                                </a:lnTo>
                                <a:lnTo>
                                  <a:pt x="0" y="0"/>
                                </a:lnTo>
                                <a:lnTo>
                                  <a:pt x="3" y="8"/>
                                </a:lnTo>
                                <a:lnTo>
                                  <a:pt x="5" y="10"/>
                                </a:lnTo>
                                <a:lnTo>
                                  <a:pt x="5" y="15"/>
                                </a:lnTo>
                                <a:lnTo>
                                  <a:pt x="6" y="17"/>
                                </a:lnTo>
                                <a:lnTo>
                                  <a:pt x="3" y="21"/>
                                </a:lnTo>
                                <a:lnTo>
                                  <a:pt x="5" y="30"/>
                                </a:lnTo>
                                <a:lnTo>
                                  <a:pt x="6" y="34"/>
                                </a:lnTo>
                                <a:lnTo>
                                  <a:pt x="7" y="40"/>
                                </a:lnTo>
                                <a:lnTo>
                                  <a:pt x="8" y="46"/>
                                </a:lnTo>
                                <a:lnTo>
                                  <a:pt x="10" y="52"/>
                                </a:lnTo>
                                <a:lnTo>
                                  <a:pt x="12" y="57"/>
                                </a:lnTo>
                                <a:lnTo>
                                  <a:pt x="13" y="62"/>
                                </a:lnTo>
                                <a:lnTo>
                                  <a:pt x="15" y="67"/>
                                </a:lnTo>
                                <a:lnTo>
                                  <a:pt x="16" y="73"/>
                                </a:lnTo>
                                <a:lnTo>
                                  <a:pt x="18" y="78"/>
                                </a:lnTo>
                                <a:lnTo>
                                  <a:pt x="20" y="83"/>
                                </a:lnTo>
                                <a:lnTo>
                                  <a:pt x="22" y="89"/>
                                </a:lnTo>
                                <a:lnTo>
                                  <a:pt x="25" y="94"/>
                                </a:lnTo>
                                <a:lnTo>
                                  <a:pt x="27" y="100"/>
                                </a:lnTo>
                                <a:lnTo>
                                  <a:pt x="29" y="104"/>
                                </a:lnTo>
                                <a:lnTo>
                                  <a:pt x="31" y="109"/>
                                </a:lnTo>
                                <a:lnTo>
                                  <a:pt x="35" y="115"/>
                                </a:lnTo>
                                <a:lnTo>
                                  <a:pt x="37" y="118"/>
                                </a:lnTo>
                                <a:lnTo>
                                  <a:pt x="39" y="124"/>
                                </a:lnTo>
                                <a:lnTo>
                                  <a:pt x="42" y="130"/>
                                </a:lnTo>
                                <a:lnTo>
                                  <a:pt x="44" y="136"/>
                                </a:lnTo>
                                <a:lnTo>
                                  <a:pt x="47" y="138"/>
                                </a:lnTo>
                                <a:lnTo>
                                  <a:pt x="52" y="143"/>
                                </a:lnTo>
                                <a:lnTo>
                                  <a:pt x="57" y="148"/>
                                </a:lnTo>
                                <a:lnTo>
                                  <a:pt x="59" y="152"/>
                                </a:lnTo>
                                <a:lnTo>
                                  <a:pt x="63" y="158"/>
                                </a:lnTo>
                                <a:lnTo>
                                  <a:pt x="68" y="163"/>
                                </a:lnTo>
                                <a:lnTo>
                                  <a:pt x="72" y="166"/>
                                </a:lnTo>
                                <a:lnTo>
                                  <a:pt x="77" y="171"/>
                                </a:lnTo>
                                <a:lnTo>
                                  <a:pt x="81" y="175"/>
                                </a:lnTo>
                                <a:lnTo>
                                  <a:pt x="86" y="179"/>
                                </a:lnTo>
                                <a:lnTo>
                                  <a:pt x="91" y="184"/>
                                </a:lnTo>
                                <a:lnTo>
                                  <a:pt x="96" y="188"/>
                                </a:lnTo>
                                <a:lnTo>
                                  <a:pt x="101" y="191"/>
                                </a:lnTo>
                                <a:lnTo>
                                  <a:pt x="106" y="194"/>
                                </a:lnTo>
                                <a:lnTo>
                                  <a:pt x="111" y="199"/>
                                </a:lnTo>
                                <a:lnTo>
                                  <a:pt x="117" y="201"/>
                                </a:lnTo>
                                <a:lnTo>
                                  <a:pt x="123" y="204"/>
                                </a:lnTo>
                                <a:lnTo>
                                  <a:pt x="128" y="208"/>
                                </a:lnTo>
                                <a:lnTo>
                                  <a:pt x="133" y="210"/>
                                </a:lnTo>
                                <a:lnTo>
                                  <a:pt x="140" y="214"/>
                                </a:lnTo>
                                <a:lnTo>
                                  <a:pt x="143" y="216"/>
                                </a:lnTo>
                                <a:lnTo>
                                  <a:pt x="150" y="219"/>
                                </a:lnTo>
                                <a:lnTo>
                                  <a:pt x="156" y="221"/>
                                </a:lnTo>
                                <a:lnTo>
                                  <a:pt x="162" y="225"/>
                                </a:lnTo>
                                <a:lnTo>
                                  <a:pt x="167" y="228"/>
                                </a:lnTo>
                                <a:lnTo>
                                  <a:pt x="172" y="230"/>
                                </a:lnTo>
                                <a:lnTo>
                                  <a:pt x="178" y="232"/>
                                </a:lnTo>
                                <a:lnTo>
                                  <a:pt x="184" y="236"/>
                                </a:lnTo>
                                <a:lnTo>
                                  <a:pt x="184" y="235"/>
                                </a:lnTo>
                                <a:lnTo>
                                  <a:pt x="184" y="236"/>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542"/>
                        <wps:cNvSpPr>
                          <a:spLocks/>
                        </wps:cNvSpPr>
                        <wps:spPr bwMode="auto">
                          <a:xfrm>
                            <a:off x="8744" y="1596"/>
                            <a:ext cx="172" cy="219"/>
                          </a:xfrm>
                          <a:custGeom>
                            <a:avLst/>
                            <a:gdLst>
                              <a:gd name="T0" fmla="+- 0 8745 8745"/>
                              <a:gd name="T1" fmla="*/ T0 w 172"/>
                              <a:gd name="T2" fmla="+- 0 1597 1597"/>
                              <a:gd name="T3" fmla="*/ 1597 h 219"/>
                              <a:gd name="T4" fmla="+- 0 8784 8745"/>
                              <a:gd name="T5" fmla="*/ T4 w 172"/>
                              <a:gd name="T6" fmla="+- 0 1649 1597"/>
                              <a:gd name="T7" fmla="*/ 1649 h 219"/>
                              <a:gd name="T8" fmla="+- 0 8827 8745"/>
                              <a:gd name="T9" fmla="*/ T8 w 172"/>
                              <a:gd name="T10" fmla="+- 0 1706 1597"/>
                              <a:gd name="T11" fmla="*/ 1706 h 219"/>
                              <a:gd name="T12" fmla="+- 0 8871 8745"/>
                              <a:gd name="T13" fmla="*/ T12 w 172"/>
                              <a:gd name="T14" fmla="+- 0 1763 1597"/>
                              <a:gd name="T15" fmla="*/ 1763 h 219"/>
                              <a:gd name="T16" fmla="+- 0 8915 8745"/>
                              <a:gd name="T17" fmla="*/ T16 w 172"/>
                              <a:gd name="T18" fmla="+- 0 1815 1597"/>
                              <a:gd name="T19" fmla="*/ 1815 h 219"/>
                              <a:gd name="T20" fmla="+- 0 8916 8745"/>
                              <a:gd name="T21" fmla="*/ T20 w 172"/>
                              <a:gd name="T22" fmla="+- 0 1816 1597"/>
                              <a:gd name="T23" fmla="*/ 1816 h 219"/>
                              <a:gd name="T24" fmla="+- 0 8916 8745"/>
                              <a:gd name="T25" fmla="*/ T24 w 172"/>
                              <a:gd name="T26" fmla="+- 0 1815 1597"/>
                              <a:gd name="T27" fmla="*/ 1815 h 219"/>
                              <a:gd name="T28" fmla="+- 0 8916 8745"/>
                              <a:gd name="T29" fmla="*/ T28 w 172"/>
                              <a:gd name="T30" fmla="+- 0 1814 1597"/>
                              <a:gd name="T31" fmla="*/ 1814 h 219"/>
                              <a:gd name="T32" fmla="+- 0 8875 8745"/>
                              <a:gd name="T33" fmla="*/ T32 w 172"/>
                              <a:gd name="T34" fmla="+- 0 1766 1597"/>
                              <a:gd name="T35" fmla="*/ 1766 h 219"/>
                              <a:gd name="T36" fmla="+- 0 8831 8745"/>
                              <a:gd name="T37" fmla="*/ T36 w 172"/>
                              <a:gd name="T38" fmla="+- 0 1709 1597"/>
                              <a:gd name="T39" fmla="*/ 1709 h 219"/>
                              <a:gd name="T40" fmla="+- 0 8787 8745"/>
                              <a:gd name="T41" fmla="*/ T40 w 172"/>
                              <a:gd name="T42" fmla="+- 0 1651 1597"/>
                              <a:gd name="T43" fmla="*/ 1651 h 219"/>
                              <a:gd name="T44" fmla="+- 0 8745 8745"/>
                              <a:gd name="T45" fmla="*/ T44 w 172"/>
                              <a:gd name="T46" fmla="+- 0 1597 1597"/>
                              <a:gd name="T47" fmla="*/ 1597 h 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2" h="219">
                                <a:moveTo>
                                  <a:pt x="0" y="0"/>
                                </a:moveTo>
                                <a:lnTo>
                                  <a:pt x="39" y="52"/>
                                </a:lnTo>
                                <a:lnTo>
                                  <a:pt x="82" y="109"/>
                                </a:lnTo>
                                <a:lnTo>
                                  <a:pt x="126" y="166"/>
                                </a:lnTo>
                                <a:lnTo>
                                  <a:pt x="170" y="218"/>
                                </a:lnTo>
                                <a:lnTo>
                                  <a:pt x="171" y="219"/>
                                </a:lnTo>
                                <a:lnTo>
                                  <a:pt x="171" y="218"/>
                                </a:lnTo>
                                <a:lnTo>
                                  <a:pt x="171" y="217"/>
                                </a:lnTo>
                                <a:lnTo>
                                  <a:pt x="130" y="169"/>
                                </a:lnTo>
                                <a:lnTo>
                                  <a:pt x="86" y="112"/>
                                </a:lnTo>
                                <a:lnTo>
                                  <a:pt x="42" y="5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5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8876" y="1585"/>
                            <a:ext cx="10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Freeform 544"/>
                        <wps:cNvSpPr>
                          <a:spLocks/>
                        </wps:cNvSpPr>
                        <wps:spPr bwMode="auto">
                          <a:xfrm>
                            <a:off x="8876" y="1585"/>
                            <a:ext cx="109" cy="293"/>
                          </a:xfrm>
                          <a:custGeom>
                            <a:avLst/>
                            <a:gdLst>
                              <a:gd name="T0" fmla="+- 0 8960 8876"/>
                              <a:gd name="T1" fmla="*/ T0 w 109"/>
                              <a:gd name="T2" fmla="+- 0 1872 1586"/>
                              <a:gd name="T3" fmla="*/ 1872 h 293"/>
                              <a:gd name="T4" fmla="+- 0 8963 8876"/>
                              <a:gd name="T5" fmla="*/ T4 w 109"/>
                              <a:gd name="T6" fmla="+- 0 1860 1586"/>
                              <a:gd name="T7" fmla="*/ 1860 h 293"/>
                              <a:gd name="T8" fmla="+- 0 8966 8876"/>
                              <a:gd name="T9" fmla="*/ T8 w 109"/>
                              <a:gd name="T10" fmla="+- 0 1848 1586"/>
                              <a:gd name="T11" fmla="*/ 1848 h 293"/>
                              <a:gd name="T12" fmla="+- 0 8969 8876"/>
                              <a:gd name="T13" fmla="*/ T12 w 109"/>
                              <a:gd name="T14" fmla="+- 0 1835 1586"/>
                              <a:gd name="T15" fmla="*/ 1835 h 293"/>
                              <a:gd name="T16" fmla="+- 0 8972 8876"/>
                              <a:gd name="T17" fmla="*/ T16 w 109"/>
                              <a:gd name="T18" fmla="+- 0 1824 1586"/>
                              <a:gd name="T19" fmla="*/ 1824 h 293"/>
                              <a:gd name="T20" fmla="+- 0 8976 8876"/>
                              <a:gd name="T21" fmla="*/ T20 w 109"/>
                              <a:gd name="T22" fmla="+- 0 1813 1586"/>
                              <a:gd name="T23" fmla="*/ 1813 h 293"/>
                              <a:gd name="T24" fmla="+- 0 8979 8876"/>
                              <a:gd name="T25" fmla="*/ T24 w 109"/>
                              <a:gd name="T26" fmla="+- 0 1800 1586"/>
                              <a:gd name="T27" fmla="*/ 1800 h 293"/>
                              <a:gd name="T28" fmla="+- 0 8981 8876"/>
                              <a:gd name="T29" fmla="*/ T28 w 109"/>
                              <a:gd name="T30" fmla="+- 0 1789 1586"/>
                              <a:gd name="T31" fmla="*/ 1789 h 293"/>
                              <a:gd name="T32" fmla="+- 0 8985 8876"/>
                              <a:gd name="T33" fmla="*/ T32 w 109"/>
                              <a:gd name="T34" fmla="+- 0 1777 1586"/>
                              <a:gd name="T35" fmla="*/ 1777 h 293"/>
                              <a:gd name="T36" fmla="+- 0 8984 8876"/>
                              <a:gd name="T37" fmla="*/ T36 w 109"/>
                              <a:gd name="T38" fmla="+- 0 1765 1586"/>
                              <a:gd name="T39" fmla="*/ 1765 h 293"/>
                              <a:gd name="T40" fmla="+- 0 8984 8876"/>
                              <a:gd name="T41" fmla="*/ T40 w 109"/>
                              <a:gd name="T42" fmla="+- 0 1752 1586"/>
                              <a:gd name="T43" fmla="*/ 1752 h 293"/>
                              <a:gd name="T44" fmla="+- 0 8983 8876"/>
                              <a:gd name="T45" fmla="*/ T44 w 109"/>
                              <a:gd name="T46" fmla="+- 0 1740 1586"/>
                              <a:gd name="T47" fmla="*/ 1740 h 293"/>
                              <a:gd name="T48" fmla="+- 0 8981 8876"/>
                              <a:gd name="T49" fmla="*/ T48 w 109"/>
                              <a:gd name="T50" fmla="+- 0 1728 1586"/>
                              <a:gd name="T51" fmla="*/ 1728 h 293"/>
                              <a:gd name="T52" fmla="+- 0 8978 8876"/>
                              <a:gd name="T53" fmla="*/ T52 w 109"/>
                              <a:gd name="T54" fmla="+- 0 1717 1586"/>
                              <a:gd name="T55" fmla="*/ 1717 h 293"/>
                              <a:gd name="T56" fmla="+- 0 8974 8876"/>
                              <a:gd name="T57" fmla="*/ T56 w 109"/>
                              <a:gd name="T58" fmla="+- 0 1706 1586"/>
                              <a:gd name="T59" fmla="*/ 1706 h 293"/>
                              <a:gd name="T60" fmla="+- 0 8973 8876"/>
                              <a:gd name="T61" fmla="*/ T60 w 109"/>
                              <a:gd name="T62" fmla="+- 0 1694 1586"/>
                              <a:gd name="T63" fmla="*/ 1694 h 293"/>
                              <a:gd name="T64" fmla="+- 0 8967 8876"/>
                              <a:gd name="T65" fmla="*/ T64 w 109"/>
                              <a:gd name="T66" fmla="+- 0 1683 1586"/>
                              <a:gd name="T67" fmla="*/ 1683 h 293"/>
                              <a:gd name="T68" fmla="+- 0 8963 8876"/>
                              <a:gd name="T69" fmla="*/ T68 w 109"/>
                              <a:gd name="T70" fmla="+- 0 1672 1586"/>
                              <a:gd name="T71" fmla="*/ 1672 h 293"/>
                              <a:gd name="T72" fmla="+- 0 8956 8876"/>
                              <a:gd name="T73" fmla="*/ T72 w 109"/>
                              <a:gd name="T74" fmla="+- 0 1662 1586"/>
                              <a:gd name="T75" fmla="*/ 1662 h 293"/>
                              <a:gd name="T76" fmla="+- 0 8950 8876"/>
                              <a:gd name="T77" fmla="*/ T76 w 109"/>
                              <a:gd name="T78" fmla="+- 0 1652 1586"/>
                              <a:gd name="T79" fmla="*/ 1652 h 293"/>
                              <a:gd name="T80" fmla="+- 0 8945 8876"/>
                              <a:gd name="T81" fmla="*/ T80 w 109"/>
                              <a:gd name="T82" fmla="+- 0 1643 1586"/>
                              <a:gd name="T83" fmla="*/ 1643 h 293"/>
                              <a:gd name="T84" fmla="+- 0 8937 8876"/>
                              <a:gd name="T85" fmla="*/ T84 w 109"/>
                              <a:gd name="T86" fmla="+- 0 1632 1586"/>
                              <a:gd name="T87" fmla="*/ 1632 h 293"/>
                              <a:gd name="T88" fmla="+- 0 8930 8876"/>
                              <a:gd name="T89" fmla="*/ T88 w 109"/>
                              <a:gd name="T90" fmla="+- 0 1623 1586"/>
                              <a:gd name="T91" fmla="*/ 1623 h 293"/>
                              <a:gd name="T92" fmla="+- 0 8922 8876"/>
                              <a:gd name="T93" fmla="*/ T92 w 109"/>
                              <a:gd name="T94" fmla="+- 0 1614 1586"/>
                              <a:gd name="T95" fmla="*/ 1614 h 293"/>
                              <a:gd name="T96" fmla="+- 0 8912 8876"/>
                              <a:gd name="T97" fmla="*/ T96 w 109"/>
                              <a:gd name="T98" fmla="+- 0 1606 1586"/>
                              <a:gd name="T99" fmla="*/ 1606 h 293"/>
                              <a:gd name="T100" fmla="+- 0 8906 8876"/>
                              <a:gd name="T101" fmla="*/ T100 w 109"/>
                              <a:gd name="T102" fmla="+- 0 1599 1586"/>
                              <a:gd name="T103" fmla="*/ 1599 h 293"/>
                              <a:gd name="T104" fmla="+- 0 8903 8876"/>
                              <a:gd name="T105" fmla="*/ T104 w 109"/>
                              <a:gd name="T106" fmla="+- 0 1595 1586"/>
                              <a:gd name="T107" fmla="*/ 1595 h 293"/>
                              <a:gd name="T108" fmla="+- 0 8895 8876"/>
                              <a:gd name="T109" fmla="*/ T108 w 109"/>
                              <a:gd name="T110" fmla="+- 0 1594 1586"/>
                              <a:gd name="T111" fmla="*/ 1594 h 293"/>
                              <a:gd name="T112" fmla="+- 0 8894 8876"/>
                              <a:gd name="T113" fmla="*/ T112 w 109"/>
                              <a:gd name="T114" fmla="+- 0 1601 1586"/>
                              <a:gd name="T115" fmla="*/ 1601 h 293"/>
                              <a:gd name="T116" fmla="+- 0 8889 8876"/>
                              <a:gd name="T117" fmla="*/ T116 w 109"/>
                              <a:gd name="T118" fmla="+- 0 1606 1586"/>
                              <a:gd name="T119" fmla="*/ 1606 h 293"/>
                              <a:gd name="T120" fmla="+- 0 8886 8876"/>
                              <a:gd name="T121" fmla="*/ T120 w 109"/>
                              <a:gd name="T122" fmla="+- 0 1619 1586"/>
                              <a:gd name="T123" fmla="*/ 1619 h 293"/>
                              <a:gd name="T124" fmla="+- 0 8883 8876"/>
                              <a:gd name="T125" fmla="*/ T124 w 109"/>
                              <a:gd name="T126" fmla="+- 0 1631 1586"/>
                              <a:gd name="T127" fmla="*/ 1631 h 293"/>
                              <a:gd name="T128" fmla="+- 0 8882 8876"/>
                              <a:gd name="T129" fmla="*/ T128 w 109"/>
                              <a:gd name="T130" fmla="+- 0 1642 1586"/>
                              <a:gd name="T131" fmla="*/ 1642 h 293"/>
                              <a:gd name="T132" fmla="+- 0 8880 8876"/>
                              <a:gd name="T133" fmla="*/ T132 w 109"/>
                              <a:gd name="T134" fmla="+- 0 1652 1586"/>
                              <a:gd name="T135" fmla="*/ 1652 h 293"/>
                              <a:gd name="T136" fmla="+- 0 8878 8876"/>
                              <a:gd name="T137" fmla="*/ T136 w 109"/>
                              <a:gd name="T138" fmla="+- 0 1664 1586"/>
                              <a:gd name="T139" fmla="*/ 1664 h 293"/>
                              <a:gd name="T140" fmla="+- 0 8877 8876"/>
                              <a:gd name="T141" fmla="*/ T140 w 109"/>
                              <a:gd name="T142" fmla="+- 0 1675 1586"/>
                              <a:gd name="T143" fmla="*/ 1675 h 293"/>
                              <a:gd name="T144" fmla="+- 0 8877 8876"/>
                              <a:gd name="T145" fmla="*/ T144 w 109"/>
                              <a:gd name="T146" fmla="+- 0 1687 1586"/>
                              <a:gd name="T147" fmla="*/ 1687 h 293"/>
                              <a:gd name="T148" fmla="+- 0 8877 8876"/>
                              <a:gd name="T149" fmla="*/ T148 w 109"/>
                              <a:gd name="T150" fmla="+- 0 1697 1586"/>
                              <a:gd name="T151" fmla="*/ 1697 h 293"/>
                              <a:gd name="T152" fmla="+- 0 8877 8876"/>
                              <a:gd name="T153" fmla="*/ T152 w 109"/>
                              <a:gd name="T154" fmla="+- 0 1708 1586"/>
                              <a:gd name="T155" fmla="*/ 1708 h 293"/>
                              <a:gd name="T156" fmla="+- 0 8877 8876"/>
                              <a:gd name="T157" fmla="*/ T156 w 109"/>
                              <a:gd name="T158" fmla="+- 0 1721 1586"/>
                              <a:gd name="T159" fmla="*/ 1721 h 293"/>
                              <a:gd name="T160" fmla="+- 0 8878 8876"/>
                              <a:gd name="T161" fmla="*/ T160 w 109"/>
                              <a:gd name="T162" fmla="+- 0 1730 1586"/>
                              <a:gd name="T163" fmla="*/ 1730 h 293"/>
                              <a:gd name="T164" fmla="+- 0 8883 8876"/>
                              <a:gd name="T165" fmla="*/ T164 w 109"/>
                              <a:gd name="T166" fmla="+- 0 1743 1586"/>
                              <a:gd name="T167" fmla="*/ 1743 h 293"/>
                              <a:gd name="T168" fmla="+- 0 8884 8876"/>
                              <a:gd name="T169" fmla="*/ T168 w 109"/>
                              <a:gd name="T170" fmla="+- 0 1755 1586"/>
                              <a:gd name="T171" fmla="*/ 1755 h 293"/>
                              <a:gd name="T172" fmla="+- 0 8888 8876"/>
                              <a:gd name="T173" fmla="*/ T172 w 109"/>
                              <a:gd name="T174" fmla="+- 0 1767 1586"/>
                              <a:gd name="T175" fmla="*/ 1767 h 293"/>
                              <a:gd name="T176" fmla="+- 0 8893 8876"/>
                              <a:gd name="T177" fmla="*/ T176 w 109"/>
                              <a:gd name="T178" fmla="+- 0 1778 1586"/>
                              <a:gd name="T179" fmla="*/ 1778 h 293"/>
                              <a:gd name="T180" fmla="+- 0 8898 8876"/>
                              <a:gd name="T181" fmla="*/ T180 w 109"/>
                              <a:gd name="T182" fmla="+- 0 1791 1586"/>
                              <a:gd name="T183" fmla="*/ 1791 h 293"/>
                              <a:gd name="T184" fmla="+- 0 8903 8876"/>
                              <a:gd name="T185" fmla="*/ T184 w 109"/>
                              <a:gd name="T186" fmla="+- 0 1801 1586"/>
                              <a:gd name="T187" fmla="*/ 1801 h 293"/>
                              <a:gd name="T188" fmla="+- 0 8909 8876"/>
                              <a:gd name="T189" fmla="*/ T188 w 109"/>
                              <a:gd name="T190" fmla="+- 0 1813 1586"/>
                              <a:gd name="T191" fmla="*/ 1813 h 293"/>
                              <a:gd name="T192" fmla="+- 0 8917 8876"/>
                              <a:gd name="T193" fmla="*/ T192 w 109"/>
                              <a:gd name="T194" fmla="+- 0 1823 1586"/>
                              <a:gd name="T195" fmla="*/ 1823 h 293"/>
                              <a:gd name="T196" fmla="+- 0 8924 8876"/>
                              <a:gd name="T197" fmla="*/ T196 w 109"/>
                              <a:gd name="T198" fmla="+- 0 1833 1586"/>
                              <a:gd name="T199" fmla="*/ 1833 h 293"/>
                              <a:gd name="T200" fmla="+- 0 8931 8876"/>
                              <a:gd name="T201" fmla="*/ T200 w 109"/>
                              <a:gd name="T202" fmla="+- 0 1842 1586"/>
                              <a:gd name="T203" fmla="*/ 1842 h 293"/>
                              <a:gd name="T204" fmla="+- 0 8940 8876"/>
                              <a:gd name="T205" fmla="*/ T204 w 109"/>
                              <a:gd name="T206" fmla="+- 0 1852 1586"/>
                              <a:gd name="T207" fmla="*/ 1852 h 293"/>
                              <a:gd name="T208" fmla="+- 0 8947 8876"/>
                              <a:gd name="T209" fmla="*/ T208 w 109"/>
                              <a:gd name="T210" fmla="+- 0 1863 1586"/>
                              <a:gd name="T211" fmla="*/ 1863 h 293"/>
                              <a:gd name="T212" fmla="+- 0 8954 8876"/>
                              <a:gd name="T213" fmla="*/ T212 w 109"/>
                              <a:gd name="T214" fmla="+- 0 1872 1586"/>
                              <a:gd name="T215" fmla="*/ 1872 h 293"/>
                              <a:gd name="T216" fmla="+- 0 8959 8876"/>
                              <a:gd name="T217" fmla="*/ T216 w 109"/>
                              <a:gd name="T218" fmla="+- 0 1877 1586"/>
                              <a:gd name="T219" fmla="*/ 1877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 h="293">
                                <a:moveTo>
                                  <a:pt x="83" y="292"/>
                                </a:moveTo>
                                <a:lnTo>
                                  <a:pt x="84" y="286"/>
                                </a:lnTo>
                                <a:lnTo>
                                  <a:pt x="87" y="279"/>
                                </a:lnTo>
                                <a:lnTo>
                                  <a:pt x="87" y="274"/>
                                </a:lnTo>
                                <a:lnTo>
                                  <a:pt x="88" y="267"/>
                                </a:lnTo>
                                <a:lnTo>
                                  <a:pt x="90" y="262"/>
                                </a:lnTo>
                                <a:lnTo>
                                  <a:pt x="92" y="256"/>
                                </a:lnTo>
                                <a:lnTo>
                                  <a:pt x="93" y="249"/>
                                </a:lnTo>
                                <a:lnTo>
                                  <a:pt x="95" y="244"/>
                                </a:lnTo>
                                <a:lnTo>
                                  <a:pt x="96" y="238"/>
                                </a:lnTo>
                                <a:lnTo>
                                  <a:pt x="98" y="233"/>
                                </a:lnTo>
                                <a:lnTo>
                                  <a:pt x="100" y="227"/>
                                </a:lnTo>
                                <a:lnTo>
                                  <a:pt x="101" y="221"/>
                                </a:lnTo>
                                <a:lnTo>
                                  <a:pt x="103" y="214"/>
                                </a:lnTo>
                                <a:lnTo>
                                  <a:pt x="106" y="208"/>
                                </a:lnTo>
                                <a:lnTo>
                                  <a:pt x="105" y="203"/>
                                </a:lnTo>
                                <a:lnTo>
                                  <a:pt x="107" y="196"/>
                                </a:lnTo>
                                <a:lnTo>
                                  <a:pt x="109" y="191"/>
                                </a:lnTo>
                                <a:lnTo>
                                  <a:pt x="108" y="184"/>
                                </a:lnTo>
                                <a:lnTo>
                                  <a:pt x="108" y="179"/>
                                </a:lnTo>
                                <a:lnTo>
                                  <a:pt x="108" y="173"/>
                                </a:lnTo>
                                <a:lnTo>
                                  <a:pt x="108" y="166"/>
                                </a:lnTo>
                                <a:lnTo>
                                  <a:pt x="108" y="161"/>
                                </a:lnTo>
                                <a:lnTo>
                                  <a:pt x="107" y="154"/>
                                </a:lnTo>
                                <a:lnTo>
                                  <a:pt x="106" y="148"/>
                                </a:lnTo>
                                <a:lnTo>
                                  <a:pt x="105" y="142"/>
                                </a:lnTo>
                                <a:lnTo>
                                  <a:pt x="104" y="137"/>
                                </a:lnTo>
                                <a:lnTo>
                                  <a:pt x="102" y="131"/>
                                </a:lnTo>
                                <a:lnTo>
                                  <a:pt x="102" y="125"/>
                                </a:lnTo>
                                <a:lnTo>
                                  <a:pt x="98" y="120"/>
                                </a:lnTo>
                                <a:lnTo>
                                  <a:pt x="97" y="114"/>
                                </a:lnTo>
                                <a:lnTo>
                                  <a:pt x="97" y="108"/>
                                </a:lnTo>
                                <a:lnTo>
                                  <a:pt x="93" y="102"/>
                                </a:lnTo>
                                <a:lnTo>
                                  <a:pt x="91" y="97"/>
                                </a:lnTo>
                                <a:lnTo>
                                  <a:pt x="88" y="92"/>
                                </a:lnTo>
                                <a:lnTo>
                                  <a:pt x="87" y="86"/>
                                </a:lnTo>
                                <a:lnTo>
                                  <a:pt x="83" y="81"/>
                                </a:lnTo>
                                <a:lnTo>
                                  <a:pt x="80" y="76"/>
                                </a:lnTo>
                                <a:lnTo>
                                  <a:pt x="77" y="71"/>
                                </a:lnTo>
                                <a:lnTo>
                                  <a:pt x="74" y="66"/>
                                </a:lnTo>
                                <a:lnTo>
                                  <a:pt x="71" y="62"/>
                                </a:lnTo>
                                <a:lnTo>
                                  <a:pt x="69" y="57"/>
                                </a:lnTo>
                                <a:lnTo>
                                  <a:pt x="65" y="51"/>
                                </a:lnTo>
                                <a:lnTo>
                                  <a:pt x="61" y="46"/>
                                </a:lnTo>
                                <a:lnTo>
                                  <a:pt x="58" y="41"/>
                                </a:lnTo>
                                <a:lnTo>
                                  <a:pt x="54" y="37"/>
                                </a:lnTo>
                                <a:lnTo>
                                  <a:pt x="50" y="32"/>
                                </a:lnTo>
                                <a:lnTo>
                                  <a:pt x="46" y="28"/>
                                </a:lnTo>
                                <a:lnTo>
                                  <a:pt x="42" y="25"/>
                                </a:lnTo>
                                <a:lnTo>
                                  <a:pt x="36" y="20"/>
                                </a:lnTo>
                                <a:lnTo>
                                  <a:pt x="33" y="15"/>
                                </a:lnTo>
                                <a:lnTo>
                                  <a:pt x="30" y="13"/>
                                </a:lnTo>
                                <a:lnTo>
                                  <a:pt x="27" y="9"/>
                                </a:lnTo>
                                <a:lnTo>
                                  <a:pt x="20" y="0"/>
                                </a:lnTo>
                                <a:lnTo>
                                  <a:pt x="19" y="8"/>
                                </a:lnTo>
                                <a:lnTo>
                                  <a:pt x="20" y="10"/>
                                </a:lnTo>
                                <a:lnTo>
                                  <a:pt x="18" y="15"/>
                                </a:lnTo>
                                <a:lnTo>
                                  <a:pt x="17" y="17"/>
                                </a:lnTo>
                                <a:lnTo>
                                  <a:pt x="13" y="20"/>
                                </a:lnTo>
                                <a:lnTo>
                                  <a:pt x="11" y="29"/>
                                </a:lnTo>
                                <a:lnTo>
                                  <a:pt x="10" y="33"/>
                                </a:lnTo>
                                <a:lnTo>
                                  <a:pt x="9" y="39"/>
                                </a:lnTo>
                                <a:lnTo>
                                  <a:pt x="7" y="45"/>
                                </a:lnTo>
                                <a:lnTo>
                                  <a:pt x="6" y="50"/>
                                </a:lnTo>
                                <a:lnTo>
                                  <a:pt x="6" y="56"/>
                                </a:lnTo>
                                <a:lnTo>
                                  <a:pt x="4" y="61"/>
                                </a:lnTo>
                                <a:lnTo>
                                  <a:pt x="4" y="66"/>
                                </a:lnTo>
                                <a:lnTo>
                                  <a:pt x="2" y="72"/>
                                </a:lnTo>
                                <a:lnTo>
                                  <a:pt x="2" y="78"/>
                                </a:lnTo>
                                <a:lnTo>
                                  <a:pt x="2" y="83"/>
                                </a:lnTo>
                                <a:lnTo>
                                  <a:pt x="1" y="89"/>
                                </a:lnTo>
                                <a:lnTo>
                                  <a:pt x="1" y="94"/>
                                </a:lnTo>
                                <a:lnTo>
                                  <a:pt x="1" y="101"/>
                                </a:lnTo>
                                <a:lnTo>
                                  <a:pt x="0" y="106"/>
                                </a:lnTo>
                                <a:lnTo>
                                  <a:pt x="1" y="111"/>
                                </a:lnTo>
                                <a:lnTo>
                                  <a:pt x="1" y="118"/>
                                </a:lnTo>
                                <a:lnTo>
                                  <a:pt x="1" y="122"/>
                                </a:lnTo>
                                <a:lnTo>
                                  <a:pt x="1" y="128"/>
                                </a:lnTo>
                                <a:lnTo>
                                  <a:pt x="1" y="135"/>
                                </a:lnTo>
                                <a:lnTo>
                                  <a:pt x="0" y="141"/>
                                </a:lnTo>
                                <a:lnTo>
                                  <a:pt x="2" y="144"/>
                                </a:lnTo>
                                <a:lnTo>
                                  <a:pt x="4" y="151"/>
                                </a:lnTo>
                                <a:lnTo>
                                  <a:pt x="7" y="157"/>
                                </a:lnTo>
                                <a:lnTo>
                                  <a:pt x="7" y="163"/>
                                </a:lnTo>
                                <a:lnTo>
                                  <a:pt x="8" y="169"/>
                                </a:lnTo>
                                <a:lnTo>
                                  <a:pt x="10" y="176"/>
                                </a:lnTo>
                                <a:lnTo>
                                  <a:pt x="12" y="181"/>
                                </a:lnTo>
                                <a:lnTo>
                                  <a:pt x="14" y="187"/>
                                </a:lnTo>
                                <a:lnTo>
                                  <a:pt x="17" y="192"/>
                                </a:lnTo>
                                <a:lnTo>
                                  <a:pt x="19" y="198"/>
                                </a:lnTo>
                                <a:lnTo>
                                  <a:pt x="22" y="205"/>
                                </a:lnTo>
                                <a:lnTo>
                                  <a:pt x="24" y="210"/>
                                </a:lnTo>
                                <a:lnTo>
                                  <a:pt x="27" y="215"/>
                                </a:lnTo>
                                <a:lnTo>
                                  <a:pt x="30" y="221"/>
                                </a:lnTo>
                                <a:lnTo>
                                  <a:pt x="33" y="227"/>
                                </a:lnTo>
                                <a:lnTo>
                                  <a:pt x="37" y="231"/>
                                </a:lnTo>
                                <a:lnTo>
                                  <a:pt x="41" y="237"/>
                                </a:lnTo>
                                <a:lnTo>
                                  <a:pt x="44" y="242"/>
                                </a:lnTo>
                                <a:lnTo>
                                  <a:pt x="48" y="247"/>
                                </a:lnTo>
                                <a:lnTo>
                                  <a:pt x="52" y="253"/>
                                </a:lnTo>
                                <a:lnTo>
                                  <a:pt x="55" y="256"/>
                                </a:lnTo>
                                <a:lnTo>
                                  <a:pt x="59" y="262"/>
                                </a:lnTo>
                                <a:lnTo>
                                  <a:pt x="64" y="266"/>
                                </a:lnTo>
                                <a:lnTo>
                                  <a:pt x="67" y="272"/>
                                </a:lnTo>
                                <a:lnTo>
                                  <a:pt x="71" y="277"/>
                                </a:lnTo>
                                <a:lnTo>
                                  <a:pt x="74" y="282"/>
                                </a:lnTo>
                                <a:lnTo>
                                  <a:pt x="78" y="286"/>
                                </a:lnTo>
                                <a:lnTo>
                                  <a:pt x="83" y="292"/>
                                </a:lnTo>
                                <a:lnTo>
                                  <a:pt x="83" y="291"/>
                                </a:lnTo>
                                <a:lnTo>
                                  <a:pt x="83" y="29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545"/>
                        <wps:cNvSpPr>
                          <a:spLocks/>
                        </wps:cNvSpPr>
                        <wps:spPr bwMode="auto">
                          <a:xfrm>
                            <a:off x="8899" y="1604"/>
                            <a:ext cx="60" cy="272"/>
                          </a:xfrm>
                          <a:custGeom>
                            <a:avLst/>
                            <a:gdLst>
                              <a:gd name="T0" fmla="+- 0 8899 8899"/>
                              <a:gd name="T1" fmla="*/ T0 w 60"/>
                              <a:gd name="T2" fmla="+- 0 1605 1605"/>
                              <a:gd name="T3" fmla="*/ 1605 h 272"/>
                              <a:gd name="T4" fmla="+- 0 8912 8899"/>
                              <a:gd name="T5" fmla="*/ T4 w 60"/>
                              <a:gd name="T6" fmla="+- 0 1669 1605"/>
                              <a:gd name="T7" fmla="*/ 1669 h 272"/>
                              <a:gd name="T8" fmla="+- 0 8926 8899"/>
                              <a:gd name="T9" fmla="*/ T8 w 60"/>
                              <a:gd name="T10" fmla="+- 0 1739 1605"/>
                              <a:gd name="T11" fmla="*/ 1739 h 272"/>
                              <a:gd name="T12" fmla="+- 0 8941 8899"/>
                              <a:gd name="T13" fmla="*/ T12 w 60"/>
                              <a:gd name="T14" fmla="+- 0 1810 1605"/>
                              <a:gd name="T15" fmla="*/ 1810 h 272"/>
                              <a:gd name="T16" fmla="+- 0 8957 8899"/>
                              <a:gd name="T17" fmla="*/ T16 w 60"/>
                              <a:gd name="T18" fmla="+- 0 1875 1605"/>
                              <a:gd name="T19" fmla="*/ 1875 h 272"/>
                              <a:gd name="T20" fmla="+- 0 8958 8899"/>
                              <a:gd name="T21" fmla="*/ T20 w 60"/>
                              <a:gd name="T22" fmla="+- 0 1876 1605"/>
                              <a:gd name="T23" fmla="*/ 1876 h 272"/>
                              <a:gd name="T24" fmla="+- 0 8959 8899"/>
                              <a:gd name="T25" fmla="*/ T24 w 60"/>
                              <a:gd name="T26" fmla="+- 0 1876 1605"/>
                              <a:gd name="T27" fmla="*/ 1876 h 272"/>
                              <a:gd name="T28" fmla="+- 0 8959 8899"/>
                              <a:gd name="T29" fmla="*/ T28 w 60"/>
                              <a:gd name="T30" fmla="+- 0 1875 1605"/>
                              <a:gd name="T31" fmla="*/ 1875 h 272"/>
                              <a:gd name="T32" fmla="+- 0 8943 8899"/>
                              <a:gd name="T33" fmla="*/ T32 w 60"/>
                              <a:gd name="T34" fmla="+- 0 1814 1605"/>
                              <a:gd name="T35" fmla="*/ 1814 h 272"/>
                              <a:gd name="T36" fmla="+- 0 8928 8899"/>
                              <a:gd name="T37" fmla="*/ T36 w 60"/>
                              <a:gd name="T38" fmla="+- 0 1744 1605"/>
                              <a:gd name="T39" fmla="*/ 1744 h 272"/>
                              <a:gd name="T40" fmla="+- 0 8914 8899"/>
                              <a:gd name="T41" fmla="*/ T40 w 60"/>
                              <a:gd name="T42" fmla="+- 0 1672 1605"/>
                              <a:gd name="T43" fmla="*/ 1672 h 272"/>
                              <a:gd name="T44" fmla="+- 0 8899 8899"/>
                              <a:gd name="T45" fmla="*/ T44 w 60"/>
                              <a:gd name="T46" fmla="+- 0 1605 1605"/>
                              <a:gd name="T47" fmla="*/ 1605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272">
                                <a:moveTo>
                                  <a:pt x="0" y="0"/>
                                </a:moveTo>
                                <a:lnTo>
                                  <a:pt x="13" y="64"/>
                                </a:lnTo>
                                <a:lnTo>
                                  <a:pt x="27" y="134"/>
                                </a:lnTo>
                                <a:lnTo>
                                  <a:pt x="42" y="205"/>
                                </a:lnTo>
                                <a:lnTo>
                                  <a:pt x="58" y="270"/>
                                </a:lnTo>
                                <a:lnTo>
                                  <a:pt x="59" y="271"/>
                                </a:lnTo>
                                <a:lnTo>
                                  <a:pt x="60" y="271"/>
                                </a:lnTo>
                                <a:lnTo>
                                  <a:pt x="60" y="270"/>
                                </a:lnTo>
                                <a:lnTo>
                                  <a:pt x="44" y="209"/>
                                </a:lnTo>
                                <a:lnTo>
                                  <a:pt x="29" y="139"/>
                                </a:lnTo>
                                <a:lnTo>
                                  <a:pt x="15" y="67"/>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5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8760" y="1719"/>
                            <a:ext cx="229"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Freeform 547"/>
                        <wps:cNvSpPr>
                          <a:spLocks/>
                        </wps:cNvSpPr>
                        <wps:spPr bwMode="auto">
                          <a:xfrm>
                            <a:off x="8760" y="1719"/>
                            <a:ext cx="229" cy="193"/>
                          </a:xfrm>
                          <a:custGeom>
                            <a:avLst/>
                            <a:gdLst>
                              <a:gd name="T0" fmla="+- 0 8986 8760"/>
                              <a:gd name="T1" fmla="*/ T0 w 229"/>
                              <a:gd name="T2" fmla="+- 0 1906 1719"/>
                              <a:gd name="T3" fmla="*/ 1906 h 193"/>
                              <a:gd name="T4" fmla="+- 0 8982 8760"/>
                              <a:gd name="T5" fmla="*/ T4 w 229"/>
                              <a:gd name="T6" fmla="+- 0 1895 1719"/>
                              <a:gd name="T7" fmla="*/ 1895 h 193"/>
                              <a:gd name="T8" fmla="+- 0 8977 8760"/>
                              <a:gd name="T9" fmla="*/ T8 w 229"/>
                              <a:gd name="T10" fmla="+- 0 1883 1719"/>
                              <a:gd name="T11" fmla="*/ 1883 h 193"/>
                              <a:gd name="T12" fmla="+- 0 8971 8760"/>
                              <a:gd name="T13" fmla="*/ T12 w 229"/>
                              <a:gd name="T14" fmla="+- 0 1872 1719"/>
                              <a:gd name="T15" fmla="*/ 1872 h 193"/>
                              <a:gd name="T16" fmla="+- 0 8967 8760"/>
                              <a:gd name="T17" fmla="*/ T16 w 229"/>
                              <a:gd name="T18" fmla="+- 0 1861 1719"/>
                              <a:gd name="T19" fmla="*/ 1861 h 193"/>
                              <a:gd name="T20" fmla="+- 0 8963 8760"/>
                              <a:gd name="T21" fmla="*/ T20 w 229"/>
                              <a:gd name="T22" fmla="+- 0 1850 1719"/>
                              <a:gd name="T23" fmla="*/ 1850 h 193"/>
                              <a:gd name="T24" fmla="+- 0 8957 8760"/>
                              <a:gd name="T25" fmla="*/ T24 w 229"/>
                              <a:gd name="T26" fmla="+- 0 1838 1719"/>
                              <a:gd name="T27" fmla="*/ 1838 h 193"/>
                              <a:gd name="T28" fmla="+- 0 8952 8760"/>
                              <a:gd name="T29" fmla="*/ T28 w 229"/>
                              <a:gd name="T30" fmla="+- 0 1827 1719"/>
                              <a:gd name="T31" fmla="*/ 1827 h 193"/>
                              <a:gd name="T32" fmla="+- 0 8948 8760"/>
                              <a:gd name="T33" fmla="*/ T32 w 229"/>
                              <a:gd name="T34" fmla="+- 0 1816 1719"/>
                              <a:gd name="T35" fmla="*/ 1816 h 193"/>
                              <a:gd name="T36" fmla="+- 0 8940 8760"/>
                              <a:gd name="T37" fmla="*/ T36 w 229"/>
                              <a:gd name="T38" fmla="+- 0 1807 1719"/>
                              <a:gd name="T39" fmla="*/ 1807 h 193"/>
                              <a:gd name="T40" fmla="+- 0 8932 8760"/>
                              <a:gd name="T41" fmla="*/ T40 w 229"/>
                              <a:gd name="T42" fmla="+- 0 1797 1719"/>
                              <a:gd name="T43" fmla="*/ 1797 h 193"/>
                              <a:gd name="T44" fmla="+- 0 8924 8760"/>
                              <a:gd name="T45" fmla="*/ T44 w 229"/>
                              <a:gd name="T46" fmla="+- 0 1788 1719"/>
                              <a:gd name="T47" fmla="*/ 1788 h 193"/>
                              <a:gd name="T48" fmla="+- 0 8915 8760"/>
                              <a:gd name="T49" fmla="*/ T48 w 229"/>
                              <a:gd name="T50" fmla="+- 0 1780 1719"/>
                              <a:gd name="T51" fmla="*/ 1780 h 193"/>
                              <a:gd name="T52" fmla="+- 0 8906 8760"/>
                              <a:gd name="T53" fmla="*/ T52 w 229"/>
                              <a:gd name="T54" fmla="+- 0 1772 1719"/>
                              <a:gd name="T55" fmla="*/ 1772 h 193"/>
                              <a:gd name="T56" fmla="+- 0 8896 8760"/>
                              <a:gd name="T57" fmla="*/ T56 w 229"/>
                              <a:gd name="T58" fmla="+- 0 1766 1719"/>
                              <a:gd name="T59" fmla="*/ 1766 h 193"/>
                              <a:gd name="T60" fmla="+- 0 8887 8760"/>
                              <a:gd name="T61" fmla="*/ T60 w 229"/>
                              <a:gd name="T62" fmla="+- 0 1758 1719"/>
                              <a:gd name="T63" fmla="*/ 1758 h 193"/>
                              <a:gd name="T64" fmla="+- 0 8876 8760"/>
                              <a:gd name="T65" fmla="*/ T64 w 229"/>
                              <a:gd name="T66" fmla="+- 0 1753 1719"/>
                              <a:gd name="T67" fmla="*/ 1753 h 193"/>
                              <a:gd name="T68" fmla="+- 0 8866 8760"/>
                              <a:gd name="T69" fmla="*/ T68 w 229"/>
                              <a:gd name="T70" fmla="+- 0 1746 1719"/>
                              <a:gd name="T71" fmla="*/ 1746 h 193"/>
                              <a:gd name="T72" fmla="+- 0 8855 8760"/>
                              <a:gd name="T73" fmla="*/ T72 w 229"/>
                              <a:gd name="T74" fmla="+- 0 1743 1719"/>
                              <a:gd name="T75" fmla="*/ 1743 h 193"/>
                              <a:gd name="T76" fmla="+- 0 8844 8760"/>
                              <a:gd name="T77" fmla="*/ T76 w 229"/>
                              <a:gd name="T78" fmla="+- 0 1738 1719"/>
                              <a:gd name="T79" fmla="*/ 1738 h 193"/>
                              <a:gd name="T80" fmla="+- 0 8834 8760"/>
                              <a:gd name="T81" fmla="*/ T80 w 229"/>
                              <a:gd name="T82" fmla="+- 0 1734 1719"/>
                              <a:gd name="T83" fmla="*/ 1734 h 193"/>
                              <a:gd name="T84" fmla="+- 0 8821 8760"/>
                              <a:gd name="T85" fmla="*/ T84 w 229"/>
                              <a:gd name="T86" fmla="+- 0 1731 1719"/>
                              <a:gd name="T87" fmla="*/ 1731 h 193"/>
                              <a:gd name="T88" fmla="+- 0 8811 8760"/>
                              <a:gd name="T89" fmla="*/ T88 w 229"/>
                              <a:gd name="T90" fmla="+- 0 1728 1719"/>
                              <a:gd name="T91" fmla="*/ 1728 h 193"/>
                              <a:gd name="T92" fmla="+- 0 8798 8760"/>
                              <a:gd name="T93" fmla="*/ T92 w 229"/>
                              <a:gd name="T94" fmla="+- 0 1726 1719"/>
                              <a:gd name="T95" fmla="*/ 1726 h 193"/>
                              <a:gd name="T96" fmla="+- 0 8785 8760"/>
                              <a:gd name="T97" fmla="*/ T96 w 229"/>
                              <a:gd name="T98" fmla="+- 0 1725 1719"/>
                              <a:gd name="T99" fmla="*/ 1725 h 193"/>
                              <a:gd name="T100" fmla="+- 0 8777 8760"/>
                              <a:gd name="T101" fmla="*/ T100 w 229"/>
                              <a:gd name="T102" fmla="+- 0 1724 1719"/>
                              <a:gd name="T103" fmla="*/ 1724 h 193"/>
                              <a:gd name="T104" fmla="+- 0 8771 8760"/>
                              <a:gd name="T105" fmla="*/ T104 w 229"/>
                              <a:gd name="T106" fmla="+- 0 1722 1719"/>
                              <a:gd name="T107" fmla="*/ 1722 h 193"/>
                              <a:gd name="T108" fmla="+- 0 8765 8760"/>
                              <a:gd name="T109" fmla="*/ T108 w 229"/>
                              <a:gd name="T110" fmla="+- 0 1726 1719"/>
                              <a:gd name="T111" fmla="*/ 1726 h 193"/>
                              <a:gd name="T112" fmla="+- 0 8768 8760"/>
                              <a:gd name="T113" fmla="*/ T112 w 229"/>
                              <a:gd name="T114" fmla="+- 0 1733 1719"/>
                              <a:gd name="T115" fmla="*/ 1733 h 193"/>
                              <a:gd name="T116" fmla="+- 0 8768 8760"/>
                              <a:gd name="T117" fmla="*/ T116 w 229"/>
                              <a:gd name="T118" fmla="+- 0 1739 1719"/>
                              <a:gd name="T119" fmla="*/ 1739 h 193"/>
                              <a:gd name="T120" fmla="+- 0 8773 8760"/>
                              <a:gd name="T121" fmla="*/ T120 w 229"/>
                              <a:gd name="T122" fmla="+- 0 1752 1719"/>
                              <a:gd name="T123" fmla="*/ 1752 h 193"/>
                              <a:gd name="T124" fmla="+- 0 8777 8760"/>
                              <a:gd name="T125" fmla="*/ T124 w 229"/>
                              <a:gd name="T126" fmla="+- 0 1763 1719"/>
                              <a:gd name="T127" fmla="*/ 1763 h 193"/>
                              <a:gd name="T128" fmla="+- 0 8784 8760"/>
                              <a:gd name="T129" fmla="*/ T128 w 229"/>
                              <a:gd name="T130" fmla="+- 0 1772 1719"/>
                              <a:gd name="T131" fmla="*/ 1772 h 193"/>
                              <a:gd name="T132" fmla="+- 0 8789 8760"/>
                              <a:gd name="T133" fmla="*/ T132 w 229"/>
                              <a:gd name="T134" fmla="+- 0 1781 1719"/>
                              <a:gd name="T135" fmla="*/ 1781 h 193"/>
                              <a:gd name="T136" fmla="+- 0 8794 8760"/>
                              <a:gd name="T137" fmla="*/ T136 w 229"/>
                              <a:gd name="T138" fmla="+- 0 1792 1719"/>
                              <a:gd name="T139" fmla="*/ 1792 h 193"/>
                              <a:gd name="T140" fmla="+- 0 8800 8760"/>
                              <a:gd name="T141" fmla="*/ T140 w 229"/>
                              <a:gd name="T142" fmla="+- 0 1802 1719"/>
                              <a:gd name="T143" fmla="*/ 1802 h 193"/>
                              <a:gd name="T144" fmla="+- 0 8807 8760"/>
                              <a:gd name="T145" fmla="*/ T144 w 229"/>
                              <a:gd name="T146" fmla="+- 0 1811 1719"/>
                              <a:gd name="T147" fmla="*/ 1811 h 193"/>
                              <a:gd name="T148" fmla="+- 0 8813 8760"/>
                              <a:gd name="T149" fmla="*/ T148 w 229"/>
                              <a:gd name="T150" fmla="+- 0 1819 1719"/>
                              <a:gd name="T151" fmla="*/ 1819 h 193"/>
                              <a:gd name="T152" fmla="+- 0 8821 8760"/>
                              <a:gd name="T153" fmla="*/ T152 w 229"/>
                              <a:gd name="T154" fmla="+- 0 1827 1719"/>
                              <a:gd name="T155" fmla="*/ 1827 h 193"/>
                              <a:gd name="T156" fmla="+- 0 8829 8760"/>
                              <a:gd name="T157" fmla="*/ T156 w 229"/>
                              <a:gd name="T158" fmla="+- 0 1838 1719"/>
                              <a:gd name="T159" fmla="*/ 1838 h 193"/>
                              <a:gd name="T160" fmla="+- 0 8835 8760"/>
                              <a:gd name="T161" fmla="*/ T160 w 229"/>
                              <a:gd name="T162" fmla="+- 0 1844 1719"/>
                              <a:gd name="T163" fmla="*/ 1844 h 193"/>
                              <a:gd name="T164" fmla="+- 0 8846 8760"/>
                              <a:gd name="T165" fmla="*/ T164 w 229"/>
                              <a:gd name="T166" fmla="+- 0 1852 1719"/>
                              <a:gd name="T167" fmla="*/ 1852 h 193"/>
                              <a:gd name="T168" fmla="+- 0 8855 8760"/>
                              <a:gd name="T169" fmla="*/ T168 w 229"/>
                              <a:gd name="T170" fmla="+- 0 1861 1719"/>
                              <a:gd name="T171" fmla="*/ 1861 h 193"/>
                              <a:gd name="T172" fmla="+- 0 8865 8760"/>
                              <a:gd name="T173" fmla="*/ T172 w 229"/>
                              <a:gd name="T174" fmla="+- 0 1867 1719"/>
                              <a:gd name="T175" fmla="*/ 1867 h 193"/>
                              <a:gd name="T176" fmla="+- 0 8876 8760"/>
                              <a:gd name="T177" fmla="*/ T176 w 229"/>
                              <a:gd name="T178" fmla="+- 0 1873 1719"/>
                              <a:gd name="T179" fmla="*/ 1873 h 193"/>
                              <a:gd name="T180" fmla="+- 0 8887 8760"/>
                              <a:gd name="T181" fmla="*/ T180 w 229"/>
                              <a:gd name="T182" fmla="+- 0 1880 1719"/>
                              <a:gd name="T183" fmla="*/ 1880 h 193"/>
                              <a:gd name="T184" fmla="+- 0 8899 8760"/>
                              <a:gd name="T185" fmla="*/ T184 w 229"/>
                              <a:gd name="T186" fmla="+- 0 1885 1719"/>
                              <a:gd name="T187" fmla="*/ 1885 h 193"/>
                              <a:gd name="T188" fmla="+- 0 8910 8760"/>
                              <a:gd name="T189" fmla="*/ T188 w 229"/>
                              <a:gd name="T190" fmla="+- 0 1891 1719"/>
                              <a:gd name="T191" fmla="*/ 1891 h 193"/>
                              <a:gd name="T192" fmla="+- 0 8922 8760"/>
                              <a:gd name="T193" fmla="*/ T192 w 229"/>
                              <a:gd name="T194" fmla="+- 0 1894 1719"/>
                              <a:gd name="T195" fmla="*/ 1894 h 193"/>
                              <a:gd name="T196" fmla="+- 0 8934 8760"/>
                              <a:gd name="T197" fmla="*/ T196 w 229"/>
                              <a:gd name="T198" fmla="+- 0 1897 1719"/>
                              <a:gd name="T199" fmla="*/ 1897 h 193"/>
                              <a:gd name="T200" fmla="+- 0 8945 8760"/>
                              <a:gd name="T201" fmla="*/ T200 w 229"/>
                              <a:gd name="T202" fmla="+- 0 1901 1719"/>
                              <a:gd name="T203" fmla="*/ 1901 h 193"/>
                              <a:gd name="T204" fmla="+- 0 8959 8760"/>
                              <a:gd name="T205" fmla="*/ T204 w 229"/>
                              <a:gd name="T206" fmla="+- 0 1903 1719"/>
                              <a:gd name="T207" fmla="*/ 1903 h 193"/>
                              <a:gd name="T208" fmla="+- 0 8971 8760"/>
                              <a:gd name="T209" fmla="*/ T208 w 229"/>
                              <a:gd name="T210" fmla="+- 0 1907 1719"/>
                              <a:gd name="T211" fmla="*/ 1907 h 193"/>
                              <a:gd name="T212" fmla="+- 0 8982 8760"/>
                              <a:gd name="T213" fmla="*/ T212 w 229"/>
                              <a:gd name="T214" fmla="+- 0 1910 1719"/>
                              <a:gd name="T215" fmla="*/ 1910 h 193"/>
                              <a:gd name="T216" fmla="+- 0 8989 8760"/>
                              <a:gd name="T217" fmla="*/ T216 w 229"/>
                              <a:gd name="T218" fmla="+- 0 1911 1719"/>
                              <a:gd name="T219" fmla="*/ 1911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9" h="193">
                                <a:moveTo>
                                  <a:pt x="229" y="193"/>
                                </a:moveTo>
                                <a:lnTo>
                                  <a:pt x="226" y="187"/>
                                </a:lnTo>
                                <a:lnTo>
                                  <a:pt x="224" y="180"/>
                                </a:lnTo>
                                <a:lnTo>
                                  <a:pt x="222" y="176"/>
                                </a:lnTo>
                                <a:lnTo>
                                  <a:pt x="218" y="169"/>
                                </a:lnTo>
                                <a:lnTo>
                                  <a:pt x="217" y="164"/>
                                </a:lnTo>
                                <a:lnTo>
                                  <a:pt x="214" y="159"/>
                                </a:lnTo>
                                <a:lnTo>
                                  <a:pt x="211" y="153"/>
                                </a:lnTo>
                                <a:lnTo>
                                  <a:pt x="209" y="147"/>
                                </a:lnTo>
                                <a:lnTo>
                                  <a:pt x="207" y="142"/>
                                </a:lnTo>
                                <a:lnTo>
                                  <a:pt x="205" y="137"/>
                                </a:lnTo>
                                <a:lnTo>
                                  <a:pt x="203" y="131"/>
                                </a:lnTo>
                                <a:lnTo>
                                  <a:pt x="200" y="125"/>
                                </a:lnTo>
                                <a:lnTo>
                                  <a:pt x="197" y="119"/>
                                </a:lnTo>
                                <a:lnTo>
                                  <a:pt x="196" y="112"/>
                                </a:lnTo>
                                <a:lnTo>
                                  <a:pt x="192" y="108"/>
                                </a:lnTo>
                                <a:lnTo>
                                  <a:pt x="190" y="102"/>
                                </a:lnTo>
                                <a:lnTo>
                                  <a:pt x="188" y="97"/>
                                </a:lnTo>
                                <a:lnTo>
                                  <a:pt x="183" y="92"/>
                                </a:lnTo>
                                <a:lnTo>
                                  <a:pt x="180" y="88"/>
                                </a:lnTo>
                                <a:lnTo>
                                  <a:pt x="176" y="83"/>
                                </a:lnTo>
                                <a:lnTo>
                                  <a:pt x="172" y="78"/>
                                </a:lnTo>
                                <a:lnTo>
                                  <a:pt x="169" y="74"/>
                                </a:lnTo>
                                <a:lnTo>
                                  <a:pt x="164" y="69"/>
                                </a:lnTo>
                                <a:lnTo>
                                  <a:pt x="159" y="65"/>
                                </a:lnTo>
                                <a:lnTo>
                                  <a:pt x="155" y="61"/>
                                </a:lnTo>
                                <a:lnTo>
                                  <a:pt x="151" y="57"/>
                                </a:lnTo>
                                <a:lnTo>
                                  <a:pt x="146" y="53"/>
                                </a:lnTo>
                                <a:lnTo>
                                  <a:pt x="141" y="49"/>
                                </a:lnTo>
                                <a:lnTo>
                                  <a:pt x="136" y="47"/>
                                </a:lnTo>
                                <a:lnTo>
                                  <a:pt x="131" y="43"/>
                                </a:lnTo>
                                <a:lnTo>
                                  <a:pt x="127" y="39"/>
                                </a:lnTo>
                                <a:lnTo>
                                  <a:pt x="121" y="37"/>
                                </a:lnTo>
                                <a:lnTo>
                                  <a:pt x="116" y="34"/>
                                </a:lnTo>
                                <a:lnTo>
                                  <a:pt x="111" y="31"/>
                                </a:lnTo>
                                <a:lnTo>
                                  <a:pt x="106" y="27"/>
                                </a:lnTo>
                                <a:lnTo>
                                  <a:pt x="100" y="26"/>
                                </a:lnTo>
                                <a:lnTo>
                                  <a:pt x="95" y="24"/>
                                </a:lnTo>
                                <a:lnTo>
                                  <a:pt x="89" y="21"/>
                                </a:lnTo>
                                <a:lnTo>
                                  <a:pt x="84" y="19"/>
                                </a:lnTo>
                                <a:lnTo>
                                  <a:pt x="79" y="18"/>
                                </a:lnTo>
                                <a:lnTo>
                                  <a:pt x="74" y="15"/>
                                </a:lnTo>
                                <a:lnTo>
                                  <a:pt x="68" y="13"/>
                                </a:lnTo>
                                <a:lnTo>
                                  <a:pt x="61" y="12"/>
                                </a:lnTo>
                                <a:lnTo>
                                  <a:pt x="56" y="10"/>
                                </a:lnTo>
                                <a:lnTo>
                                  <a:pt x="51" y="9"/>
                                </a:lnTo>
                                <a:lnTo>
                                  <a:pt x="44" y="8"/>
                                </a:lnTo>
                                <a:lnTo>
                                  <a:pt x="38" y="7"/>
                                </a:lnTo>
                                <a:lnTo>
                                  <a:pt x="33" y="6"/>
                                </a:lnTo>
                                <a:lnTo>
                                  <a:pt x="25" y="6"/>
                                </a:lnTo>
                                <a:lnTo>
                                  <a:pt x="20" y="4"/>
                                </a:lnTo>
                                <a:lnTo>
                                  <a:pt x="17" y="5"/>
                                </a:lnTo>
                                <a:lnTo>
                                  <a:pt x="12" y="3"/>
                                </a:lnTo>
                                <a:lnTo>
                                  <a:pt x="11" y="3"/>
                                </a:lnTo>
                                <a:lnTo>
                                  <a:pt x="0" y="0"/>
                                </a:lnTo>
                                <a:lnTo>
                                  <a:pt x="5" y="7"/>
                                </a:lnTo>
                                <a:lnTo>
                                  <a:pt x="7" y="9"/>
                                </a:lnTo>
                                <a:lnTo>
                                  <a:pt x="8" y="14"/>
                                </a:lnTo>
                                <a:lnTo>
                                  <a:pt x="9" y="16"/>
                                </a:lnTo>
                                <a:lnTo>
                                  <a:pt x="8" y="20"/>
                                </a:lnTo>
                                <a:lnTo>
                                  <a:pt x="12" y="29"/>
                                </a:lnTo>
                                <a:lnTo>
                                  <a:pt x="13" y="33"/>
                                </a:lnTo>
                                <a:lnTo>
                                  <a:pt x="15" y="38"/>
                                </a:lnTo>
                                <a:lnTo>
                                  <a:pt x="17" y="44"/>
                                </a:lnTo>
                                <a:lnTo>
                                  <a:pt x="20" y="49"/>
                                </a:lnTo>
                                <a:lnTo>
                                  <a:pt x="24" y="53"/>
                                </a:lnTo>
                                <a:lnTo>
                                  <a:pt x="25" y="59"/>
                                </a:lnTo>
                                <a:lnTo>
                                  <a:pt x="29" y="62"/>
                                </a:lnTo>
                                <a:lnTo>
                                  <a:pt x="31" y="69"/>
                                </a:lnTo>
                                <a:lnTo>
                                  <a:pt x="34" y="73"/>
                                </a:lnTo>
                                <a:lnTo>
                                  <a:pt x="37" y="77"/>
                                </a:lnTo>
                                <a:lnTo>
                                  <a:pt x="40" y="83"/>
                                </a:lnTo>
                                <a:lnTo>
                                  <a:pt x="44" y="87"/>
                                </a:lnTo>
                                <a:lnTo>
                                  <a:pt x="47" y="92"/>
                                </a:lnTo>
                                <a:lnTo>
                                  <a:pt x="50" y="96"/>
                                </a:lnTo>
                                <a:lnTo>
                                  <a:pt x="53" y="100"/>
                                </a:lnTo>
                                <a:lnTo>
                                  <a:pt x="58" y="105"/>
                                </a:lnTo>
                                <a:lnTo>
                                  <a:pt x="61" y="108"/>
                                </a:lnTo>
                                <a:lnTo>
                                  <a:pt x="64" y="113"/>
                                </a:lnTo>
                                <a:lnTo>
                                  <a:pt x="69" y="119"/>
                                </a:lnTo>
                                <a:lnTo>
                                  <a:pt x="72" y="124"/>
                                </a:lnTo>
                                <a:lnTo>
                                  <a:pt x="75" y="125"/>
                                </a:lnTo>
                                <a:lnTo>
                                  <a:pt x="80" y="129"/>
                                </a:lnTo>
                                <a:lnTo>
                                  <a:pt x="86" y="133"/>
                                </a:lnTo>
                                <a:lnTo>
                                  <a:pt x="90" y="137"/>
                                </a:lnTo>
                                <a:lnTo>
                                  <a:pt x="95" y="142"/>
                                </a:lnTo>
                                <a:lnTo>
                                  <a:pt x="100" y="145"/>
                                </a:lnTo>
                                <a:lnTo>
                                  <a:pt x="105" y="148"/>
                                </a:lnTo>
                                <a:lnTo>
                                  <a:pt x="111" y="152"/>
                                </a:lnTo>
                                <a:lnTo>
                                  <a:pt x="116" y="154"/>
                                </a:lnTo>
                                <a:lnTo>
                                  <a:pt x="122" y="158"/>
                                </a:lnTo>
                                <a:lnTo>
                                  <a:pt x="127" y="161"/>
                                </a:lnTo>
                                <a:lnTo>
                                  <a:pt x="132" y="164"/>
                                </a:lnTo>
                                <a:lnTo>
                                  <a:pt x="139" y="166"/>
                                </a:lnTo>
                                <a:lnTo>
                                  <a:pt x="144" y="168"/>
                                </a:lnTo>
                                <a:lnTo>
                                  <a:pt x="150" y="172"/>
                                </a:lnTo>
                                <a:lnTo>
                                  <a:pt x="156" y="173"/>
                                </a:lnTo>
                                <a:lnTo>
                                  <a:pt x="162" y="175"/>
                                </a:lnTo>
                                <a:lnTo>
                                  <a:pt x="168" y="177"/>
                                </a:lnTo>
                                <a:lnTo>
                                  <a:pt x="174" y="178"/>
                                </a:lnTo>
                                <a:lnTo>
                                  <a:pt x="182" y="181"/>
                                </a:lnTo>
                                <a:lnTo>
                                  <a:pt x="185" y="182"/>
                                </a:lnTo>
                                <a:lnTo>
                                  <a:pt x="192" y="183"/>
                                </a:lnTo>
                                <a:lnTo>
                                  <a:pt x="199" y="184"/>
                                </a:lnTo>
                                <a:lnTo>
                                  <a:pt x="205" y="186"/>
                                </a:lnTo>
                                <a:lnTo>
                                  <a:pt x="211" y="188"/>
                                </a:lnTo>
                                <a:lnTo>
                                  <a:pt x="216" y="190"/>
                                </a:lnTo>
                                <a:lnTo>
                                  <a:pt x="222" y="191"/>
                                </a:lnTo>
                                <a:lnTo>
                                  <a:pt x="229" y="193"/>
                                </a:lnTo>
                                <a:lnTo>
                                  <a:pt x="229" y="192"/>
                                </a:lnTo>
                                <a:lnTo>
                                  <a:pt x="229" y="1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548"/>
                        <wps:cNvSpPr>
                          <a:spLocks/>
                        </wps:cNvSpPr>
                        <wps:spPr bwMode="auto">
                          <a:xfrm>
                            <a:off x="8774" y="1732"/>
                            <a:ext cx="214" cy="179"/>
                          </a:xfrm>
                          <a:custGeom>
                            <a:avLst/>
                            <a:gdLst>
                              <a:gd name="T0" fmla="+- 0 8775 8775"/>
                              <a:gd name="T1" fmla="*/ T0 w 214"/>
                              <a:gd name="T2" fmla="+- 0 1732 1732"/>
                              <a:gd name="T3" fmla="*/ 1732 h 179"/>
                              <a:gd name="T4" fmla="+- 0 8825 8775"/>
                              <a:gd name="T5" fmla="*/ T4 w 214"/>
                              <a:gd name="T6" fmla="+- 0 1775 1732"/>
                              <a:gd name="T7" fmla="*/ 1775 h 179"/>
                              <a:gd name="T8" fmla="+- 0 8878 8775"/>
                              <a:gd name="T9" fmla="*/ T8 w 214"/>
                              <a:gd name="T10" fmla="+- 0 1822 1732"/>
                              <a:gd name="T11" fmla="*/ 1822 h 179"/>
                              <a:gd name="T12" fmla="+- 0 8933 8775"/>
                              <a:gd name="T13" fmla="*/ T12 w 214"/>
                              <a:gd name="T14" fmla="+- 0 1869 1732"/>
                              <a:gd name="T15" fmla="*/ 1869 h 179"/>
                              <a:gd name="T16" fmla="+- 0 8987 8775"/>
                              <a:gd name="T17" fmla="*/ T16 w 214"/>
                              <a:gd name="T18" fmla="+- 0 1910 1732"/>
                              <a:gd name="T19" fmla="*/ 1910 h 179"/>
                              <a:gd name="T20" fmla="+- 0 8988 8775"/>
                              <a:gd name="T21" fmla="*/ T20 w 214"/>
                              <a:gd name="T22" fmla="+- 0 1911 1732"/>
                              <a:gd name="T23" fmla="*/ 1911 h 179"/>
                              <a:gd name="T24" fmla="+- 0 8988 8775"/>
                              <a:gd name="T25" fmla="*/ T24 w 214"/>
                              <a:gd name="T26" fmla="+- 0 1910 1732"/>
                              <a:gd name="T27" fmla="*/ 1910 h 179"/>
                              <a:gd name="T28" fmla="+- 0 8988 8775"/>
                              <a:gd name="T29" fmla="*/ T28 w 214"/>
                              <a:gd name="T30" fmla="+- 0 1909 1732"/>
                              <a:gd name="T31" fmla="*/ 1909 h 179"/>
                              <a:gd name="T32" fmla="+- 0 8938 8775"/>
                              <a:gd name="T33" fmla="*/ T32 w 214"/>
                              <a:gd name="T34" fmla="+- 0 1870 1732"/>
                              <a:gd name="T35" fmla="*/ 1870 h 179"/>
                              <a:gd name="T36" fmla="+- 0 8883 8775"/>
                              <a:gd name="T37" fmla="*/ T36 w 214"/>
                              <a:gd name="T38" fmla="+- 0 1824 1732"/>
                              <a:gd name="T39" fmla="*/ 1824 h 179"/>
                              <a:gd name="T40" fmla="+- 0 8827 8775"/>
                              <a:gd name="T41" fmla="*/ T40 w 214"/>
                              <a:gd name="T42" fmla="+- 0 1776 1732"/>
                              <a:gd name="T43" fmla="*/ 1776 h 179"/>
                              <a:gd name="T44" fmla="+- 0 8775 8775"/>
                              <a:gd name="T45" fmla="*/ T44 w 214"/>
                              <a:gd name="T46" fmla="+- 0 1732 1732"/>
                              <a:gd name="T47" fmla="*/ 1732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4" h="179">
                                <a:moveTo>
                                  <a:pt x="0" y="0"/>
                                </a:moveTo>
                                <a:lnTo>
                                  <a:pt x="50" y="43"/>
                                </a:lnTo>
                                <a:lnTo>
                                  <a:pt x="103" y="90"/>
                                </a:lnTo>
                                <a:lnTo>
                                  <a:pt x="158" y="137"/>
                                </a:lnTo>
                                <a:lnTo>
                                  <a:pt x="212" y="178"/>
                                </a:lnTo>
                                <a:lnTo>
                                  <a:pt x="213" y="179"/>
                                </a:lnTo>
                                <a:lnTo>
                                  <a:pt x="213" y="178"/>
                                </a:lnTo>
                                <a:lnTo>
                                  <a:pt x="213" y="177"/>
                                </a:lnTo>
                                <a:lnTo>
                                  <a:pt x="163" y="138"/>
                                </a:lnTo>
                                <a:lnTo>
                                  <a:pt x="108" y="92"/>
                                </a:lnTo>
                                <a:lnTo>
                                  <a:pt x="52" y="4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5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Freeform 550"/>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551"/>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Picture 5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Freeform 553"/>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54"/>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00E28" id="Grupo 2" o:spid="_x0000_s1026" style="position:absolute;margin-left:436.65pt;margin-top:27.95pt;width:67.75pt;height:82.1pt;z-index:-251654144;mso-wrap-distance-left:0;mso-wrap-distance-right:0;mso-position-horizontal-relative:page" coordorigin="8733,559" coordsize="1355,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">
                <v:shape id="Picture 237" o:spid="_x0000_s1027"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">
                  <v:imagedata r:id="rId181" o:title=""/>
                </v:shape>
                <v:shape id="Freeform 238" o:spid="_x0000_s1028"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239" o:spid="_x0000_s1029"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" path="m,l58,32r62,35l184,101r61,30l246,131r-1,-2l188,102,125,68,61,33,,xe" fillcolor="#8eaa33" stroked="f">
                  <v:path arrowok="t" o:connecttype="custom" o:connectlocs="0,1858;58,1890;120,1925;184,1959;245,1989;246,1989;246,1989;245,1987;188,1960;125,1926;61,1891;0,1858" o:connectangles="0,0,0,0,0,0,0,0,0,0,0,0"/>
                </v:shape>
                <v:shape id="Picture 240" o:spid="_x0000_s1030"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">
                  <v:imagedata r:id="rId182" o:title=""/>
                </v:shape>
                <v:shape id="Freeform 241" o:spid="_x0000_s1031"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242" o:spid="_x0000_s1032"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" path="m,l26,60r28,66l83,192r30,61l114,253r,-1l86,195,57,130,27,62,,xe" fillcolor="#8eaa33" stroked="f">
                  <v:path arrowok="t" o:connecttype="custom" o:connectlocs="0,1708;26,1768;54,1834;83,1900;113,1961;114,1961;114,1961;114,1960;86,1903;57,1838;27,1770;0,1708" o:connectangles="0,0,0,0,0,0,0,0,0,0,0,0"/>
                </v:shape>
                <v:shape id="Freeform 243" o:spid="_x0000_s1033" style="position:absolute;left:9197;top:844;width:429;height:71;visibility:visible;mso-wrap-style:square;v-text-anchor:top" coordsize="4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" path="m408,71l207,48,5,71,,57,42,27,109,8,191,r87,5l361,23r68,33l413,57r-5,14xe" fillcolor="#ac1418" stroked="f">
                  <v:path arrowok="t" o:connecttype="custom" o:connectlocs="408,915;207,892;5,915;0,901;42,871;109,852;191,844;278,849;361,867;429,900;413,901;408,915" o:connectangles="0,0,0,0,0,0,0,0,0,0,0,0"/>
                </v:shape>
                <v:shape id="AutoShape 244" o:spid="_x0000_s1034" style="position:absolute;left:9197;top:821;width:429;height:94;visibility:visible;mso-wrap-style:square;v-text-anchor:top" coordsize="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" path="m429,78r-16,1l408,93,207,70,5,93,,79,42,49,109,30r82,-8l278,27r83,18l429,78xm56,12r,-7l62,r8,l77,r6,5l83,12r,7l77,25r-7,l62,25,56,19r,-7xe" filled="f" strokeweight=".02694mm">
                  <v:path arrowok="t" o:connecttype="custom" o:connectlocs="429,900;413,901;408,915;207,892;5,915;0,901;42,871;109,852;191,844;278,849;361,867;429,900;56,834;56,827;62,822;70,822;77,822;83,827;83,834;83,841;77,847;70,847;62,847;56,841;56,834" o:connectangles="0,0,0,0,0,0,0,0,0,0,0,0,0,0,0,0,0,0,0,0,0,0,0,0,0"/>
                </v:shape>
                <v:shape id="Picture 245" o:spid="_x0000_s1035" type="#_x0000_t75" style="position:absolute;left:9109;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">
                  <v:imagedata r:id="rId183" o:title=""/>
                </v:shape>
                <v:shape id="Freeform 246" o:spid="_x0000_s1036" style="position:absolute;left:9109;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" path="m291,131r-6,9l275,149r-14,2l248,153r-11,-8l228,136r-17,14l194,153r-16,-4l162,138r-15,18l132,163r-15,-1l101,155r-7,16l90,177,79,176,61,168,42,149,23,128,10,109,,86,2,69,62,36r48,-7l123,29r20,-1l167,24r22,-6l216,9,242,3,268,r25,l292,26r,31l292,92r-1,39xe" filled="f" strokeweight=".02694mm">
                  <v:path arrowok="t" o:connecttype="custom" o:connectlocs="291,858;285,867;275,876;261,878;248,880;237,872;228,863;211,877;194,880;178,876;162,865;147,883;132,890;117,889;101,882;94,898;90,904;79,903;61,895;42,876;23,855;10,836;0,813;2,796;62,763;110,756;123,756;143,755;167,751;189,745;216,736;242,730;268,727;293,727;292,753;292,784;292,819;291,858" o:connectangles="0,0,0,0,0,0,0,0,0,0,0,0,0,0,0,0,0,0,0,0,0,0,0,0,0,0,0,0,0,0,0,0,0,0,0,0,0,0"/>
                </v:shape>
                <v:shape id="Picture 247" o:spid="_x0000_s1037" type="#_x0000_t75" style="position:absolute;left:9408;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">
                  <v:imagedata r:id="rId184" o:title=""/>
                </v:shape>
                <v:shape id="Freeform 248" o:spid="_x0000_s1038" style="position:absolute;left:9408;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" path="m2,131r6,9l18,149r14,2l46,153r10,-8l65,136r17,14l99,153r16,-4l131,138r15,18l161,163r15,-1l192,155r8,16l203,177r11,-1l232,168r20,-19l270,128r13,-19l294,86,291,69,232,36,183,29r-13,l150,28,126,24,104,18,77,9,51,3,25,,,,1,26r,31l1,92r1,39xe" filled="f" strokeweight=".02694mm">
                  <v:path arrowok="t" o:connecttype="custom" o:connectlocs="2,858;8,867;18,876;32,878;46,880;56,872;65,863;82,877;99,880;115,876;131,865;146,883;161,890;176,889;192,882;200,898;203,904;214,903;232,895;252,876;270,855;283,836;294,813;291,796;232,763;183,756;170,756;150,755;126,751;104,745;77,736;51,730;25,727;0,727;1,753;1,784;1,819;2,858" o:connectangles="0,0,0,0,0,0,0,0,0,0,0,0,0,0,0,0,0,0,0,0,0,0,0,0,0,0,0,0,0,0,0,0,0,0,0,0,0,0"/>
                </v:shape>
                <v:shape id="Picture 249" o:spid="_x0000_s1039" type="#_x0000_t75" style="position:absolute;left:9852;top:1648;width:74;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">
                  <v:imagedata r:id="rId185" o:title=""/>
                </v:shape>
                <v:shape id="Freeform 250" o:spid="_x0000_s1040" style="position:absolute;left:9852;top:1648;width:74;height:129;visibility:visible;mso-wrap-style:square;v-text-anchor:top" coordsize="7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" path="m74,128l35,69,19,49,6,26,,,17,16r13,7l39,29,67,83r6,38l74,128xe" filled="f" strokecolor="#1f1a17" strokeweight=".02122mm">
                  <v:path arrowok="t" o:connecttype="custom" o:connectlocs="74,1776;35,1717;19,1697;6,1674;0,1648;17,1664;30,1671;39,1677;67,1731;73,1769;74,1776" o:connectangles="0,0,0,0,0,0,0,0,0,0,0"/>
                </v:shape>
                <v:shape id="Picture 251" o:spid="_x0000_s1041" type="#_x0000_t75" style="position:absolute;left:9857;top:1660;width:60;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">
                  <v:imagedata r:id="rId186" o:title=""/>
                </v:shape>
                <v:shape id="Freeform 252" o:spid="_x0000_s1042" style="position:absolute;left:9857;top:1660;width:60;height:7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" path="m59,78l48,63,31,40,13,16,,e" filled="f" strokecolor="#1f1a17" strokeweight=".02122mm">
                  <v:path arrowok="t" o:connecttype="custom" o:connectlocs="59,1739;48,1724;31,1701;13,1677;0,1661" o:connectangles="0,0,0,0,0"/>
                </v:shape>
                <v:shape id="Picture 253" o:spid="_x0000_s1043" type="#_x0000_t75" style="position:absolute;left:9858;top:1554;width:10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">
                  <v:imagedata r:id="rId187" o:title=""/>
                </v:shape>
                <v:shape id="Freeform 254" o:spid="_x0000_s1044" style="position:absolute;left:9858;top:1554;width:100;height:118;visibility:visible;mso-wrap-style:square;v-text-anchor:top" coordsize="1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" path="m100,117l95,106,87,94,76,83,62,77,49,69,37,61,28,53,22,45,16,33,8,18,2,5,,,12,6r13,7l36,19,90,63r4,22l96,100r3,12l100,117xe" filled="f" strokecolor="#1f1a17" strokeweight=".02122mm">
                  <v:path arrowok="t" o:connecttype="custom" o:connectlocs="100,1671;95,1660;87,1648;76,1637;62,1631;49,1623;37,1615;28,1607;22,1599;16,1587;8,1572;2,1559;0,1554;12,1560;25,1567;36,1573;90,1617;94,1639;96,1654;99,1666;100,1671" o:connectangles="0,0,0,0,0,0,0,0,0,0,0,0,0,0,0,0,0,0,0,0,0"/>
                </v:shape>
                <v:shape id="Picture 255" o:spid="_x0000_s1045" type="#_x0000_t75" style="position:absolute;left:9961;top:1493;width:10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">
                  <v:imagedata r:id="rId188" o:title=""/>
                </v:shape>
                <v:shape id="AutoShape 256" o:spid="_x0000_s1046" style="position:absolute;left:9961;top:1493;width:104;height:63;visibility:visible;mso-wrap-style:square;v-text-anchor:top" coordsize="1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" path="m,63l3,54,12,36,23,16,36,4,53,1,76,,95,r8,l101,4,93,15,80,27,61,38,,63xm3,56l16,46,35,31,61,17,96,5e" filled="f" strokecolor="#1f1a17" strokeweight=".02122mm">
                  <v:path arrowok="t" o:connecttype="custom" o:connectlocs="0,1557;3,1548;12,1530;23,1510;36,1498;53,1495;76,1494;95,1494;103,1494;101,1498;93,1509;80,1521;61,1532;0,1557;3,1550;16,1540;35,1525;61,1511;96,1499" o:connectangles="0,0,0,0,0,0,0,0,0,0,0,0,0,0,0,0,0,0,0"/>
                </v:shape>
                <v:shape id="Freeform 257" o:spid="_x0000_s1047"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" path="m41,859l36,849,71,815r37,-41l144,725r30,-61l195,593r9,-84l195,410,140,232,76,103,22,26,,,27,29,64,80r42,68l147,229r34,88l203,407r6,74l209,549r-8,63l182,672r-32,60l104,794,41,859xe" fillcolor="#468926" stroked="f">
                  <v:path arrowok="t" o:connecttype="custom" o:connectlocs="41,1948;36,1938;71,1904;108,1863;144,1814;174,1753;195,1682;204,1598;195,1499;140,1321;76,1192;22,1115;0,1089;27,1118;64,1169;106,1237;147,1318;181,1406;203,1496;209,1570;209,1638;201,1701;182,1761;150,1821;104,1883;41,1948" o:connectangles="0,0,0,0,0,0,0,0,0,0,0,0,0,0,0,0,0,0,0,0,0,0,0,0,0,0"/>
                </v:shape>
                <v:shape id="Freeform 258" o:spid="_x0000_s1048"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" path="m,l64,80r42,68l147,229r34,88l203,407r6,74l209,549r-8,63l182,672r-32,60l104,794,41,859,36,849,71,815r37,-41l144,725r30,-61l195,593r9,-84l195,410,140,232,76,103,22,26,,xe" filled="f" strokecolor="#1f1a17" strokeweight=".02122mm">
                  <v:path arrowok="t" o:connecttype="custom" o:connectlocs="0,1089;64,1169;106,1237;147,1318;181,1406;203,1496;209,1570;209,1638;201,1701;182,1761;150,1821;104,1883;41,1948;36,1938;71,1904;108,1863;144,1814;174,1753;195,1682;204,1598;195,1499;140,1321;76,1192;22,1115;0,1089" o:connectangles="0,0,0,0,0,0,0,0,0,0,0,0,0,0,0,0,0,0,0,0,0,0,0,0,0"/>
                </v:shape>
                <v:shape id="Picture 259" o:spid="_x0000_s1049" type="#_x0000_t75" style="position:absolute;left:9842;top:1851;width:164;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">
                  <v:imagedata r:id="rId189" o:title=""/>
                </v:shape>
                <v:shape id="AutoShape 260" o:spid="_x0000_s1050" style="position:absolute;left:9842;top:1851;width:164;height:40;visibility:visible;mso-wrap-style:square;v-text-anchor:top" coordsize="1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" path="m5,35l,37,12,26,34,11,57,2,81,r30,1l140,10r22,20l163,33r-27,2l118,37r-14,2l88,39,66,36,47,30,36,25,24,24,5,35xm17,26r6,-2l42,21,76,20r51,2e" filled="f" strokecolor="#1f1a17" strokeweight=".02122mm">
                  <v:path arrowok="t" o:connecttype="custom" o:connectlocs="5,1887;0,1889;12,1878;34,1863;57,1854;81,1852;111,1853;140,1862;162,1882;162,1882;163,1885;136,1887;118,1889;104,1891;88,1891;66,1888;47,1882;36,1877;24,1876;5,1887;17,1878;23,1876;42,1873;76,1872;127,1874" o:connectangles="0,0,0,0,0,0,0,0,0,0,0,0,0,0,0,0,0,0,0,0,0,0,0,0,0"/>
                </v:shape>
                <v:shape id="Picture 261" o:spid="_x0000_s1051" type="#_x0000_t75" style="position:absolute;left:9793;top:1787;width:3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">
                  <v:imagedata r:id="rId190" o:title=""/>
                </v:shape>
                <v:shape id="Freeform 262" o:spid="_x0000_s1052" style="position:absolute;left:9793;top:1787;width:37;height:138;visibility:visible;mso-wrap-style:square;v-text-anchor:top" coordsize="3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" path="m23,137r-3,-1l18,118,16,95,11,78,3,61,,42,2,22,9,r3,3l18,10r7,13l29,42r3,17l37,72,36,95,23,137xe" filled="f" strokecolor="#1f1a17" strokeweight=".02122mm">
                  <v:path arrowok="t" o:connecttype="custom" o:connectlocs="23,1924;20,1923;18,1905;16,1882;11,1865;3,1848;0,1829;2,1809;9,1787;12,1790;18,1797;25,1810;29,1829;32,1846;37,1859;36,1882;23,1924" o:connectangles="0,0,0,0,0,0,0,0,0,0,0,0,0,0,0,0,0"/>
                </v:shape>
                <v:shape id="Picture 263" o:spid="_x0000_s1053" type="#_x0000_t75" style="position:absolute;left:9802;top:1795;width:1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">
                  <v:imagedata r:id="rId191" o:title=""/>
                </v:shape>
                <v:shape id="Freeform 264" o:spid="_x0000_s1054" style="position:absolute;left:9802;top:1795;width:15;height:118;visibility:visible;mso-wrap-style:square;v-text-anchor:top" coordsize="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" path="m12,117r1,-6l14,95r,-18l11,64,7,49,3,27,1,8,,e" filled="f" strokecolor="#1f1a17" strokeweight=".02122mm">
                  <v:path arrowok="t" o:connecttype="custom" o:connectlocs="12,1913;13,1907;14,1891;14,1873;11,1860;7,1845;3,1823;1,1804;0,1796" o:connectangles="0,0,0,0,0,0,0,0,0"/>
                </v:shape>
                <v:shape id="Freeform 265" o:spid="_x0000_s1055"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" path="m3,364l64,321r59,-25l183,275r70,-17l328,242r68,-22l454,195r78,-53l579,103,629,54,672,r2,8l672,11r,3l630,66r-46,46l538,151r-82,59l399,235r-69,22l255,273r-70,17l125,311,67,335,3,364xe" fillcolor="#468926" stroked="f">
                  <v:path arrowok="t" o:connecttype="custom" o:connectlocs="3,2196;64,2153;123,2128;183,2107;253,2090;328,2074;396,2052;454,2027;532,1974;579,1935;629,1886;672,1832;674,1840;672,1843;672,1846;630,1898;584,1944;538,1983;456,2042;399,2067;330,2089;255,2105;185,2122;125,2143;67,2167;3,2196" o:connectangles="0,0,0,0,0,0,0,0,0,0,0,0,0,0,0,0,0,0,0,0,0,0,0,0,0,0"/>
                </v:shape>
                <v:shape id="Freeform 266" o:spid="_x0000_s1056"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" path="m672,14l630,66r-46,46l538,151r-82,59l399,235r-69,22l255,273r-70,17l125,311,67,335,3,364,,349,64,321r59,-25l183,275r70,-17l328,242r68,-22l454,195r78,-53l579,103,629,54,672,r2,8l672,11r,3xe" filled="f" strokeweight=".02106mm">
                  <v:path arrowok="t" o:connecttype="custom" o:connectlocs="672,1846;630,1898;584,1944;538,1983;456,2042;399,2067;330,2089;255,2105;185,2122;125,2143;67,2167;3,2196;0,2181;64,2153;123,2128;183,2107;253,2090;328,2074;396,2052;454,2027;532,1974;579,1935;629,1886;672,1832;674,1840;672,1843;672,1846" o:connectangles="0,0,0,0,0,0,0,0,0,0,0,0,0,0,0,0,0,0,0,0,0,0,0,0,0,0,0"/>
                </v:shape>
                <v:shape id="Picture 267" o:spid="_x0000_s1057"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">
                  <v:imagedata r:id="rId192" o:title=""/>
                </v:shape>
                <v:shape id="Freeform 268" o:spid="_x0000_s1058"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" path="m41,80l33,79,17,61,2,32,,,7,3,23,15,37,39r4,41xe" filled="f" strokecolor="#1f1a17" strokeweight=".02122mm">
                  <v:path arrowok="t" o:connecttype="custom" o:connectlocs="41,1982;33,1981;17,1963;2,1934;0,1902;7,1905;23,1917;37,1941;41,1982" o:connectangles="0,0,0,0,0,0,0,0,0"/>
                </v:shape>
                <v:shape id="Picture 269" o:spid="_x0000_s1059"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">
                  <v:imagedata r:id="rId193" o:title=""/>
                </v:shape>
                <v:shape id="Freeform 270" o:spid="_x0000_s1060"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" path="m41,80l36,69,25,45,12,19,,e" filled="f" strokecolor="#1f1a17" strokeweight=".02122mm">
                  <v:path arrowok="t" o:connecttype="custom" o:connectlocs="41,1982;36,1971;25,1947;12,1921;0,1902" o:connectangles="0,0,0,0,0"/>
                </v:shape>
                <v:shape id="Picture 271" o:spid="_x0000_s1061" type="#_x0000_t75" style="position:absolute;left:9768;top:1821;width:3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">
                  <v:imagedata r:id="rId194" o:title=""/>
                </v:shape>
                <v:shape id="Freeform 272" o:spid="_x0000_s1062" style="position:absolute;left:9768;top:1821;width:38;height:128;visibility:visible;mso-wrap-style:square;v-text-anchor:top" coordsize="3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" path="m29,127l1,57,,38,1,18,4,,7,13r9,20l25,49,35,69r3,25l29,127xe" filled="f" strokecolor="#1f1a17" strokeweight=".02122mm">
                  <v:path arrowok="t" o:connecttype="custom" o:connectlocs="29,1948;1,1878;0,1859;1,1839;4,1821;7,1834;16,1854;25,1870;35,1890;38,1915;29,1948" o:connectangles="0,0,0,0,0,0,0,0,0,0,0"/>
                </v:shape>
                <v:shape id="Picture 273" o:spid="_x0000_s1063" type="#_x0000_t75" style="position:absolute;left:9770;top:1833;width: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">
                  <v:imagedata r:id="rId195" o:title=""/>
                </v:shape>
                <v:shape id="Freeform 274" o:spid="_x0000_s1064" style="position:absolute;left:9770;top:1833;width:26;height:116;visibility:visible;mso-wrap-style:square;v-text-anchor:top" coordsize="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" path="m26,115l22,100,14,64,5,26,,e" filled="f" strokecolor="#1f1a17" strokeweight=".02122mm">
                  <v:path arrowok="t" o:connecttype="custom" o:connectlocs="26,1948;22,1933;14,1897;5,1859;0,1833" o:connectangles="0,0,0,0,0"/>
                </v:shape>
                <v:shape id="Picture 275" o:spid="_x0000_s1065" type="#_x0000_t75" style="position:absolute;left:9775;top:1926;width:130;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">
                  <v:imagedata r:id="rId196" o:title=""/>
                </v:shape>
                <v:shape id="Freeform 276" o:spid="_x0000_s1066" style="position:absolute;left:9775;top:1926;width:130;height:40;visibility:visible;mso-wrap-style:square;v-text-anchor:top" coordsize="1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" path="m,28l32,10,66,r34,1l130,13r-5,1l114,15r-14,3l87,22,73,28,58,34,42,39,28,40,12,38,,28xe" filled="f" strokecolor="#1f1a17" strokeweight=".02122mm">
                  <v:path arrowok="t" o:connecttype="custom" o:connectlocs="0,1954;32,1936;66,1926;100,1927;130,1939;125,1940;114,1941;100,1944;87,1948;73,1954;58,1960;42,1965;28,1966;12,1964;0,1954" o:connectangles="0,0,0,0,0,0,0,0,0,0,0,0,0,0,0"/>
                </v:shape>
                <v:shape id="Picture 277" o:spid="_x0000_s1067" type="#_x0000_t75" style="position:absolute;left:9778;top:1937;width:11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">
                  <v:imagedata r:id="rId197" o:title=""/>
                </v:shape>
                <v:shape id="Freeform 278" o:spid="_x0000_s1068" style="position:absolute;left:9778;top:1937;width:118;height:20;visibility:visible;mso-wrap-style:square;v-text-anchor:top" coordsize="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" path="m,20l15,16,49,7,88,r30,e" filled="f" strokecolor="#1f1a17" strokeweight=".02122mm">
                  <v:path arrowok="t" o:connecttype="custom" o:connectlocs="0,1957;15,1953;49,1944;88,1937;118,1937" o:connectangles="0,0,0,0,0"/>
                </v:shape>
                <v:shape id="Picture 279" o:spid="_x0000_s1069" type="#_x0000_t75" style="position:absolute;left:9730;top:1880;width:47;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">
                  <v:imagedata r:id="rId198" o:title=""/>
                </v:shape>
                <v:shape id="Freeform 280" o:spid="_x0000_s1070" style="position:absolute;left:9730;top:1880;width:47;height:84;visibility:visible;mso-wrap-style:square;v-text-anchor:top" coordsize="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" path="m46,84r-7,l24,67,9,38,,,9,5,27,20,43,46r3,38xe" filled="f" strokecolor="#1f1a17" strokeweight=".02122mm">
                  <v:path arrowok="t" o:connecttype="custom" o:connectlocs="46,1964;39,1964;24,1947;9,1918;0,1880;9,1885;27,1900;43,1926;46,1964" o:connectangles="0,0,0,0,0,0,0,0,0"/>
                </v:shape>
                <v:shape id="Picture 281" o:spid="_x0000_s1071" type="#_x0000_t75" style="position:absolute;left:9733;top:1883;width:44;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">
                  <v:imagedata r:id="rId199" o:title=""/>
                </v:shape>
                <v:shape id="Freeform 282" o:spid="_x0000_s1072" style="position:absolute;left:9733;top:1883;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" path="m43,80l39,70,28,47,14,20,,e" filled="f" strokecolor="#1f1a17" strokeweight=".02122mm">
                  <v:path arrowok="t" o:connecttype="custom" o:connectlocs="43,1964;39,1954;28,1931;14,1904;0,1884" o:connectangles="0,0,0,0,0"/>
                </v:shape>
                <v:shape id="Picture 283" o:spid="_x0000_s1073" type="#_x0000_t75" style="position:absolute;left:9739;top:1953;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">
                  <v:imagedata r:id="rId200" o:title=""/>
                </v:shape>
                <v:shape id="AutoShape 284" o:spid="_x0000_s1074" style="position:absolute;left:9739;top:1953;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" path="m,40l2,34,27,12,67,r49,23l113,30r-13,l91,30r-8,1l73,31,61,28,46,24,31,25,16,30,,40xm9,31r8,-4l40,19,73,16r40,10e" filled="f" strokecolor="#1f1a17" strokeweight=".02122mm">
                  <v:path arrowok="t" o:connecttype="custom" o:connectlocs="0,1994;2,1988;27,1966;67,1954;116,1977;116,1977;113,1984;100,1984;91,1984;83,1985;73,1985;61,1982;46,1978;31,1979;16,1984;0,1994;9,1985;17,1981;40,1973;73,1970;113,1980" o:connectangles="0,0,0,0,0,0,0,0,0,0,0,0,0,0,0,0,0,0,0,0,0"/>
                </v:shape>
                <v:shape id="Picture 285" o:spid="_x0000_s1075" type="#_x0000_t75" style="position:absolute;left:9815;top:1887;width:161;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">
                  <v:imagedata r:id="rId201" o:title=""/>
                </v:shape>
                <v:shape id="Freeform 286" o:spid="_x0000_s1076" style="position:absolute;left:9815;top:1887;width:161;height:38;visibility:visible;mso-wrap-style:square;v-text-anchor:top" coordsize="1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" path="m,37l11,27r7,-7l28,15,52,7,84,1,113,r25,4l160,14r-3,l148,15r-13,2l119,21r-17,6l84,32,65,36r-18,l29,34,14,35,4,36,,37xe" filled="f" strokecolor="#1f1a17" strokeweight=".02122mm">
                  <v:path arrowok="t" o:connecttype="custom" o:connectlocs="0,1925;11,1915;18,1908;28,1903;52,1895;84,1889;113,1888;138,1892;160,1902;157,1902;148,1903;135,1905;119,1909;102,1915;84,1920;65,1924;47,1924;29,1922;14,1923;4,1924;0,1925" o:connectangles="0,0,0,0,0,0,0,0,0,0,0,0,0,0,0,0,0,0,0,0,0"/>
                </v:shape>
                <v:shape id="Picture 287" o:spid="_x0000_s1077" type="#_x0000_t75" style="position:absolute;left:9825;top:1899;width:137;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">
                  <v:imagedata r:id="rId202" o:title=""/>
                </v:shape>
                <v:shape id="Freeform 288" o:spid="_x0000_s1078" style="position:absolute;left:9825;top:1899;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" path="m,20l16,17,54,8,99,1,136,e" filled="f" strokecolor="#1f1a17" strokeweight=".02122mm">
                  <v:path arrowok="t" o:connecttype="custom" o:connectlocs="0,1919;16,1916;54,1907;99,1900;136,1899" o:connectangles="0,0,0,0,0"/>
                </v:shape>
                <v:shape id="Picture 289" o:spid="_x0000_s1079" type="#_x0000_t75" style="position:absolute;left:9831;top:1825;width:23;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">
                  <v:imagedata r:id="rId203" o:title=""/>
                </v:shape>
                <v:shape id="Freeform 290" o:spid="_x0000_s1080" style="position:absolute;left:9831;top:1825;width:23;height:68;visibility:visible;mso-wrap-style:square;v-text-anchor:top" coordsize="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" path="m12,67l7,64,2,47,,23,5,r5,4l19,16r4,21l12,67xe" filled="f" strokecolor="#1f1a17" strokeweight=".02122mm">
                  <v:path arrowok="t" o:connecttype="custom" o:connectlocs="12,1893;7,1890;2,1873;0,1849;5,1826;10,1830;19,1842;23,1863;12,1893" o:connectangles="0,0,0,0,0,0,0,0,0"/>
                </v:shape>
                <v:shape id="Freeform 291" o:spid="_x0000_s1081" style="position:absolute;left:9835;top:1833;width:7;height:50;visibility:visible;mso-wrap-style:square;v-text-anchor:top" coordsize="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" path="m6,50r,-5l4,32,2,16,,e" filled="f" strokecolor="#1f1a17" strokeweight=".02106mm">
                  <v:path arrowok="t" o:connecttype="custom" o:connectlocs="6,1883;6,1878;4,1865;2,1849;0,1833" o:connectangles="0,0,0,0,0"/>
                </v:shape>
                <v:shape id="Picture 292" o:spid="_x0000_s1082" type="#_x0000_t75" style="position:absolute;left:9881;top:1823;width:139;height: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">
                  <v:imagedata r:id="rId204" o:title=""/>
                </v:shape>
                <v:shape id="Freeform 293" o:spid="_x0000_s1083" style="position:absolute;left:9881;top:1823;width:139;height:62;visibility:visible;mso-wrap-style:square;v-text-anchor:top" coordsize="1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" path="m,24l12,15,26,8,41,4,59,,79,3r23,13l123,36r15,26l130,60,110,56,87,48,69,37,55,25,38,17,19,16,,24xe" filled="f" strokecolor="#1f1a17" strokeweight=".02122mm">
                  <v:path arrowok="t" o:connecttype="custom" o:connectlocs="0,1847;12,1838;26,1831;41,1827;59,1823;79,1826;102,1839;123,1859;138,1885;130,1883;110,1879;87,1871;69,1860;55,1848;38,1840;19,1839;0,1847" o:connectangles="0,0,0,0,0,0,0,0,0,0,0,0,0,0,0,0,0"/>
                </v:shape>
                <v:shape id="Picture 294" o:spid="_x0000_s1084" type="#_x0000_t75" style="position:absolute;left:9898;top:1834;width:8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">
                  <v:imagedata r:id="rId205" o:title=""/>
                </v:shape>
                <v:shape id="Freeform 295" o:spid="_x0000_s1085" style="position:absolute;left:9898;top:1834;width:82;height:22;visibility:visible;mso-wrap-style:square;v-text-anchor:top" coordsize="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" path="m,1l16,,38,2,61,8,82,21e" filled="f" strokecolor="#1f1a17" strokeweight=".02122mm">
                  <v:path arrowok="t" o:connecttype="custom" o:connectlocs="0,1836;16,1835;38,1837;61,1843;82,1856" o:connectangles="0,0,0,0,0"/>
                </v:shape>
                <v:shape id="Picture 296" o:spid="_x0000_s1086" type="#_x0000_t75" style="position:absolute;left:9905;top:1741;width:15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">
                  <v:imagedata r:id="rId206" o:title=""/>
                </v:shape>
                <v:shape id="Freeform 297" o:spid="_x0000_s1087" style="position:absolute;left:9905;top:1741;width:150;height:76;visibility:visible;mso-wrap-style:square;v-text-anchor:top" coordsize="1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" path="m1,76l,70,32,42,85,12,147,r2,4l150,15,140,30,112,46,78,57,52,60,28,65,1,76xe" filled="f" strokecolor="#1f1a17" strokeweight=".02122mm">
                  <v:path arrowok="t" o:connecttype="custom" o:connectlocs="1,1818;0,1812;32,1784;85,1754;147,1742;149,1746;150,1757;140,1772;112,1788;78,1799;52,1802;28,1807;1,1818" o:connectangles="0,0,0,0,0,0,0,0,0,0,0,0,0"/>
                </v:shape>
                <v:shape id="Picture 298" o:spid="_x0000_s1088" type="#_x0000_t75" style="position:absolute;left:9915;top:1792;width:33;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">
                  <v:imagedata r:id="rId52" o:title=""/>
                </v:shape>
                <v:shape id="Freeform 299" o:spid="_x0000_s1089" style="position:absolute;left:9915;top:1792;width:33;height:16;visibility:visible;mso-wrap-style:square;v-text-anchor:top" coordsize="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" path="m,15l5,11,25,4,32,e" filled="f" strokecolor="#1f1a17" strokeweight=".02122mm">
                  <v:path arrowok="t" o:connecttype="custom" o:connectlocs="0,1808;5,1804;25,1797;32,1793" o:connectangles="0,0,0,0"/>
                </v:shape>
                <v:shape id="Picture 300" o:spid="_x0000_s1090" type="#_x0000_t75" style="position:absolute;left:9835;top:1715;width: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">
                  <v:imagedata r:id="rId207" o:title=""/>
                </v:shape>
                <v:shape id="Freeform 301" o:spid="_x0000_s1091" style="position:absolute;left:9835;top:1715;width:43;height:148;visibility:visible;mso-wrap-style:square;v-text-anchor:top" coordsize="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" path="m32,148r-4,-2l21,128,14,105,8,85,4,73,2,64,1,55,,41,,25,,12,,4,,,3,4r8,10l20,27r5,13l32,53r8,20l43,103,32,148xe" filled="f" strokecolor="#1f1a17" strokeweight=".02122mm">
                  <v:path arrowok="t" o:connecttype="custom" o:connectlocs="32,1863;28,1861;21,1843;14,1820;8,1800;4,1788;2,1779;1,1770;0,1756;0,1740;0,1727;0,1719;0,1715;3,1719;11,1729;20,1742;25,1755;32,1768;40,1788;43,1818;32,1863" o:connectangles="0,0,0,0,0,0,0,0,0,0,0,0,0,0,0,0,0,0,0,0,0"/>
                </v:shape>
                <v:shape id="Picture 302" o:spid="_x0000_s1092" type="#_x0000_t75" style="position:absolute;left:9838;top:1726;width:2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">
                  <v:imagedata r:id="rId208" o:title=""/>
                </v:shape>
                <v:shape id="Freeform 303" o:spid="_x0000_s1093" style="position:absolute;left:9838;top:1726;width:29;height:118;visibility:visible;mso-wrap-style:square;v-text-anchor:top" coordsize="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" path="m29,118l28,107,24,80,15,42,,e" filled="f" strokecolor="#1f1a17" strokeweight=".02122mm">
                  <v:path arrowok="t" o:connecttype="custom" o:connectlocs="29,1844;28,1833;24,1806;15,1768;0,1726" o:connectangles="0,0,0,0,0"/>
                </v:shape>
                <v:shape id="Picture 304" o:spid="_x0000_s1094" type="#_x0000_t75" style="position:absolute;left:9872;top:1689;width: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">
                  <v:imagedata r:id="rId209" o:title=""/>
                </v:shape>
                <v:shape id="Freeform 305" o:spid="_x0000_s1095" style="position:absolute;left:9872;top:1689;width:40;height:140;visibility:visible;mso-wrap-style:square;v-text-anchor:top" coordsize="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" path="m21,138r,-14l18,113r-7,-9l6,95,2,80,,64,1,50,4,35,4,19,3,5,3,,6,7r7,16l21,41r8,13l35,63r4,12l39,91r-8,23l24,132r-3,7l21,138xe" filled="f" strokecolor="#1f1a17" strokeweight=".02122mm">
                  <v:path arrowok="t" o:connecttype="custom" o:connectlocs="21,1828;21,1814;18,1803;11,1794;6,1785;2,1770;0,1754;1,1740;4,1725;4,1709;3,1695;3,1690;6,1697;13,1713;21,1731;29,1744;35,1753;39,1765;39,1781;31,1804;24,1822;21,1829;21,1829;21,1828" o:connectangles="0,0,0,0,0,0,0,0,0,0,0,0,0,0,0,0,0,0,0,0,0,0,0,0"/>
                </v:shape>
                <v:shape id="Picture 306" o:spid="_x0000_s1096" type="#_x0000_t75" style="position:absolute;left:9882;top:1714;width:15;height: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">
                  <v:imagedata r:id="rId210" o:title=""/>
                </v:shape>
                <v:shape id="Freeform 307" o:spid="_x0000_s1097" style="position:absolute;left:9882;top:1714;width:15;height:9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" path="m15,97l13,82,10,54,5,23,,e" filled="f" strokecolor="#1f1a17" strokeweight=".02122mm">
                  <v:path arrowok="t" o:connecttype="custom" o:connectlocs="15,1812;13,1797;10,1769;5,1738;0,1715" o:connectangles="0,0,0,0,0"/>
                </v:shape>
                <v:shape id="Picture 308" o:spid="_x0000_s1098" type="#_x0000_t75" style="position:absolute;left:9932;top:1743;width:9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">
                  <v:imagedata r:id="rId211" o:title=""/>
                </v:shape>
                <v:shape id="Freeform 309" o:spid="_x0000_s1099" style="position:absolute;left:9932;top:1743;width:94;height:126;visibility:visible;mso-wrap-style:square;v-text-anchor:top" coordsize="9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" path="m3,l60,54r25,54l90,119r3,5l93,125,28,67,,12,3,xe" filled="f" strokecolor="#1f1a17" strokeweight=".01997mm">
                  <v:path arrowok="t" o:connecttype="custom" o:connectlocs="3,1744;60,1798;85,1852;90,1863;93,1868;93,1869;28,1811;0,1756;3,1744" o:connectangles="0,0,0,0,0,0,0,0,0"/>
                </v:shape>
                <v:shape id="Picture 310" o:spid="_x0000_s1100" type="#_x0000_t75" style="position:absolute;left:9940;top:1757;width:7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">
                  <v:imagedata r:id="rId212" o:title=""/>
                </v:shape>
                <v:shape id="Freeform 311" o:spid="_x0000_s1101" style="position:absolute;left:9940;top:1757;width:75;height:99;visibility:visible;mso-wrap-style:square;v-text-anchor:top" coordsize="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" path="m,l10,16,31,44,54,75,74,99e" filled="f" strokecolor="#1f1a17" strokeweight=".02mm">
                  <v:path arrowok="t" o:connecttype="custom" o:connectlocs="0,1757;10,1773;31,1801;54,1832;74,1856" o:connectangles="0,0,0,0,0"/>
                </v:shape>
                <v:shape id="Picture 312" o:spid="_x0000_s1102" type="#_x0000_t75" style="position:absolute;left:9935;top:1743;width:107;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">
                  <v:imagedata r:id="rId213" o:title=""/>
                </v:shape>
                <v:shape id="Freeform 313" o:spid="_x0000_s1103" style="position:absolute;left:9935;top:1743;width:107;height:89;visibility:visible;mso-wrap-style:square;v-text-anchor:top" coordsize="1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" path="m,l73,32r33,56l102,87,42,51,,xe" filled="f" strokecolor="#1f1a17" strokeweight=".02044mm">
                  <v:path arrowok="t" o:connecttype="custom" o:connectlocs="0,1744;73,1776;106,1832;102,1831;42,1795;0,1744" o:connectangles="0,0,0,0,0,0"/>
                </v:shape>
                <v:shape id="Picture 314" o:spid="_x0000_s1104" type="#_x0000_t75" style="position:absolute;left:9945;top:1750;width:9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">
                  <v:imagedata r:id="rId214" o:title=""/>
                </v:shape>
                <v:shape id="Freeform 315" o:spid="_x0000_s1105" style="position:absolute;left:9945;top:1750;width:97;height:82;visibility:visible;mso-wrap-style:square;v-text-anchor:top" coordsize="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" path="m,l15,10,41,30,69,55,96,82e" filled="f" strokecolor="#1f1a17" strokeweight=".02042mm">
                  <v:path arrowok="t" o:connecttype="custom" o:connectlocs="0,1750;15,1760;41,1780;69,1805;96,1832" o:connectangles="0,0,0,0,0"/>
                </v:shape>
                <v:shape id="Picture 316" o:spid="_x0000_s1106" type="#_x0000_t75" style="position:absolute;left:9860;top:1606;width:8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">
                  <v:imagedata r:id="rId215" o:title=""/>
                </v:shape>
                <v:shape id="AutoShape 317" o:spid="_x0000_s1107" style="position:absolute;left:9860;top:1606;width:87;height:139;visibility:visible;mso-wrap-style:square;v-text-anchor:top" coordsize="8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" path="m80,134r-3,5l78,125,77,104,69,86,54,75,36,66,20,56,11,43,6,27,3,14,1,4,,,4,3,14,8r13,9l38,26,49,36,63,48,74,62r7,14l84,88r2,10l86,112r-6,22xm83,107l80,96,72,80,58,63,38,48,20,33,9,20,4,10,3,6e" filled="f" strokecolor="#1f1a17" strokeweight=".02122mm">
                  <v:path arrowok="t" o:connecttype="custom" o:connectlocs="80,1740;77,1745;78,1731;77,1710;69,1692;54,1681;36,1672;20,1662;11,1649;6,1633;3,1620;1,1610;0,1606;4,1609;14,1614;27,1623;38,1632;49,1642;63,1654;74,1668;81,1682;84,1694;86,1704;86,1718;80,1740;83,1713;80,1702;72,1686;58,1669;38,1654;20,1639;9,1626;4,1616;3,1612" o:connectangles="0,0,0,0,0,0,0,0,0,0,0,0,0,0,0,0,0,0,0,0,0,0,0,0,0,0,0,0,0,0,0,0,0,0"/>
                </v:shape>
                <v:shape id="Picture 318" o:spid="_x0000_s1108" type="#_x0000_t75" style="position:absolute;left:9950;top:1664;width:116;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">
                  <v:imagedata r:id="rId216" o:title=""/>
                </v:shape>
                <v:shape id="AutoShape 319" o:spid="_x0000_s1109" style="position:absolute;left:9950;top:1664;width:116;height:70;visibility:visible;mso-wrap-style:square;v-text-anchor:top" coordsize="1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" path="m9,14l19,7,28,2,39,,53,4r15,6l83,18,99,36r16,34l108,66,92,56,72,46,54,41r-17,l19,40,5,40,,40,9,14xm4,36r7,-6l23,21r15,l54,24,76,34,96,47r14,16e" filled="f" strokecolor="#1f1a17" strokeweight=".02122mm">
                  <v:path arrowok="t" o:connecttype="custom" o:connectlocs="9,1678;19,1671;28,1666;39,1664;53,1668;68,1674;83,1682;99,1700;115,1734;108,1730;92,1720;72,1710;54,1705;37,1705;19,1704;5,1704;0,1704;9,1678;4,1700;11,1694;23,1685;38,1685;54,1688;76,1698;96,1711;110,1727" o:connectangles="0,0,0,0,0,0,0,0,0,0,0,0,0,0,0,0,0,0,0,0,0,0,0,0,0,0"/>
                </v:shape>
                <v:shape id="Picture 320" o:spid="_x0000_s1110" type="#_x0000_t75" style="position:absolute;left:9941;top:1700;width:11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">
                  <v:imagedata r:id="rId217" o:title=""/>
                </v:shape>
                <v:shape id="AutoShape 321" o:spid="_x0000_s1111" style="position:absolute;left:9941;top:1700;width:118;height:80;visibility:visible;mso-wrap-style:square;v-text-anchor:top" coordsize="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" path="m,44l1,35,6,18,20,3,45,,74,17,97,44r15,25l117,80r-7,-2l91,72,70,63,54,50,39,40,21,39,6,42,,44xm4,36r8,-7l25,22,40,20r16,5l72,39,89,54r14,13l113,76e" filled="f" strokecolor="#1f1a17" strokeweight=".02003mm">
                  <v:path arrowok="t" o:connecttype="custom" o:connectlocs="0,1744;1,1735;6,1718;20,1703;45,1700;74,1717;97,1744;112,1769;117,1780;110,1778;91,1772;70,1763;54,1750;39,1740;21,1739;6,1742;0,1744;4,1736;12,1729;25,1722;40,1720;56,1725;72,1739;89,1754;103,1767;113,1776" o:connectangles="0,0,0,0,0,0,0,0,0,0,0,0,0,0,0,0,0,0,0,0,0,0,0,0,0,0"/>
                </v:shape>
                <v:shape id="Picture 322" o:spid="_x0000_s1112" type="#_x0000_t75" style="position:absolute;left:9959;top:1620;width:115;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">
                  <v:imagedata r:id="rId218" o:title=""/>
                </v:shape>
                <v:shape id="Freeform 323" o:spid="_x0000_s1113" style="position:absolute;left:9959;top:1620;width:115;height:81;visibility:visible;mso-wrap-style:square;v-text-anchor:top" coordsize="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" path="m,17l15,5,28,,42,1,57,7,77,24,99,51r15,24l111,80r-9,-5l89,68,74,62,61,57,47,55,34,50,22,44,15,38,10,29,,17xe" filled="f" strokecolor="#1f1a17" strokeweight=".01989mm">
                  <v:path arrowok="t" o:connecttype="custom" o:connectlocs="0,1638;15,1626;28,1621;42,1622;57,1628;77,1645;99,1672;114,1696;111,1701;102,1696;89,1689;74,1683;61,1678;47,1676;34,1671;22,1665;15,1659;10,1650;0,1638" o:connectangles="0,0,0,0,0,0,0,0,0,0,0,0,0,0,0,0,0,0,0"/>
                </v:shape>
                <v:shape id="Picture 324" o:spid="_x0000_s1114" type="#_x0000_t75" style="position:absolute;left:9958;top:1636;width:11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">
                  <v:imagedata r:id="rId219" o:title=""/>
                </v:shape>
                <v:shape id="AutoShape 325" o:spid="_x0000_s1115" style="position:absolute;left:9866;top:1562;width:204;height:140;visibility:visible;mso-wrap-style:square;v-text-anchor:top" coordsize="2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" path="m92,77r11,-2l123,78r33,19l203,139m86,93l76,76,56,49,30,21,,e" filled="f" strokecolor="#1f1a17" strokeweight=".02122mm">
                  <v:path arrowok="t" o:connecttype="custom" o:connectlocs="92,1639;103,1637;123,1640;156,1659;203,1701;86,1655;76,1638;56,1611;30,1583;0,1562" o:connectangles="0,0,0,0,0,0,0,0,0,0"/>
                </v:shape>
                <v:shape id="Picture 326" o:spid="_x0000_s1116" type="#_x0000_t75" style="position:absolute;left:9914;top:1557;width:46;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">
                  <v:imagedata r:id="rId220" o:title=""/>
                </v:shape>
                <v:shape id="Freeform 327" o:spid="_x0000_s1117" style="position:absolute;left:9914;top:1557;width:46;height:57;visibility:visible;mso-wrap-style:square;v-text-anchor:top" coordsize="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" path="m45,56l40,44,16,36,,,18,1,28,11r7,11l41,37r3,13l45,56xe" filled="f" strokecolor="#1f1a17" strokeweight=".02122mm">
                  <v:path arrowok="t" o:connecttype="custom" o:connectlocs="45,1614;40,1602;16,1594;0,1558;18,1559;28,1569;35,1580;41,1595;44,1608;45,1614" o:connectangles="0,0,0,0,0,0,0,0,0,0"/>
                </v:shape>
                <v:shape id="Picture 328" o:spid="_x0000_s1118" type="#_x0000_t75" style="position:absolute;left:9920;top:1562;width:35;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">
                  <v:imagedata r:id="rId221" o:title=""/>
                </v:shape>
                <v:shape id="Freeform 329" o:spid="_x0000_s1119" style="position:absolute;left:9920;top:1562;width:35;height:42;visibility:visible;mso-wrap-style:square;v-text-anchor:top" coordsize="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" path="m34,42l30,34,21,20,11,8,,e" filled="f" strokecolor="#1f1a17" strokeweight=".02122mm">
                  <v:path arrowok="t" o:connecttype="custom" o:connectlocs="34,1604;30,1596;21,1582;11,1570;0,1562" o:connectangles="0,0,0,0,0"/>
                </v:shape>
                <v:shape id="Picture 330" o:spid="_x0000_s1120" type="#_x0000_t75" style="position:absolute;left:9960;top:1586;width:127;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">
                  <v:imagedata r:id="rId222" o:title=""/>
                </v:shape>
                <v:shape id="Freeform 331" o:spid="_x0000_s1121" style="position:absolute;left:9960;top:1586;width:127;height:64;visibility:visible;mso-wrap-style:square;v-text-anchor:top" coordsize="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" path="m,27l74,,92,2r17,7l127,21r-14,2l81,30,46,40,24,50,9,64,4,51,,27xe" filled="f" strokecolor="#1f1a17" strokeweight=".02122mm">
                  <v:path arrowok="t" o:connecttype="custom" o:connectlocs="0,1613;74,1586;92,1588;109,1595;127,1607;113,1609;81,1616;46,1626;24,1636;9,1650;4,1637;0,1613" o:connectangles="0,0,0,0,0,0,0,0,0,0,0,0"/>
                </v:shape>
                <v:shape id="Picture 332" o:spid="_x0000_s1122" type="#_x0000_t75" style="position:absolute;left:9962;top:1599;width:111;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">
                  <v:imagedata r:id="rId223" o:title=""/>
                </v:shape>
                <v:shape id="Freeform 333" o:spid="_x0000_s1123" style="position:absolute;left:9962;top:1599;width:111;height:32;visibility:visible;mso-wrap-style:square;v-text-anchor:top" coordsize="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" path="m,31l12,21,36,8,69,r42,5e" filled="f" strokecolor="#1f1a17" strokeweight=".02122mm">
                  <v:path arrowok="t" o:connecttype="custom" o:connectlocs="0,1631;12,1621;36,1608;69,1600;111,1605" o:connectangles="0,0,0,0,0"/>
                </v:shape>
                <v:shape id="Picture 334" o:spid="_x0000_s1124" type="#_x0000_t75" style="position:absolute;left:9959;top:1555;width:47;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">
                  <v:imagedata r:id="rId60" o:title=""/>
                </v:shape>
                <v:shape id="Freeform 335" o:spid="_x0000_s1125" style="position:absolute;left:9959;top:1555;width:47;height:17;visibility:visible;mso-wrap-style:square;v-text-anchor:top" coordsize="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" path="m,15r11,2l24,15,36,9,47,e" filled="f" strokecolor="#1f1a17" strokeweight=".00908mm">
                  <v:path arrowok="t" o:connecttype="custom" o:connectlocs="0,1571;11,1573;24,1571;36,1565;47,1556" o:connectangles="0,0,0,0,0"/>
                </v:shape>
                <v:shape id="Picture 336" o:spid="_x0000_s1126" type="#_x0000_t75" style="position:absolute;left:9963;top:1520;width:114;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">
                  <v:imagedata r:id="rId224" o:title=""/>
                </v:shape>
                <v:shape id="Freeform 337" o:spid="_x0000_s1127" style="position:absolute;left:9963;top:1520;width:114;height:61;visibility:visible;mso-wrap-style:square;v-text-anchor:top" coordsize="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" path="m,50l5,48,17,42,33,33,49,24,69,14,93,5,111,r2,2l104,12,91,27,75,43,60,54,43,59,23,61,7,58,,50xe" filled="f" strokecolor="#1f1a17" strokeweight=".02122mm">
                  <v:path arrowok="t" o:connecttype="custom" o:connectlocs="0,1571;5,1569;17,1563;33,1554;49,1545;69,1535;93,1526;111,1521;113,1523;104,1533;91,1548;75,1564;60,1575;43,1580;23,1582;7,1579;0,1571" o:connectangles="0,0,0,0,0,0,0,0,0,0,0,0,0,0,0,0,0"/>
                </v:shape>
                <v:shape id="Picture 338" o:spid="_x0000_s1128" type="#_x0000_t75" style="position:absolute;left:9959;top:1523;width:120;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">
                  <v:imagedata r:id="rId225" o:title=""/>
                </v:shape>
                <v:shape id="AutoShape 339" o:spid="_x0000_s1129" style="position:absolute;left:9959;top:1523;width:120;height: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" path="m4,48l,47,13,31,33,11,49,,66,3,87,14r21,18l120,55,108,49,78,39,40,36,4,48xm3,45l13,35,33,24,62,23,98,46e" filled="f" strokecolor="#1f1a17" strokeweight=".02122mm">
                  <v:path arrowok="t" o:connecttype="custom" o:connectlocs="4,1571;0,1570;13,1554;33,1534;49,1523;66,1526;87,1537;108,1555;120,1578;108,1572;78,1562;40,1559;4,1571;3,1568;13,1558;33,1547;62,1546;98,1569" o:connectangles="0,0,0,0,0,0,0,0,0,0,0,0,0,0,0,0,0,0"/>
                </v:shape>
                <v:shape id="Picture 340" o:spid="_x0000_s1130" type="#_x0000_t75" style="position:absolute;left:9962;top:1420;width:10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">
                  <v:imagedata r:id="rId226" o:title=""/>
                </v:shape>
                <v:shape id="AutoShape 341" o:spid="_x0000_s1131" style="position:absolute;left:9962;top:1420;width:106;height:119;visibility:visible;mso-wrap-style:square;v-text-anchor:top" coordsize="10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" path="m,119r2,-7l8,97,17,78,29,60,49,41,74,22,96,7,106,r-3,10l94,31,82,57,66,77,47,92,25,106,7,115,,119xm4,114l23,92,53,60,83,27,102,5e" filled="f" strokecolor="#1f1a17" strokeweight=".02122mm">
                  <v:path arrowok="t" o:connecttype="custom" o:connectlocs="0,1539;2,1532;8,1517;17,1498;29,1480;49,1461;74,1442;96,1427;106,1420;103,1430;94,1451;82,1477;66,1497;47,1512;25,1526;7,1535;0,1539;4,1534;23,1512;53,1480;83,1447;102,1425" o:connectangles="0,0,0,0,0,0,0,0,0,0,0,0,0,0,0,0,0,0,0,0,0,0"/>
                </v:shape>
                <v:shape id="Picture 342" o:spid="_x0000_s1132" type="#_x0000_t75" style="position:absolute;left:9863;top:1517;width:101;height: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">
                  <v:imagedata r:id="rId227" o:title=""/>
                </v:shape>
                <v:shape id="Freeform 343" o:spid="_x0000_s1133" style="position:absolute;left:9863;top:1517;width:101;height:73;visibility:visible;mso-wrap-style:square;v-text-anchor:top" coordsize="1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" path="m100,72l82,59,47,43,14,29,1,22,,18,,10,5,3,18,,39,2,92,44r7,24l100,72xe" filled="f" strokecolor="#1f1a17" strokeweight=".02122mm">
                  <v:path arrowok="t" o:connecttype="custom" o:connectlocs="100,1590;82,1577;47,1561;14,1547;1,1540;0,1536;0,1528;5,1521;18,1518;39,1520;92,1562;99,1586;100,1590" o:connectangles="0,0,0,0,0,0,0,0,0,0,0,0,0"/>
                </v:shape>
                <v:shape id="Picture 344" o:spid="_x0000_s1134" type="#_x0000_t75" style="position:absolute;left:9866;top:1529;width:9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">
                  <v:imagedata r:id="rId228" o:title=""/>
                </v:shape>
                <v:shape id="Freeform 345" o:spid="_x0000_s1135" style="position:absolute;left:9866;top:1529;width:93;height:38;visibility:visible;mso-wrap-style:square;v-text-anchor:top" coordsize="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" path="m92,37l80,24,58,8,29,,,9e" filled="f" strokecolor="#1f1a17" strokeweight=".02122mm">
                  <v:path arrowok="t" o:connecttype="custom" o:connectlocs="92,1566;80,1553;58,1537;29,1529;0,1538" o:connectangles="0,0,0,0,0"/>
                </v:shape>
                <v:shape id="Picture 346" o:spid="_x0000_s1136" type="#_x0000_t75" style="position:absolute;left:9843;top:1455;width:121;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">
                  <v:imagedata r:id="rId229" o:title=""/>
                </v:shape>
                <v:shape id="AutoShape 347" o:spid="_x0000_s1137" style="position:absolute;left:9843;top:1455;width:121;height:95;visibility:visible;mso-wrap-style:square;v-text-anchor:top" coordsize="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" path="m121,94l111,81r2,-4l96,69,83,65,69,61,54,56,38,46,23,32,11,17,3,5,,,5,1,18,4,33,7,45,8,55,9r9,4l75,18r11,9l98,43r12,23l118,86r3,8xm2,4l12,7r22,9l59,28,76,40,87,51,99,62r10,10l114,81e" filled="f" strokecolor="#1f1a17" strokeweight=".02122mm">
                  <v:path arrowok="t" o:connecttype="custom" o:connectlocs="121,1549;111,1536;113,1532;96,1524;83,1520;69,1516;54,1511;38,1501;23,1487;11,1472;3,1460;0,1455;5,1456;18,1459;33,1462;45,1463;55,1464;64,1468;75,1473;86,1482;98,1498;110,1521;118,1541;121,1549;2,1459;12,1462;34,1471;59,1483;76,1495;87,1506;99,1517;109,1527;114,1536" o:connectangles="0,0,0,0,0,0,0,0,0,0,0,0,0,0,0,0,0,0,0,0,0,0,0,0,0,0,0,0,0,0,0,0,0"/>
                </v:shape>
                <v:shape id="Picture 348" o:spid="_x0000_s1138" type="#_x0000_t75" style="position:absolute;left:9960;top:1401;width:5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">
                  <v:imagedata r:id="rId230" o:title=""/>
                </v:shape>
                <v:shape id="Freeform 349" o:spid="_x0000_s1139" style="position:absolute;left:9960;top:1401;width:54;height:102;visibility:visible;mso-wrap-style:square;v-text-anchor:top" coordsize="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" path="m1,102l,99,,90,3,76,12,59,25,40,38,20,47,6,50,r2,9l53,31,52,57,46,78,34,90,19,97,6,101r-5,1xe" filled="f" strokecolor="#1f1a17" strokeweight=".02122mm">
                  <v:path arrowok="t" o:connecttype="custom" o:connectlocs="1,1504;0,1501;0,1492;3,1478;12,1461;25,1442;38,1422;47,1408;50,1402;52,1411;53,1433;52,1459;46,1480;34,1492;19,1499;6,1503;1,1504" o:connectangles="0,0,0,0,0,0,0,0,0,0,0,0,0,0,0,0,0"/>
                </v:shape>
                <v:shape id="Picture 350" o:spid="_x0000_s1140" type="#_x0000_t75" style="position:absolute;left:9961;top:1413;width:48;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">
                  <v:imagedata r:id="rId231" o:title=""/>
                </v:shape>
                <v:shape id="Freeform 351" o:spid="_x0000_s1141" style="position:absolute;left:9961;top:1413;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" path="m,91l13,76,28,52,40,25,47,e" filled="f" strokecolor="#1f1a17" strokeweight=".02122mm">
                  <v:path arrowok="t" o:connecttype="custom" o:connectlocs="0,1504;13,1489;28,1465;40,1438;47,1413" o:connectangles="0,0,0,0,0"/>
                </v:shape>
                <v:shape id="Picture 352" o:spid="_x0000_s1142" type="#_x0000_t75" style="position:absolute;left:9884;top:1443;width:68;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">
                  <v:imagedata r:id="rId232" o:title=""/>
                </v:shape>
                <v:shape id="Freeform 353" o:spid="_x0000_s1143" style="position:absolute;left:9884;top:1443;width:68;height:37;visibility:visible;mso-wrap-style:square;v-text-anchor:top"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" path="m67,37l58,36,38,31,16,20,,2,6,,23,,44,9,67,37xe" filled="f" strokecolor="#1f1a17" strokeweight=".02122mm">
                  <v:path arrowok="t" o:connecttype="custom" o:connectlocs="67,1481;58,1480;38,1475;16,1464;0,1446;6,1444;23,1444;44,1453;67,1481" o:connectangles="0,0,0,0,0,0,0,0,0"/>
                </v:shape>
                <v:shape id="Picture 354" o:spid="_x0000_s1144" type="#_x0000_t75" style="position:absolute;left:9884;top:1446;width:6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">
                  <v:imagedata r:id="rId233" o:title=""/>
                </v:shape>
                <v:shape id="Freeform 355" o:spid="_x0000_s1145" style="position:absolute;left:9884;top:1446;width:68;height:35;visibility:visible;mso-wrap-style:square;v-text-anchor:top" coordsize="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" path="m67,35l52,24,33,14,14,5,,e" filled="f" strokecolor="#1f1a17" strokeweight=".02122mm">
                  <v:path arrowok="t" o:connecttype="custom" o:connectlocs="67,1481;52,1470;33,1460;14,1451;0,1446" o:connectangles="0,0,0,0,0"/>
                </v:shape>
                <v:shape id="Picture 356" o:spid="_x0000_s1146" type="#_x0000_t75" style="position:absolute;left:9809;top:1383;width:137;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">
                  <v:imagedata r:id="rId234" o:title=""/>
                </v:shape>
                <v:shape id="Freeform 357" o:spid="_x0000_s1147" style="position:absolute;left:9809;top:1383;width:137;height:74;visibility:visible;mso-wrap-style:square;v-text-anchor:top" coordsize="1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" path="m137,74l125,67,107,59,85,52,64,48,43,41,25,29,9,14,,,6,1,20,4,40,7r22,4l94,23r23,22l132,65r5,9xe" filled="f" strokecolor="#1f1a17" strokeweight=".02122mm">
                  <v:path arrowok="t" o:connecttype="custom" o:connectlocs="137,1457;125,1450;107,1442;85,1435;64,1431;43,1424;25,1412;9,1397;0,1383;6,1384;20,1387;40,1390;62,1394;94,1406;117,1428;132,1448;137,1457" o:connectangles="0,0,0,0,0,0,0,0,0,0,0,0,0,0,0,0,0"/>
                </v:shape>
                <v:shape id="Picture 358" o:spid="_x0000_s1148" type="#_x0000_t75" style="position:absolute;left:9819;top:1395;width:122;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">
                  <v:imagedata r:id="rId235" o:title=""/>
                </v:shape>
                <v:shape id="Freeform 359" o:spid="_x0000_s1149" style="position:absolute;left:9819;top:1395;width:122;height:55;visibility:visible;mso-wrap-style:square;v-text-anchor:top" coordsize="1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" path="m122,54l103,43,72,27,34,11,,e" filled="f" strokecolor="#1f1a17" strokeweight=".02122mm">
                  <v:path arrowok="t" o:connecttype="custom" o:connectlocs="122,1450;103,1439;72,1423;34,1407;0,1396" o:connectangles="0,0,0,0,0"/>
                </v:shape>
                <v:shape id="Picture 360" o:spid="_x0000_s1150" type="#_x0000_t75" style="position:absolute;left:9938;top:1325;width:9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">
                  <v:imagedata r:id="rId236" o:title=""/>
                </v:shape>
                <v:shape id="Freeform 361" o:spid="_x0000_s1151" style="position:absolute;left:9938;top:1325;width:98;height:117;visibility:visible;mso-wrap-style:square;v-text-anchor:top" coordsize="9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" path="m9,116l2,105,,98,7,87,51,37,98,,97,6,92,22,84,43,72,67,61,82r-5,7l52,95,41,106r-11,3l31,115,9,116xe" filled="f" strokecolor="#1f1a17" strokeweight=".02433mm">
                  <v:path arrowok="t" o:connecttype="custom" o:connectlocs="9,1442;2,1431;0,1424;7,1413;51,1363;98,1326;97,1332;92,1348;84,1369;72,1393;61,1408;56,1415;52,1421;41,1432;30,1435;31,1441;9,1442" o:connectangles="0,0,0,0,0,0,0,0,0,0,0,0,0,0,0,0,0"/>
                </v:shape>
                <v:shape id="Picture 362" o:spid="_x0000_s1152" type="#_x0000_t75" style="position:absolute;left:9947;top:1333;width:8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">
                  <v:imagedata r:id="rId237" o:title=""/>
                </v:shape>
                <v:shape id="Freeform 363" o:spid="_x0000_s1153" style="position:absolute;left:9947;top:1333;width:82;height:109;visibility:visible;mso-wrap-style:square;v-text-anchor:top" coordsize="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" path="m,108l12,96,34,74,59,43,82,e" filled="f" strokecolor="#1f1a17" strokeweight=".02444mm">
                  <v:path arrowok="t" o:connecttype="custom" o:connectlocs="0,1442;12,1430;34,1408;59,1377;82,1334" o:connectangles="0,0,0,0,0"/>
                </v:shape>
                <v:shape id="Picture 364" o:spid="_x0000_s1154" type="#_x0000_t75" style="position:absolute;left:9938;top:1372;width:23;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">
                  <v:imagedata r:id="rId238" o:title=""/>
                </v:shape>
                <v:shape id="Freeform 365" o:spid="_x0000_s1155" style="position:absolute;left:9938;top:1372;width:23;height:57;visibility:visible;mso-wrap-style:square;v-text-anchor:top" coordsize="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" path="m9,57l4,53,,36,,16,5,r6,4l20,16r3,18l9,57xe" filled="f" strokecolor="#1f1a17" strokeweight=".02122mm">
                  <v:path arrowok="t" o:connecttype="custom" o:connectlocs="9,1430;4,1426;0,1409;0,1389;5,1373;11,1377;20,1389;23,1407;9,1430" o:connectangles="0,0,0,0,0,0,0,0,0"/>
                </v:shape>
                <v:shape id="Picture 366" o:spid="_x0000_s1156" type="#_x0000_t75" style="position:absolute;left:9944;top:1382;width: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">
                  <v:imagedata r:id="rId239" o:title=""/>
                </v:shape>
                <v:shape id="Freeform 367" o:spid="_x0000_s1157" style="position:absolute;left:9944;top:1382;width:3;height:44;visibility:visible;mso-wrap-style:square;v-text-anchor:top" coordsize="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" path="m,44l,37,2,26,3,13,1,e" filled="f" strokecolor="#1f1a17" strokeweight=".02122mm">
                  <v:path arrowok="t" o:connecttype="custom" o:connectlocs="0,1426;0,1419;2,1408;3,1395;1,1382" o:connectangles="0,0,0,0,0"/>
                </v:shape>
                <v:shape id="Picture 368" o:spid="_x0000_s1158" type="#_x0000_t75" style="position:absolute;left:9889;top:1384;width:54;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">
                  <v:imagedata r:id="rId240" o:title=""/>
                </v:shape>
                <v:shape id="Freeform 369" o:spid="_x0000_s1159" style="position:absolute;left:9889;top:1384;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" path="m54,37r-8,8l28,31,9,11,,,8,1,27,4,45,14r9,23xe" filled="f" strokecolor="#1f1a17" strokeweight=".02122mm">
                  <v:path arrowok="t" o:connecttype="custom" o:connectlocs="54,1421;46,1429;28,1415;9,1395;0,1384;8,1385;27,1388;45,1398;54,1421" o:connectangles="0,0,0,0,0,0,0,0,0"/>
                </v:shape>
                <v:shape id="Picture 370" o:spid="_x0000_s1160" type="#_x0000_t75" style="position:absolute;left:9895;top:1390;width:4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">
                  <v:imagedata r:id="rId241" o:title=""/>
                </v:shape>
                <v:shape id="Freeform 371" o:spid="_x0000_s1161" style="position:absolute;left:9895;top:1390;width:43;height:34;visibility:visible;mso-wrap-style:square;v-text-anchor:top" coordsize="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" path="m43,34l36,26,24,16,11,6,,e" filled="f" strokecolor="#1f1a17" strokeweight=".02122mm">
                  <v:path arrowok="t" o:connecttype="custom" o:connectlocs="43,1424;36,1416;24,1406;11,1396;0,1390" o:connectangles="0,0,0,0,0"/>
                </v:shape>
                <v:shape id="Picture 372" o:spid="_x0000_s1162" type="#_x0000_t75" style="position:absolute;left:9799;top:1348;width:131;height: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">
                  <v:imagedata r:id="rId242" o:title=""/>
                </v:shape>
                <v:shape id="Freeform 373" o:spid="_x0000_s1163" style="position:absolute;left:9799;top:1348;width:131;height:43;visibility:visible;mso-wrap-style:square;v-text-anchor:top" coordsize="1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" path="m130,42l113,40,96,37,81,35,66,34,49,31,30,25,12,16,,5,7,4,24,2,44,,61,1,80,9r23,14l122,37r8,5xe" filled="f" strokecolor="#1f1a17" strokeweight=".02122mm">
                  <v:path arrowok="t" o:connecttype="custom" o:connectlocs="130,1390;113,1388;96,1385;81,1383;66,1382;49,1379;30,1373;12,1364;0,1353;7,1352;24,1350;44,1348;61,1349;80,1357;103,1371;122,1385;130,1390" o:connectangles="0,0,0,0,0,0,0,0,0,0,0,0,0,0,0,0,0"/>
                </v:shape>
                <v:shape id="Picture 374" o:spid="_x0000_s1164" type="#_x0000_t75" style="position:absolute;left:9807;top:1357;width:11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">
                  <v:imagedata r:id="rId243" o:title=""/>
                </v:shape>
                <v:shape id="Freeform 375" o:spid="_x0000_s1165" style="position:absolute;left:9807;top:1357;width:110;height:28;visibility:visible;mso-wrap-style:square;v-text-anchor:top" coordsize="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" path="m110,28l89,20,61,12,30,4,,e" filled="f" strokecolor="#1f1a17" strokeweight=".02122mm">
                  <v:path arrowok="t" o:connecttype="custom" o:connectlocs="110,1385;89,1377;61,1369;30,1361;0,1357" o:connectangles="0,0,0,0,0"/>
                </v:shape>
                <v:shape id="Picture 376" o:spid="_x0000_s1166" type="#_x0000_t75" style="position:absolute;left:9799;top:1323;width:115;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">
                  <v:imagedata r:id="rId223" o:title=""/>
                </v:shape>
                <v:shape id="AutoShape 377" o:spid="_x0000_s1167" style="position:absolute;left:9799;top:1323;width:115;height:31;visibility:visible;mso-wrap-style:square;v-text-anchor:top" coordsize="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" path="m114,30l104,24,92,22,80,21,68,20,54,22,33,27,13,31,,29,3,27r8,-6l23,14,39,7,57,2,72,,85,1r7,5l100,14r14,16xm102,21l88,14,79,7,66,10,53,14,35,19,17,24,6,28e" filled="f" strokecolor="#1f1a17" strokeweight=".02122mm">
                  <v:path arrowok="t" o:connecttype="custom" o:connectlocs="114,1354;104,1348;92,1346;80,1345;68,1344;54,1346;33,1351;13,1355;0,1353;3,1351;11,1345;23,1338;39,1331;57,1326;72,1324;85,1325;92,1330;100,1338;114,1354;114,1354;102,1345;88,1338;79,1331;66,1334;53,1338;35,1343;17,1348;6,1352" o:connectangles="0,0,0,0,0,0,0,0,0,0,0,0,0,0,0,0,0,0,0,0,0,0,0,0,0,0,0,0"/>
                </v:shape>
                <v:shape id="Picture 378" o:spid="_x0000_s1168" type="#_x0000_t75" style="position:absolute;left:9930;top:1285;width:7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">
                  <v:imagedata r:id="rId244" o:title=""/>
                </v:shape>
                <v:shape id="AutoShape 379" o:spid="_x0000_s1169" style="position:absolute;left:9930;top:1285;width:76;height:106;visibility:visible;mso-wrap-style:square;v-text-anchor:top" coordsize="7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" path="m,105r,-5l1,87,6,70,17,51,34,34,54,17,70,5,76,,75,7,72,22,66,41,59,60,46,77,26,91,8,102,,105xm3,101l15,85,35,58,56,29,70,9e" filled="f" strokecolor="#1f1a17" strokeweight=".02122mm">
                  <v:path arrowok="t" o:connecttype="custom" o:connectlocs="0,1390;0,1385;1,1372;6,1355;17,1336;34,1319;54,1302;70,1290;76,1285;75,1292;72,1307;66,1326;59,1345;46,1362;26,1376;8,1387;0,1390;3,1386;15,1370;35,1343;56,1314;70,1294" o:connectangles="0,0,0,0,0,0,0,0,0,0,0,0,0,0,0,0,0,0,0,0,0,0"/>
                </v:shape>
                <v:shape id="Picture 380" o:spid="_x0000_s1170" type="#_x0000_t75" style="position:absolute;left:9922;top:1326;width:23;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">
                  <v:imagedata r:id="rId46" o:title=""/>
                </v:shape>
                <v:shape id="Freeform 381" o:spid="_x0000_s1171" style="position:absolute;left:9922;top:1326;width:23;height:45;visibility:visible;mso-wrap-style:square;v-text-anchor:top" coordsize="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" path="m4,45l3,41,,30,1,15,10,r5,2l23,9r,13l4,45xe" filled="f" strokecolor="#1f1a17" strokeweight=".02122mm">
                  <v:path arrowok="t" o:connecttype="custom" o:connectlocs="4,1371;3,1367;0,1356;1,1341;10,1326;15,1328;23,1335;23,1348;4,1371" o:connectangles="0,0,0,0,0,0,0,0,0"/>
                </v:shape>
                <v:shape id="Picture 382" o:spid="_x0000_s1172" type="#_x0000_t75" style="position:absolute;left:9924;top:1330;width:11;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">
                  <v:imagedata r:id="rId245" o:title=""/>
                </v:shape>
                <v:shape id="Freeform 383" o:spid="_x0000_s1173" style="position:absolute;left:9924;top:1330;width:11;height:33;visibility:visible;mso-wrap-style:square;v-text-anchor:top" coordsize="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" path="m,32l3,26r7,-7l5,e" filled="f" strokecolor="#1f1a17" strokeweight=".02122mm">
                  <v:path arrowok="t" o:connecttype="custom" o:connectlocs="0,1363;3,1357;10,1350;5,1331" o:connectangles="0,0,0,0"/>
                </v:shape>
                <v:shape id="Picture 384" o:spid="_x0000_s1174" type="#_x0000_t75" style="position:absolute;left:9907;top:1237;width:4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">
                  <v:imagedata r:id="rId246" o:title=""/>
                </v:shape>
                <v:shape id="AutoShape 385" o:spid="_x0000_s1175" style="position:absolute;left:9907;top:1237;width:45;height:112;visibility:visible;mso-wrap-style:square;v-text-anchor:top" coordsize="4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" path="m4,112l2,106,,93,,76,5,58,15,40,28,21,40,6,45,,44,5,43,17,40,34,37,54,30,75,19,93,8,107r-4,5xm3,105l10,87,20,61,31,34,41,11e" filled="f" strokecolor="#1f1a17" strokeweight=".02122mm">
                  <v:path arrowok="t" o:connecttype="custom" o:connectlocs="4,1349;2,1343;0,1330;0,1313;5,1295;15,1277;28,1258;40,1243;45,1237;44,1242;43,1254;40,1271;37,1291;30,1312;19,1330;8,1344;4,1349;3,1342;10,1324;20,1298;31,1271;41,1248" o:connectangles="0,0,0,0,0,0,0,0,0,0,0,0,0,0,0,0,0,0,0,0,0,0"/>
                </v:shape>
                <v:shape id="Picture 386" o:spid="_x0000_s1176" type="#_x0000_t75" style="position:absolute;left:9888;top:1257;width:30;height: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">
                  <v:imagedata r:id="rId247" o:title=""/>
                </v:shape>
                <v:shape id="AutoShape 387" o:spid="_x0000_s1177" style="position:absolute;left:9888;top:1257;width:30;height:71;visibility:visible;mso-wrap-style:square;v-text-anchor:top" coordsize="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" path="m14,71r,l29,57,26,37,21,23,16,11,12,3,10,,1,9,,25,2,39,7,54r5,12l14,71xm16,61r,-10l14,38,10,23,8,9e" filled="f" strokecolor="#1f1a17" strokeweight=".02122mm">
                  <v:path arrowok="t" o:connecttype="custom" o:connectlocs="14,1328;14,1328;29,1314;26,1294;21,1280;16,1268;12,1260;10,1257;10,1257;1,1266;0,1282;2,1296;7,1311;12,1323;14,1328;16,1318;16,1308;14,1295;10,1280;8,1266" o:connectangles="0,0,0,0,0,0,0,0,0,0,0,0,0,0,0,0,0,0,0,0"/>
                </v:shape>
                <v:shape id="Picture 388" o:spid="_x0000_s1178" type="#_x0000_t75" style="position:absolute;left:9798;top:1263;width:103;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">
                  <v:imagedata r:id="rId248" o:title=""/>
                </v:shape>
                <v:shape id="AutoShape 389" o:spid="_x0000_s1179" style="position:absolute;left:9798;top:1263;width:103;height:64;visibility:visible;mso-wrap-style:square;v-text-anchor:top" coordsize="1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" path="m103,64r,l89,52,70,51,49,48,31,39,17,28,9,16,,,7,,8,8r5,4l26,13r16,2l59,21,75,32,89,46,99,58r4,6xm91,52l77,47,56,39,36,30,23,22e" filled="f" strokecolor="#1f1a17" strokeweight=".02122mm">
                  <v:path arrowok="t" o:connecttype="custom" o:connectlocs="103,1328;103,1328;89,1316;70,1315;49,1312;31,1303;17,1292;9,1280;0,1264;7,1264;8,1272;13,1276;26,1277;42,1279;59,1285;75,1296;89,1310;99,1322;103,1328;91,1316;77,1311;56,1303;36,1294;23,1286" o:connectangles="0,0,0,0,0,0,0,0,0,0,0,0,0,0,0,0,0,0,0,0,0,0,0,0"/>
                </v:shape>
                <v:shape id="Picture 390" o:spid="_x0000_s1180" type="#_x0000_t75" style="position:absolute;left:9744;top:1239;width:144;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">
                  <v:imagedata r:id="rId249" o:title=""/>
                </v:shape>
                <v:shape id="AutoShape 391" o:spid="_x0000_s1181" style="position:absolute;left:9744;top:1239;width:144;height:57;visibility:visible;mso-wrap-style:square;v-text-anchor:top" coordsize="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" path="m143,57r-3,-6l131,38,118,23,102,13,83,8,63,3,43,1,26,1,5,4,,,1,,9,4r11,6l30,15r12,8l61,34,82,44r16,5l112,51r15,3l138,56r5,1xm138,53l124,45,97,32,60,17,17,6e" filled="f" strokecolor="#1f1a17" strokeweight=".02122mm">
                  <v:path arrowok="t" o:connecttype="custom" o:connectlocs="143,1297;140,1291;131,1278;118,1263;102,1253;83,1248;63,1243;43,1241;26,1241;5,1244;5,1244;0,1240;1,1240;9,1244;20,1250;30,1255;42,1263;61,1274;82,1284;98,1289;112,1291;127,1294;138,1296;143,1297;138,1293;124,1285;97,1272;60,1257;17,1246" o:connectangles="0,0,0,0,0,0,0,0,0,0,0,0,0,0,0,0,0,0,0,0,0,0,0,0,0,0,0,0,0"/>
                </v:shape>
                <v:shape id="Picture 392" o:spid="_x0000_s1182" type="#_x0000_t75" style="position:absolute;left:9873;top:1160;width:7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">
                  <v:imagedata r:id="rId250" o:title=""/>
                </v:shape>
                <v:shape id="Freeform 393" o:spid="_x0000_s1183" style="position:absolute;left:9873;top:1160;width:70;height:113;visibility:visible;mso-wrap-style:square;v-text-anchor:top" coordsize="7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" path="m,105l23,47,68,r2,7l65,23,61,38,34,95,8,113,,105xe" filled="f" strokecolor="#1f1a17" strokeweight=".02122mm">
                  <v:path arrowok="t" o:connecttype="custom" o:connectlocs="0,1265;23,1207;68,1160;70,1167;65,1183;61,1198;34,1255;8,1273;0,1265" o:connectangles="0,0,0,0,0,0,0,0,0"/>
                </v:shape>
                <v:shape id="Picture 394" o:spid="_x0000_s1184" type="#_x0000_t75" style="position:absolute;left:9879;top:1164;width:63;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">
                  <v:imagedata r:id="rId251" o:title=""/>
                </v:shape>
                <v:shape id="Freeform 395" o:spid="_x0000_s1185" style="position:absolute;left:9879;top:1164;width:63;height:100;visibility:visible;mso-wrap-style:square;v-text-anchor:top" coordsize="6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" path="m,99l7,91r9,-9l25,70,34,54,43,36,51,19,58,6,63,e" filled="f" strokecolor="#1f1a17" strokeweight=".02122mm">
                  <v:path arrowok="t" o:connecttype="custom" o:connectlocs="0,1264;7,1256;16,1247;25,1235;34,1219;43,1201;51,1184;58,1171;63,1165" o:connectangles="0,0,0,0,0,0,0,0,0"/>
                </v:shape>
                <v:shape id="Picture 396" o:spid="_x0000_s1186" type="#_x0000_t75" style="position:absolute;left:9858;top:1129;width:4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">
                  <v:imagedata r:id="rId252" o:title=""/>
                </v:shape>
                <v:shape id="Freeform 397" o:spid="_x0000_s1187" style="position:absolute;left:9858;top:1129;width:45;height:116;visibility:visible;mso-wrap-style:square;v-text-anchor:top" coordsize="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" path="m3,115l2,102,,71,6,33,26,r4,7l39,24r6,23l44,71,34,91,20,104,8,112r-5,3xe" filled="f" strokecolor="#1f1a17" strokeweight=".02122mm">
                  <v:path arrowok="t" o:connecttype="custom" o:connectlocs="3,1245;2,1232;0,1201;6,1163;26,1130;30,1137;39,1154;45,1177;44,1201;34,1221;20,1234;8,1242;3,1245" o:connectangles="0,0,0,0,0,0,0,0,0,0,0,0,0"/>
                </v:shape>
                <v:shape id="Picture 398" o:spid="_x0000_s1188" type="#_x0000_t75" style="position:absolute;left:9863;top:1135;width:19;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">
                  <v:imagedata r:id="rId253" o:title=""/>
                </v:shape>
                <v:shape id="Freeform 399" o:spid="_x0000_s1189" style="position:absolute;left:9863;top:1135;width:19;height:105;visibility:visible;mso-wrap-style:square;v-text-anchor:top" coordsize="1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" path="m18,r,10l17,24,16,37r,12l15,61,12,76,7,91,,104e" filled="f" strokecolor="#1f1a17" strokeweight=".02122mm">
                  <v:path arrowok="t" o:connecttype="custom" o:connectlocs="18,1136;18,1146;17,1160;16,1173;16,1185;15,1197;12,1212;7,1227;0,1240" o:connectangles="0,0,0,0,0,0,0,0,0"/>
                </v:shape>
                <v:shape id="Picture 400" o:spid="_x0000_s1190" type="#_x0000_t75" style="position:absolute;left:9745;top:1191;width:121;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">
                  <v:imagedata r:id="rId254" o:title=""/>
                </v:shape>
                <v:shape id="AutoShape 401" o:spid="_x0000_s1191" style="position:absolute;left:9745;top:1191;width:121;height:55;visibility:visible;mso-wrap-style:square;v-text-anchor:top" coordsize="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" path="m116,53r4,1l111,43,95,28,77,20,61,17,49,12,41,8,38,7,14,3,,,17,7r8,10l34,26r12,8l59,41r12,4l83,46r12,l106,47r10,6xm110,46r-9,-7l90,39,74,33,58,26,50,19,41,15,33,11,28,7,13,6e" filled="f" strokecolor="#1f1a17" strokeweight=".02122mm">
                  <v:path arrowok="t" o:connecttype="custom" o:connectlocs="116,1245;120,1246;111,1235;95,1220;77,1212;61,1209;49,1204;41,1200;38,1199;38,1199;14,1195;0,1192;0,1192;17,1199;25,1209;34,1218;46,1226;59,1233;71,1237;83,1238;95,1238;106,1239;116,1245;110,1238;101,1231;90,1231;74,1225;58,1218;50,1211;41,1207;33,1203;28,1199;13,1198" o:connectangles="0,0,0,0,0,0,0,0,0,0,0,0,0,0,0,0,0,0,0,0,0,0,0,0,0,0,0,0,0,0,0,0,0"/>
                </v:shape>
                <v:shape id="Picture 402" o:spid="_x0000_s1192" type="#_x0000_t75" style="position:absolute;left:9833;top:1170;width:2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">
                  <v:imagedata r:id="rId46" o:title=""/>
                </v:shape>
                <v:shape id="AutoShape 403" o:spid="_x0000_s1193" style="position:absolute;left:9833;top:1170;width:21;height:48;visibility:visible;mso-wrap-style:square;v-text-anchor:top" coordsize="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" path="m14,47l11,44,4,35,,20,6,r4,3l17,12r4,15l14,47xm6,l9,9r3,10l12,29,9,39e" filled="f" strokecolor="#1f1a17" strokeweight=".02122mm">
                  <v:path arrowok="t" o:connecttype="custom" o:connectlocs="14,1218;11,1215;4,1206;0,1191;6,1171;10,1174;17,1183;21,1198;14,1218;6,1171;9,1180;12,1190;12,1200;9,1210" o:connectangles="0,0,0,0,0,0,0,0,0,0,0,0,0,0"/>
                </v:shape>
                <v:shape id="Picture 404" o:spid="_x0000_s1194" type="#_x0000_t75" style="position:absolute;left:9715;top:1146;width:122;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">
                  <v:imagedata r:id="rId255" o:title=""/>
                </v:shape>
                <v:shape id="Freeform 405" o:spid="_x0000_s1195" style="position:absolute;left:9715;top:1146;width:122;height:57;visibility:visible;mso-wrap-style:square;v-text-anchor:top" coordsize="1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" path="m122,57l106,50,90,47,75,45,63,41,50,33,35,24,18,13,,,9,1,73,14r30,25l122,57xe" filled="f" strokecolor="#1f1a17" strokeweight=".02122mm">
                  <v:path arrowok="t" o:connecttype="custom" o:connectlocs="122,1204;106,1197;90,1194;75,1192;63,1188;50,1180;35,1171;18,1160;0,1147;9,1148;73,1161;103,1186;122,1204" o:connectangles="0,0,0,0,0,0,0,0,0,0,0,0,0"/>
                </v:shape>
                <v:shape id="Picture 406" o:spid="_x0000_s1196" type="#_x0000_t75" style="position:absolute;left:9718;top:1149;width:106;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">
                  <v:imagedata r:id="rId256" o:title=""/>
                </v:shape>
                <v:shape id="Freeform 407" o:spid="_x0000_s1197" style="position:absolute;left:9718;top:1149;width:106;height:48;visibility:visible;mso-wrap-style:square;v-text-anchor:top" coordsize="1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" path="m106,47l48,19,27,11,8,3,,e" filled="f" strokecolor="#1f1a17" strokeweight=".02122mm">
                  <v:path arrowok="t" o:connecttype="custom" o:connectlocs="106,1197;48,1169;27,1161;8,1153;0,1150" o:connectangles="0,0,0,0,0"/>
                </v:shape>
                <v:shape id="Picture 408" o:spid="_x0000_s1198" type="#_x0000_t75" style="position:absolute;left:9814;top:1074;width:39;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">
                  <v:imagedata r:id="rId257" o:title=""/>
                </v:shape>
                <v:shape id="AutoShape 409" o:spid="_x0000_s1199" style="position:absolute;left:9814;top:1074;width:39;height:107;visibility:visible;mso-wrap-style:square;v-text-anchor:top" coordsize="3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" path="m11,106l7,93,2,80,,66,2,51,9,34,19,18,28,5,32,r2,3l37,14r1,18l36,57,30,80,21,95r-7,9l11,106xm6,100l13,79,21,48,29,18,32,e" filled="f" strokecolor="#1f1a17" strokeweight=".02122mm">
                  <v:path arrowok="t" o:connecttype="custom" o:connectlocs="11,1181;7,1168;2,1155;0,1141;2,1126;9,1109;19,1093;28,1080;32,1075;34,1078;37,1089;38,1107;36,1132;30,1155;21,1170;14,1179;11,1181;6,1175;13,1154;21,1123;29,1093;32,1075" o:connectangles="0,0,0,0,0,0,0,0,0,0,0,0,0,0,0,0,0,0,0,0,0,0"/>
                </v:shape>
                <v:shape id="Picture 410" o:spid="_x0000_s1200" type="#_x0000_t75" style="position:absolute;left:9772;top:1037;width:3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">
                  <v:imagedata r:id="rId257" o:title=""/>
                </v:shape>
                <v:shape id="Freeform 411" o:spid="_x0000_s1201" style="position:absolute;left:9772;top:1037;width:37;height:105;visibility:visible;mso-wrap-style:square;v-text-anchor:top" coordsize="3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" path="m27,105l19,90,10,76,2,61,14,r2,6l22,20r7,17l35,54r2,16l33,86,29,99r-2,6xe" filled="f" strokecolor="#1f1a17" strokeweight=".02122mm">
                  <v:path arrowok="t" o:connecttype="custom" o:connectlocs="27,1143;19,1128;10,1114;2,1099;14,1038;16,1044;22,1058;29,1075;35,1092;37,1108;33,1124;29,1137;27,1143" o:connectangles="0,0,0,0,0,0,0,0,0,0,0,0,0"/>
                </v:shape>
                <v:shape id="Picture 412" o:spid="_x0000_s1202" type="#_x0000_t75" style="position:absolute;left:9786;top:1043;width:11;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">
                  <v:imagedata r:id="rId258" o:title=""/>
                </v:shape>
                <v:shape id="Freeform 413" o:spid="_x0000_s1203" style="position:absolute;left:9786;top:1043;width:11;height:94;visibility:visible;mso-wrap-style:square;v-text-anchor:top" coordsize="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" path="m,l6,69,8,83r2,10e" filled="f" strokecolor="#1f1a17" strokeweight=".02122mm">
                  <v:path arrowok="t" o:connecttype="custom" o:connectlocs="0,1043;6,1112;8,1126;10,1136" o:connectangles="0,0,0,0"/>
                </v:shape>
                <v:shape id="Picture 414" o:spid="_x0000_s1204" type="#_x0000_t75" style="position:absolute;left:9675;top:1094;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">
                  <v:imagedata r:id="rId259" o:title=""/>
                </v:shape>
                <v:shape id="AutoShape 415" o:spid="_x0000_s1205" style="position:absolute;left:9675;top:1094;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" path="m116,41l98,40r-17,l67,40,54,37,39,28,21,16,7,5,,,4,2,15,4,30,8r17,2l63,13r12,3l84,18r3,1l116,41xm106,38l95,36,83,33,71,30,60,26,45,20,25,11,8,4,,e" filled="f" strokecolor="#1f1a17" strokeweight=".02122mm">
                  <v:path arrowok="t" o:connecttype="custom" o:connectlocs="116,1135;98,1134;81,1134;67,1134;54,1131;39,1122;21,1110;7,1099;0,1094;4,1096;15,1098;30,1102;47,1104;63,1107;75,1110;84,1112;87,1113;116,1135;106,1132;95,1130;83,1127;71,1124;60,1120;45,1114;25,1105;8,1098;0,1094" o:connectangles="0,0,0,0,0,0,0,0,0,0,0,0,0,0,0,0,0,0,0,0,0,0,0,0,0,0,0"/>
                </v:shape>
                <v:shape id="Picture 416" o:spid="_x0000_s1206" type="#_x0000_t75" style="position:absolute;left:9665;top:1018;width:92;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">
                  <v:imagedata r:id="rId260" o:title=""/>
                </v:shape>
                <v:shape id="AutoShape 417" o:spid="_x0000_s1207" style="position:absolute;left:9665;top:1018;width:92;height:74;visibility:visible;mso-wrap-style:square;v-text-anchor:top" coordsize="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" path="m92,73r,l91,52,75,39,61,29,45,18,25,8,,,5,11,22,36,51,61,92,73xm87,70l75,59,51,40,25,20,6,4e" filled="f" strokecolor="#1f1a17" strokeweight=".02122mm">
                  <v:path arrowok="t" o:connecttype="custom" o:connectlocs="92,1092;92,1092;91,1071;75,1058;61,1048;45,1037;25,1027;0,1019;5,1030;22,1055;51,1080;92,1092;87,1089;75,1078;51,1059;25,1039;6,1023" o:connectangles="0,0,0,0,0,0,0,0,0,0,0,0,0,0,0,0,0"/>
                </v:shape>
                <v:shape id="Picture 418" o:spid="_x0000_s1208" type="#_x0000_t75" style="position:absolute;left:9804;top:11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">
                  <v:imagedata r:id="rId54" o:title=""/>
                </v:shape>
                <v:shape id="Freeform 419" o:spid="_x0000_s1209" style="position:absolute;left:9804;top:11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" path="m12,15l8,17,3,15,1,11,,8,1,3,5,2,10,r4,2l16,5r2,4l16,14r-4,1xe" filled="f" strokecolor="#1f1a17" strokeweight=".02122mm">
                  <v:path arrowok="t" o:connecttype="custom" o:connectlocs="12,1145;8,1147;3,1145;1,1141;0,1138;1,1133;5,1132;10,1130;14,1132;16,1135;18,1139;16,1144;12,1145" o:connectangles="0,0,0,0,0,0,0,0,0,0,0,0,0"/>
                </v:shape>
                <v:shape id="Picture 420" o:spid="_x0000_s1210" type="#_x0000_t75" style="position:absolute;left:9814;top:113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">
                  <v:imagedata r:id="rId261" o:title=""/>
                </v:shape>
                <v:shape id="Freeform 421" o:spid="_x0000_s1211" style="position:absolute;left:9814;top:113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" path="m13,15l9,17,4,15,2,11,,7,2,3,7,1,11,r4,1l17,5r2,4l17,13r-4,2xe" filled="f" strokecolor="#1f1a17" strokeweight=".02122mm">
                  <v:path arrowok="t" o:connecttype="custom" o:connectlocs="13,1150;9,1152;4,1150;2,1146;0,1142;2,1138;7,1136;11,1135;15,1136;17,1140;19,1144;17,1148;13,1150" o:connectangles="0,0,0,0,0,0,0,0,0,0,0,0,0"/>
                </v:shape>
                <v:shape id="Picture 422" o:spid="_x0000_s1212" type="#_x0000_t75" style="position:absolute;left:9804;top:1141;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">
                  <v:imagedata r:id="rId51" o:title=""/>
                </v:shape>
                <v:shape id="Freeform 423" o:spid="_x0000_s1213" style="position:absolute;left:9804;top:1141;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" path="m13,16l8,18,3,16,2,12,,8,2,4,6,2,10,r5,2l17,6r2,4l17,14r-4,2xe" filled="f" strokecolor="#1f1a17" strokeweight=".02122mm">
                  <v:path arrowok="t" o:connecttype="custom" o:connectlocs="13,1157;8,1159;3,1157;2,1153;0,1149;2,1145;6,1143;10,1141;15,1143;17,1147;19,1151;17,1155;13,1157" o:connectangles="0,0,0,0,0,0,0,0,0,0,0,0,0"/>
                </v:shape>
                <v:shape id="Picture 424" o:spid="_x0000_s1214" type="#_x0000_t75" style="position:absolute;left:9817;top:114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">
                  <v:imagedata r:id="rId261" o:title=""/>
                </v:shape>
                <v:shape id="Freeform 425" o:spid="_x0000_s1215" style="position:absolute;left:9817;top:114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" path="m12,15l8,17,4,15,2,11,,8,2,3,6,1,10,r5,2l17,5r2,4l17,14r-5,1xe" filled="f" strokecolor="#1f1a17" strokeweight=".02122mm">
                  <v:path arrowok="t" o:connecttype="custom" o:connectlocs="12,1165;8,1167;4,1165;2,1161;0,1158;2,1153;6,1151;10,1150;15,1152;17,1155;19,1159;17,1164;12,1165" o:connectangles="0,0,0,0,0,0,0,0,0,0,0,0,0"/>
                </v:shape>
                <v:shape id="Picture 426" o:spid="_x0000_s1216" type="#_x0000_t75" style="position:absolute;left:9862;top:1218;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">
                  <v:imagedata r:id="rId51" o:title=""/>
                </v:shape>
                <v:shape id="Freeform 427" o:spid="_x0000_s1217" style="position:absolute;left:9862;top:1218;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" path="m13,15l9,17,4,16,2,12,,8,2,3,6,2,11,r5,2l17,6r2,3l17,14r-4,1xe" filled="f" strokecolor="#1f1a17" strokeweight=".02122mm">
                  <v:path arrowok="t" o:connecttype="custom" o:connectlocs="13,1234;9,1236;4,1235;2,1231;0,1227;2,1222;6,1221;11,1219;16,1221;17,1225;19,1228;17,1233;13,1234" o:connectangles="0,0,0,0,0,0,0,0,0,0,0,0,0"/>
                </v:shape>
                <v:shape id="Picture 428" o:spid="_x0000_s1218" type="#_x0000_t75" style="position:absolute;left:9852;top:12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">
                  <v:imagedata r:id="rId261" o:title=""/>
                </v:shape>
                <v:shape id="Freeform 429" o:spid="_x0000_s1219" style="position:absolute;left:9852;top:12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" path="m13,15l9,17,4,15,2,11,,7,2,3,6,1,10,r5,1l17,5r2,4l17,13r-4,2xe" filled="f" strokecolor="#1f1a17" strokeweight=".02122mm">
                  <v:path arrowok="t" o:connecttype="custom" o:connectlocs="13,1246;9,1248;4,1246;2,1242;0,1238;2,1234;6,1232;10,1231;15,1232;17,1236;19,1240;17,1244;13,1246" o:connectangles="0,0,0,0,0,0,0,0,0,0,0,0,0"/>
                </v:shape>
                <v:shape id="Picture 430" o:spid="_x0000_s1220" type="#_x0000_t75" style="position:absolute;left:9866;top:123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">
                  <v:imagedata r:id="rId261" o:title=""/>
                </v:shape>
                <v:shape id="Freeform 431" o:spid="_x0000_s1221" style="position:absolute;left:9866;top:123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" path="m13,15l9,17,4,15,2,11,,8,3,3,7,2,11,r4,2l17,5r2,4l17,14r-4,1xe" filled="f" strokecolor="#1f1a17" strokeweight=".02122mm">
                  <v:path arrowok="t" o:connecttype="custom" o:connectlocs="13,1246;9,1248;4,1246;2,1242;0,1239;3,1234;7,1233;11,1231;15,1233;17,1236;19,1240;17,1245;13,1246" o:connectangles="0,0,0,0,0,0,0,0,0,0,0,0,0"/>
                </v:shape>
                <v:shape id="Picture 432" o:spid="_x0000_s1222" type="#_x0000_t75" style="position:absolute;left:9859;top:123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">
                  <v:imagedata r:id="rId261" o:title=""/>
                </v:shape>
                <v:shape id="Freeform 433" o:spid="_x0000_s1223" style="position:absolute;left:9859;top:123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" path="m12,15l8,17,3,15,1,11,,7,1,3,6,1,10,r5,1l16,5r2,4l16,14r-4,1xe" filled="f" strokecolor="#1f1a17" strokeweight=".02122mm">
                  <v:path arrowok="t" o:connecttype="custom" o:connectlocs="12,1255;8,1257;3,1255;1,1251;0,1247;1,1243;6,1241;10,1240;15,1241;16,1245;18,1249;16,1254;12,1255" o:connectangles="0,0,0,0,0,0,0,0,0,0,0,0,0"/>
                </v:shape>
                <v:shape id="Picture 434" o:spid="_x0000_s1224" type="#_x0000_t75" style="position:absolute;left:9874;top:124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">
                  <v:imagedata r:id="rId261" o:title=""/>
                </v:shape>
                <v:shape id="Freeform 435" o:spid="_x0000_s1225" style="position:absolute;left:9874;top:124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" path="m13,15l9,17,4,15,2,11,,8,2,3,6,2,11,r4,2l17,5r2,4l17,14r-4,1xe" filled="f" strokecolor="#1f1a17" strokeweight=".02122mm">
                  <v:path arrowok="t" o:connecttype="custom" o:connectlocs="13,1259;9,1261;4,1259;2,1255;0,1252;2,1247;6,1246;11,1244;15,1246;17,1249;19,1253;17,1258;13,1259" o:connectangles="0,0,0,0,0,0,0,0,0,0,0,0,0"/>
                </v:shape>
                <v:shape id="Picture 436" o:spid="_x0000_s1226" type="#_x0000_t75" style="position:absolute;left:9884;top:1296;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">
                  <v:imagedata r:id="rId51" o:title=""/>
                </v:shape>
                <v:shape id="Freeform 437" o:spid="_x0000_s1227" style="position:absolute;left:9884;top:1296;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" path="m13,16l8,18,4,16,2,12,,8,2,4,6,2,10,r5,2l17,6r2,4l17,15r-4,1xe" filled="f" strokecolor="#1f1a17" strokeweight=".02122mm">
                  <v:path arrowok="t" o:connecttype="custom" o:connectlocs="13,1312;8,1314;4,1312;2,1308;0,1304;2,1300;6,1298;10,1296;15,1298;17,1302;19,1306;17,1311;13,1312" o:connectangles="0,0,0,0,0,0,0,0,0,0,0,0,0"/>
                </v:shape>
                <v:shape id="Picture 438" o:spid="_x0000_s1228" type="#_x0000_t75" style="position:absolute;left:9896;top:130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">
                  <v:imagedata r:id="rId261" o:title=""/>
                </v:shape>
                <v:shape id="Freeform 439" o:spid="_x0000_s1229" style="position:absolute;left:9896;top:130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" path="m13,15l9,17,4,15,2,11,,7,2,3,6,1,10,r5,1l17,5r2,4l17,13r-4,2xe" filled="f" strokecolor="#1f1a17" strokeweight=".02122mm">
                  <v:path arrowok="t" o:connecttype="custom" o:connectlocs="13,1319;9,1321;4,1319;2,1315;0,1311;2,1307;6,1305;10,1304;15,1305;17,1309;19,1313;17,1317;13,1319" o:connectangles="0,0,0,0,0,0,0,0,0,0,0,0,0"/>
                </v:shape>
                <v:shape id="Picture 440" o:spid="_x0000_s1230" type="#_x0000_t75" style="position:absolute;left:9912;top:135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">
                  <v:imagedata r:id="rId59" o:title=""/>
                </v:shape>
                <v:shape id="Freeform 441" o:spid="_x0000_s1231" style="position:absolute;left:9912;top:135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" path="m13,16l9,17,4,16,2,12,,8,2,3,6,2,11,r4,2l17,6r2,3l17,14r-4,2xe" filled="f" strokecolor="#1f1a17" strokeweight=".02122mm">
                  <v:path arrowok="t" o:connecttype="custom" o:connectlocs="13,1370;9,1371;4,1370;2,1366;0,1362;2,1357;6,1356;11,1354;15,1356;17,1360;19,1363;17,1368;13,1370" o:connectangles="0,0,0,0,0,0,0,0,0,0,0,0,0"/>
                </v:shape>
                <v:shape id="Picture 442" o:spid="_x0000_s1232" type="#_x0000_t75" style="position:absolute;left:9903;top:136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">
                  <v:imagedata r:id="rId54" o:title=""/>
                </v:shape>
                <v:shape id="Freeform 443" o:spid="_x0000_s1233" style="position:absolute;left:9903;top:136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" path="m13,16l8,18,3,16,2,12,,8,2,4,6,2,10,r5,2l17,6r2,4l17,14r-4,2xe" filled="f" strokecolor="#1f1a17" strokeweight=".02122mm">
                  <v:path arrowok="t" o:connecttype="custom" o:connectlocs="13,1379;8,1381;3,1379;2,1375;0,1371;2,1367;6,1365;10,1363;15,1365;17,1369;19,1373;17,1377;13,1379" o:connectangles="0,0,0,0,0,0,0,0,0,0,0,0,0"/>
                </v:shape>
                <v:shape id="Picture 444" o:spid="_x0000_s1234" type="#_x0000_t75" style="position:absolute;left:9920;top:13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">
                  <v:imagedata r:id="rId261" o:title=""/>
                </v:shape>
                <v:shape id="Freeform 445" o:spid="_x0000_s1235" style="position:absolute;left:9920;top:13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" path="m13,16l9,17,4,16,2,12,,8,2,4,6,2,11,r4,2l17,6r2,4l17,14r-4,2xe" filled="f" strokecolor="#1f1a17" strokeweight=".02122mm">
                  <v:path arrowok="t" o:connecttype="custom" o:connectlocs="13,1380;9,1381;4,1380;2,1376;0,1372;2,1368;6,1366;11,1364;15,1366;17,1370;19,1374;17,1378;13,1380" o:connectangles="0,0,0,0,0,0,0,0,0,0,0,0,0"/>
                </v:shape>
                <v:shape id="Picture 446" o:spid="_x0000_s1236" type="#_x0000_t75" style="position:absolute;left:9913;top:1370;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">
                  <v:imagedata r:id="rId59" o:title=""/>
                </v:shape>
                <v:shape id="Freeform 447" o:spid="_x0000_s1237" style="position:absolute;left:9913;top:1370;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" path="m12,15l8,17,3,16,2,12,,8,2,3,6,2,10,r5,2l17,6r2,3l17,14r-5,1xe" filled="f" strokecolor="#1f1a17" strokeweight=".02122mm">
                  <v:path arrowok="t" o:connecttype="custom" o:connectlocs="12,1386;8,1388;3,1387;2,1383;0,1379;2,1374;6,1373;10,1371;15,1373;17,1377;19,1380;17,1385;12,1386" o:connectangles="0,0,0,0,0,0,0,0,0,0,0,0,0"/>
                </v:shape>
                <v:shape id="Picture 448" o:spid="_x0000_s1238" type="#_x0000_t75" style="position:absolute;left:9924;top:143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">
                  <v:imagedata r:id="rId51" o:title=""/>
                </v:shape>
                <v:shape id="Freeform 449" o:spid="_x0000_s1239" style="position:absolute;left:9924;top:143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" path="m12,15l8,17,3,15,1,11,,8,1,3,5,2,10,r4,2l16,5r2,4l16,14r-4,1xe" filled="f" strokecolor="#1f1a17" strokeweight=".02122mm">
                  <v:path arrowok="t" o:connecttype="custom" o:connectlocs="12,1455;8,1457;3,1455;1,1451;0,1448;1,1443;5,1442;10,1440;14,1442;16,1445;18,1449;16,1454;12,1455" o:connectangles="0,0,0,0,0,0,0,0,0,0,0,0,0"/>
                </v:shape>
                <v:shape id="Picture 450" o:spid="_x0000_s1240" type="#_x0000_t75" style="position:absolute;left:9942;top:144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">
                  <v:imagedata r:id="rId261" o:title=""/>
                </v:shape>
                <v:shape id="Freeform 451" o:spid="_x0000_s1241" style="position:absolute;left:9942;top:144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" path="m12,15l9,17,4,15,2,11,,8,2,3,6,1,10,r5,2l17,5r2,4l17,14r-5,1xe" filled="f" strokecolor="#1f1a17" strokeweight=".02122mm">
                  <v:path arrowok="t" o:connecttype="custom" o:connectlocs="12,1458;9,1460;4,1458;2,1454;0,1451;2,1446;6,1444;10,1443;15,1445;17,1448;19,1452;17,1457;12,1458" o:connectangles="0,0,0,0,0,0,0,0,0,0,0,0,0"/>
                </v:shape>
                <v:shape id="Picture 452" o:spid="_x0000_s1242" type="#_x0000_t75" style="position:absolute;left:9935;top:1474;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">
                  <v:imagedata r:id="rId59" o:title=""/>
                </v:shape>
                <v:shape id="Freeform 453" o:spid="_x0000_s1243" style="position:absolute;left:9935;top:1474;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" path="m13,16l9,18,4,16,2,12,,8,2,4,6,2,10,r5,2l17,6r2,4l17,14r-4,2xe" filled="f" strokecolor="#1f1a17" strokeweight=".02122mm">
                  <v:path arrowok="t" o:connecttype="custom" o:connectlocs="13,1490;9,1492;4,1490;2,1486;0,1482;2,1478;6,1476;10,1474;15,1476;17,1480;19,1484;17,1488;13,1490" o:connectangles="0,0,0,0,0,0,0,0,0,0,0,0,0"/>
                </v:shape>
                <v:shape id="Picture 454" o:spid="_x0000_s1244" type="#_x0000_t75" style="position:absolute;left:9938;top:148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">
                  <v:imagedata r:id="rId54" o:title=""/>
                </v:shape>
                <v:shape id="Freeform 455" o:spid="_x0000_s1245" style="position:absolute;left:9938;top:148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" path="m13,15l9,17,4,15,2,11,,7,3,3,7,1,11,r4,1l17,5r2,4l17,13r-4,2xe" filled="f" strokecolor="#1f1a17" strokeweight=".02122mm">
                  <v:path arrowok="t" o:connecttype="custom" o:connectlocs="13,1505;9,1507;4,1505;2,1501;0,1497;3,1493;7,1491;11,1490;15,1491;17,1495;19,1499;17,1503;13,1505" o:connectangles="0,0,0,0,0,0,0,0,0,0,0,0,0"/>
                </v:shape>
                <v:shape id="Picture 456" o:spid="_x0000_s1246" type="#_x0000_t75" style="position:absolute;left:9949;top:149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">
                  <v:imagedata r:id="rId261" o:title=""/>
                </v:shape>
                <v:shape id="Freeform 457" o:spid="_x0000_s1247" style="position:absolute;left:9949;top:149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" path="m12,15l8,17,3,15,1,11,,7,2,3,5,1,10,r5,1l16,5r2,4l16,14r-4,1xe" filled="f" strokecolor="#1f1a17" strokeweight=".02122mm">
                  <v:path arrowok="t" o:connecttype="custom" o:connectlocs="12,1515;8,1517;3,1515;1,1511;0,1507;2,1503;5,1501;10,1500;15,1501;16,1505;18,1509;16,1514;12,1515" o:connectangles="0,0,0,0,0,0,0,0,0,0,0,0,0"/>
                </v:shape>
                <v:shape id="Picture 458" o:spid="_x0000_s1248" type="#_x0000_t75" style="position:absolute;left:9955;top:151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">
                  <v:imagedata r:id="rId54" o:title=""/>
                </v:shape>
                <v:shape id="Freeform 459" o:spid="_x0000_s1249" style="position:absolute;left:9955;top:151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" path="m13,15l9,17,4,15,2,12,,8,2,3,6,2,10,r5,2l17,6r2,3l17,14r-4,1xe" filled="f" strokecolor="#1f1a17" strokeweight=".02122mm">
                  <v:path arrowok="t" o:connecttype="custom" o:connectlocs="13,1527;9,1529;4,1527;2,1524;0,1520;2,1515;6,1514;10,1512;15,1514;17,1518;19,1521;17,1526;13,1527" o:connectangles="0,0,0,0,0,0,0,0,0,0,0,0,0"/>
                </v:shape>
                <v:shape id="Picture 460" o:spid="_x0000_s1250" type="#_x0000_t75" style="position:absolute;left:9945;top:1565;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">
                  <v:imagedata r:id="rId54" o:title=""/>
                </v:shape>
                <v:shape id="Freeform 461" o:spid="_x0000_s1251" style="position:absolute;left:9945;top:1565;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" path="m12,16l8,17,3,16,2,12,,8,2,4,6,2,10,r5,2l17,6r2,4l17,14r-5,2xe" filled="f" strokecolor="#1f1a17" strokeweight=".02122mm">
                  <v:path arrowok="t" o:connecttype="custom" o:connectlocs="12,1581;8,1582;3,1581;2,1577;0,1573;2,1569;6,1567;10,1565;15,1567;17,1571;19,1575;17,1579;12,1581" o:connectangles="0,0,0,0,0,0,0,0,0,0,0,0,0"/>
                </v:shape>
                <v:shape id="Picture 462" o:spid="_x0000_s1252" type="#_x0000_t75" style="position:absolute;left:9951;top:157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">
                  <v:imagedata r:id="rId261" o:title=""/>
                </v:shape>
                <v:shape id="Freeform 463" o:spid="_x0000_s1253" style="position:absolute;left:9951;top:157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" path="m12,15l8,17,3,15,2,11,,8,2,3,6,1,10,r5,2l17,5r1,4l16,13r-4,2xe" filled="f" strokecolor="#1f1a17" strokeweight=".02122mm">
                  <v:path arrowok="t" o:connecttype="custom" o:connectlocs="12,1590;8,1592;3,1590;2,1586;0,1583;2,1578;6,1576;10,1575;15,1577;17,1580;18,1584;16,1588;12,1590" o:connectangles="0,0,0,0,0,0,0,0,0,0,0,0,0"/>
                </v:shape>
                <v:shape id="Picture 464" o:spid="_x0000_s1254" type="#_x0000_t75" style="position:absolute;left:9963;top:15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">
                  <v:imagedata r:id="rId54" o:title=""/>
                </v:shape>
                <v:shape id="Freeform 465" o:spid="_x0000_s1255" style="position:absolute;left:9963;top:15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" path="m12,16l8,18,4,16,2,12,,8,2,4,6,2,10,r5,2l17,6r2,4l17,14r-5,2xe" filled="f" strokecolor="#1f1a17" strokeweight=".02122mm">
                  <v:path arrowok="t" o:connecttype="custom" o:connectlocs="12,1580;8,1582;4,1580;2,1576;0,1572;2,1568;6,1566;10,1564;15,1566;17,1570;19,1574;17,1578;12,1580" o:connectangles="0,0,0,0,0,0,0,0,0,0,0,0,0"/>
                </v:shape>
                <v:shape id="Picture 466" o:spid="_x0000_s1256" type="#_x0000_t75" style="position:absolute;left:9925;top:168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">
                  <v:imagedata r:id="rId51" o:title=""/>
                </v:shape>
                <v:shape id="Freeform 467" o:spid="_x0000_s1257" style="position:absolute;left:9925;top:168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" path="m13,16l9,17,4,15,2,12,,8,2,3,6,2,10,r5,2l17,6r2,3l17,14r-4,2xe" filled="f" strokecolor="#1f1a17" strokeweight=".02122mm">
                  <v:path arrowok="t" o:connecttype="custom" o:connectlocs="13,1705;9,1706;4,1704;2,1701;0,1697;2,1692;6,1691;10,1689;15,1691;17,1695;19,1698;17,1703;13,1705" o:connectangles="0,0,0,0,0,0,0,0,0,0,0,0,0"/>
                </v:shape>
                <v:shape id="Picture 468" o:spid="_x0000_s1258" type="#_x0000_t75" style="position:absolute;left:9925;top:170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">
                  <v:imagedata r:id="rId51" o:title=""/>
                </v:shape>
                <v:shape id="Freeform 469" o:spid="_x0000_s1259" style="position:absolute;left:9925;top:170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" path="m13,16l9,17,4,15,2,12,,8,2,4,6,2,10,r5,2l17,6r2,3l17,14r-4,2xe" filled="f" strokecolor="#1f1a17" strokeweight=".02122mm">
                  <v:path arrowok="t" o:connecttype="custom" o:connectlocs="13,1718;9,1719;4,1717;2,1714;0,1710;2,1706;6,1704;10,1702;15,1704;17,1708;19,1711;17,1716;13,1718" o:connectangles="0,0,0,0,0,0,0,0,0,0,0,0,0"/>
                </v:shape>
                <v:shape id="Picture 470" o:spid="_x0000_s1260" type="#_x0000_t75" style="position:absolute;left:9933;top:1707;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">
                  <v:imagedata r:id="rId59" o:title=""/>
                </v:shape>
                <v:shape id="Freeform 471" o:spid="_x0000_s1261" style="position:absolute;left:9933;top:1707;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" path="m12,15l9,17,4,15,2,11,,7,2,3,6,1,10,r5,1l17,5r2,4l17,13r-5,2xe" filled="f" strokecolor="#1f1a17" strokeweight=".02122mm">
                  <v:path arrowok="t" o:connecttype="custom" o:connectlocs="12,1723;9,1725;4,1723;2,1719;0,1715;2,1711;6,1709;10,1708;15,1709;17,1713;19,1717;17,1721;12,1723" o:connectangles="0,0,0,0,0,0,0,0,0,0,0,0,0"/>
                </v:shape>
                <v:shape id="Freeform 472" o:spid="_x0000_s1262"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" path="m196,62l91,55,6,38,,34,1,31r,-4l91,6,196,r54,2l346,14r45,13l391,31r,3l301,55r-51,5l196,62xe" fillcolor="#c8b100" stroked="f">
                  <v:path arrowok="t" o:connecttype="custom" o:connectlocs="196,992;91,985;6,968;0,964;1,961;1,957;91,936;196,930;250,932;346,944;391,957;391,961;391,964;301,985;250,990;196,992" o:connectangles="0,0,0,0,0,0,0,0,0,0,0,0,0,0,0,0"/>
                </v:shape>
                <v:shape id="Freeform 473" o:spid="_x0000_s1263"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" path="m196,62l91,55,6,38,,34,1,31r,-4l91,6,196,r54,2l346,14r45,13l391,31r,3l301,55r-51,5l196,62e" filled="f" strokeweight=".02694mm">
                  <v:path arrowok="t" o:connecttype="custom" o:connectlocs="196,992;91,985;6,968;0,964;1,961;1,957;91,936;196,930;250,932;346,944;391,957;391,961;391,964;301,985;250,990;196,992" o:connectangles="0,0,0,0,0,0,0,0,0,0,0,0,0,0,0,0"/>
                </v:shape>
                <v:shape id="Picture 474" o:spid="_x0000_s1264" type="#_x0000_t75" style="position:absolute;left:9230;top:942;width:351;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">
                  <v:imagedata r:id="rId262" o:title=""/>
                </v:shape>
                <v:shape id="Picture 475" o:spid="_x0000_s1265" type="#_x0000_t75" style="position:absolute;left:9069;top:559;width:672;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">
                  <v:imagedata r:id="rId263" o:title=""/>
                </v:shape>
                <v:shape id="Freeform 476" o:spid="_x0000_s1266"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" path="m656,382l593,353,535,328,476,308,407,291,332,274,264,252,208,227,130,166,86,122,41,71,,16,,13,1,8,3,,44,56r44,51l132,152r78,60l267,238r68,21l409,276r69,17l538,314r58,24l659,367r-3,15xe" fillcolor="#4f793d" stroked="f">
                  <v:path arrowok="t" o:connecttype="custom" o:connectlocs="656,2200;593,2171;535,2146;476,2126;407,2109;332,2092;264,2070;208,2045;130,1984;86,1940;41,1889;0,1834;0,1831;1,1826;3,1818;44,1874;88,1925;132,1970;210,2030;267,2056;335,2077;409,2094;478,2111;538,2132;596,2156;659,2185;656,2200" o:connectangles="0,0,0,0,0,0,0,0,0,0,0,0,0,0,0,0,0,0,0,0,0,0,0,0,0,0,0"/>
                </v:shape>
                <v:shape id="Freeform 477" o:spid="_x0000_s1267"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" path="m,16l41,71r45,51l130,166r78,61l264,252r68,22l407,291r69,17l535,328r58,25l656,382r3,-15l596,338,538,314,478,293,409,276,335,259,267,238,210,212,132,152,88,107,44,56,3,,1,8,,13r,3xe" filled="f" strokeweight=".02106mm">
                  <v:path arrowok="t" o:connecttype="custom" o:connectlocs="0,1834;41,1889;86,1940;130,1984;208,2045;264,2070;332,2092;407,2109;476,2126;535,2146;593,2171;656,2200;659,2185;596,2156;538,2132;478,2111;409,2094;335,2077;267,2056;210,2030;132,1970;88,1925;44,1874;3,1818;1,1826;0,1831;0,1834" o:connectangles="0,0,0,0,0,0,0,0,0,0,0,0,0,0,0,0,0,0,0,0,0,0,0,0,0,0,0"/>
                </v:shape>
                <v:shape id="Picture 478" o:spid="_x0000_s1268" type="#_x0000_t75" style="position:absolute;left:9141;top:1708;width:15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">
                  <v:imagedata r:id="rId264" o:title=""/>
                </v:shape>
                <v:shape id="Freeform 479" o:spid="_x0000_s1269" style="position:absolute;left:9141;top:1708;width:150;height:204;visibility:visible;mso-wrap-style:square;v-text-anchor:top" coordsize="15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" path="m10,203l149,7,140,,,196r10,7xe" filled="f" strokeweight=".00333mm">
                  <v:path arrowok="t" o:connecttype="custom" o:connectlocs="10,1912;149,1716;140,1709;0,1905;10,1912" o:connectangles="0,0,0,0,0"/>
                </v:shape>
                <v:shape id="Picture 480" o:spid="_x0000_s1270" type="#_x0000_t75" style="position:absolute;left:9398;top:1815;width:1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">
                  <v:imagedata r:id="rId265" o:title=""/>
                </v:shape>
                <v:shape id="Freeform 481" o:spid="_x0000_s1271" style="position:absolute;left:9398;top:1815;width:13;height:195;visibility:visible;mso-wrap-style:square;v-text-anchor:top" coordsize="1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" path="m12,194l12,1,1,,,194r12,xe" filled="f" strokeweight=".00347mm">
                  <v:path arrowok="t" o:connecttype="custom" o:connectlocs="12,2009;12,1816;1,1815;0,2009;12,2009" o:connectangles="0,0,0,0,0"/>
                </v:shape>
                <v:shape id="Freeform 482" o:spid="_x0000_s1272" style="position:absolute;left:9005;top:1496;width:204;height:13;visibility:visible;mso-wrap-style:square;v-text-anchor:top" coordsize="2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" path="m,12l203,11,203,,,,,12xe" filled="f" strokeweight=".00325mm">
                  <v:path arrowok="t" o:connecttype="custom" o:connectlocs="0,1508;203,1507;203,1496;0,1496;0,1508" o:connectangles="0,0,0,0,0"/>
                </v:shape>
                <v:shape id="Freeform 483" o:spid="_x0000_s1273" style="position:absolute;left:9006;top:1585;width:209;height:13;visibility:visible;mso-wrap-style:square;v-text-anchor:top" coordsize="2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" path="m,12r209,l209,,,,,12xe" filled="f" strokeweight=".00331mm">
                  <v:path arrowok="t" o:connecttype="custom" o:connectlocs="0,1597;209,1597;209,1585;0,1585;0,1597" o:connectangles="0,0,0,0,0"/>
                </v:shape>
                <v:shape id="Picture 484" o:spid="_x0000_s1274" type="#_x0000_t75" style="position:absolute;left:9093;top:1182;width:59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">
                  <v:imagedata r:id="rId266" o:title=""/>
                </v:shape>
                <v:shape id="AutoShape 485" o:spid="_x0000_s1275" style="position:absolute;left:9093;top:1182;width:596;height:727;visibility:visible;mso-wrap-style:square;v-text-anchor:top" coordsize="59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" path="m114,451r39,73l204,580r59,36l326,630r61,-12l438,582r35,-56l491,457r,-77l470,299,430,226,379,170,320,134,258,120r-61,12l145,168r-35,56l92,293r1,77l114,451xm545,263r27,80l590,422r6,74l587,563r-27,59l513,671r-70,36l362,726r-73,l222,707,163,671,112,621,69,557,34,481,9,394,,311,8,235,29,167,64,109,110,62,167,28,246,4,313,r55,13l414,41r39,41l487,134r30,61l545,263xe" filled="f" strokeweight=".03369mm">
                  <v:path arrowok="t" o:connecttype="custom" o:connectlocs="114,1634;153,1707;204,1763;263,1799;326,1813;387,1801;438,1765;473,1709;491,1640;491,1563;470,1482;430,1409;379,1353;320,1317;258,1303;197,1315;145,1351;110,1407;92,1476;93,1553;114,1634;545,1446;572,1526;590,1605;596,1679;587,1746;560,1805;513,1854;443,1890;362,1909;289,1909;222,1890;163,1854;112,1804;69,1740;34,1664;9,1577;0,1494;8,1418;29,1350;64,1292;110,1245;167,1211;246,1187;313,1183;368,1196;414,1224;453,1265;487,1317;517,1378;545,1446" o:connectangles="0,0,0,0,0,0,0,0,0,0,0,0,0,0,0,0,0,0,0,0,0,0,0,0,0,0,0,0,0,0,0,0,0,0,0,0,0,0,0,0,0,0,0,0,0,0,0,0,0,0,0"/>
                </v:shape>
                <v:shape id="Picture 486" o:spid="_x0000_s1276" type="#_x0000_t75" style="position:absolute;left:9139;top:1180;width:57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">
                  <v:imagedata r:id="rId267" o:title=""/>
                </v:shape>
                <v:shape id="AutoShape 487" o:spid="_x0000_s1277" style="position:absolute;left:9139;top:1180;width:577;height:716;visibility:visible;mso-wrap-style:square;v-text-anchor:top" coordsize="57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" path="m543,249r24,81l576,410r-5,76l552,556r-32,61l476,666r-55,34l359,716r-63,-3l232,693,172,657,117,606,70,542,32,467,9,386,,306,5,229,24,160,56,99,99,50,154,16,216,r64,3l343,23r61,36l459,110r47,63l543,249xm112,437r39,73l203,566r59,36l324,616r61,-12l437,568r35,-56l490,443r-1,-77l468,285,429,212,378,156,319,120,256,106r-61,12l144,154r-36,56l91,279r,77l112,437xe" filled="f" strokeweight=".01683mm">
                  <v:path arrowok="t" o:connecttype="custom" o:connectlocs="543,1429;567,1510;576,1590;571,1666;552,1736;520,1797;476,1846;421,1880;359,1896;296,1893;232,1873;172,1837;117,1786;70,1722;32,1647;9,1566;0,1486;5,1409;24,1340;56,1279;99,1230;154,1196;216,1180;280,1183;343,1203;404,1239;459,1290;506,1353;543,1429;112,1617;151,1690;203,1746;262,1782;324,1796;385,1784;437,1748;472,1692;490,1623;489,1546;468,1465;429,1392;378,1336;319,1300;256,1286;195,1298;144,1334;108,1390;91,1459;91,1536;112,1617" o:connectangles="0,0,0,0,0,0,0,0,0,0,0,0,0,0,0,0,0,0,0,0,0,0,0,0,0,0,0,0,0,0,0,0,0,0,0,0,0,0,0,0,0,0,0,0,0,0,0,0,0,0"/>
                </v:shape>
                <v:shape id="Picture 488" o:spid="_x0000_s1278" type="#_x0000_t75" style="position:absolute;left:9294;top:1172;width:380;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">
                  <v:imagedata r:id="rId268" o:title=""/>
                </v:shape>
                <v:shape id="Freeform 489" o:spid="_x0000_s1279" style="position:absolute;left:9294;top:1172;width:380;height:531;visibility:visible;mso-wrap-style:square;v-text-anchor:top" coordsize="38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" path="m370,l,520r7,10l380,7,370,xe" filled="f" strokeweight=".00547mm">
                  <v:path arrowok="t" o:connecttype="custom" o:connectlocs="370,1173;0,1693;7,1703;380,1180;370,1173" o:connectangles="0,0,0,0,0"/>
                </v:shape>
                <v:shape id="Picture 490" o:spid="_x0000_s1280" type="#_x0000_t75" style="position:absolute;left:9102;top:2092;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">
                  <v:imagedata r:id="rId269" o:title=""/>
                </v:shape>
                <v:shape id="Freeform 491" o:spid="_x0000_s1281" style="position:absolute;left:9102;top:2092;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" path="m120,l70,50,37,55,21,53,3,51,,100r21,l41,99,101,85,120,63,120,xe" filled="f" strokeweight=".02106mm">
                  <v:path arrowok="t" o:connecttype="custom" o:connectlocs="120,2093;70,2143;37,2148;21,2146;3,2144;0,2193;21,2193;41,2192;101,2178;120,2156;120,2093" o:connectangles="0,0,0,0,0,0,0,0,0,0,0"/>
                </v:shape>
                <v:shape id="Picture 492" o:spid="_x0000_s1282" type="#_x0000_t75" style="position:absolute;left:9172;top:2097;width:52;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">
                  <v:imagedata r:id="rId270" o:title=""/>
                </v:shape>
                <v:shape id="Freeform 493" o:spid="_x0000_s1283" style="position:absolute;left:9172;top:2097;width:52;height:59;visibility:visible;mso-wrap-style:square;v-text-anchor:top" coordsize="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" path="m1,8r10,9l18,15r6,-5l35,11r9,l44,4,43,r9,9l51,59,43,50,32,51r-3,2l15,59,10,58,,57,1,8xe" filled="f" strokeweight=".02106mm">
                  <v:path arrowok="t" o:connecttype="custom" o:connectlocs="1,2105;11,2114;18,2112;24,2107;35,2108;44,2108;44,2101;43,2097;52,2106;51,2156;43,2147;32,2148;29,2150;15,2156;10,2155;0,2154;1,2105" o:connectangles="0,0,0,0,0,0,0,0,0,0,0,0,0,0,0,0,0"/>
                </v:shape>
                <v:shape id="Picture 494" o:spid="_x0000_s1284" type="#_x0000_t75" style="position:absolute;left:9586;top:2095;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">
                  <v:imagedata r:id="rId271" o:title=""/>
                </v:shape>
                <v:shape id="Freeform 495" o:spid="_x0000_s1285" style="position:absolute;left:9586;top:2095;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" path="m,l49,51r34,4l99,53r18,-1l120,101,99,100r-20,l19,85,,64,,xe" filled="f" strokeweight=".02106mm">
                  <v:path arrowok="t" o:connecttype="custom" o:connectlocs="0,2095;49,2146;83,2150;99,2148;117,2147;120,2196;99,2195;79,2195;19,2180;0,2159;0,2095" o:connectangles="0,0,0,0,0,0,0,0,0,0,0"/>
                </v:shape>
                <v:shape id="Picture 496" o:spid="_x0000_s1286" type="#_x0000_t75" style="position:absolute;left:9586;top:2099;width:53;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">
                  <v:imagedata r:id="rId272" o:title=""/>
                </v:shape>
                <v:shape id="Freeform 497" o:spid="_x0000_s1287" style="position:absolute;left:9586;top:2099;width:53;height:61;visibility:visible;mso-wrap-style:square;v-text-anchor:top" coordsize="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" path="m51,7l41,17,34,15,28,10r-11,l8,11,8,4,9,,,9,1,59,9,49r11,2l23,52r14,7l42,61,52,59,51,7xe" filled="f" strokeweight=".02106mm">
                  <v:path arrowok="t" o:connecttype="custom" o:connectlocs="51,2107;41,2117;34,2115;28,2110;17,2110;8,2111;8,2104;9,2100;0,2109;1,2159;9,2149;20,2151;23,2152;37,2159;42,2161;52,2159;51,2107" o:connectangles="0,0,0,0,0,0,0,0,0,0,0,0,0,0,0,0,0"/>
                </v:shape>
                <v:shape id="Picture 498" o:spid="_x0000_s1288" type="#_x0000_t75" style="position:absolute;left:9171;top:2070;width:212;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">
                  <v:imagedata r:id="rId273" o:title=""/>
                </v:shape>
                <v:shape id="Freeform 499" o:spid="_x0000_s1289" style="position:absolute;left:9171;top:2070;width:212;height:83;visibility:visible;mso-wrap-style:square;v-text-anchor:top" coordsize="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" path="m211,l198,2,179,6,161,9r-13,2l128,11r-15,l98,12,79,15,59,16,41,17,22,21,1,33,,82,19,73,39,70,60,69r22,l104,69r22,-2l147,64r21,-2l178,61r12,-3l201,56r10,l211,xe" filled="f" strokeweight=".02106mm">
                  <v:path arrowok="t" o:connecttype="custom" o:connectlocs="211,2071;198,2073;179,2077;161,2080;148,2082;128,2082;113,2082;98,2083;79,2086;59,2087;41,2088;22,2092;1,2104;0,2153;19,2144;39,2141;60,2140;82,2140;104,2140;126,2138;147,2135;168,2133;178,2132;190,2129;201,2127;211,2127;211,2071" o:connectangles="0,0,0,0,0,0,0,0,0,0,0,0,0,0,0,0,0,0,0,0,0,0,0,0,0,0,0"/>
                </v:shape>
                <v:shape id="Picture 500" o:spid="_x0000_s1290" type="#_x0000_t75" style="position:absolute;left:9369;top:2061;width:66;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">
                  <v:imagedata r:id="rId274" o:title=""/>
                </v:shape>
                <v:shape id="Freeform 501" o:spid="_x0000_s1291" style="position:absolute;left:9369;top:2061;width:66;height:77;visibility:visible;mso-wrap-style:square;v-text-anchor:top" coordsize="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" path="m26,l39,,54,,65,8r,10l65,58r,10l54,76r-15,l26,76r-15,l,68,,58,,18,,8,11,,26,xe" filled="f" strokeweight=".02106mm">
                  <v:path arrowok="t" o:connecttype="custom" o:connectlocs="26,2062;39,2062;54,2062;65,2070;65,2080;65,2120;65,2130;54,2138;39,2138;26,2138;11,2138;0,2130;0,2120;0,2080;0,2070;11,2062;26,2062" o:connectangles="0,0,0,0,0,0,0,0,0,0,0,0,0,0,0,0,0"/>
                </v:shape>
                <v:shape id="Picture 502" o:spid="_x0000_s1292" type="#_x0000_t75" style="position:absolute;left:9398;top:1067;width:1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">
                  <v:imagedata r:id="rId275" o:title=""/>
                </v:shape>
                <v:shape id="Freeform 503" o:spid="_x0000_s1293" style="position:absolute;left:9398;top:1067;width:13;height:718;visibility:visible;mso-wrap-style:square;v-text-anchor:top" coordsize="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" path="m,l,713r11,4l12,,,xe" filled="f" strokeweight=".00564mm">
                  <v:path arrowok="t" o:connecttype="custom" o:connectlocs="0,1068;0,1781;11,1785;12,1068;0,1068" o:connectangles="0,0,0,0,0"/>
                </v:shape>
                <v:shape id="Picture 504" o:spid="_x0000_s1294" type="#_x0000_t75" style="position:absolute;left:9426;top:2073;width:212;height: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">
                  <v:imagedata r:id="rId276" o:title=""/>
                </v:shape>
                <v:shape id="Freeform 505" o:spid="_x0000_s1295" style="position:absolute;left:9426;top:2073;width:212;height:86;visibility:visible;mso-wrap-style:square;v-text-anchor:top" coordsize="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" path="m,l13,3,32,6r18,4l63,11r20,l98,11r15,1l132,15r20,2l170,18r19,4l210,34r1,52l192,76,172,72,151,70r-22,l107,70,85,67,64,64,43,63,33,62,21,59,10,56,,56,,xe" filled="f" strokeweight=".02106mm">
                  <v:path arrowok="t" o:connecttype="custom" o:connectlocs="0,2073;13,2076;32,2079;50,2083;63,2084;83,2084;98,2084;113,2085;132,2088;152,2090;170,2091;189,2095;210,2107;211,2159;192,2149;172,2145;151,2143;129,2143;107,2143;85,2140;64,2137;43,2136;33,2135;21,2132;10,2129;0,2129;0,2073" o:connectangles="0,0,0,0,0,0,0,0,0,0,0,0,0,0,0,0,0,0,0,0,0,0,0,0,0,0,0"/>
                </v:shape>
                <v:shape id="AutoShape 506" o:spid="_x0000_s1296" style="position:absolute;left:9228;top:1496;width:578;height:102;visibility:visible;mso-wrap-style:square;v-text-anchor:top" coordsize="57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" path="m,12l577,11,577,,,,,12xm16,101r561,l577,89,13,89r3,12xe" filled="f" strokeweight=".00544mm">
                  <v:path arrowok="t" o:connecttype="custom" o:connectlocs="0,1508;577,1507;577,1496;0,1496;0,1508;16,1597;577,1597;577,1585;13,1585;16,1597" o:connectangles="0,0,0,0,0,0,0,0,0,0"/>
                </v:shape>
                <v:shape id="Picture 507" o:spid="_x0000_s1297" type="#_x0000_t75" style="position:absolute;left:8904;top:1012;width:23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">
                  <v:imagedata r:id="rId277" o:title=""/>
                </v:shape>
                <v:shape id="Freeform 508" o:spid="_x0000_s1298" style="position:absolute;left:8904;top:1012;width:234;height:187;visibility:visible;mso-wrap-style:square;v-text-anchor:top" coordsize="23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" path="m,187r6,-2l13,184r4,-2l25,181r5,-1l35,179r7,-2l48,176r6,-1l59,174r6,l72,171r6,-1l85,170r5,-3l96,165r6,l107,161r5,-3l118,156r5,-3l128,151r6,-4l139,143r5,-4l148,136r5,-4l158,129r3,-5l165,120r6,-3l174,111r3,-4l181,103r5,-4l188,93r4,-5l195,83r3,-5l201,74r3,-5l207,63r3,-6l213,53r2,-5l217,41r2,-5l221,31r1,-8l226,19r,-4l228,11r,-1l233,r-7,3l224,5r-6,l216,6,212,3r-9,3l199,6r-6,1l187,8r-6,2l177,13r-6,l167,16r-7,l155,19r-4,2l144,23r-4,2l134,28r-5,2l125,32r-6,4l115,38r-5,2l103,44r-5,2l96,49r-5,4l86,58r-5,3l76,65r-5,5l68,74r-5,4l59,83r-4,5l51,93r-4,4l44,103r-4,5l36,113r-3,6l30,125r-3,5l24,136r-4,6l19,145r-3,7l14,159r-4,5l8,169r-3,5l3,180,,187r,-1l,187e" filled="f" strokeweight=".01683mm">
                  <v:path arrowok="t" o:connecttype="custom" o:connectlocs="6,1197;17,1194;30,1192;42,1189;54,1187;65,1186;78,1182;90,1179;102,1177;112,1170;123,1165;134,1159;144,1151;153,1144;161,1136;171,1129;177,1119;186,1111;192,1100;198,1090;204,1081;210,1069;215,1060;219,1048;222,1035;226,1027;228,1022;226,1015;218,1017;212,1015;199,1018;187,1020;177,1025;167,1028;155,1031;144,1035;134,1040;125,1044;115,1050;103,1056;96,1061;86,1070;76,1077;68,1086;59,1095;51,1105;44,1115;36,1125;30,1137;24,1148;19,1157;14,1171;8,1181;3,1192;0,1198" o:connectangles="0,0,0,0,0,0,0,0,0,0,0,0,0,0,0,0,0,0,0,0,0,0,0,0,0,0,0,0,0,0,0,0,0,0,0,0,0,0,0,0,0,0,0,0,0,0,0,0,0,0,0,0,0,0,0"/>
                </v:shape>
                <v:shape id="Freeform 509" o:spid="_x0000_s1299" style="position:absolute;left:8905;top:1023;width:217;height:175;visibility:visible;mso-wrap-style:square;v-text-anchor:top" coordsize="2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" path="m217,l165,40,108,83,52,128,,172r,1l,174r1,-1l49,132,105,87,163,42,217,xe" fillcolor="#8eaa33" stroked="f">
                  <v:path arrowok="t" o:connecttype="custom" o:connectlocs="217,1024;165,1064;108,1107;52,1152;0,1196;0,1197;0,1198;1,1197;49,1156;105,1111;163,1066;217,1024" o:connectangles="0,0,0,0,0,0,0,0,0,0,0,0"/>
                </v:shape>
                <v:shape id="Picture 510" o:spid="_x0000_s1300" type="#_x0000_t75" style="position:absolute;left:8863;top:1019;width:14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">
                  <v:imagedata r:id="rId278" o:title=""/>
                </v:shape>
                <v:shape id="Freeform 511" o:spid="_x0000_s1301" style="position:absolute;left:8863;top:1019;width:148;height:261;visibility:visible;mso-wrap-style:square;v-text-anchor:top" coordsize="14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" path="m,260r5,-3l11,253r4,-3l21,245r4,-2l30,239r5,-4l41,232r4,-3l50,226r6,-2l61,219r5,-4l72,213r4,-4l81,205r5,-3l90,197r3,-5l98,188r4,-5l105,179r4,-6l112,168r3,-5l118,158r3,-6l124,148r2,-6l128,136r4,-4l133,125r1,-5l136,114r3,-5l139,103r2,-6l142,91r1,-5l144,80r1,-5l146,68r,-7l147,56r,-5l147,44r,-6l146,33r-1,-8l146,20r-1,-3l145,12r1,-1l146,r-6,6l139,8r-5,2l132,11r-4,l120,16r-3,2l112,22r-6,3l102,29r-4,4l93,35r-3,4l84,42r-3,5l78,50r-6,4l69,58r-5,5l61,67r-3,3l54,76r-3,3l47,83r-5,6l38,93r-1,4l34,102r-2,7l28,113r-3,6l22,125r-2,5l18,136r-2,6l14,148r-2,6l10,160r-1,6l8,172r-3,7l6,185r-1,6l4,197r-1,7l2,211r,4l2,223r1,6l1,235r,6l,247r,6l,260e" filled="f" strokeweight=".01683mm">
                  <v:path arrowok="t" o:connecttype="custom" o:connectlocs="5,1277;15,1270;25,1263;35,1255;45,1249;56,1244;66,1235;76,1229;86,1222;93,1212;102,1203;109,1193;115,1183;121,1172;126,1162;132,1152;134,1140;139,1129;141,1117;143,1106;145,1095;146,1081;147,1071;147,1058;145,1045;145,1037;146,1031;140,1026;134,1030;128,1031;117,1038;106,1045;98,1053;90,1059;81,1067;72,1074;64,1083;58,1090;51,1099;42,1109;37,1117;32,1129;25,1139;20,1150;16,1162;12,1174;9,1186;5,1199;5,1211;3,1224;2,1235;3,1249;1,1261;0,1273;0,1280" o:connectangles="0,0,0,0,0,0,0,0,0,0,0,0,0,0,0,0,0,0,0,0,0,0,0,0,0,0,0,0,0,0,0,0,0,0,0,0,0,0,0,0,0,0,0,0,0,0,0,0,0,0,0,0,0,0,0"/>
                </v:shape>
                <v:shape id="Freeform 512" o:spid="_x0000_s1302" style="position:absolute;left:8864;top:1036;width:136;height:243;visibility:visible;mso-wrap-style:square;v-text-anchor:top" coordsize="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" path="m136,l103,57,67,119,31,181,,242r,1l1,243r1,-1l31,186,66,123,102,60,136,xe" fillcolor="#8eaa33" stroked="f">
                  <v:path arrowok="t" o:connecttype="custom" o:connectlocs="136,1036;103,1093;67,1155;31,1217;0,1278;0,1279;1,1279;2,1278;31,1222;66,1159;102,1096;136,1036" o:connectangles="0,0,0,0,0,0,0,0,0,0,0,0"/>
                </v:shape>
                <v:shape id="Picture 513" o:spid="_x0000_s1303" type="#_x0000_t75" style="position:absolute;left:8872;top:1113;width:22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">
                  <v:imagedata r:id="rId279" o:title=""/>
                </v:shape>
                <v:shape id="Freeform 514" o:spid="_x0000_s1304" style="position:absolute;left:8872;top:1113;width:222;height:201;visibility:visible;mso-wrap-style:square;v-text-anchor:top" coordsize="22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" path="m,201r6,-2l13,197r4,-2l24,193r6,-1l35,190r7,-2l48,187r5,-1l58,184r7,l71,181r6,-2l84,179r4,-3l95,174r6,-1l105,169r5,-3l116,163r5,-3l125,157r6,-4l136,149r5,-4l145,142r4,-5l154,133r3,-5l161,124r5,-3l169,114r3,-4l175,106r5,-4l182,96r3,-5l189,85r2,-4l194,76r3,-5l199,65r3,-6l204,54r2,-5l208,42r2,-5l211,32r1,-8l215,19r,-3l217,11,221,r-7,4l212,5r-5,1l205,7,201,5r-9,3l188,8r-6,2l176,11r-6,2l166,16r-6,1l156,20r-7,1l145,24r-5,2l134,28r-4,3l124,34r-5,3l115,39r-5,4l106,45r-5,3l95,52r-6,2l87,57r-4,5l78,67r-4,3l69,74r-5,5l61,84r-5,5l53,94r-4,5l45,104r-4,5l38,115r-3,5l31,125r-2,6l27,137r-3,5l21,148r-3,7l17,158r-3,8l13,172r-4,5l7,183r-3,5l3,194,,201r,-1l,201e" filled="f" strokeweight=".01683mm">
                  <v:path arrowok="t" o:connecttype="custom" o:connectlocs="6,1312;17,1308;30,1305;42,1301;53,1299;65,1297;77,1292;88,1289;101,1286;110,1279;121,1273;131,1266;141,1258;149,1250;157,1241;166,1234;172,1223;180,1215;185,1204;191,1194;197,1184;202,1172;206,1162;210,1150;212,1137;215,1129;217,1124;214,1117;207,1119;201,1118;188,1121;176,1124;166,1129;156,1133;145,1137;134,1141;124,1147;115,1152;106,1158;95,1165;87,1170;78,1180;69,1187;61,1197;53,1207;45,1217;38,1228;31,1238;27,1250;21,1261;17,1271;13,1285;7,1296;3,1307;0,1313" o:connectangles="0,0,0,0,0,0,0,0,0,0,0,0,0,0,0,0,0,0,0,0,0,0,0,0,0,0,0,0,0,0,0,0,0,0,0,0,0,0,0,0,0,0,0,0,0,0,0,0,0,0,0,0,0,0,0"/>
                </v:shape>
                <v:shape id="Freeform 515" o:spid="_x0000_s1305" style="position:absolute;left:8873;top:1125;width:206;height:188;visibility:visible;mso-wrap-style:square;v-text-anchor:top" coordsize="20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" path="m206,l156,43,102,90,49,138,,185r,1l,187r1,-1l47,142,100,94,155,45,206,xe" fillcolor="#8eaa33" stroked="f">
                  <v:path arrowok="t" o:connecttype="custom" o:connectlocs="206,1126;156,1169;102,1216;49,1264;0,1311;0,1312;0,1313;1,1312;47,1268;100,1220;155,1171;206,1126" o:connectangles="0,0,0,0,0,0,0,0,0,0,0,0"/>
                </v:shape>
                <v:shape id="Picture 516" o:spid="_x0000_s1306" type="#_x0000_t75" style="position:absolute;left:8835;top:1062;width:107;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">
                  <v:imagedata r:id="rId280" o:title=""/>
                </v:shape>
                <v:shape id="Freeform 517" o:spid="_x0000_s1307" style="position:absolute;left:8835;top:1062;width:107;height:295;visibility:visible;mso-wrap-style:square;v-text-anchor:top" coordsize="10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" path="m24,294r4,-5l32,283r2,-4l39,273r3,-4l45,264r4,-6l53,254r4,-5l60,245r5,-4l68,235r4,-6l77,225r1,-5l82,214r4,-4l88,204r1,-5l93,193r2,-6l97,183r1,-7l100,169r1,-6l102,158r1,-6l104,146r-1,-6l104,134r2,-5l104,122r1,-5l104,111r1,-6l104,99r-1,-6l102,87r-1,-5l100,76r,-5l98,64,96,58,95,52,93,47,91,41,89,36,87,31,83,24r,-6l80,16,79,11r,-1l76,,72,7r,2l68,13r-1,2l62,16r-5,7l54,27r-3,4l47,36r-3,5l42,46r-4,4l36,55r-4,5l30,65r-2,5l24,75r-1,5l20,86r-2,5l16,95r-2,7l13,106r-3,5l7,118r-3,5l5,127r-1,6l4,141r-2,5l1,152,,159r,5l,171r,6l,183r,7l,196r2,6l2,208r,7l5,221r1,6l7,233r2,6l10,247r1,3l13,258r3,5l17,270r1,6l20,281r2,6l24,294r,-1l24,294e" filled="f" strokeweight=".01683mm">
                  <v:path arrowok="t" o:connecttype="custom" o:connectlocs="28,1352;34,1342;42,1332;49,1321;57,1312;65,1304;72,1292;78,1283;86,1273;89,1262;95,1250;98,1239;101,1226;103,1215;103,1203;106,1192;105,1180;105,1168;103,1156;101,1145;100,1134;96,1121;93,1110;89,1099;83,1087;80,1079;79,1073;72,1070;68,1076;62,1079;54,1090;47,1099;42,1109;36,1118;30,1128;24,1138;20,1149;16,1158;13,1169;7,1181;5,1190;4,1204;1,1215;0,1227;0,1240;0,1253;2,1265;2,1278;6,1290;9,1302;11,1313;16,1326;18,1339;22,1350;24,1356" o:connectangles="0,0,0,0,0,0,0,0,0,0,0,0,0,0,0,0,0,0,0,0,0,0,0,0,0,0,0,0,0,0,0,0,0,0,0,0,0,0,0,0,0,0,0,0,0,0,0,0,0,0,0,0,0,0,0"/>
                </v:shape>
                <v:shape id="Freeform 518" o:spid="_x0000_s1308" style="position:absolute;left:8858;top:1081;width:49;height:274;visibility:visible;mso-wrap-style:square;v-text-anchor:top" coordsize="4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" path="m49,l37,65,23,135,10,206,,273r1,1l2,273r9,-62l23,140,37,68,49,xe" fillcolor="#8eaa33" stroked="f">
                  <v:path arrowok="t" o:connecttype="custom" o:connectlocs="49,1081;37,1146;23,1216;10,1287;0,1354;1,1355;1,1355;2,1354;11,1292;23,1221;37,1149;49,1081" o:connectangles="0,0,0,0,0,0,0,0,0,0,0,0"/>
                </v:shape>
                <v:shape id="Picture 519" o:spid="_x0000_s1309" type="#_x0000_t75" style="position:absolute;left:8841;top:1186;width:17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">
                  <v:imagedata r:id="rId281" o:title=""/>
                </v:shape>
                <v:shape id="Freeform 520" o:spid="_x0000_s1310" style="position:absolute;left:8841;top:1186;width:176;height:243;visibility:visible;mso-wrap-style:square;v-text-anchor:top" coordsize="17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" path="m,242r6,-3l13,236r3,-3l23,229r5,-2l33,224r6,-3l44,219r5,-3l54,214r6,-2l65,208r6,-4l78,203r4,-4l87,196r6,-2l97,189r4,-4l106,181r5,-5l114,173r5,-5l123,162r3,-4l130,154r3,-6l137,144r2,-6l142,133r4,-4l148,122r2,-5l152,112r4,-5l157,101r2,-5l161,90r2,-6l164,79r2,-5l167,67r2,-6l170,56r,-6l171,44r,-6l172,33r-1,-8l173,19r-1,-3l173,11,175,r-6,5l167,6r-5,2l160,9,156,8r-8,5l144,15r-5,2l133,20r-5,3l124,27r-5,2l115,32r-6,3l105,39r-4,3l96,45r-4,4l87,53r-4,3l80,60r-5,5l72,67r-5,4l62,76r-5,4l56,83r-4,6l49,95r-4,4l41,104r-3,6l36,115r-4,6l30,126r-3,6l24,138r-2,5l20,149r-2,6l15,162r,6l13,174r-2,6l10,186r-2,7l8,197r-1,8l7,211r-2,6l3,223r-1,6l2,235,,242r1,-1l,242e" filled="f" strokeweight=".01683mm">
                  <v:path arrowok="t" o:connecttype="custom" o:connectlocs="6,1426;16,1420;28,1414;39,1408;49,1403;60,1399;71,1391;82,1386;93,1381;101,1372;111,1363;119,1355;126,1345;133,1335;139,1325;146,1316;150,1304;156,1294;159,1283;163,1271;166,1261;169,1248;170,1237;171,1225;171,1212;172,1203;173,1198;169,1192;162,1195;156,1195;144,1202;133,1207;124,1214;115,1219;105,1226;96,1232;87,1240;80,1247;72,1254;62,1263;56,1270;49,1282;41,1291;36,1302;30,1313;24,1325;20,1336;15,1349;13,1361;10,1373;8,1384;7,1398;3,1410;2,1422;1,1428" o:connectangles="0,0,0,0,0,0,0,0,0,0,0,0,0,0,0,0,0,0,0,0,0,0,0,0,0,0,0,0,0,0,0,0,0,0,0,0,0,0,0,0,0,0,0,0,0,0,0,0,0,0,0,0,0,0,0"/>
                </v:shape>
                <v:shape id="Freeform 521" o:spid="_x0000_s1311" style="position:absolute;left:8841;top:1201;width:163;height:226;visibility:visible;mso-wrap-style:square;v-text-anchor:top" coordsize="16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" path="m162,l123,53,80,110,38,168,,224r,1l,226r1,-1l37,172,79,114,122,55,162,xe" fillcolor="#8eaa33" stroked="f">
                  <v:path arrowok="t" o:connecttype="custom" o:connectlocs="162,1202;123,1255;80,1312;38,1370;0,1426;0,1427;0,1428;1,1427;37,1374;79,1316;122,1257;162,1202" o:connectangles="0,0,0,0,0,0,0,0,0,0,0,0"/>
                </v:shape>
                <v:shape id="Picture 522" o:spid="_x0000_s1312" type="#_x0000_t75" style="position:absolute;left:8782;top:1175;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">
                  <v:imagedata r:id="rId282" o:title=""/>
                </v:shape>
                <v:shape id="Freeform 523" o:spid="_x0000_s1313" style="position:absolute;left:8782;top:1175;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" path="m54,299r3,-6l61,286r1,-4l65,275r2,-4l70,265r2,-6l75,254r2,-5l80,244r3,-6l85,232r3,-6l92,220r1,-5l95,209r3,-5l98,198r1,-6l101,186r1,-6l103,175r,-7l103,161r,-6l103,150r-1,-6l103,138r-3,-6l100,126r1,-6l98,114r-1,-5l95,103r,-6l92,92,90,86,88,80,86,75,84,70,82,65,79,59,76,53,74,48,71,43,68,38,65,33,62,29,56,23,55,17,52,15,50,11r,-1l44,,42,8r,3l39,15r,2l34,19r-3,8l29,31r-3,6l23,42r-2,6l21,53r-3,5l17,63r-3,6l13,74r-1,5l10,85,9,90,7,97r-1,5l6,106r-1,7l4,117r-1,6l2,130,,136r2,3l2,146r1,7l3,158r-1,7l3,172r2,5l6,183r1,6l8,196r2,6l11,208r3,6l16,220r1,6l21,231r2,6l25,243r3,6l31,256r2,3l37,266r4,5l43,277r3,5l48,287r3,5l54,299r1,-1l54,299e" filled="f" strokeweight=".01683mm">
                  <v:path arrowok="t" o:connecttype="custom" o:connectlocs="57,1468;62,1457;67,1446;72,1434;77,1424;83,1413;88,1401;93,1390;98,1379;99,1367;102,1355;103,1343;103,1330;102,1319;100,1307;101,1295;97,1284;95,1272;90,1261;86,1250;82,1240;76,1228;71,1218;65,1208;56,1198;52,1190;50,1185;42,1183;39,1190;34,1194;29,1206;23,1217;21,1228;17,1238;13,1249;10,1260;7,1272;6,1281;4,1292;2,1305;2,1314;3,1328;2,1340;5,1352;7,1364;10,1377;14,1389;17,1401;23,1412;28,1424;33,1434;41,1446;46,1457;51,1467;55,1473" o:connectangles="0,0,0,0,0,0,0,0,0,0,0,0,0,0,0,0,0,0,0,0,0,0,0,0,0,0,0,0,0,0,0,0,0,0,0,0,0,0,0,0,0,0,0,0,0,0,0,0,0,0,0,0,0,0,0"/>
                </v:shape>
                <v:shape id="Freeform 524" o:spid="_x0000_s1314" style="position:absolute;left:8826;top:1194;width:11;height:278;visibility:visible;mso-wrap-style:square;v-text-anchor:top" coordsize="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" path="m,l2,65r1,72l5,209r5,67l10,277r1,l11,276,7,213,4,141,2,68,,xe" fillcolor="#8eaa33" stroked="f">
                  <v:path arrowok="t" o:connecttype="custom" o:connectlocs="0,1195;2,1260;3,1332;5,1404;10,1471;10,1472;11,1472;11,1471;7,1408;4,1336;2,1263;0,1195" o:connectangles="0,0,0,0,0,0,0,0,0,0,0,0"/>
                </v:shape>
                <v:shape id="Picture 525" o:spid="_x0000_s1315" type="#_x0000_t75" style="position:absolute;left:8832;top:1274;width:130;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">
                  <v:imagedata r:id="rId283" o:title=""/>
                </v:shape>
                <v:shape id="Freeform 526" o:spid="_x0000_s1316" style="position:absolute;left:8832;top:1274;width:130;height:274;visibility:visible;mso-wrap-style:square;v-text-anchor:top" coordsize="1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" path="m2,273r5,-4l13,264r3,-3l22,256r4,-3l30,249r5,-5l40,241r5,-3l49,234r6,-3l59,226r5,-5l70,219r3,-5l78,210r5,-4l86,201r3,-5l93,191r4,-5l99,182r4,-6l106,170r2,-6l111,160r2,-6l116,149r,-6l119,137r3,-5l122,125r1,-5l124,115r3,-6l126,103r1,-6l128,91r,-6l128,80r1,-6l129,68r,-7l129,56r,-6l128,43r-1,-5l127,33r-3,-8l125,19r-2,-3l124,11,123,r-5,6l117,8r-5,3l111,12r-5,l99,18r-3,3l91,24r-5,4l82,32r-3,5l74,40r-3,4l66,48r-3,4l60,56r-5,5l52,65r-4,5l45,74r-3,4l39,84r-3,3l33,92r-5,6l24,102r,4l22,112r-2,7l17,124r-3,5l12,136r-2,6l9,148r-2,5l6,160r-2,6l3,172r,6l2,185,,191r1,6l1,204,,210r1,6l,224r,3l1,235r1,6l1,248r,6l1,260r1,6l2,273r1,-1l2,273e" filled="f" strokeweight=".01683mm">
                  <v:path arrowok="t" o:connecttype="custom" o:connectlocs="7,1544;16,1536;26,1528;35,1519;45,1513;55,1506;64,1496;73,1489;83,1481;89,1471;97,1461;103,1451;108,1439;113,1429;116,1418;122,1407;123,1395;127,1384;127,1372;128,1360;129,1349;129,1336;129,1325;127,1313;124,1300;123,1291;124,1286;118,1281;112,1286;106,1287;96,1296;86,1303;79,1312;71,1319;63,1327;55,1336;48,1345;42,1353;36,1362;28,1373;24,1381;20,1394;14,1404;10,1417;7,1428;4,1441;3,1453;0,1466;1,1479;1,1491;0,1502;2,1516;1,1529;2,1541;3,1547" o:connectangles="0,0,0,0,0,0,0,0,0,0,0,0,0,0,0,0,0,0,0,0,0,0,0,0,0,0,0,0,0,0,0,0,0,0,0,0,0,0,0,0,0,0,0,0,0,0,0,0,0,0,0,0,0,0,0"/>
                </v:shape>
                <v:shape id="Freeform 527" o:spid="_x0000_s1317" style="position:absolute;left:8834;top:1291;width:113;height:255;visibility:visible;mso-wrap-style:square;v-text-anchor:top" coordsize="1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" path="m112,l84,60,54,124,25,190,,253r,1l,255r1,-1l25,195,53,129,84,62,112,xe" fillcolor="#8eaa33" stroked="f">
                  <v:path arrowok="t" o:connecttype="custom" o:connectlocs="112,1292;84,1352;54,1416;25,1482;0,1545;0,1546;0,1547;1,1546;25,1487;53,1421;84,1354;112,1292" o:connectangles="0,0,0,0,0,0,0,0,0,0,0,0"/>
                </v:shape>
                <v:shape id="Picture 528" o:spid="_x0000_s1318" type="#_x0000_t75" style="position:absolute;left:8750;top:1303;width:11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">
                  <v:imagedata r:id="rId284" o:title=""/>
                </v:shape>
                <v:shape id="Freeform 529" o:spid="_x0000_s1319" style="position:absolute;left:8750;top:1303;width:112;height:290;visibility:visible;mso-wrap-style:square;v-text-anchor:top" coordsize="11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" path="m88,290r1,-6l91,277r1,-5l93,265r2,-5l96,254r1,-7l99,242r1,-6l101,231r3,-6l104,218r1,-7l108,206r,-6l109,194r2,-6l110,182r-1,-6l110,170r-1,-7l109,159r-1,-7l107,145r-2,-6l104,134r-2,-6l102,122r-4,-5l97,111r-1,-5l92,100,90,95,87,90,86,84,82,80,79,75,75,69,73,65,69,60,67,55,63,50,58,45,55,40,51,36,47,32,43,28,39,24,32,19,30,14,26,13,24,9r-1,l16,r,8l16,11r-2,4l14,18r-4,2l9,29,7,34,6,39,4,45,3,51r1,6l2,62r,5l,73r1,6l,83r,7l,95r,7l,107r,5l1,119r,4l1,129r,7l1,142r2,3l5,151r3,7l8,163r1,7l12,176r2,5l16,187r3,5l21,199r3,6l27,210r3,5l34,221r3,6l41,231r4,5l48,241r4,5l56,253r3,2l64,261r5,4l72,271r4,5l79,280r5,4l88,290r,-1l88,290e" filled="f" strokeweight=".01683mm">
                  <v:path arrowok="t" o:connecttype="custom" o:connectlocs="89,1587;92,1575;95,1563;97,1550;100,1539;104,1528;105,1514;108,1503;111,1491;109,1479;109,1466;108,1455;105,1442;102,1431;98,1420;96,1409;90,1398;86,1387;79,1378;73,1368;67,1358;58,1348;51,1339;43,1331;32,1322;26,1316;23,1312;16,1311;14,1318;10,1323;7,1337;4,1348;4,1360;2,1370;1,1382;0,1393;0,1405;0,1415;1,1426;1,1439;3,1448;8,1461;9,1473;14,1484;19,1495;24,1508;30,1518;37,1530;45,1539;52,1549;59,1558;69,1568;76,1579;84,1587;88,1592" o:connectangles="0,0,0,0,0,0,0,0,0,0,0,0,0,0,0,0,0,0,0,0,0,0,0,0,0,0,0,0,0,0,0,0,0,0,0,0,0,0,0,0,0,0,0,0,0,0,0,0,0,0,0,0,0,0,0"/>
                </v:shape>
                <v:shape id="Freeform 530" o:spid="_x0000_s1320" style="position:absolute;left:8771;top:1321;width:69;height:270;visibility:visible;mso-wrap-style:square;v-text-anchor:top" coordsize="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" path="m,l15,64r16,69l48,203r19,66l68,270r,-2l51,207,33,138,16,66,,xe" fillcolor="#8eaa33" stroked="f">
                  <v:path arrowok="t" o:connecttype="custom" o:connectlocs="0,1322;15,1386;31,1455;48,1525;67,1591;67,1591;68,1592;68,1590;51,1529;33,1460;16,1388;0,1322" o:connectangles="0,0,0,0,0,0,0,0,0,0,0,0"/>
                </v:shape>
                <v:shape id="Picture 531" o:spid="_x0000_s1321" type="#_x0000_t75" style="position:absolute;left:8831;top:1373;width:108;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">
                  <v:imagedata r:id="rId285" o:title=""/>
                </v:shape>
                <v:shape id="Freeform 532" o:spid="_x0000_s1322" style="position:absolute;left:8831;top:1373;width:108;height:293;visibility:visible;mso-wrap-style:square;v-text-anchor:top" coordsize="10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" path="m20,293r4,-5l29,282r2,-4l36,272r3,-3l43,264r4,-6l51,254r3,-5l58,245r5,-4l66,235r4,-5l75,226r2,-5l81,215r4,-4l87,205r2,-5l92,194r2,-6l96,184r2,-7l100,171r1,-6l103,160r1,-7l105,148r,-6l106,136r2,-6l106,124r1,-6l106,113r2,-6l106,101r,-6l105,88r,-5l104,78r-1,-6l102,66r-2,-7l99,54,98,49,96,42,94,37,92,32,88,25r,-6l85,17r,-5l84,11,82,,78,8r-1,2l73,13r-1,2l67,16r-5,8l59,27r-4,4l51,36r-3,5l46,46r-4,4l40,55r-4,4l34,64r-3,5l28,74r-2,5l23,85r-3,5l19,94r-3,7l15,104r-3,6l9,116r-3,6l7,125r-1,7l5,139r-2,5l2,150r-1,7l1,163,,169r,6l,182r,6l,194r1,6l1,207r,7l3,219r2,6l5,232r2,6l8,245r1,4l11,256r3,6l14,268r1,7l17,280r2,6l20,293r,-1l20,293e" filled="f" strokeweight=".01683mm">
                  <v:path arrowok="t" o:connecttype="custom" o:connectlocs="24,1661;31,1651;39,1642;47,1631;54,1622;63,1614;70,1603;77,1594;85,1584;89,1573;94,1561;98,1550;101,1538;104,1526;105,1515;108,1503;107,1491;108,1480;106,1468;105,1456;103,1445;100,1432;98,1422;94,1410;88,1398;85,1390;84,1384;78,1381;73,1386;67,1389;59,1400;51,1409;46,1419;40,1428;34,1437;28,1447;23,1458;19,1467;15,1477;9,1489;7,1498;5,1512;2,1523;1,1536;0,1548;0,1561;1,1573;1,1587;5,1598;7,1611;9,1622;14,1635;15,1648;19,1659;20,1665" o:connectangles="0,0,0,0,0,0,0,0,0,0,0,0,0,0,0,0,0,0,0,0,0,0,0,0,0,0,0,0,0,0,0,0,0,0,0,0,0,0,0,0,0,0,0,0,0,0,0,0,0,0,0,0,0,0,0"/>
                </v:shape>
                <v:shape id="Freeform 533" o:spid="_x0000_s1323" style="position:absolute;left:8852;top:1392;width:58;height:273;visibility:visible;mso-wrap-style:square;v-text-anchor:top" coordsize="5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" path="m57,l43,64,27,134,11,204,,271r,1l1,272r1,-1l12,209,27,139,43,67,57,xe" fillcolor="#8eaa33" stroked="f">
                  <v:path arrowok="t" o:connecttype="custom" o:connectlocs="57,1392;43,1456;27,1526;11,1596;0,1663;0,1664;1,1664;2,1663;12,1601;27,1531;43,1459;57,1392" o:connectangles="0,0,0,0,0,0,0,0,0,0,0,0"/>
                </v:shape>
                <v:shape id="Picture 534" o:spid="_x0000_s1324" type="#_x0000_t75" style="position:absolute;left:8733;top:1440;width:136;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">
                  <v:imagedata r:id="rId286" o:title=""/>
                </v:shape>
                <v:shape id="Freeform 535" o:spid="_x0000_s1325" style="position:absolute;left:8733;top:1440;width:136;height:269;visibility:visible;mso-wrap-style:square;v-text-anchor:top" coordsize="13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" path="m133,269r,-6l134,255r-1,-4l133,243r1,-5l133,232r,-7l134,219r,-5l134,208r1,-6l134,195r,-7l135,182r-1,-5l134,170r1,-6l132,159r-1,-6l130,147r-2,-6l127,136r-3,-7l121,124r-2,-6l117,113r-3,-5l112,102r-5,-4l105,93r-2,-6l98,83,95,78,91,74,88,68,83,64,80,60,75,55,71,52,67,48,64,44,59,40,53,35,49,32,45,29,39,25,34,22,30,19,23,16,19,11r-3,l12,7r-1,l3,,4,8r1,3l4,16r,2l1,21r,10l1,35r,6l,47r1,6l2,58r,6l3,68,2,75r2,5l5,85r,7l7,97r1,6l9,108r1,5l13,120r1,3l15,129r2,7l17,142r3,3l23,151r4,5l29,162r2,6l35,174r3,4l42,183r3,5l49,193r4,6l57,203r4,5l66,212r4,6l75,221r5,4l84,230r5,4l95,239r2,2l104,246r5,3l114,253r4,4l123,261r5,3l133,269r,-1l133,269e" filled="f" strokeweight=".01683mm">
                  <v:path arrowok="t" o:connecttype="custom" o:connectlocs="133,1703;133,1691;134,1678;133,1665;134,1654;135,1642;134,1628;134,1617;135,1604;131,1593;128,1581;124,1569;119,1558;114,1548;107,1538;103,1527;95,1518;88,1508;80,1500;71,1492;64,1484;53,1475;45,1469;34,1462;23,1456;16,1451;11,1447;4,1448;4,1456;1,1461;1,1475;0,1487;2,1498;3,1508;4,1520;5,1532;8,1543;10,1553;14,1563;17,1576;20,1585;27,1596;31,1608;38,1618;45,1628;53,1639;61,1648;70,1658;80,1665;89,1674;97,1681;109,1689;118,1697;128,1704;133,1708" o:connectangles="0,0,0,0,0,0,0,0,0,0,0,0,0,0,0,0,0,0,0,0,0,0,0,0,0,0,0,0,0,0,0,0,0,0,0,0,0,0,0,0,0,0,0,0,0,0,0,0,0,0,0,0,0,0,0"/>
                </v:shape>
                <v:shape id="Freeform 536" o:spid="_x0000_s1326" style="position:absolute;left:8743;top:1457;width:123;height:250;visibility:visible;mso-wrap-style:square;v-text-anchor:top" coordsize="1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" path="m,l28,59r30,65l90,189r31,60l122,250r1,l123,248,93,192,62,128,30,61,,xe" fillcolor="#8eaa33" stroked="f">
                  <v:path arrowok="t" o:connecttype="custom" o:connectlocs="0,1458;28,1517;58,1582;90,1647;121,1707;122,1708;123,1708;123,1706;93,1650;62,1586;30,1519;0,1458" o:connectangles="0,0,0,0,0,0,0,0,0,0,0,0"/>
                </v:shape>
                <v:shape id="Picture 537" o:spid="_x0000_s1327" type="#_x0000_t75" style="position:absolute;left:8845;top:1478;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">
                  <v:imagedata r:id="rId287" o:title=""/>
                </v:shape>
                <v:shape id="Freeform 538" o:spid="_x0000_s1328" style="position:absolute;left:8845;top:1478;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" path="m49,298r3,-5l56,286r1,-4l60,275r3,-4l65,265r3,-6l71,254r3,-5l76,244r4,-5l82,233r3,-7l89,221r1,-5l93,210r3,-5l96,199r1,-6l99,187r1,-6l101,176r1,-7l102,162r,-6l102,151r,-6l102,139r-2,-6l100,127r1,-6l98,115r-1,-5l96,104r,-6l93,93,92,87,90,81,88,76,86,71,85,65,82,59,79,53,77,48,74,43,71,38,68,33,65,28,60,22,59,17,56,15,54,10,49,,46,7r,3l43,14r-1,2l38,18r-4,8l32,30r-3,5l26,41r-2,5l23,52r-3,4l19,61r-3,6l15,72r-1,5l11,83r-1,5l9,95r-2,5l7,105r-1,6l5,115r-2,6l2,128,,134r1,3l2,144r1,7l2,156r,7l2,170r1,5l4,182r1,5l6,194r2,6l9,206r2,6l13,218r1,7l18,230r2,6l22,242r3,5l28,255r1,3l33,265r4,5l38,276r3,6l43,287r3,5l49,298e" filled="f" strokeweight=".01683mm">
                  <v:path arrowok="t" o:connecttype="custom" o:connectlocs="52,1772;57,1761;63,1750;68,1738;74,1728;80,1718;85,1705;90,1695;96,1684;97,1672;100,1660;102,1648;102,1635;102,1624;100,1612;101,1600;97,1589;96,1577;92,1566;88,1555;85,1544;79,1532;74,1522;68,1512;60,1501;56,1494;54,1489;46,1486;43,1493;38,1497;32,1509;26,1520;23,1531;19,1540;15,1551;11,1562;9,1574;7,1584;5,1594;2,1607;1,1616;3,1630;2,1642;3,1654;5,1666;8,1679;11,1691;14,1704;20,1715;25,1726;29,1737;37,1749;41,1761;46,1771;49,1777" o:connectangles="0,0,0,0,0,0,0,0,0,0,0,0,0,0,0,0,0,0,0,0,0,0,0,0,0,0,0,0,0,0,0,0,0,0,0,0,0,0,0,0,0,0,0,0,0,0,0,0,0,0,0,0,0,0,0"/>
                </v:shape>
                <v:shape id="Freeform 539" o:spid="_x0000_s1329" style="position:absolute;left:8890;top:1497;width:5;height:279;visibility:visible;mso-wrap-style:square;v-text-anchor:top" coordsize="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" path="m2,l1,66,,137r,72l3,277r,1l4,278r,-1l2,213,1,142,2,68,2,xe" fillcolor="#8eaa33" stroked="f">
                  <v:path arrowok="t" o:connecttype="custom" o:connectlocs="2,1498;1,1564;0,1635;0,1707;3,1775;3,1776;4,1776;4,1775;2,1711;1,1640;2,1566;2,1498" o:connectangles="0,0,0,0,0,0,0,0,0,0,0,0"/>
                </v:shape>
                <v:shape id="Picture 540" o:spid="_x0000_s1330" type="#_x0000_t75" style="position:absolute;left:8733;top:1581;width:1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">
                  <v:imagedata r:id="rId288" o:title=""/>
                </v:shape>
                <v:shape id="Freeform 541" o:spid="_x0000_s1331" style="position:absolute;left:8733;top:1581;width:184;height:236;visibility:visible;mso-wrap-style:square;v-text-anchor:top" coordsize="18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" path="m184,236r-1,-7l182,222r-2,-4l178,211r,-6l177,200r-2,-7l174,187r-1,-5l172,176r,-6l170,164r-2,-7l168,150r-2,-4l164,139r,-6l160,128r-3,-5l155,117r-3,-5l150,107r-4,-6l142,96r-3,-5l136,87r-5,-5l128,77r-5,-3l119,69r-3,-5l110,61r-4,-4l102,54,98,49,93,46,88,43,83,39,78,36,74,33,69,30,63,27,57,24,53,21,48,19,41,16,36,14,31,13,23,11,19,8r-4,l11,5r-1,l,,3,8r2,2l5,15r1,2l3,21r2,9l6,34r1,6l8,46r2,6l12,57r1,5l15,67r1,6l18,78r2,5l22,89r3,5l27,100r2,4l31,109r4,6l37,118r2,6l42,130r2,6l47,138r5,5l57,148r2,4l63,158r5,5l72,166r5,5l81,175r5,4l91,184r5,4l101,191r5,3l111,199r6,2l123,204r5,4l133,210r7,4l143,216r7,3l156,221r6,4l167,228r5,2l178,232r6,4l184,235r,1e" filled="f" strokeweight=".01683mm">
                  <v:path arrowok="t" o:connecttype="custom" o:connectlocs="183,1810;180,1799;178,1786;175,1774;173,1763;172,1751;168,1738;166,1727;164,1714;157,1704;152,1693;146,1682;139,1672;131,1663;123,1655;116,1645;106,1638;98,1630;88,1624;78,1617;69,1611;57,1605;48,1600;36,1595;23,1592;15,1589;10,1586;3,1589;5,1596;3,1602;6,1615;8,1627;12,1638;15,1648;18,1659;22,1670;27,1681;31,1690;37,1699;42,1711;47,1719;57,1729;63,1739;72,1747;81,1756;91,1765;101,1772;111,1780;123,1785;133,1791;143,1797;156,1802;167,1809;178,1813;184,1816" o:connectangles="0,0,0,0,0,0,0,0,0,0,0,0,0,0,0,0,0,0,0,0,0,0,0,0,0,0,0,0,0,0,0,0,0,0,0,0,0,0,0,0,0,0,0,0,0,0,0,0,0,0,0,0,0,0,0"/>
                </v:shape>
                <v:shape id="Freeform 542" o:spid="_x0000_s1332" style="position:absolute;left:8744;top:1596;width:172;height:219;visibility:visible;mso-wrap-style:square;v-text-anchor:top" coordsize="17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" path="m,l39,52r43,57l126,166r44,52l171,219r,-1l171,217,130,169,86,112,42,54,,xe" fillcolor="#8eaa33" stroked="f">
                  <v:path arrowok="t" o:connecttype="custom" o:connectlocs="0,1597;39,1649;82,1706;126,1763;170,1815;171,1816;171,1815;171,1814;130,1766;86,1709;42,1651;0,1597" o:connectangles="0,0,0,0,0,0,0,0,0,0,0,0"/>
                </v:shape>
                <v:shape id="Picture 543" o:spid="_x0000_s1333" type="#_x0000_t75" style="position:absolute;left:8876;top:1585;width:109;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">
                  <v:imagedata r:id="rId289" o:title=""/>
                </v:shape>
                <v:shape id="Freeform 544" o:spid="_x0000_s1334" style="position:absolute;left:8876;top:1585;width:109;height:293;visibility:visible;mso-wrap-style:square;v-text-anchor:top" coordsize="10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" path="m83,292r1,-6l87,279r,-5l88,267r2,-5l92,256r1,-7l95,244r1,-6l98,233r2,-6l101,221r2,-7l106,208r-1,-5l107,196r2,-5l108,184r,-5l108,173r,-7l108,161r-1,-7l106,148r-1,-6l104,137r-2,-6l102,125r-4,-5l97,114r,-6l93,102,91,97,88,92,87,86,83,81,80,76,77,71,74,66,71,62,69,57,65,51,61,46,58,41,54,37,50,32,46,28,42,25,36,20,33,15,30,13,27,9,20,,19,8r1,2l18,15r-1,2l13,20r-2,9l10,33,9,39,7,45,6,50r,6l4,61r,5l2,72r,6l2,83,1,89r,5l1,101,,106r1,5l1,118r,4l1,128r,7l,141r2,3l4,151r3,6l7,163r1,6l10,176r2,5l14,187r3,5l19,198r3,7l24,210r3,5l30,221r3,6l37,231r4,6l44,242r4,5l52,253r3,3l59,262r5,4l67,272r4,5l74,282r4,4l83,292r,-1l83,292e" filled="f" strokeweight=".01683mm">
                  <v:path arrowok="t" o:connecttype="custom" o:connectlocs="84,1872;87,1860;90,1848;93,1835;96,1824;100,1813;103,1800;105,1789;109,1777;108,1765;108,1752;107,1740;105,1728;102,1717;98,1706;97,1694;91,1683;87,1672;80,1662;74,1652;69,1643;61,1632;54,1623;46,1614;36,1606;30,1599;27,1595;19,1594;18,1601;13,1606;10,1619;7,1631;6,1642;4,1652;2,1664;1,1675;1,1687;1,1697;1,1708;1,1721;2,1730;7,1743;8,1755;12,1767;17,1778;22,1791;27,1801;33,1813;41,1823;48,1833;55,1842;64,1852;71,1863;78,1872;83,1877" o:connectangles="0,0,0,0,0,0,0,0,0,0,0,0,0,0,0,0,0,0,0,0,0,0,0,0,0,0,0,0,0,0,0,0,0,0,0,0,0,0,0,0,0,0,0,0,0,0,0,0,0,0,0,0,0,0,0"/>
                </v:shape>
                <v:shape id="Freeform 545" o:spid="_x0000_s1335" style="position:absolute;left:8899;top:1604;width:60;height:272;visibility:visible;mso-wrap-style:square;v-text-anchor:top" coordsize="6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" path="m,l13,64r14,70l42,205r16,65l59,271r1,l60,270,44,209,29,139,15,67,,xe" fillcolor="#8eaa33" stroked="f">
                  <v:path arrowok="t" o:connecttype="custom" o:connectlocs="0,1605;13,1669;27,1739;42,1810;58,1875;59,1876;60,1876;60,1875;44,1814;29,1744;15,1672;0,1605" o:connectangles="0,0,0,0,0,0,0,0,0,0,0,0"/>
                </v:shape>
                <v:shape id="Picture 546" o:spid="_x0000_s1336" type="#_x0000_t75" style="position:absolute;left:8760;top:1719;width:229;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">
                  <v:imagedata r:id="rId290" o:title=""/>
                </v:shape>
                <v:shape id="Freeform 547" o:spid="_x0000_s1337" style="position:absolute;left:8760;top:1719;width:229;height:193;visibility:visible;mso-wrap-style:square;v-text-anchor:top" coordsize="229,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" path="m229,193r-3,-6l224,180r-2,-4l218,169r-1,-5l214,159r-3,-6l209,147r-2,-5l205,137r-2,-6l200,125r-3,-6l196,112r-4,-4l190,102r-2,-5l183,92r-3,-4l176,83r-4,-5l169,74r-5,-5l159,65r-4,-4l151,57r-5,-4l141,49r-5,-2l131,43r-4,-4l121,37r-5,-3l111,31r-5,-4l100,26,95,24,89,21,84,19,79,18,74,15,68,13,61,12,56,10,51,9,44,8,38,7,33,6r-8,l20,4,17,5,12,3r-1,l,,5,7,7,9r1,5l9,16,8,20r4,9l13,33r2,5l17,44r3,5l24,53r1,6l29,62r2,7l34,73r3,4l40,83r4,4l47,92r3,4l53,100r5,5l61,108r3,5l69,119r3,5l75,125r5,4l86,133r4,4l95,142r5,3l105,148r6,4l116,154r6,4l127,161r5,3l139,166r5,2l150,172r6,1l162,175r6,2l174,178r8,3l185,182r7,1l199,184r6,2l211,188r5,2l222,191r7,2l229,192r,1e" filled="f" strokeweight=".01683mm">
                  <v:path arrowok="t" o:connecttype="custom" o:connectlocs="226,1906;222,1895;217,1883;211,1872;207,1861;203,1850;197,1838;192,1827;188,1816;180,1807;172,1797;164,1788;155,1780;146,1772;136,1766;127,1758;116,1753;106,1746;95,1743;84,1738;74,1734;61,1731;51,1728;38,1726;25,1725;17,1724;11,1722;5,1726;8,1733;8,1739;13,1752;17,1763;24,1772;29,1781;34,1792;40,1802;47,1811;53,1819;61,1827;69,1838;75,1844;86,1852;95,1861;105,1867;116,1873;127,1880;139,1885;150,1891;162,1894;174,1897;185,1901;199,1903;211,1907;222,1910;229,1911" o:connectangles="0,0,0,0,0,0,0,0,0,0,0,0,0,0,0,0,0,0,0,0,0,0,0,0,0,0,0,0,0,0,0,0,0,0,0,0,0,0,0,0,0,0,0,0,0,0,0,0,0,0,0,0,0,0,0"/>
                </v:shape>
                <v:shape id="Freeform 548" o:spid="_x0000_s1338" style="position:absolute;left:8774;top:1732;width:214;height:179;visibility:visible;mso-wrap-style:square;v-text-anchor:top" coordsize="2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" path="m,l50,43r53,47l158,137r54,41l213,179r,-1l213,177,163,138,108,92,52,44,,xe" fillcolor="#8eaa33" stroked="f">
                  <v:path arrowok="t" o:connecttype="custom" o:connectlocs="0,1732;50,1775;103,1822;158,1869;212,1910;213,1911;213,1910;213,1909;163,1870;108,1824;52,1776;0,1732" o:connectangles="0,0,0,0,0,0,0,0,0,0,0,0"/>
                </v:shape>
                <v:shape id="Picture 549" o:spid="_x0000_s1339"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">
                  <v:imagedata r:id="rId182" o:title=""/>
                </v:shape>
                <v:shape id="Freeform 550" o:spid="_x0000_s1340"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551" o:spid="_x0000_s1341"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" path="m,l26,60r28,66l83,192r30,61l114,253r,-1l86,195,57,130,27,62,,xe" fillcolor="#8eaa33" stroked="f">
                  <v:path arrowok="t" o:connecttype="custom" o:connectlocs="0,1708;26,1768;54,1834;83,1900;113,1961;114,1961;114,1961;114,1960;86,1903;57,1838;27,1770;0,1708" o:connectangles="0,0,0,0,0,0,0,0,0,0,0,0"/>
                </v:shape>
                <v:shape id="Picture 552" o:spid="_x0000_s1342"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">
                  <v:imagedata r:id="rId181" o:title=""/>
                </v:shape>
                <v:shape id="Freeform 553" o:spid="_x0000_s1343"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554" o:spid="_x0000_s1344"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" path="m,l58,32r62,35l184,101r61,30l246,131r-1,-2l188,102,125,68,61,33,,xe" fillcolor="#8eaa33" stroked="f">
                  <v:path arrowok="t" o:connecttype="custom" o:connectlocs="0,1858;58,1890;120,1925;184,1959;245,1989;246,1989;246,1989;245,1987;188,1960;125,1926;61,1891;0,1858" o:connectangles="0,0,0,0,0,0,0,0,0,0,0,0"/>
                </v:shape>
                <w10:wrap type="topAndBottom" anchorx="page"/>
              </v:group>
            </w:pict>
          </mc:Fallback>
        </mc:AlternateContent>
      </w:r>
    </w:p>
    <w:p w14:paraId="300C3FC1" w14:textId="77777777" w:rsidR="00D5718F" w:rsidRDefault="00D5718F" w:rsidP="00D5718F">
      <w:pPr>
        <w:pStyle w:val="Textoindependiente"/>
        <w:rPr>
          <w:rFonts w:ascii="Times New Roman"/>
          <w:b w:val="0"/>
          <w:sz w:val="20"/>
        </w:rPr>
      </w:pPr>
    </w:p>
    <w:p w14:paraId="60F69099" w14:textId="77777777" w:rsidR="00D5718F" w:rsidRDefault="00D5718F" w:rsidP="00D5718F">
      <w:pPr>
        <w:pStyle w:val="Textoindependiente"/>
        <w:rPr>
          <w:rFonts w:ascii="Times New Roman"/>
          <w:b w:val="0"/>
          <w:sz w:val="20"/>
        </w:rPr>
      </w:pPr>
    </w:p>
    <w:p w14:paraId="6E163457" w14:textId="77777777" w:rsidR="00D5718F" w:rsidRDefault="00D5718F" w:rsidP="00D5718F">
      <w:pPr>
        <w:pStyle w:val="Textoindependiente"/>
        <w:rPr>
          <w:rFonts w:ascii="Times New Roman"/>
          <w:b w:val="0"/>
          <w:sz w:val="20"/>
        </w:rPr>
      </w:pPr>
    </w:p>
    <w:p w14:paraId="64E2E9FC" w14:textId="77777777" w:rsidR="00D5718F" w:rsidRDefault="00D5718F" w:rsidP="00D5718F">
      <w:pPr>
        <w:pStyle w:val="Textoindependiente"/>
        <w:rPr>
          <w:rFonts w:ascii="Times New Roman"/>
          <w:b w:val="0"/>
          <w:sz w:val="20"/>
        </w:rPr>
      </w:pPr>
    </w:p>
    <w:p w14:paraId="70375677" w14:textId="77777777" w:rsidR="00D5718F" w:rsidRDefault="00D5718F" w:rsidP="00D5718F">
      <w:pPr>
        <w:pStyle w:val="Textoindependiente"/>
        <w:rPr>
          <w:rFonts w:ascii="Times New Roman"/>
          <w:b w:val="0"/>
          <w:sz w:val="20"/>
        </w:rPr>
      </w:pPr>
    </w:p>
    <w:p w14:paraId="15FCFEFB" w14:textId="77777777" w:rsidR="00D5718F" w:rsidRDefault="00D5718F" w:rsidP="00D5718F">
      <w:pPr>
        <w:pStyle w:val="Textoindependiente"/>
        <w:rPr>
          <w:rFonts w:ascii="Times New Roman"/>
          <w:b w:val="0"/>
          <w:sz w:val="20"/>
        </w:rPr>
      </w:pPr>
    </w:p>
    <w:p w14:paraId="25CE9E74" w14:textId="77777777" w:rsidR="00D5718F" w:rsidRDefault="00D5718F" w:rsidP="00D5718F">
      <w:pPr>
        <w:pStyle w:val="Textoindependiente"/>
        <w:rPr>
          <w:rFonts w:ascii="Times New Roman"/>
          <w:b w:val="0"/>
          <w:sz w:val="20"/>
        </w:rPr>
      </w:pPr>
    </w:p>
    <w:p w14:paraId="02A1959F" w14:textId="77777777" w:rsidR="00D5718F" w:rsidRDefault="00D5718F" w:rsidP="00D5718F">
      <w:pPr>
        <w:pStyle w:val="Textoindependiente"/>
        <w:rPr>
          <w:rFonts w:ascii="Times New Roman"/>
          <w:b w:val="0"/>
          <w:sz w:val="20"/>
        </w:rPr>
      </w:pPr>
    </w:p>
    <w:p w14:paraId="0BF5A133" w14:textId="77777777" w:rsidR="00D5718F" w:rsidRDefault="00D5718F" w:rsidP="00D5718F">
      <w:pPr>
        <w:pStyle w:val="Textoindependiente"/>
        <w:rPr>
          <w:rFonts w:ascii="Times New Roman"/>
          <w:b w:val="0"/>
          <w:sz w:val="20"/>
        </w:rPr>
      </w:pPr>
    </w:p>
    <w:p w14:paraId="6935C9FD" w14:textId="77777777" w:rsidR="00D5718F" w:rsidRDefault="00D5718F" w:rsidP="00D5718F">
      <w:pPr>
        <w:pStyle w:val="Textoindependiente"/>
        <w:rPr>
          <w:rFonts w:ascii="Times New Roman"/>
          <w:b w:val="0"/>
          <w:sz w:val="20"/>
        </w:rPr>
      </w:pPr>
    </w:p>
    <w:p w14:paraId="4F92E30A" w14:textId="77777777" w:rsidR="00D5718F" w:rsidRDefault="00D5718F" w:rsidP="00D5718F">
      <w:pPr>
        <w:pStyle w:val="Textoindependiente"/>
        <w:rPr>
          <w:rFonts w:ascii="Times New Roman"/>
          <w:b w:val="0"/>
          <w:sz w:val="20"/>
        </w:rPr>
      </w:pPr>
    </w:p>
    <w:p w14:paraId="511CD604" w14:textId="77777777" w:rsidR="00D5718F" w:rsidRDefault="00D5718F" w:rsidP="00D5718F">
      <w:pPr>
        <w:spacing w:before="210"/>
        <w:ind w:left="1062" w:right="1099"/>
        <w:jc w:val="center"/>
        <w:rPr>
          <w:sz w:val="34"/>
        </w:rPr>
      </w:pPr>
      <w:r>
        <w:rPr>
          <w:w w:val="95"/>
          <w:sz w:val="34"/>
        </w:rPr>
        <w:t>Presentado</w:t>
      </w:r>
      <w:r>
        <w:rPr>
          <w:spacing w:val="40"/>
          <w:w w:val="95"/>
          <w:sz w:val="34"/>
        </w:rPr>
        <w:t xml:space="preserve"> </w:t>
      </w:r>
      <w:r>
        <w:rPr>
          <w:w w:val="95"/>
          <w:sz w:val="34"/>
        </w:rPr>
        <w:t>por</w:t>
      </w:r>
      <w:r>
        <w:rPr>
          <w:spacing w:val="41"/>
          <w:w w:val="95"/>
          <w:sz w:val="34"/>
        </w:rPr>
        <w:t xml:space="preserve"> </w:t>
      </w:r>
      <w:r>
        <w:rPr>
          <w:w w:val="95"/>
          <w:sz w:val="34"/>
        </w:rPr>
        <w:t>Alberto Diez Busto</w:t>
      </w:r>
    </w:p>
    <w:p w14:paraId="5A4B3A0F" w14:textId="77777777" w:rsidR="00D5718F" w:rsidRDefault="00D5718F" w:rsidP="00D5718F">
      <w:pPr>
        <w:spacing w:before="23" w:line="254" w:lineRule="auto"/>
        <w:ind w:left="853" w:right="891"/>
        <w:jc w:val="center"/>
        <w:rPr>
          <w:sz w:val="34"/>
        </w:rPr>
      </w:pPr>
      <w:r>
        <w:rPr>
          <w:sz w:val="34"/>
        </w:rPr>
        <w:t>en</w:t>
      </w:r>
      <w:r>
        <w:rPr>
          <w:spacing w:val="-6"/>
          <w:sz w:val="34"/>
        </w:rPr>
        <w:t xml:space="preserve"> </w:t>
      </w:r>
      <w:r>
        <w:rPr>
          <w:sz w:val="34"/>
        </w:rPr>
        <w:t>Universidad</w:t>
      </w:r>
      <w:r>
        <w:rPr>
          <w:spacing w:val="-6"/>
          <w:sz w:val="34"/>
        </w:rPr>
        <w:t xml:space="preserve"> </w:t>
      </w:r>
      <w:r>
        <w:rPr>
          <w:sz w:val="34"/>
        </w:rPr>
        <w:t>de</w:t>
      </w:r>
      <w:r>
        <w:rPr>
          <w:spacing w:val="-6"/>
          <w:sz w:val="34"/>
        </w:rPr>
        <w:t xml:space="preserve"> </w:t>
      </w:r>
      <w:r>
        <w:rPr>
          <w:sz w:val="34"/>
        </w:rPr>
        <w:t>Burgos</w:t>
      </w:r>
      <w:r>
        <w:rPr>
          <w:spacing w:val="-6"/>
          <w:sz w:val="34"/>
        </w:rPr>
        <w:t xml:space="preserve"> </w:t>
      </w:r>
      <w:r>
        <w:rPr>
          <w:sz w:val="34"/>
        </w:rPr>
        <w:t>—</w:t>
      </w:r>
      <w:r>
        <w:rPr>
          <w:spacing w:val="-5"/>
          <w:sz w:val="34"/>
        </w:rPr>
        <w:t xml:space="preserve"> </w:t>
      </w:r>
      <w:r>
        <w:rPr>
          <w:sz w:val="34"/>
        </w:rPr>
        <w:t>7</w:t>
      </w:r>
      <w:r>
        <w:rPr>
          <w:spacing w:val="-6"/>
          <w:sz w:val="34"/>
        </w:rPr>
        <w:t xml:space="preserve"> </w:t>
      </w:r>
      <w:r>
        <w:rPr>
          <w:sz w:val="34"/>
        </w:rPr>
        <w:t>de</w:t>
      </w:r>
      <w:r>
        <w:rPr>
          <w:spacing w:val="-6"/>
          <w:sz w:val="34"/>
        </w:rPr>
        <w:t xml:space="preserve"> </w:t>
      </w:r>
      <w:r>
        <w:rPr>
          <w:sz w:val="34"/>
        </w:rPr>
        <w:t>julio</w:t>
      </w:r>
      <w:r>
        <w:rPr>
          <w:spacing w:val="-6"/>
          <w:sz w:val="34"/>
        </w:rPr>
        <w:t xml:space="preserve"> </w:t>
      </w:r>
      <w:r>
        <w:rPr>
          <w:sz w:val="34"/>
        </w:rPr>
        <w:t>de</w:t>
      </w:r>
      <w:r>
        <w:rPr>
          <w:spacing w:val="-5"/>
          <w:sz w:val="34"/>
        </w:rPr>
        <w:t xml:space="preserve"> </w:t>
      </w:r>
      <w:r>
        <w:rPr>
          <w:sz w:val="34"/>
        </w:rPr>
        <w:t>2022</w:t>
      </w:r>
      <w:r>
        <w:rPr>
          <w:spacing w:val="-74"/>
          <w:sz w:val="34"/>
        </w:rPr>
        <w:t xml:space="preserve"> </w:t>
      </w:r>
      <w:r>
        <w:rPr>
          <w:sz w:val="34"/>
        </w:rPr>
        <w:t>Tutor:</w:t>
      </w:r>
      <w:r>
        <w:rPr>
          <w:spacing w:val="25"/>
          <w:sz w:val="34"/>
        </w:rPr>
        <w:t xml:space="preserve"> </w:t>
      </w:r>
      <w:r>
        <w:rPr>
          <w:sz w:val="34"/>
        </w:rPr>
        <w:t>D. José Manuel Galán Ordax</w:t>
      </w:r>
    </w:p>
    <w:p w14:paraId="12FF2CCA" w14:textId="77777777" w:rsidR="00D5718F" w:rsidRDefault="00D5718F" w:rsidP="00D5718F">
      <w:pPr>
        <w:spacing w:before="23" w:line="254" w:lineRule="auto"/>
        <w:ind w:left="853" w:right="891"/>
        <w:jc w:val="center"/>
        <w:rPr>
          <w:sz w:val="34"/>
        </w:rPr>
      </w:pPr>
      <w:r>
        <w:rPr>
          <w:sz w:val="34"/>
        </w:rPr>
        <w:t xml:space="preserve">y Dña. Virginia Ahedo García </w:t>
      </w:r>
    </w:p>
    <w:p w14:paraId="194ECBEA" w14:textId="4A545DF1" w:rsidR="007A50BE" w:rsidRDefault="007A50BE"/>
    <w:p w14:paraId="21A4D3A6" w14:textId="4B584CC3" w:rsidR="00D5718F" w:rsidRDefault="00D5718F"/>
    <w:p w14:paraId="425858D4" w14:textId="77777777" w:rsidR="009F5299" w:rsidRDefault="009F5299" w:rsidP="00D5718F">
      <w:pPr>
        <w:pStyle w:val="Textoindependiente"/>
        <w:spacing w:before="10"/>
        <w:rPr>
          <w:rFonts w:ascii="Trebuchet MS"/>
          <w:sz w:val="18"/>
        </w:rPr>
        <w:sectPr w:rsidR="009F5299">
          <w:pgSz w:w="11906" w:h="16838"/>
          <w:pgMar w:top="1417" w:right="1701" w:bottom="1417" w:left="1701" w:header="708" w:footer="708" w:gutter="0"/>
          <w:cols w:space="708"/>
          <w:docGrid w:linePitch="360"/>
        </w:sectPr>
      </w:pPr>
    </w:p>
    <w:p w14:paraId="6D12539B" w14:textId="3608FE7B" w:rsidR="00D5718F" w:rsidRDefault="00D5718F" w:rsidP="00D5718F">
      <w:pPr>
        <w:pStyle w:val="Textoindependiente"/>
        <w:spacing w:before="10"/>
        <w:rPr>
          <w:rFonts w:ascii="Trebuchet MS"/>
          <w:sz w:val="18"/>
        </w:rPr>
      </w:pPr>
      <w:r>
        <w:rPr>
          <w:noProof/>
        </w:rPr>
        <w:lastRenderedPageBreak/>
        <mc:AlternateContent>
          <mc:Choice Requires="wps">
            <w:drawing>
              <wp:anchor distT="0" distB="0" distL="0" distR="0" simplePos="0" relativeHeight="251664384" behindDoc="1" locked="0" layoutInCell="1" allowOverlap="1" wp14:anchorId="0121143F" wp14:editId="633CFED4">
                <wp:simplePos x="0" y="0"/>
                <wp:positionH relativeFrom="page">
                  <wp:posOffset>1433195</wp:posOffset>
                </wp:positionH>
                <wp:positionV relativeFrom="paragraph">
                  <wp:posOffset>166370</wp:posOffset>
                </wp:positionV>
                <wp:extent cx="4669155" cy="1270"/>
                <wp:effectExtent l="0" t="0" r="0" b="0"/>
                <wp:wrapTopAndBottom/>
                <wp:docPr id="555" name="Forma libre: forma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29E35" id="Forma libre: forma 555" o:spid="_x0000_s1026" style="position:absolute;margin-left:112.85pt;margin-top:13.1pt;width:367.6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585BD4B" w14:textId="44397BE7" w:rsidR="00D5718F" w:rsidRDefault="00D5718F"/>
    <w:p w14:paraId="6C53246F" w14:textId="478EC022" w:rsidR="00D5718F" w:rsidRPr="00675056" w:rsidRDefault="00D5718F" w:rsidP="00675056">
      <w:pPr>
        <w:pStyle w:val="Ttulo1"/>
      </w:pPr>
      <w:r>
        <w:tab/>
      </w:r>
      <w:bookmarkStart w:id="0" w:name="_Toc107913159"/>
      <w:r w:rsidRPr="00675056">
        <w:t>Índice General</w:t>
      </w:r>
      <w:bookmarkEnd w:id="0"/>
    </w:p>
    <w:p w14:paraId="086BEA32" w14:textId="3B8E5F00"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6432" behindDoc="1" locked="0" layoutInCell="1" allowOverlap="1" wp14:anchorId="6D2D92F6" wp14:editId="360010B9">
                <wp:simplePos x="0" y="0"/>
                <wp:positionH relativeFrom="page">
                  <wp:posOffset>1433195</wp:posOffset>
                </wp:positionH>
                <wp:positionV relativeFrom="paragraph">
                  <wp:posOffset>166370</wp:posOffset>
                </wp:positionV>
                <wp:extent cx="4669155" cy="1270"/>
                <wp:effectExtent l="0" t="0" r="0" b="0"/>
                <wp:wrapTopAndBottom/>
                <wp:docPr id="556" name="Forma libre: forma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7712F" id="Forma libre: forma 556" o:spid="_x0000_s1026" style="position:absolute;margin-left:112.85pt;margin-top:13.1pt;width:367.6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sdt>
      <w:sdtPr>
        <w:rPr>
          <w:rFonts w:ascii="Calibri" w:eastAsia="Calibri" w:hAnsi="Calibri" w:cs="Calibri"/>
          <w:color w:val="auto"/>
          <w:sz w:val="22"/>
          <w:szCs w:val="22"/>
          <w:lang w:eastAsia="en-US"/>
        </w:rPr>
        <w:id w:val="-871764912"/>
        <w:docPartObj>
          <w:docPartGallery w:val="Table of Contents"/>
          <w:docPartUnique/>
        </w:docPartObj>
      </w:sdtPr>
      <w:sdtEndPr>
        <w:rPr>
          <w:b/>
          <w:bCs/>
        </w:rPr>
      </w:sdtEndPr>
      <w:sdtContent>
        <w:p w14:paraId="53ABD5E7" w14:textId="791D965A" w:rsidR="00CE4C88" w:rsidRDefault="00CE4C88">
          <w:pPr>
            <w:pStyle w:val="TtuloTDC"/>
          </w:pPr>
        </w:p>
        <w:p w14:paraId="4214A8C1" w14:textId="386CA6EE" w:rsidR="000120C9" w:rsidRDefault="00CE4C88">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07913159" w:history="1">
            <w:r w:rsidR="000120C9" w:rsidRPr="005608A6">
              <w:rPr>
                <w:rStyle w:val="Hipervnculo"/>
                <w:noProof/>
              </w:rPr>
              <w:t>Índice General</w:t>
            </w:r>
            <w:r w:rsidR="000120C9">
              <w:rPr>
                <w:noProof/>
                <w:webHidden/>
              </w:rPr>
              <w:tab/>
            </w:r>
            <w:r w:rsidR="000120C9">
              <w:rPr>
                <w:noProof/>
                <w:webHidden/>
              </w:rPr>
              <w:fldChar w:fldCharType="begin"/>
            </w:r>
            <w:r w:rsidR="000120C9">
              <w:rPr>
                <w:noProof/>
                <w:webHidden/>
              </w:rPr>
              <w:instrText xml:space="preserve"> PAGEREF _Toc107913159 \h </w:instrText>
            </w:r>
            <w:r w:rsidR="000120C9">
              <w:rPr>
                <w:noProof/>
                <w:webHidden/>
              </w:rPr>
            </w:r>
            <w:r w:rsidR="000120C9">
              <w:rPr>
                <w:noProof/>
                <w:webHidden/>
              </w:rPr>
              <w:fldChar w:fldCharType="separate"/>
            </w:r>
            <w:r w:rsidR="00BA4C58">
              <w:rPr>
                <w:noProof/>
                <w:webHidden/>
              </w:rPr>
              <w:t>2</w:t>
            </w:r>
            <w:r w:rsidR="000120C9">
              <w:rPr>
                <w:noProof/>
                <w:webHidden/>
              </w:rPr>
              <w:fldChar w:fldCharType="end"/>
            </w:r>
          </w:hyperlink>
        </w:p>
        <w:p w14:paraId="2D9AC62A" w14:textId="0D046775" w:rsidR="000120C9" w:rsidRDefault="00954B03">
          <w:pPr>
            <w:pStyle w:val="TDC1"/>
            <w:tabs>
              <w:tab w:val="right" w:leader="dot" w:pos="8494"/>
            </w:tabs>
            <w:rPr>
              <w:rFonts w:asciiTheme="minorHAnsi" w:eastAsiaTheme="minorEastAsia" w:hAnsiTheme="minorHAnsi" w:cstheme="minorBidi"/>
              <w:noProof/>
              <w:lang w:eastAsia="es-ES"/>
            </w:rPr>
          </w:pPr>
          <w:hyperlink w:anchor="_Toc107913160" w:history="1">
            <w:r w:rsidR="000120C9" w:rsidRPr="005608A6">
              <w:rPr>
                <w:rStyle w:val="Hipervnculo"/>
                <w:noProof/>
              </w:rPr>
              <w:t>Índice de figuras</w:t>
            </w:r>
            <w:r w:rsidR="000120C9">
              <w:rPr>
                <w:noProof/>
                <w:webHidden/>
              </w:rPr>
              <w:tab/>
            </w:r>
            <w:r w:rsidR="000120C9">
              <w:rPr>
                <w:noProof/>
                <w:webHidden/>
              </w:rPr>
              <w:fldChar w:fldCharType="begin"/>
            </w:r>
            <w:r w:rsidR="000120C9">
              <w:rPr>
                <w:noProof/>
                <w:webHidden/>
              </w:rPr>
              <w:instrText xml:space="preserve"> PAGEREF _Toc107913160 \h </w:instrText>
            </w:r>
            <w:r w:rsidR="000120C9">
              <w:rPr>
                <w:noProof/>
                <w:webHidden/>
              </w:rPr>
            </w:r>
            <w:r w:rsidR="000120C9">
              <w:rPr>
                <w:noProof/>
                <w:webHidden/>
              </w:rPr>
              <w:fldChar w:fldCharType="separate"/>
            </w:r>
            <w:r w:rsidR="00BA4C58">
              <w:rPr>
                <w:noProof/>
                <w:webHidden/>
              </w:rPr>
              <w:t>5</w:t>
            </w:r>
            <w:r w:rsidR="000120C9">
              <w:rPr>
                <w:noProof/>
                <w:webHidden/>
              </w:rPr>
              <w:fldChar w:fldCharType="end"/>
            </w:r>
          </w:hyperlink>
        </w:p>
        <w:p w14:paraId="25B0F43A" w14:textId="46441C44" w:rsidR="000120C9" w:rsidRDefault="00954B03">
          <w:pPr>
            <w:pStyle w:val="TDC1"/>
            <w:tabs>
              <w:tab w:val="right" w:leader="dot" w:pos="8494"/>
            </w:tabs>
            <w:rPr>
              <w:rFonts w:asciiTheme="minorHAnsi" w:eastAsiaTheme="minorEastAsia" w:hAnsiTheme="minorHAnsi" w:cstheme="minorBidi"/>
              <w:noProof/>
              <w:lang w:eastAsia="es-ES"/>
            </w:rPr>
          </w:pPr>
          <w:hyperlink w:anchor="_Toc107913161" w:history="1">
            <w:r w:rsidR="000120C9" w:rsidRPr="005608A6">
              <w:rPr>
                <w:rStyle w:val="Hipervnculo"/>
                <w:noProof/>
              </w:rPr>
              <w:t>Índice de tablas</w:t>
            </w:r>
            <w:r w:rsidR="000120C9">
              <w:rPr>
                <w:noProof/>
                <w:webHidden/>
              </w:rPr>
              <w:tab/>
            </w:r>
            <w:r w:rsidR="000120C9">
              <w:rPr>
                <w:noProof/>
                <w:webHidden/>
              </w:rPr>
              <w:fldChar w:fldCharType="begin"/>
            </w:r>
            <w:r w:rsidR="000120C9">
              <w:rPr>
                <w:noProof/>
                <w:webHidden/>
              </w:rPr>
              <w:instrText xml:space="preserve"> PAGEREF _Toc107913161 \h </w:instrText>
            </w:r>
            <w:r w:rsidR="000120C9">
              <w:rPr>
                <w:noProof/>
                <w:webHidden/>
              </w:rPr>
            </w:r>
            <w:r w:rsidR="000120C9">
              <w:rPr>
                <w:noProof/>
                <w:webHidden/>
              </w:rPr>
              <w:fldChar w:fldCharType="separate"/>
            </w:r>
            <w:r w:rsidR="00BA4C58">
              <w:rPr>
                <w:noProof/>
                <w:webHidden/>
              </w:rPr>
              <w:t>6</w:t>
            </w:r>
            <w:r w:rsidR="000120C9">
              <w:rPr>
                <w:noProof/>
                <w:webHidden/>
              </w:rPr>
              <w:fldChar w:fldCharType="end"/>
            </w:r>
          </w:hyperlink>
        </w:p>
        <w:p w14:paraId="10962D0A" w14:textId="35AF4958" w:rsidR="000120C9" w:rsidRDefault="00954B03">
          <w:pPr>
            <w:pStyle w:val="TDC1"/>
            <w:tabs>
              <w:tab w:val="right" w:leader="dot" w:pos="8494"/>
            </w:tabs>
            <w:rPr>
              <w:rFonts w:asciiTheme="minorHAnsi" w:eastAsiaTheme="minorEastAsia" w:hAnsiTheme="minorHAnsi" w:cstheme="minorBidi"/>
              <w:noProof/>
              <w:lang w:eastAsia="es-ES"/>
            </w:rPr>
          </w:pPr>
          <w:hyperlink w:anchor="_Toc107913162" w:history="1">
            <w:r w:rsidR="000120C9" w:rsidRPr="005608A6">
              <w:rPr>
                <w:rStyle w:val="Hipervnculo"/>
                <w:noProof/>
              </w:rPr>
              <w:t>Apéndice A. Plan de Proyecto Software</w:t>
            </w:r>
            <w:r w:rsidR="000120C9">
              <w:rPr>
                <w:noProof/>
                <w:webHidden/>
              </w:rPr>
              <w:tab/>
            </w:r>
            <w:r w:rsidR="000120C9">
              <w:rPr>
                <w:noProof/>
                <w:webHidden/>
              </w:rPr>
              <w:fldChar w:fldCharType="begin"/>
            </w:r>
            <w:r w:rsidR="000120C9">
              <w:rPr>
                <w:noProof/>
                <w:webHidden/>
              </w:rPr>
              <w:instrText xml:space="preserve"> PAGEREF _Toc107913162 \h </w:instrText>
            </w:r>
            <w:r w:rsidR="000120C9">
              <w:rPr>
                <w:noProof/>
                <w:webHidden/>
              </w:rPr>
            </w:r>
            <w:r w:rsidR="000120C9">
              <w:rPr>
                <w:noProof/>
                <w:webHidden/>
              </w:rPr>
              <w:fldChar w:fldCharType="separate"/>
            </w:r>
            <w:r w:rsidR="00BA4C58">
              <w:rPr>
                <w:noProof/>
                <w:webHidden/>
              </w:rPr>
              <w:t>7</w:t>
            </w:r>
            <w:r w:rsidR="000120C9">
              <w:rPr>
                <w:noProof/>
                <w:webHidden/>
              </w:rPr>
              <w:fldChar w:fldCharType="end"/>
            </w:r>
          </w:hyperlink>
        </w:p>
        <w:p w14:paraId="6C4A958C" w14:textId="53605C34" w:rsidR="000120C9" w:rsidRDefault="00954B03">
          <w:pPr>
            <w:pStyle w:val="TDC2"/>
            <w:tabs>
              <w:tab w:val="left" w:pos="880"/>
              <w:tab w:val="right" w:leader="dot" w:pos="8494"/>
            </w:tabs>
            <w:rPr>
              <w:rFonts w:cstheme="minorBidi"/>
              <w:noProof/>
            </w:rPr>
          </w:pPr>
          <w:hyperlink w:anchor="_Toc107913163" w:history="1">
            <w:r w:rsidR="000120C9" w:rsidRPr="005608A6">
              <w:rPr>
                <w:rStyle w:val="Hipervnculo"/>
                <w:noProof/>
              </w:rPr>
              <w:t xml:space="preserve">A.1. </w:t>
            </w:r>
            <w:r w:rsidR="000120C9">
              <w:rPr>
                <w:rFonts w:cstheme="minorBidi"/>
                <w:noProof/>
              </w:rPr>
              <w:tab/>
            </w:r>
            <w:r w:rsidR="000120C9" w:rsidRPr="005608A6">
              <w:rPr>
                <w:rStyle w:val="Hipervnculo"/>
                <w:noProof/>
              </w:rPr>
              <w:t>Introducción</w:t>
            </w:r>
            <w:r w:rsidR="000120C9">
              <w:rPr>
                <w:noProof/>
                <w:webHidden/>
              </w:rPr>
              <w:tab/>
            </w:r>
            <w:r w:rsidR="000120C9">
              <w:rPr>
                <w:noProof/>
                <w:webHidden/>
              </w:rPr>
              <w:fldChar w:fldCharType="begin"/>
            </w:r>
            <w:r w:rsidR="000120C9">
              <w:rPr>
                <w:noProof/>
                <w:webHidden/>
              </w:rPr>
              <w:instrText xml:space="preserve"> PAGEREF _Toc107913163 \h </w:instrText>
            </w:r>
            <w:r w:rsidR="000120C9">
              <w:rPr>
                <w:noProof/>
                <w:webHidden/>
              </w:rPr>
            </w:r>
            <w:r w:rsidR="000120C9">
              <w:rPr>
                <w:noProof/>
                <w:webHidden/>
              </w:rPr>
              <w:fldChar w:fldCharType="separate"/>
            </w:r>
            <w:r w:rsidR="00BA4C58">
              <w:rPr>
                <w:noProof/>
                <w:webHidden/>
              </w:rPr>
              <w:t>7</w:t>
            </w:r>
            <w:r w:rsidR="000120C9">
              <w:rPr>
                <w:noProof/>
                <w:webHidden/>
              </w:rPr>
              <w:fldChar w:fldCharType="end"/>
            </w:r>
          </w:hyperlink>
        </w:p>
        <w:p w14:paraId="04580F8D" w14:textId="4255136E" w:rsidR="000120C9" w:rsidRDefault="00954B03">
          <w:pPr>
            <w:pStyle w:val="TDC2"/>
            <w:tabs>
              <w:tab w:val="left" w:pos="880"/>
              <w:tab w:val="right" w:leader="dot" w:pos="8494"/>
            </w:tabs>
            <w:rPr>
              <w:rFonts w:cstheme="minorBidi"/>
              <w:noProof/>
            </w:rPr>
          </w:pPr>
          <w:hyperlink w:anchor="_Toc107913164" w:history="1">
            <w:r w:rsidR="000120C9" w:rsidRPr="005608A6">
              <w:rPr>
                <w:rStyle w:val="Hipervnculo"/>
                <w:noProof/>
              </w:rPr>
              <w:t xml:space="preserve">A.2. </w:t>
            </w:r>
            <w:r w:rsidR="000120C9">
              <w:rPr>
                <w:rFonts w:cstheme="minorBidi"/>
                <w:noProof/>
              </w:rPr>
              <w:tab/>
            </w:r>
            <w:r w:rsidR="000120C9" w:rsidRPr="005608A6">
              <w:rPr>
                <w:rStyle w:val="Hipervnculo"/>
                <w:noProof/>
              </w:rPr>
              <w:t>Planificación temporal</w:t>
            </w:r>
            <w:r w:rsidR="000120C9">
              <w:rPr>
                <w:noProof/>
                <w:webHidden/>
              </w:rPr>
              <w:tab/>
            </w:r>
            <w:r w:rsidR="000120C9">
              <w:rPr>
                <w:noProof/>
                <w:webHidden/>
              </w:rPr>
              <w:fldChar w:fldCharType="begin"/>
            </w:r>
            <w:r w:rsidR="000120C9">
              <w:rPr>
                <w:noProof/>
                <w:webHidden/>
              </w:rPr>
              <w:instrText xml:space="preserve"> PAGEREF _Toc107913164 \h </w:instrText>
            </w:r>
            <w:r w:rsidR="000120C9">
              <w:rPr>
                <w:noProof/>
                <w:webHidden/>
              </w:rPr>
            </w:r>
            <w:r w:rsidR="000120C9">
              <w:rPr>
                <w:noProof/>
                <w:webHidden/>
              </w:rPr>
              <w:fldChar w:fldCharType="separate"/>
            </w:r>
            <w:r w:rsidR="00BA4C58">
              <w:rPr>
                <w:noProof/>
                <w:webHidden/>
              </w:rPr>
              <w:t>7</w:t>
            </w:r>
            <w:r w:rsidR="000120C9">
              <w:rPr>
                <w:noProof/>
                <w:webHidden/>
              </w:rPr>
              <w:fldChar w:fldCharType="end"/>
            </w:r>
          </w:hyperlink>
        </w:p>
        <w:p w14:paraId="41595915" w14:textId="619786E2" w:rsidR="000120C9" w:rsidRDefault="00954B03">
          <w:pPr>
            <w:pStyle w:val="TDC3"/>
            <w:tabs>
              <w:tab w:val="right" w:leader="dot" w:pos="8494"/>
            </w:tabs>
            <w:rPr>
              <w:rFonts w:cstheme="minorBidi"/>
              <w:noProof/>
            </w:rPr>
          </w:pPr>
          <w:hyperlink w:anchor="_Toc107913165" w:history="1">
            <w:r w:rsidR="000120C9" w:rsidRPr="005608A6">
              <w:rPr>
                <w:rStyle w:val="Hipervnculo"/>
                <w:noProof/>
              </w:rPr>
              <w:t>Sprint 1 (04/03/2022 – 12/03/2022)</w:t>
            </w:r>
            <w:r w:rsidR="000120C9">
              <w:rPr>
                <w:noProof/>
                <w:webHidden/>
              </w:rPr>
              <w:tab/>
            </w:r>
            <w:r w:rsidR="000120C9">
              <w:rPr>
                <w:noProof/>
                <w:webHidden/>
              </w:rPr>
              <w:fldChar w:fldCharType="begin"/>
            </w:r>
            <w:r w:rsidR="000120C9">
              <w:rPr>
                <w:noProof/>
                <w:webHidden/>
              </w:rPr>
              <w:instrText xml:space="preserve"> PAGEREF _Toc107913165 \h </w:instrText>
            </w:r>
            <w:r w:rsidR="000120C9">
              <w:rPr>
                <w:noProof/>
                <w:webHidden/>
              </w:rPr>
            </w:r>
            <w:r w:rsidR="000120C9">
              <w:rPr>
                <w:noProof/>
                <w:webHidden/>
              </w:rPr>
              <w:fldChar w:fldCharType="separate"/>
            </w:r>
            <w:r w:rsidR="00BA4C58">
              <w:rPr>
                <w:noProof/>
                <w:webHidden/>
              </w:rPr>
              <w:t>7</w:t>
            </w:r>
            <w:r w:rsidR="000120C9">
              <w:rPr>
                <w:noProof/>
                <w:webHidden/>
              </w:rPr>
              <w:fldChar w:fldCharType="end"/>
            </w:r>
          </w:hyperlink>
        </w:p>
        <w:p w14:paraId="1BBB51B3" w14:textId="64058B87" w:rsidR="000120C9" w:rsidRDefault="00954B03">
          <w:pPr>
            <w:pStyle w:val="TDC3"/>
            <w:tabs>
              <w:tab w:val="right" w:leader="dot" w:pos="8494"/>
            </w:tabs>
            <w:rPr>
              <w:rFonts w:cstheme="minorBidi"/>
              <w:noProof/>
            </w:rPr>
          </w:pPr>
          <w:hyperlink w:anchor="_Toc107913166" w:history="1">
            <w:r w:rsidR="000120C9" w:rsidRPr="005608A6">
              <w:rPr>
                <w:rStyle w:val="Hipervnculo"/>
                <w:noProof/>
              </w:rPr>
              <w:t>Sprint 2 (20/03/2022 – 28/03/2022)</w:t>
            </w:r>
            <w:r w:rsidR="000120C9">
              <w:rPr>
                <w:noProof/>
                <w:webHidden/>
              </w:rPr>
              <w:tab/>
            </w:r>
            <w:r w:rsidR="000120C9">
              <w:rPr>
                <w:noProof/>
                <w:webHidden/>
              </w:rPr>
              <w:fldChar w:fldCharType="begin"/>
            </w:r>
            <w:r w:rsidR="000120C9">
              <w:rPr>
                <w:noProof/>
                <w:webHidden/>
              </w:rPr>
              <w:instrText xml:space="preserve"> PAGEREF _Toc107913166 \h </w:instrText>
            </w:r>
            <w:r w:rsidR="000120C9">
              <w:rPr>
                <w:noProof/>
                <w:webHidden/>
              </w:rPr>
            </w:r>
            <w:r w:rsidR="000120C9">
              <w:rPr>
                <w:noProof/>
                <w:webHidden/>
              </w:rPr>
              <w:fldChar w:fldCharType="separate"/>
            </w:r>
            <w:r w:rsidR="00BA4C58">
              <w:rPr>
                <w:noProof/>
                <w:webHidden/>
              </w:rPr>
              <w:t>9</w:t>
            </w:r>
            <w:r w:rsidR="000120C9">
              <w:rPr>
                <w:noProof/>
                <w:webHidden/>
              </w:rPr>
              <w:fldChar w:fldCharType="end"/>
            </w:r>
          </w:hyperlink>
        </w:p>
        <w:p w14:paraId="7C39F60C" w14:textId="38BEA1C0" w:rsidR="000120C9" w:rsidRDefault="00954B03">
          <w:pPr>
            <w:pStyle w:val="TDC3"/>
            <w:tabs>
              <w:tab w:val="right" w:leader="dot" w:pos="8494"/>
            </w:tabs>
            <w:rPr>
              <w:rFonts w:cstheme="minorBidi"/>
              <w:noProof/>
            </w:rPr>
          </w:pPr>
          <w:hyperlink w:anchor="_Toc107913167" w:history="1">
            <w:r w:rsidR="000120C9" w:rsidRPr="005608A6">
              <w:rPr>
                <w:rStyle w:val="Hipervnculo"/>
                <w:noProof/>
              </w:rPr>
              <w:t>Sprint 3 (29/03/2022 – 05/04/2022)</w:t>
            </w:r>
            <w:r w:rsidR="000120C9">
              <w:rPr>
                <w:noProof/>
                <w:webHidden/>
              </w:rPr>
              <w:tab/>
            </w:r>
            <w:r w:rsidR="000120C9">
              <w:rPr>
                <w:noProof/>
                <w:webHidden/>
              </w:rPr>
              <w:fldChar w:fldCharType="begin"/>
            </w:r>
            <w:r w:rsidR="000120C9">
              <w:rPr>
                <w:noProof/>
                <w:webHidden/>
              </w:rPr>
              <w:instrText xml:space="preserve"> PAGEREF _Toc107913167 \h </w:instrText>
            </w:r>
            <w:r w:rsidR="000120C9">
              <w:rPr>
                <w:noProof/>
                <w:webHidden/>
              </w:rPr>
            </w:r>
            <w:r w:rsidR="000120C9">
              <w:rPr>
                <w:noProof/>
                <w:webHidden/>
              </w:rPr>
              <w:fldChar w:fldCharType="separate"/>
            </w:r>
            <w:r w:rsidR="00BA4C58">
              <w:rPr>
                <w:noProof/>
                <w:webHidden/>
              </w:rPr>
              <w:t>11</w:t>
            </w:r>
            <w:r w:rsidR="000120C9">
              <w:rPr>
                <w:noProof/>
                <w:webHidden/>
              </w:rPr>
              <w:fldChar w:fldCharType="end"/>
            </w:r>
          </w:hyperlink>
        </w:p>
        <w:p w14:paraId="56A12923" w14:textId="10152227" w:rsidR="000120C9" w:rsidRDefault="00954B03">
          <w:pPr>
            <w:pStyle w:val="TDC3"/>
            <w:tabs>
              <w:tab w:val="right" w:leader="dot" w:pos="8494"/>
            </w:tabs>
            <w:rPr>
              <w:rFonts w:cstheme="minorBidi"/>
              <w:noProof/>
            </w:rPr>
          </w:pPr>
          <w:hyperlink w:anchor="_Toc107913168" w:history="1">
            <w:r w:rsidR="000120C9" w:rsidRPr="005608A6">
              <w:rPr>
                <w:rStyle w:val="Hipervnculo"/>
                <w:noProof/>
              </w:rPr>
              <w:t>Sprint 4 (29/04/2022 – 27/05/2022)</w:t>
            </w:r>
            <w:r w:rsidR="000120C9">
              <w:rPr>
                <w:noProof/>
                <w:webHidden/>
              </w:rPr>
              <w:tab/>
            </w:r>
            <w:r w:rsidR="000120C9">
              <w:rPr>
                <w:noProof/>
                <w:webHidden/>
              </w:rPr>
              <w:fldChar w:fldCharType="begin"/>
            </w:r>
            <w:r w:rsidR="000120C9">
              <w:rPr>
                <w:noProof/>
                <w:webHidden/>
              </w:rPr>
              <w:instrText xml:space="preserve"> PAGEREF _Toc107913168 \h </w:instrText>
            </w:r>
            <w:r w:rsidR="000120C9">
              <w:rPr>
                <w:noProof/>
                <w:webHidden/>
              </w:rPr>
            </w:r>
            <w:r w:rsidR="000120C9">
              <w:rPr>
                <w:noProof/>
                <w:webHidden/>
              </w:rPr>
              <w:fldChar w:fldCharType="separate"/>
            </w:r>
            <w:r w:rsidR="00BA4C58">
              <w:rPr>
                <w:noProof/>
                <w:webHidden/>
              </w:rPr>
              <w:t>12</w:t>
            </w:r>
            <w:r w:rsidR="000120C9">
              <w:rPr>
                <w:noProof/>
                <w:webHidden/>
              </w:rPr>
              <w:fldChar w:fldCharType="end"/>
            </w:r>
          </w:hyperlink>
        </w:p>
        <w:p w14:paraId="7FB40A70" w14:textId="4A2FFCDF" w:rsidR="000120C9" w:rsidRDefault="00954B03">
          <w:pPr>
            <w:pStyle w:val="TDC3"/>
            <w:tabs>
              <w:tab w:val="right" w:leader="dot" w:pos="8494"/>
            </w:tabs>
            <w:rPr>
              <w:rFonts w:cstheme="minorBidi"/>
              <w:noProof/>
            </w:rPr>
          </w:pPr>
          <w:hyperlink w:anchor="_Toc107913169" w:history="1">
            <w:r w:rsidR="000120C9" w:rsidRPr="005608A6">
              <w:rPr>
                <w:rStyle w:val="Hipervnculo"/>
                <w:noProof/>
              </w:rPr>
              <w:t>Sprint 5 (13/06/2022 – 23/06/2022)</w:t>
            </w:r>
            <w:r w:rsidR="000120C9">
              <w:rPr>
                <w:noProof/>
                <w:webHidden/>
              </w:rPr>
              <w:tab/>
            </w:r>
            <w:r w:rsidR="000120C9">
              <w:rPr>
                <w:noProof/>
                <w:webHidden/>
              </w:rPr>
              <w:fldChar w:fldCharType="begin"/>
            </w:r>
            <w:r w:rsidR="000120C9">
              <w:rPr>
                <w:noProof/>
                <w:webHidden/>
              </w:rPr>
              <w:instrText xml:space="preserve"> PAGEREF _Toc107913169 \h </w:instrText>
            </w:r>
            <w:r w:rsidR="000120C9">
              <w:rPr>
                <w:noProof/>
                <w:webHidden/>
              </w:rPr>
            </w:r>
            <w:r w:rsidR="000120C9">
              <w:rPr>
                <w:noProof/>
                <w:webHidden/>
              </w:rPr>
              <w:fldChar w:fldCharType="separate"/>
            </w:r>
            <w:r w:rsidR="00BA4C58">
              <w:rPr>
                <w:noProof/>
                <w:webHidden/>
              </w:rPr>
              <w:t>13</w:t>
            </w:r>
            <w:r w:rsidR="000120C9">
              <w:rPr>
                <w:noProof/>
                <w:webHidden/>
              </w:rPr>
              <w:fldChar w:fldCharType="end"/>
            </w:r>
          </w:hyperlink>
        </w:p>
        <w:p w14:paraId="39016C04" w14:textId="0AF7FF6C" w:rsidR="000120C9" w:rsidRDefault="00954B03">
          <w:pPr>
            <w:pStyle w:val="TDC3"/>
            <w:tabs>
              <w:tab w:val="right" w:leader="dot" w:pos="8494"/>
            </w:tabs>
            <w:rPr>
              <w:rFonts w:cstheme="minorBidi"/>
              <w:noProof/>
            </w:rPr>
          </w:pPr>
          <w:hyperlink w:anchor="_Toc107913170" w:history="1">
            <w:r w:rsidR="000120C9" w:rsidRPr="005608A6">
              <w:rPr>
                <w:rStyle w:val="Hipervnculo"/>
                <w:noProof/>
              </w:rPr>
              <w:t>Sprint 6 (27/06/2022 – 04/07/2022)</w:t>
            </w:r>
            <w:r w:rsidR="000120C9">
              <w:rPr>
                <w:noProof/>
                <w:webHidden/>
              </w:rPr>
              <w:tab/>
            </w:r>
            <w:r w:rsidR="000120C9">
              <w:rPr>
                <w:noProof/>
                <w:webHidden/>
              </w:rPr>
              <w:fldChar w:fldCharType="begin"/>
            </w:r>
            <w:r w:rsidR="000120C9">
              <w:rPr>
                <w:noProof/>
                <w:webHidden/>
              </w:rPr>
              <w:instrText xml:space="preserve"> PAGEREF _Toc107913170 \h </w:instrText>
            </w:r>
            <w:r w:rsidR="000120C9">
              <w:rPr>
                <w:noProof/>
                <w:webHidden/>
              </w:rPr>
            </w:r>
            <w:r w:rsidR="000120C9">
              <w:rPr>
                <w:noProof/>
                <w:webHidden/>
              </w:rPr>
              <w:fldChar w:fldCharType="separate"/>
            </w:r>
            <w:r w:rsidR="00BA4C58">
              <w:rPr>
                <w:noProof/>
                <w:webHidden/>
              </w:rPr>
              <w:t>15</w:t>
            </w:r>
            <w:r w:rsidR="000120C9">
              <w:rPr>
                <w:noProof/>
                <w:webHidden/>
              </w:rPr>
              <w:fldChar w:fldCharType="end"/>
            </w:r>
          </w:hyperlink>
        </w:p>
        <w:p w14:paraId="06999CB7" w14:textId="321E34F2" w:rsidR="000120C9" w:rsidRDefault="00954B03">
          <w:pPr>
            <w:pStyle w:val="TDC2"/>
            <w:tabs>
              <w:tab w:val="left" w:pos="880"/>
              <w:tab w:val="right" w:leader="dot" w:pos="8494"/>
            </w:tabs>
            <w:rPr>
              <w:rFonts w:cstheme="minorBidi"/>
              <w:noProof/>
            </w:rPr>
          </w:pPr>
          <w:hyperlink w:anchor="_Toc107913171" w:history="1">
            <w:r w:rsidR="000120C9" w:rsidRPr="005608A6">
              <w:rPr>
                <w:rStyle w:val="Hipervnculo"/>
                <w:noProof/>
              </w:rPr>
              <w:t xml:space="preserve">A.3. </w:t>
            </w:r>
            <w:r w:rsidR="000120C9">
              <w:rPr>
                <w:rFonts w:cstheme="minorBidi"/>
                <w:noProof/>
              </w:rPr>
              <w:tab/>
            </w:r>
            <w:r w:rsidR="000120C9" w:rsidRPr="005608A6">
              <w:rPr>
                <w:rStyle w:val="Hipervnculo"/>
                <w:noProof/>
              </w:rPr>
              <w:t>Estudio de viabilidad</w:t>
            </w:r>
            <w:r w:rsidR="000120C9">
              <w:rPr>
                <w:noProof/>
                <w:webHidden/>
              </w:rPr>
              <w:tab/>
            </w:r>
            <w:r w:rsidR="000120C9">
              <w:rPr>
                <w:noProof/>
                <w:webHidden/>
              </w:rPr>
              <w:fldChar w:fldCharType="begin"/>
            </w:r>
            <w:r w:rsidR="000120C9">
              <w:rPr>
                <w:noProof/>
                <w:webHidden/>
              </w:rPr>
              <w:instrText xml:space="preserve"> PAGEREF _Toc107913171 \h </w:instrText>
            </w:r>
            <w:r w:rsidR="000120C9">
              <w:rPr>
                <w:noProof/>
                <w:webHidden/>
              </w:rPr>
            </w:r>
            <w:r w:rsidR="000120C9">
              <w:rPr>
                <w:noProof/>
                <w:webHidden/>
              </w:rPr>
              <w:fldChar w:fldCharType="separate"/>
            </w:r>
            <w:r w:rsidR="00BA4C58">
              <w:rPr>
                <w:noProof/>
                <w:webHidden/>
              </w:rPr>
              <w:t>16</w:t>
            </w:r>
            <w:r w:rsidR="000120C9">
              <w:rPr>
                <w:noProof/>
                <w:webHidden/>
              </w:rPr>
              <w:fldChar w:fldCharType="end"/>
            </w:r>
          </w:hyperlink>
        </w:p>
        <w:p w14:paraId="4E1DC1FD" w14:textId="38E89518" w:rsidR="000120C9" w:rsidRDefault="00954B03">
          <w:pPr>
            <w:pStyle w:val="TDC3"/>
            <w:tabs>
              <w:tab w:val="left" w:pos="1320"/>
              <w:tab w:val="right" w:leader="dot" w:pos="8494"/>
            </w:tabs>
            <w:rPr>
              <w:rFonts w:cstheme="minorBidi"/>
              <w:noProof/>
            </w:rPr>
          </w:pPr>
          <w:hyperlink w:anchor="_Toc107913172" w:history="1">
            <w:r w:rsidR="000120C9" w:rsidRPr="005608A6">
              <w:rPr>
                <w:rStyle w:val="Hipervnculo"/>
                <w:noProof/>
              </w:rPr>
              <w:t xml:space="preserve">A.3.1. </w:t>
            </w:r>
            <w:r w:rsidR="000120C9">
              <w:rPr>
                <w:rFonts w:cstheme="minorBidi"/>
                <w:noProof/>
              </w:rPr>
              <w:tab/>
            </w:r>
            <w:r w:rsidR="000120C9" w:rsidRPr="005608A6">
              <w:rPr>
                <w:rStyle w:val="Hipervnculo"/>
                <w:noProof/>
              </w:rPr>
              <w:t>Viabilidad económica</w:t>
            </w:r>
            <w:r w:rsidR="000120C9">
              <w:rPr>
                <w:noProof/>
                <w:webHidden/>
              </w:rPr>
              <w:tab/>
            </w:r>
            <w:r w:rsidR="000120C9">
              <w:rPr>
                <w:noProof/>
                <w:webHidden/>
              </w:rPr>
              <w:fldChar w:fldCharType="begin"/>
            </w:r>
            <w:r w:rsidR="000120C9">
              <w:rPr>
                <w:noProof/>
                <w:webHidden/>
              </w:rPr>
              <w:instrText xml:space="preserve"> PAGEREF _Toc107913172 \h </w:instrText>
            </w:r>
            <w:r w:rsidR="000120C9">
              <w:rPr>
                <w:noProof/>
                <w:webHidden/>
              </w:rPr>
            </w:r>
            <w:r w:rsidR="000120C9">
              <w:rPr>
                <w:noProof/>
                <w:webHidden/>
              </w:rPr>
              <w:fldChar w:fldCharType="separate"/>
            </w:r>
            <w:r w:rsidR="00BA4C58">
              <w:rPr>
                <w:noProof/>
                <w:webHidden/>
              </w:rPr>
              <w:t>16</w:t>
            </w:r>
            <w:r w:rsidR="000120C9">
              <w:rPr>
                <w:noProof/>
                <w:webHidden/>
              </w:rPr>
              <w:fldChar w:fldCharType="end"/>
            </w:r>
          </w:hyperlink>
        </w:p>
        <w:p w14:paraId="66A7F8E0" w14:textId="7226D54A" w:rsidR="000120C9" w:rsidRDefault="00954B03">
          <w:pPr>
            <w:pStyle w:val="TDC3"/>
            <w:tabs>
              <w:tab w:val="left" w:pos="1320"/>
              <w:tab w:val="right" w:leader="dot" w:pos="8494"/>
            </w:tabs>
            <w:rPr>
              <w:rFonts w:cstheme="minorBidi"/>
              <w:noProof/>
            </w:rPr>
          </w:pPr>
          <w:hyperlink w:anchor="_Toc107913173" w:history="1">
            <w:r w:rsidR="000120C9" w:rsidRPr="005608A6">
              <w:rPr>
                <w:rStyle w:val="Hipervnculo"/>
                <w:noProof/>
              </w:rPr>
              <w:t xml:space="preserve">A.3.2. </w:t>
            </w:r>
            <w:r w:rsidR="000120C9">
              <w:rPr>
                <w:rFonts w:cstheme="minorBidi"/>
                <w:noProof/>
              </w:rPr>
              <w:tab/>
            </w:r>
            <w:r w:rsidR="000120C9" w:rsidRPr="005608A6">
              <w:rPr>
                <w:rStyle w:val="Hipervnculo"/>
                <w:noProof/>
              </w:rPr>
              <w:t>Viabilidad legal</w:t>
            </w:r>
            <w:r w:rsidR="000120C9">
              <w:rPr>
                <w:noProof/>
                <w:webHidden/>
              </w:rPr>
              <w:tab/>
            </w:r>
            <w:r w:rsidR="000120C9">
              <w:rPr>
                <w:noProof/>
                <w:webHidden/>
              </w:rPr>
              <w:fldChar w:fldCharType="begin"/>
            </w:r>
            <w:r w:rsidR="000120C9">
              <w:rPr>
                <w:noProof/>
                <w:webHidden/>
              </w:rPr>
              <w:instrText xml:space="preserve"> PAGEREF _Toc107913173 \h </w:instrText>
            </w:r>
            <w:r w:rsidR="000120C9">
              <w:rPr>
                <w:noProof/>
                <w:webHidden/>
              </w:rPr>
            </w:r>
            <w:r w:rsidR="000120C9">
              <w:rPr>
                <w:noProof/>
                <w:webHidden/>
              </w:rPr>
              <w:fldChar w:fldCharType="separate"/>
            </w:r>
            <w:r w:rsidR="00BA4C58">
              <w:rPr>
                <w:noProof/>
                <w:webHidden/>
              </w:rPr>
              <w:t>17</w:t>
            </w:r>
            <w:r w:rsidR="000120C9">
              <w:rPr>
                <w:noProof/>
                <w:webHidden/>
              </w:rPr>
              <w:fldChar w:fldCharType="end"/>
            </w:r>
          </w:hyperlink>
        </w:p>
        <w:p w14:paraId="55038DC7" w14:textId="3AA2D0A4" w:rsidR="000120C9" w:rsidRDefault="00954B03">
          <w:pPr>
            <w:pStyle w:val="TDC1"/>
            <w:tabs>
              <w:tab w:val="right" w:leader="dot" w:pos="8494"/>
            </w:tabs>
            <w:rPr>
              <w:rFonts w:asciiTheme="minorHAnsi" w:eastAsiaTheme="minorEastAsia" w:hAnsiTheme="minorHAnsi" w:cstheme="minorBidi"/>
              <w:noProof/>
              <w:lang w:eastAsia="es-ES"/>
            </w:rPr>
          </w:pPr>
          <w:hyperlink w:anchor="_Toc107913174" w:history="1">
            <w:r w:rsidR="000120C9" w:rsidRPr="005608A6">
              <w:rPr>
                <w:rStyle w:val="Hipervnculo"/>
                <w:noProof/>
              </w:rPr>
              <w:t>Apéndice B. Especificación de requisitos</w:t>
            </w:r>
            <w:r w:rsidR="000120C9">
              <w:rPr>
                <w:noProof/>
                <w:webHidden/>
              </w:rPr>
              <w:tab/>
            </w:r>
            <w:r w:rsidR="000120C9">
              <w:rPr>
                <w:noProof/>
                <w:webHidden/>
              </w:rPr>
              <w:fldChar w:fldCharType="begin"/>
            </w:r>
            <w:r w:rsidR="000120C9">
              <w:rPr>
                <w:noProof/>
                <w:webHidden/>
              </w:rPr>
              <w:instrText xml:space="preserve"> PAGEREF _Toc107913174 \h </w:instrText>
            </w:r>
            <w:r w:rsidR="000120C9">
              <w:rPr>
                <w:noProof/>
                <w:webHidden/>
              </w:rPr>
            </w:r>
            <w:r w:rsidR="000120C9">
              <w:rPr>
                <w:noProof/>
                <w:webHidden/>
              </w:rPr>
              <w:fldChar w:fldCharType="separate"/>
            </w:r>
            <w:r w:rsidR="00BA4C58">
              <w:rPr>
                <w:noProof/>
                <w:webHidden/>
              </w:rPr>
              <w:t>19</w:t>
            </w:r>
            <w:r w:rsidR="000120C9">
              <w:rPr>
                <w:noProof/>
                <w:webHidden/>
              </w:rPr>
              <w:fldChar w:fldCharType="end"/>
            </w:r>
          </w:hyperlink>
        </w:p>
        <w:p w14:paraId="0462F46C" w14:textId="707D03BE" w:rsidR="000120C9" w:rsidRDefault="00954B03">
          <w:pPr>
            <w:pStyle w:val="TDC2"/>
            <w:tabs>
              <w:tab w:val="left" w:pos="880"/>
              <w:tab w:val="right" w:leader="dot" w:pos="8494"/>
            </w:tabs>
            <w:rPr>
              <w:rFonts w:cstheme="minorBidi"/>
              <w:noProof/>
            </w:rPr>
          </w:pPr>
          <w:hyperlink w:anchor="_Toc107913175" w:history="1">
            <w:r w:rsidR="000120C9" w:rsidRPr="005608A6">
              <w:rPr>
                <w:rStyle w:val="Hipervnculo"/>
                <w:noProof/>
              </w:rPr>
              <w:t xml:space="preserve">B.1. </w:t>
            </w:r>
            <w:r w:rsidR="000120C9">
              <w:rPr>
                <w:rFonts w:cstheme="minorBidi"/>
                <w:noProof/>
              </w:rPr>
              <w:tab/>
            </w:r>
            <w:r w:rsidR="000120C9" w:rsidRPr="005608A6">
              <w:rPr>
                <w:rStyle w:val="Hipervnculo"/>
                <w:noProof/>
              </w:rPr>
              <w:t>Introducción</w:t>
            </w:r>
            <w:r w:rsidR="000120C9">
              <w:rPr>
                <w:noProof/>
                <w:webHidden/>
              </w:rPr>
              <w:tab/>
            </w:r>
            <w:r w:rsidR="000120C9">
              <w:rPr>
                <w:noProof/>
                <w:webHidden/>
              </w:rPr>
              <w:fldChar w:fldCharType="begin"/>
            </w:r>
            <w:r w:rsidR="000120C9">
              <w:rPr>
                <w:noProof/>
                <w:webHidden/>
              </w:rPr>
              <w:instrText xml:space="preserve"> PAGEREF _Toc107913175 \h </w:instrText>
            </w:r>
            <w:r w:rsidR="000120C9">
              <w:rPr>
                <w:noProof/>
                <w:webHidden/>
              </w:rPr>
            </w:r>
            <w:r w:rsidR="000120C9">
              <w:rPr>
                <w:noProof/>
                <w:webHidden/>
              </w:rPr>
              <w:fldChar w:fldCharType="separate"/>
            </w:r>
            <w:r w:rsidR="00BA4C58">
              <w:rPr>
                <w:noProof/>
                <w:webHidden/>
              </w:rPr>
              <w:t>19</w:t>
            </w:r>
            <w:r w:rsidR="000120C9">
              <w:rPr>
                <w:noProof/>
                <w:webHidden/>
              </w:rPr>
              <w:fldChar w:fldCharType="end"/>
            </w:r>
          </w:hyperlink>
        </w:p>
        <w:p w14:paraId="634780A4" w14:textId="79F6C433" w:rsidR="000120C9" w:rsidRDefault="00954B03">
          <w:pPr>
            <w:pStyle w:val="TDC2"/>
            <w:tabs>
              <w:tab w:val="left" w:pos="880"/>
              <w:tab w:val="right" w:leader="dot" w:pos="8494"/>
            </w:tabs>
            <w:rPr>
              <w:rFonts w:cstheme="minorBidi"/>
              <w:noProof/>
            </w:rPr>
          </w:pPr>
          <w:hyperlink w:anchor="_Toc107913176" w:history="1">
            <w:r w:rsidR="000120C9" w:rsidRPr="005608A6">
              <w:rPr>
                <w:rStyle w:val="Hipervnculo"/>
                <w:noProof/>
              </w:rPr>
              <w:t>B.2.</w:t>
            </w:r>
            <w:r w:rsidR="000120C9">
              <w:rPr>
                <w:rFonts w:cstheme="minorBidi"/>
                <w:noProof/>
              </w:rPr>
              <w:tab/>
            </w:r>
            <w:r w:rsidR="000120C9" w:rsidRPr="005608A6">
              <w:rPr>
                <w:rStyle w:val="Hipervnculo"/>
                <w:noProof/>
              </w:rPr>
              <w:t>Objetivos Generales</w:t>
            </w:r>
            <w:r w:rsidR="000120C9">
              <w:rPr>
                <w:noProof/>
                <w:webHidden/>
              </w:rPr>
              <w:tab/>
            </w:r>
            <w:r w:rsidR="000120C9">
              <w:rPr>
                <w:noProof/>
                <w:webHidden/>
              </w:rPr>
              <w:fldChar w:fldCharType="begin"/>
            </w:r>
            <w:r w:rsidR="000120C9">
              <w:rPr>
                <w:noProof/>
                <w:webHidden/>
              </w:rPr>
              <w:instrText xml:space="preserve"> PAGEREF _Toc107913176 \h </w:instrText>
            </w:r>
            <w:r w:rsidR="000120C9">
              <w:rPr>
                <w:noProof/>
                <w:webHidden/>
              </w:rPr>
            </w:r>
            <w:r w:rsidR="000120C9">
              <w:rPr>
                <w:noProof/>
                <w:webHidden/>
              </w:rPr>
              <w:fldChar w:fldCharType="separate"/>
            </w:r>
            <w:r w:rsidR="00BA4C58">
              <w:rPr>
                <w:noProof/>
                <w:webHidden/>
              </w:rPr>
              <w:t>19</w:t>
            </w:r>
            <w:r w:rsidR="000120C9">
              <w:rPr>
                <w:noProof/>
                <w:webHidden/>
              </w:rPr>
              <w:fldChar w:fldCharType="end"/>
            </w:r>
          </w:hyperlink>
        </w:p>
        <w:p w14:paraId="491EF044" w14:textId="2C861183" w:rsidR="000120C9" w:rsidRDefault="00954B03">
          <w:pPr>
            <w:pStyle w:val="TDC2"/>
            <w:tabs>
              <w:tab w:val="left" w:pos="880"/>
              <w:tab w:val="right" w:leader="dot" w:pos="8494"/>
            </w:tabs>
            <w:rPr>
              <w:rFonts w:cstheme="minorBidi"/>
              <w:noProof/>
            </w:rPr>
          </w:pPr>
          <w:hyperlink w:anchor="_Toc107913177" w:history="1">
            <w:r w:rsidR="000120C9" w:rsidRPr="005608A6">
              <w:rPr>
                <w:rStyle w:val="Hipervnculo"/>
                <w:noProof/>
              </w:rPr>
              <w:t>B.3.</w:t>
            </w:r>
            <w:r w:rsidR="000120C9">
              <w:rPr>
                <w:rFonts w:cstheme="minorBidi"/>
                <w:noProof/>
              </w:rPr>
              <w:tab/>
            </w:r>
            <w:r w:rsidR="000120C9" w:rsidRPr="005608A6">
              <w:rPr>
                <w:rStyle w:val="Hipervnculo"/>
                <w:noProof/>
              </w:rPr>
              <w:t>Catálogo de requisitos</w:t>
            </w:r>
            <w:r w:rsidR="000120C9">
              <w:rPr>
                <w:noProof/>
                <w:webHidden/>
              </w:rPr>
              <w:tab/>
            </w:r>
            <w:r w:rsidR="000120C9">
              <w:rPr>
                <w:noProof/>
                <w:webHidden/>
              </w:rPr>
              <w:fldChar w:fldCharType="begin"/>
            </w:r>
            <w:r w:rsidR="000120C9">
              <w:rPr>
                <w:noProof/>
                <w:webHidden/>
              </w:rPr>
              <w:instrText xml:space="preserve"> PAGEREF _Toc107913177 \h </w:instrText>
            </w:r>
            <w:r w:rsidR="000120C9">
              <w:rPr>
                <w:noProof/>
                <w:webHidden/>
              </w:rPr>
            </w:r>
            <w:r w:rsidR="000120C9">
              <w:rPr>
                <w:noProof/>
                <w:webHidden/>
              </w:rPr>
              <w:fldChar w:fldCharType="separate"/>
            </w:r>
            <w:r w:rsidR="00BA4C58">
              <w:rPr>
                <w:noProof/>
                <w:webHidden/>
              </w:rPr>
              <w:t>20</w:t>
            </w:r>
            <w:r w:rsidR="000120C9">
              <w:rPr>
                <w:noProof/>
                <w:webHidden/>
              </w:rPr>
              <w:fldChar w:fldCharType="end"/>
            </w:r>
          </w:hyperlink>
        </w:p>
        <w:p w14:paraId="42F42EA1" w14:textId="63789E1C" w:rsidR="000120C9" w:rsidRDefault="00954B03">
          <w:pPr>
            <w:pStyle w:val="TDC3"/>
            <w:tabs>
              <w:tab w:val="right" w:leader="dot" w:pos="8494"/>
            </w:tabs>
            <w:rPr>
              <w:rFonts w:cstheme="minorBidi"/>
              <w:noProof/>
            </w:rPr>
          </w:pPr>
          <w:hyperlink w:anchor="_Toc107913178" w:history="1">
            <w:r w:rsidR="000120C9" w:rsidRPr="005608A6">
              <w:rPr>
                <w:rStyle w:val="Hipervnculo"/>
                <w:noProof/>
              </w:rPr>
              <w:t>Requisitos funcionales.</w:t>
            </w:r>
            <w:r w:rsidR="000120C9">
              <w:rPr>
                <w:noProof/>
                <w:webHidden/>
              </w:rPr>
              <w:tab/>
            </w:r>
            <w:r w:rsidR="000120C9">
              <w:rPr>
                <w:noProof/>
                <w:webHidden/>
              </w:rPr>
              <w:fldChar w:fldCharType="begin"/>
            </w:r>
            <w:r w:rsidR="000120C9">
              <w:rPr>
                <w:noProof/>
                <w:webHidden/>
              </w:rPr>
              <w:instrText xml:space="preserve"> PAGEREF _Toc107913178 \h </w:instrText>
            </w:r>
            <w:r w:rsidR="000120C9">
              <w:rPr>
                <w:noProof/>
                <w:webHidden/>
              </w:rPr>
            </w:r>
            <w:r w:rsidR="000120C9">
              <w:rPr>
                <w:noProof/>
                <w:webHidden/>
              </w:rPr>
              <w:fldChar w:fldCharType="separate"/>
            </w:r>
            <w:r w:rsidR="00BA4C58">
              <w:rPr>
                <w:noProof/>
                <w:webHidden/>
              </w:rPr>
              <w:t>20</w:t>
            </w:r>
            <w:r w:rsidR="000120C9">
              <w:rPr>
                <w:noProof/>
                <w:webHidden/>
              </w:rPr>
              <w:fldChar w:fldCharType="end"/>
            </w:r>
          </w:hyperlink>
        </w:p>
        <w:p w14:paraId="2CADACBB" w14:textId="03E46649" w:rsidR="000120C9" w:rsidRDefault="00954B03">
          <w:pPr>
            <w:pStyle w:val="TDC3"/>
            <w:tabs>
              <w:tab w:val="right" w:leader="dot" w:pos="8494"/>
            </w:tabs>
            <w:rPr>
              <w:rFonts w:cstheme="minorBidi"/>
              <w:noProof/>
            </w:rPr>
          </w:pPr>
          <w:hyperlink w:anchor="_Toc107913179" w:history="1">
            <w:r w:rsidR="000120C9" w:rsidRPr="005608A6">
              <w:rPr>
                <w:rStyle w:val="Hipervnculo"/>
                <w:noProof/>
              </w:rPr>
              <w:t>Requisitos no funcionales</w:t>
            </w:r>
            <w:r w:rsidR="000120C9">
              <w:rPr>
                <w:noProof/>
                <w:webHidden/>
              </w:rPr>
              <w:tab/>
            </w:r>
            <w:r w:rsidR="000120C9">
              <w:rPr>
                <w:noProof/>
                <w:webHidden/>
              </w:rPr>
              <w:fldChar w:fldCharType="begin"/>
            </w:r>
            <w:r w:rsidR="000120C9">
              <w:rPr>
                <w:noProof/>
                <w:webHidden/>
              </w:rPr>
              <w:instrText xml:space="preserve"> PAGEREF _Toc107913179 \h </w:instrText>
            </w:r>
            <w:r w:rsidR="000120C9">
              <w:rPr>
                <w:noProof/>
                <w:webHidden/>
              </w:rPr>
            </w:r>
            <w:r w:rsidR="000120C9">
              <w:rPr>
                <w:noProof/>
                <w:webHidden/>
              </w:rPr>
              <w:fldChar w:fldCharType="separate"/>
            </w:r>
            <w:r w:rsidR="00BA4C58">
              <w:rPr>
                <w:noProof/>
                <w:webHidden/>
              </w:rPr>
              <w:t>21</w:t>
            </w:r>
            <w:r w:rsidR="000120C9">
              <w:rPr>
                <w:noProof/>
                <w:webHidden/>
              </w:rPr>
              <w:fldChar w:fldCharType="end"/>
            </w:r>
          </w:hyperlink>
        </w:p>
        <w:p w14:paraId="1DC85E66" w14:textId="3EB6DD20" w:rsidR="000120C9" w:rsidRDefault="00954B03">
          <w:pPr>
            <w:pStyle w:val="TDC2"/>
            <w:tabs>
              <w:tab w:val="left" w:pos="880"/>
              <w:tab w:val="right" w:leader="dot" w:pos="8494"/>
            </w:tabs>
            <w:rPr>
              <w:rFonts w:cstheme="minorBidi"/>
              <w:noProof/>
            </w:rPr>
          </w:pPr>
          <w:hyperlink w:anchor="_Toc107913180" w:history="1">
            <w:r w:rsidR="000120C9" w:rsidRPr="005608A6">
              <w:rPr>
                <w:rStyle w:val="Hipervnculo"/>
                <w:noProof/>
              </w:rPr>
              <w:t xml:space="preserve">B.4. </w:t>
            </w:r>
            <w:r w:rsidR="000120C9">
              <w:rPr>
                <w:rFonts w:cstheme="minorBidi"/>
                <w:noProof/>
              </w:rPr>
              <w:tab/>
            </w:r>
            <w:r w:rsidR="000120C9" w:rsidRPr="005608A6">
              <w:rPr>
                <w:rStyle w:val="Hipervnculo"/>
                <w:noProof/>
              </w:rPr>
              <w:t>Especificación de requisitos</w:t>
            </w:r>
            <w:r w:rsidR="000120C9">
              <w:rPr>
                <w:noProof/>
                <w:webHidden/>
              </w:rPr>
              <w:tab/>
            </w:r>
            <w:r w:rsidR="000120C9">
              <w:rPr>
                <w:noProof/>
                <w:webHidden/>
              </w:rPr>
              <w:fldChar w:fldCharType="begin"/>
            </w:r>
            <w:r w:rsidR="000120C9">
              <w:rPr>
                <w:noProof/>
                <w:webHidden/>
              </w:rPr>
              <w:instrText xml:space="preserve"> PAGEREF _Toc107913180 \h </w:instrText>
            </w:r>
            <w:r w:rsidR="000120C9">
              <w:rPr>
                <w:noProof/>
                <w:webHidden/>
              </w:rPr>
            </w:r>
            <w:r w:rsidR="000120C9">
              <w:rPr>
                <w:noProof/>
                <w:webHidden/>
              </w:rPr>
              <w:fldChar w:fldCharType="separate"/>
            </w:r>
            <w:r w:rsidR="00BA4C58">
              <w:rPr>
                <w:noProof/>
                <w:webHidden/>
              </w:rPr>
              <w:t>22</w:t>
            </w:r>
            <w:r w:rsidR="000120C9">
              <w:rPr>
                <w:noProof/>
                <w:webHidden/>
              </w:rPr>
              <w:fldChar w:fldCharType="end"/>
            </w:r>
          </w:hyperlink>
        </w:p>
        <w:p w14:paraId="2ADA2814" w14:textId="3032635F" w:rsidR="000120C9" w:rsidRDefault="00954B03">
          <w:pPr>
            <w:pStyle w:val="TDC3"/>
            <w:tabs>
              <w:tab w:val="right" w:leader="dot" w:pos="8494"/>
            </w:tabs>
            <w:rPr>
              <w:rFonts w:cstheme="minorBidi"/>
              <w:noProof/>
            </w:rPr>
          </w:pPr>
          <w:hyperlink w:anchor="_Toc107913181" w:history="1">
            <w:r w:rsidR="000120C9" w:rsidRPr="005608A6">
              <w:rPr>
                <w:rStyle w:val="Hipervnculo"/>
                <w:noProof/>
              </w:rPr>
              <w:t>Diagramas de casos de uso</w:t>
            </w:r>
            <w:r w:rsidR="000120C9">
              <w:rPr>
                <w:noProof/>
                <w:webHidden/>
              </w:rPr>
              <w:tab/>
            </w:r>
            <w:r w:rsidR="000120C9">
              <w:rPr>
                <w:noProof/>
                <w:webHidden/>
              </w:rPr>
              <w:fldChar w:fldCharType="begin"/>
            </w:r>
            <w:r w:rsidR="000120C9">
              <w:rPr>
                <w:noProof/>
                <w:webHidden/>
              </w:rPr>
              <w:instrText xml:space="preserve"> PAGEREF _Toc107913181 \h </w:instrText>
            </w:r>
            <w:r w:rsidR="000120C9">
              <w:rPr>
                <w:noProof/>
                <w:webHidden/>
              </w:rPr>
            </w:r>
            <w:r w:rsidR="000120C9">
              <w:rPr>
                <w:noProof/>
                <w:webHidden/>
              </w:rPr>
              <w:fldChar w:fldCharType="separate"/>
            </w:r>
            <w:r w:rsidR="00BA4C58">
              <w:rPr>
                <w:noProof/>
                <w:webHidden/>
              </w:rPr>
              <w:t>23</w:t>
            </w:r>
            <w:r w:rsidR="000120C9">
              <w:rPr>
                <w:noProof/>
                <w:webHidden/>
              </w:rPr>
              <w:fldChar w:fldCharType="end"/>
            </w:r>
          </w:hyperlink>
        </w:p>
        <w:p w14:paraId="0E404383" w14:textId="5D2D31C9" w:rsidR="000120C9" w:rsidRDefault="00954B03">
          <w:pPr>
            <w:pStyle w:val="TDC3"/>
            <w:tabs>
              <w:tab w:val="right" w:leader="dot" w:pos="8494"/>
            </w:tabs>
            <w:rPr>
              <w:rFonts w:cstheme="minorBidi"/>
              <w:noProof/>
            </w:rPr>
          </w:pPr>
          <w:hyperlink w:anchor="_Toc107913182" w:history="1">
            <w:r w:rsidR="000120C9" w:rsidRPr="005608A6">
              <w:rPr>
                <w:rStyle w:val="Hipervnculo"/>
                <w:noProof/>
              </w:rPr>
              <w:t>Actores</w:t>
            </w:r>
            <w:r w:rsidR="000120C9">
              <w:rPr>
                <w:noProof/>
                <w:webHidden/>
              </w:rPr>
              <w:tab/>
            </w:r>
            <w:r w:rsidR="000120C9">
              <w:rPr>
                <w:noProof/>
                <w:webHidden/>
              </w:rPr>
              <w:fldChar w:fldCharType="begin"/>
            </w:r>
            <w:r w:rsidR="000120C9">
              <w:rPr>
                <w:noProof/>
                <w:webHidden/>
              </w:rPr>
              <w:instrText xml:space="preserve"> PAGEREF _Toc107913182 \h </w:instrText>
            </w:r>
            <w:r w:rsidR="000120C9">
              <w:rPr>
                <w:noProof/>
                <w:webHidden/>
              </w:rPr>
            </w:r>
            <w:r w:rsidR="000120C9">
              <w:rPr>
                <w:noProof/>
                <w:webHidden/>
              </w:rPr>
              <w:fldChar w:fldCharType="separate"/>
            </w:r>
            <w:r w:rsidR="00BA4C58">
              <w:rPr>
                <w:noProof/>
                <w:webHidden/>
              </w:rPr>
              <w:t>24</w:t>
            </w:r>
            <w:r w:rsidR="000120C9">
              <w:rPr>
                <w:noProof/>
                <w:webHidden/>
              </w:rPr>
              <w:fldChar w:fldCharType="end"/>
            </w:r>
          </w:hyperlink>
        </w:p>
        <w:p w14:paraId="526AAD90" w14:textId="708A0BD9" w:rsidR="000120C9" w:rsidRDefault="00954B03">
          <w:pPr>
            <w:pStyle w:val="TDC3"/>
            <w:tabs>
              <w:tab w:val="right" w:leader="dot" w:pos="8494"/>
            </w:tabs>
            <w:rPr>
              <w:rFonts w:cstheme="minorBidi"/>
              <w:noProof/>
            </w:rPr>
          </w:pPr>
          <w:hyperlink w:anchor="_Toc107913183" w:history="1">
            <w:r w:rsidR="000120C9" w:rsidRPr="005608A6">
              <w:rPr>
                <w:rStyle w:val="Hipervnculo"/>
                <w:noProof/>
              </w:rPr>
              <w:t>Casos de uso</w:t>
            </w:r>
            <w:r w:rsidR="000120C9">
              <w:rPr>
                <w:noProof/>
                <w:webHidden/>
              </w:rPr>
              <w:tab/>
            </w:r>
            <w:r w:rsidR="000120C9">
              <w:rPr>
                <w:noProof/>
                <w:webHidden/>
              </w:rPr>
              <w:fldChar w:fldCharType="begin"/>
            </w:r>
            <w:r w:rsidR="000120C9">
              <w:rPr>
                <w:noProof/>
                <w:webHidden/>
              </w:rPr>
              <w:instrText xml:space="preserve"> PAGEREF _Toc107913183 \h </w:instrText>
            </w:r>
            <w:r w:rsidR="000120C9">
              <w:rPr>
                <w:noProof/>
                <w:webHidden/>
              </w:rPr>
            </w:r>
            <w:r w:rsidR="000120C9">
              <w:rPr>
                <w:noProof/>
                <w:webHidden/>
              </w:rPr>
              <w:fldChar w:fldCharType="separate"/>
            </w:r>
            <w:r w:rsidR="00BA4C58">
              <w:rPr>
                <w:noProof/>
                <w:webHidden/>
              </w:rPr>
              <w:t>24</w:t>
            </w:r>
            <w:r w:rsidR="000120C9">
              <w:rPr>
                <w:noProof/>
                <w:webHidden/>
              </w:rPr>
              <w:fldChar w:fldCharType="end"/>
            </w:r>
          </w:hyperlink>
        </w:p>
        <w:p w14:paraId="61915742" w14:textId="365BB017" w:rsidR="000120C9" w:rsidRDefault="00954B03">
          <w:pPr>
            <w:pStyle w:val="TDC1"/>
            <w:tabs>
              <w:tab w:val="right" w:leader="dot" w:pos="8494"/>
            </w:tabs>
            <w:rPr>
              <w:rFonts w:asciiTheme="minorHAnsi" w:eastAsiaTheme="minorEastAsia" w:hAnsiTheme="minorHAnsi" w:cstheme="minorBidi"/>
              <w:noProof/>
              <w:lang w:eastAsia="es-ES"/>
            </w:rPr>
          </w:pPr>
          <w:hyperlink w:anchor="_Toc107913184" w:history="1">
            <w:r w:rsidR="000120C9" w:rsidRPr="005608A6">
              <w:rPr>
                <w:rStyle w:val="Hipervnculo"/>
                <w:noProof/>
              </w:rPr>
              <w:t>Apéndice C. Plan de Proyecto Software</w:t>
            </w:r>
            <w:r w:rsidR="000120C9">
              <w:rPr>
                <w:noProof/>
                <w:webHidden/>
              </w:rPr>
              <w:tab/>
            </w:r>
            <w:r w:rsidR="000120C9">
              <w:rPr>
                <w:noProof/>
                <w:webHidden/>
              </w:rPr>
              <w:fldChar w:fldCharType="begin"/>
            </w:r>
            <w:r w:rsidR="000120C9">
              <w:rPr>
                <w:noProof/>
                <w:webHidden/>
              </w:rPr>
              <w:instrText xml:space="preserve"> PAGEREF _Toc107913184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1FCD7909" w14:textId="067AC6C7" w:rsidR="000120C9" w:rsidRDefault="00954B03">
          <w:pPr>
            <w:pStyle w:val="TDC2"/>
            <w:tabs>
              <w:tab w:val="left" w:pos="880"/>
              <w:tab w:val="right" w:leader="dot" w:pos="8494"/>
            </w:tabs>
            <w:rPr>
              <w:rFonts w:cstheme="minorBidi"/>
              <w:noProof/>
            </w:rPr>
          </w:pPr>
          <w:hyperlink w:anchor="_Toc107913185" w:history="1">
            <w:r w:rsidR="000120C9" w:rsidRPr="005608A6">
              <w:rPr>
                <w:rStyle w:val="Hipervnculo"/>
                <w:noProof/>
              </w:rPr>
              <w:t>C.1</w:t>
            </w:r>
            <w:r w:rsidR="000120C9">
              <w:rPr>
                <w:rFonts w:cstheme="minorBidi"/>
                <w:noProof/>
              </w:rPr>
              <w:tab/>
            </w:r>
            <w:r w:rsidR="000120C9" w:rsidRPr="005608A6">
              <w:rPr>
                <w:rStyle w:val="Hipervnculo"/>
                <w:noProof/>
              </w:rPr>
              <w:t>Introducción</w:t>
            </w:r>
            <w:r w:rsidR="000120C9">
              <w:rPr>
                <w:noProof/>
                <w:webHidden/>
              </w:rPr>
              <w:tab/>
            </w:r>
            <w:r w:rsidR="000120C9">
              <w:rPr>
                <w:noProof/>
                <w:webHidden/>
              </w:rPr>
              <w:fldChar w:fldCharType="begin"/>
            </w:r>
            <w:r w:rsidR="000120C9">
              <w:rPr>
                <w:noProof/>
                <w:webHidden/>
              </w:rPr>
              <w:instrText xml:space="preserve"> PAGEREF _Toc107913185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28A923FD" w14:textId="3BF43500" w:rsidR="000120C9" w:rsidRDefault="00954B03">
          <w:pPr>
            <w:pStyle w:val="TDC2"/>
            <w:tabs>
              <w:tab w:val="left" w:pos="880"/>
              <w:tab w:val="right" w:leader="dot" w:pos="8494"/>
            </w:tabs>
            <w:rPr>
              <w:rFonts w:cstheme="minorBidi"/>
              <w:noProof/>
            </w:rPr>
          </w:pPr>
          <w:hyperlink w:anchor="_Toc107913186" w:history="1">
            <w:r w:rsidR="000120C9" w:rsidRPr="005608A6">
              <w:rPr>
                <w:rStyle w:val="Hipervnculo"/>
                <w:noProof/>
              </w:rPr>
              <w:t>C.2</w:t>
            </w:r>
            <w:r w:rsidR="000120C9">
              <w:rPr>
                <w:rFonts w:cstheme="minorBidi"/>
                <w:noProof/>
              </w:rPr>
              <w:tab/>
            </w:r>
            <w:r w:rsidR="000120C9" w:rsidRPr="005608A6">
              <w:rPr>
                <w:rStyle w:val="Hipervnculo"/>
                <w:noProof/>
              </w:rPr>
              <w:t>Diseño de datos</w:t>
            </w:r>
            <w:r w:rsidR="000120C9">
              <w:rPr>
                <w:noProof/>
                <w:webHidden/>
              </w:rPr>
              <w:tab/>
            </w:r>
            <w:r w:rsidR="000120C9">
              <w:rPr>
                <w:noProof/>
                <w:webHidden/>
              </w:rPr>
              <w:fldChar w:fldCharType="begin"/>
            </w:r>
            <w:r w:rsidR="000120C9">
              <w:rPr>
                <w:noProof/>
                <w:webHidden/>
              </w:rPr>
              <w:instrText xml:space="preserve"> PAGEREF _Toc107913186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7BD672F4" w14:textId="3F5142C3" w:rsidR="000120C9" w:rsidRDefault="00954B03">
          <w:pPr>
            <w:pStyle w:val="TDC3"/>
            <w:tabs>
              <w:tab w:val="right" w:leader="dot" w:pos="8494"/>
            </w:tabs>
            <w:rPr>
              <w:rFonts w:cstheme="minorBidi"/>
              <w:noProof/>
            </w:rPr>
          </w:pPr>
          <w:hyperlink w:anchor="_Toc107913187" w:history="1">
            <w:r w:rsidR="000120C9" w:rsidRPr="005608A6">
              <w:rPr>
                <w:rStyle w:val="Hipervnculo"/>
                <w:noProof/>
              </w:rPr>
              <w:t>Variables de sesión</w:t>
            </w:r>
            <w:r w:rsidR="000120C9">
              <w:rPr>
                <w:noProof/>
                <w:webHidden/>
              </w:rPr>
              <w:tab/>
            </w:r>
            <w:r w:rsidR="000120C9">
              <w:rPr>
                <w:noProof/>
                <w:webHidden/>
              </w:rPr>
              <w:fldChar w:fldCharType="begin"/>
            </w:r>
            <w:r w:rsidR="000120C9">
              <w:rPr>
                <w:noProof/>
                <w:webHidden/>
              </w:rPr>
              <w:instrText xml:space="preserve"> PAGEREF _Toc107913187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6D04F6DF" w14:textId="296BCEDA" w:rsidR="000120C9" w:rsidRDefault="00954B03">
          <w:pPr>
            <w:pStyle w:val="TDC3"/>
            <w:tabs>
              <w:tab w:val="right" w:leader="dot" w:pos="8494"/>
            </w:tabs>
            <w:rPr>
              <w:rFonts w:cstheme="minorBidi"/>
              <w:noProof/>
            </w:rPr>
          </w:pPr>
          <w:hyperlink w:anchor="_Toc107913188" w:history="1">
            <w:r w:rsidR="000120C9" w:rsidRPr="005608A6">
              <w:rPr>
                <w:rStyle w:val="Hipervnculo"/>
                <w:noProof/>
              </w:rPr>
              <w:t>Base de datos temporal</w:t>
            </w:r>
            <w:r w:rsidR="000120C9">
              <w:rPr>
                <w:noProof/>
                <w:webHidden/>
              </w:rPr>
              <w:tab/>
            </w:r>
            <w:r w:rsidR="000120C9">
              <w:rPr>
                <w:noProof/>
                <w:webHidden/>
              </w:rPr>
              <w:fldChar w:fldCharType="begin"/>
            </w:r>
            <w:r w:rsidR="000120C9">
              <w:rPr>
                <w:noProof/>
                <w:webHidden/>
              </w:rPr>
              <w:instrText xml:space="preserve"> PAGEREF _Toc107913188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727FA924" w14:textId="08B4951A" w:rsidR="000120C9" w:rsidRDefault="00954B03">
          <w:pPr>
            <w:pStyle w:val="TDC3"/>
            <w:tabs>
              <w:tab w:val="right" w:leader="dot" w:pos="8494"/>
            </w:tabs>
            <w:rPr>
              <w:rFonts w:cstheme="minorBidi"/>
              <w:noProof/>
            </w:rPr>
          </w:pPr>
          <w:hyperlink w:anchor="_Toc107913189" w:history="1">
            <w:r w:rsidR="000120C9" w:rsidRPr="005608A6">
              <w:rPr>
                <w:rStyle w:val="Hipervnculo"/>
                <w:noProof/>
              </w:rPr>
              <w:t>Clase personaje</w:t>
            </w:r>
            <w:r w:rsidR="000120C9">
              <w:rPr>
                <w:noProof/>
                <w:webHidden/>
              </w:rPr>
              <w:tab/>
            </w:r>
            <w:r w:rsidR="000120C9">
              <w:rPr>
                <w:noProof/>
                <w:webHidden/>
              </w:rPr>
              <w:fldChar w:fldCharType="begin"/>
            </w:r>
            <w:r w:rsidR="000120C9">
              <w:rPr>
                <w:noProof/>
                <w:webHidden/>
              </w:rPr>
              <w:instrText xml:space="preserve"> PAGEREF _Toc107913189 \h </w:instrText>
            </w:r>
            <w:r w:rsidR="000120C9">
              <w:rPr>
                <w:noProof/>
                <w:webHidden/>
              </w:rPr>
            </w:r>
            <w:r w:rsidR="000120C9">
              <w:rPr>
                <w:noProof/>
                <w:webHidden/>
              </w:rPr>
              <w:fldChar w:fldCharType="separate"/>
            </w:r>
            <w:r w:rsidR="00BA4C58">
              <w:rPr>
                <w:noProof/>
                <w:webHidden/>
              </w:rPr>
              <w:t>40</w:t>
            </w:r>
            <w:r w:rsidR="000120C9">
              <w:rPr>
                <w:noProof/>
                <w:webHidden/>
              </w:rPr>
              <w:fldChar w:fldCharType="end"/>
            </w:r>
          </w:hyperlink>
        </w:p>
        <w:p w14:paraId="2688CC15" w14:textId="3CB64032" w:rsidR="000120C9" w:rsidRDefault="00954B03">
          <w:pPr>
            <w:pStyle w:val="TDC3"/>
            <w:tabs>
              <w:tab w:val="right" w:leader="dot" w:pos="8494"/>
            </w:tabs>
            <w:rPr>
              <w:rFonts w:cstheme="minorBidi"/>
              <w:noProof/>
            </w:rPr>
          </w:pPr>
          <w:hyperlink w:anchor="_Toc107913190" w:history="1">
            <w:r w:rsidR="000120C9" w:rsidRPr="005608A6">
              <w:rPr>
                <w:rStyle w:val="Hipervnculo"/>
                <w:noProof/>
              </w:rPr>
              <w:t>Clase Modelo</w:t>
            </w:r>
            <w:r w:rsidR="000120C9">
              <w:rPr>
                <w:noProof/>
                <w:webHidden/>
              </w:rPr>
              <w:tab/>
            </w:r>
            <w:r w:rsidR="000120C9">
              <w:rPr>
                <w:noProof/>
                <w:webHidden/>
              </w:rPr>
              <w:fldChar w:fldCharType="begin"/>
            </w:r>
            <w:r w:rsidR="000120C9">
              <w:rPr>
                <w:noProof/>
                <w:webHidden/>
              </w:rPr>
              <w:instrText xml:space="preserve"> PAGEREF _Toc107913190 \h </w:instrText>
            </w:r>
            <w:r w:rsidR="000120C9">
              <w:rPr>
                <w:noProof/>
                <w:webHidden/>
              </w:rPr>
            </w:r>
            <w:r w:rsidR="000120C9">
              <w:rPr>
                <w:noProof/>
                <w:webHidden/>
              </w:rPr>
              <w:fldChar w:fldCharType="separate"/>
            </w:r>
            <w:r w:rsidR="00BA4C58">
              <w:rPr>
                <w:noProof/>
                <w:webHidden/>
              </w:rPr>
              <w:t>41</w:t>
            </w:r>
            <w:r w:rsidR="000120C9">
              <w:rPr>
                <w:noProof/>
                <w:webHidden/>
              </w:rPr>
              <w:fldChar w:fldCharType="end"/>
            </w:r>
          </w:hyperlink>
        </w:p>
        <w:p w14:paraId="6909FACC" w14:textId="6E54F5FB" w:rsidR="000120C9" w:rsidRDefault="00954B03">
          <w:pPr>
            <w:pStyle w:val="TDC2"/>
            <w:tabs>
              <w:tab w:val="right" w:leader="dot" w:pos="8494"/>
            </w:tabs>
            <w:rPr>
              <w:rFonts w:cstheme="minorBidi"/>
              <w:noProof/>
            </w:rPr>
          </w:pPr>
          <w:hyperlink w:anchor="_Toc107913191" w:history="1">
            <w:r w:rsidR="000120C9" w:rsidRPr="005608A6">
              <w:rPr>
                <w:rStyle w:val="Hipervnculo"/>
                <w:noProof/>
              </w:rPr>
              <w:t>C.3 Diseño arquitectónico</w:t>
            </w:r>
            <w:r w:rsidR="000120C9">
              <w:rPr>
                <w:noProof/>
                <w:webHidden/>
              </w:rPr>
              <w:tab/>
            </w:r>
            <w:r w:rsidR="000120C9">
              <w:rPr>
                <w:noProof/>
                <w:webHidden/>
              </w:rPr>
              <w:fldChar w:fldCharType="begin"/>
            </w:r>
            <w:r w:rsidR="000120C9">
              <w:rPr>
                <w:noProof/>
                <w:webHidden/>
              </w:rPr>
              <w:instrText xml:space="preserve"> PAGEREF _Toc107913191 \h </w:instrText>
            </w:r>
            <w:r w:rsidR="000120C9">
              <w:rPr>
                <w:noProof/>
                <w:webHidden/>
              </w:rPr>
            </w:r>
            <w:r w:rsidR="000120C9">
              <w:rPr>
                <w:noProof/>
                <w:webHidden/>
              </w:rPr>
              <w:fldChar w:fldCharType="separate"/>
            </w:r>
            <w:r w:rsidR="00BA4C58">
              <w:rPr>
                <w:noProof/>
                <w:webHidden/>
              </w:rPr>
              <w:t>42</w:t>
            </w:r>
            <w:r w:rsidR="000120C9">
              <w:rPr>
                <w:noProof/>
                <w:webHidden/>
              </w:rPr>
              <w:fldChar w:fldCharType="end"/>
            </w:r>
          </w:hyperlink>
        </w:p>
        <w:p w14:paraId="3EE754A7" w14:textId="23FA925F" w:rsidR="000120C9" w:rsidRDefault="00954B03">
          <w:pPr>
            <w:pStyle w:val="TDC3"/>
            <w:tabs>
              <w:tab w:val="right" w:leader="dot" w:pos="8494"/>
            </w:tabs>
            <w:rPr>
              <w:rFonts w:cstheme="minorBidi"/>
              <w:noProof/>
            </w:rPr>
          </w:pPr>
          <w:hyperlink w:anchor="_Toc107913192" w:history="1">
            <w:r w:rsidR="000120C9" w:rsidRPr="005608A6">
              <w:rPr>
                <w:rStyle w:val="Hipervnculo"/>
                <w:noProof/>
              </w:rPr>
              <w:t>Diagrama de paquetes</w:t>
            </w:r>
            <w:r w:rsidR="000120C9">
              <w:rPr>
                <w:noProof/>
                <w:webHidden/>
              </w:rPr>
              <w:tab/>
            </w:r>
            <w:r w:rsidR="000120C9">
              <w:rPr>
                <w:noProof/>
                <w:webHidden/>
              </w:rPr>
              <w:fldChar w:fldCharType="begin"/>
            </w:r>
            <w:r w:rsidR="000120C9">
              <w:rPr>
                <w:noProof/>
                <w:webHidden/>
              </w:rPr>
              <w:instrText xml:space="preserve"> PAGEREF _Toc107913192 \h </w:instrText>
            </w:r>
            <w:r w:rsidR="000120C9">
              <w:rPr>
                <w:noProof/>
                <w:webHidden/>
              </w:rPr>
            </w:r>
            <w:r w:rsidR="000120C9">
              <w:rPr>
                <w:noProof/>
                <w:webHidden/>
              </w:rPr>
              <w:fldChar w:fldCharType="separate"/>
            </w:r>
            <w:r w:rsidR="00BA4C58">
              <w:rPr>
                <w:noProof/>
                <w:webHidden/>
              </w:rPr>
              <w:t>42</w:t>
            </w:r>
            <w:r w:rsidR="000120C9">
              <w:rPr>
                <w:noProof/>
                <w:webHidden/>
              </w:rPr>
              <w:fldChar w:fldCharType="end"/>
            </w:r>
          </w:hyperlink>
        </w:p>
        <w:p w14:paraId="4BA75DC3" w14:textId="1F32CE21" w:rsidR="000120C9" w:rsidRDefault="00954B03">
          <w:pPr>
            <w:pStyle w:val="TDC2"/>
            <w:tabs>
              <w:tab w:val="left" w:pos="880"/>
              <w:tab w:val="right" w:leader="dot" w:pos="8494"/>
            </w:tabs>
            <w:rPr>
              <w:rFonts w:cstheme="minorBidi"/>
              <w:noProof/>
            </w:rPr>
          </w:pPr>
          <w:hyperlink w:anchor="_Toc107913193" w:history="1">
            <w:r w:rsidR="000120C9" w:rsidRPr="005608A6">
              <w:rPr>
                <w:rStyle w:val="Hipervnculo"/>
                <w:noProof/>
              </w:rPr>
              <w:t>C.4</w:t>
            </w:r>
            <w:r w:rsidR="000120C9">
              <w:rPr>
                <w:rFonts w:cstheme="minorBidi"/>
                <w:noProof/>
              </w:rPr>
              <w:tab/>
            </w:r>
            <w:r w:rsidR="000120C9" w:rsidRPr="005608A6">
              <w:rPr>
                <w:rStyle w:val="Hipervnculo"/>
                <w:noProof/>
              </w:rPr>
              <w:t>Diseño de interfaces</w:t>
            </w:r>
            <w:r w:rsidR="000120C9">
              <w:rPr>
                <w:noProof/>
                <w:webHidden/>
              </w:rPr>
              <w:tab/>
            </w:r>
            <w:r w:rsidR="000120C9">
              <w:rPr>
                <w:noProof/>
                <w:webHidden/>
              </w:rPr>
              <w:fldChar w:fldCharType="begin"/>
            </w:r>
            <w:r w:rsidR="000120C9">
              <w:rPr>
                <w:noProof/>
                <w:webHidden/>
              </w:rPr>
              <w:instrText xml:space="preserve"> PAGEREF _Toc107913193 \h </w:instrText>
            </w:r>
            <w:r w:rsidR="000120C9">
              <w:rPr>
                <w:noProof/>
                <w:webHidden/>
              </w:rPr>
            </w:r>
            <w:r w:rsidR="000120C9">
              <w:rPr>
                <w:noProof/>
                <w:webHidden/>
              </w:rPr>
              <w:fldChar w:fldCharType="separate"/>
            </w:r>
            <w:r w:rsidR="00BA4C58">
              <w:rPr>
                <w:noProof/>
                <w:webHidden/>
              </w:rPr>
              <w:t>43</w:t>
            </w:r>
            <w:r w:rsidR="000120C9">
              <w:rPr>
                <w:noProof/>
                <w:webHidden/>
              </w:rPr>
              <w:fldChar w:fldCharType="end"/>
            </w:r>
          </w:hyperlink>
        </w:p>
        <w:p w14:paraId="6EC4EC89" w14:textId="41B1B965" w:rsidR="000120C9" w:rsidRDefault="00954B03">
          <w:pPr>
            <w:pStyle w:val="TDC1"/>
            <w:tabs>
              <w:tab w:val="right" w:leader="dot" w:pos="8494"/>
            </w:tabs>
            <w:rPr>
              <w:rFonts w:asciiTheme="minorHAnsi" w:eastAsiaTheme="minorEastAsia" w:hAnsiTheme="minorHAnsi" w:cstheme="minorBidi"/>
              <w:noProof/>
              <w:lang w:eastAsia="es-ES"/>
            </w:rPr>
          </w:pPr>
          <w:hyperlink w:anchor="_Toc107913194" w:history="1">
            <w:r w:rsidR="000120C9" w:rsidRPr="005608A6">
              <w:rPr>
                <w:rStyle w:val="Hipervnculo"/>
                <w:noProof/>
              </w:rPr>
              <w:t>Apéndice D. Documentación técnica de programación</w:t>
            </w:r>
            <w:r w:rsidR="000120C9">
              <w:rPr>
                <w:noProof/>
                <w:webHidden/>
              </w:rPr>
              <w:tab/>
            </w:r>
            <w:r w:rsidR="000120C9">
              <w:rPr>
                <w:noProof/>
                <w:webHidden/>
              </w:rPr>
              <w:fldChar w:fldCharType="begin"/>
            </w:r>
            <w:r w:rsidR="000120C9">
              <w:rPr>
                <w:noProof/>
                <w:webHidden/>
              </w:rPr>
              <w:instrText xml:space="preserve"> PAGEREF _Toc107913194 \h </w:instrText>
            </w:r>
            <w:r w:rsidR="000120C9">
              <w:rPr>
                <w:noProof/>
                <w:webHidden/>
              </w:rPr>
            </w:r>
            <w:r w:rsidR="000120C9">
              <w:rPr>
                <w:noProof/>
                <w:webHidden/>
              </w:rPr>
              <w:fldChar w:fldCharType="separate"/>
            </w:r>
            <w:r w:rsidR="00BA4C58">
              <w:rPr>
                <w:noProof/>
                <w:webHidden/>
              </w:rPr>
              <w:t>45</w:t>
            </w:r>
            <w:r w:rsidR="000120C9">
              <w:rPr>
                <w:noProof/>
                <w:webHidden/>
              </w:rPr>
              <w:fldChar w:fldCharType="end"/>
            </w:r>
          </w:hyperlink>
        </w:p>
        <w:p w14:paraId="13B336CA" w14:textId="6C320751" w:rsidR="000120C9" w:rsidRDefault="00954B03">
          <w:pPr>
            <w:pStyle w:val="TDC2"/>
            <w:tabs>
              <w:tab w:val="left" w:pos="880"/>
              <w:tab w:val="right" w:leader="dot" w:pos="8494"/>
            </w:tabs>
            <w:rPr>
              <w:rFonts w:cstheme="minorBidi"/>
              <w:noProof/>
            </w:rPr>
          </w:pPr>
          <w:hyperlink w:anchor="_Toc107913195" w:history="1">
            <w:r w:rsidR="000120C9" w:rsidRPr="005608A6">
              <w:rPr>
                <w:rStyle w:val="Hipervnculo"/>
                <w:noProof/>
              </w:rPr>
              <w:t>D.1</w:t>
            </w:r>
            <w:r w:rsidR="000120C9">
              <w:rPr>
                <w:rFonts w:cstheme="minorBidi"/>
                <w:noProof/>
              </w:rPr>
              <w:tab/>
            </w:r>
            <w:r w:rsidR="000120C9" w:rsidRPr="005608A6">
              <w:rPr>
                <w:rStyle w:val="Hipervnculo"/>
                <w:noProof/>
              </w:rPr>
              <w:t>Introducción</w:t>
            </w:r>
            <w:r w:rsidR="000120C9">
              <w:rPr>
                <w:noProof/>
                <w:webHidden/>
              </w:rPr>
              <w:tab/>
            </w:r>
            <w:r w:rsidR="000120C9">
              <w:rPr>
                <w:noProof/>
                <w:webHidden/>
              </w:rPr>
              <w:fldChar w:fldCharType="begin"/>
            </w:r>
            <w:r w:rsidR="000120C9">
              <w:rPr>
                <w:noProof/>
                <w:webHidden/>
              </w:rPr>
              <w:instrText xml:space="preserve"> PAGEREF _Toc107913195 \h </w:instrText>
            </w:r>
            <w:r w:rsidR="000120C9">
              <w:rPr>
                <w:noProof/>
                <w:webHidden/>
              </w:rPr>
            </w:r>
            <w:r w:rsidR="000120C9">
              <w:rPr>
                <w:noProof/>
                <w:webHidden/>
              </w:rPr>
              <w:fldChar w:fldCharType="separate"/>
            </w:r>
            <w:r w:rsidR="00BA4C58">
              <w:rPr>
                <w:noProof/>
                <w:webHidden/>
              </w:rPr>
              <w:t>45</w:t>
            </w:r>
            <w:r w:rsidR="000120C9">
              <w:rPr>
                <w:noProof/>
                <w:webHidden/>
              </w:rPr>
              <w:fldChar w:fldCharType="end"/>
            </w:r>
          </w:hyperlink>
        </w:p>
        <w:p w14:paraId="5D498FF7" w14:textId="49F0E7FA" w:rsidR="000120C9" w:rsidRDefault="00954B03">
          <w:pPr>
            <w:pStyle w:val="TDC2"/>
            <w:tabs>
              <w:tab w:val="left" w:pos="880"/>
              <w:tab w:val="right" w:leader="dot" w:pos="8494"/>
            </w:tabs>
            <w:rPr>
              <w:rFonts w:cstheme="minorBidi"/>
              <w:noProof/>
            </w:rPr>
          </w:pPr>
          <w:hyperlink w:anchor="_Toc107913196" w:history="1">
            <w:r w:rsidR="000120C9" w:rsidRPr="005608A6">
              <w:rPr>
                <w:rStyle w:val="Hipervnculo"/>
                <w:noProof/>
              </w:rPr>
              <w:t xml:space="preserve">D.2 </w:t>
            </w:r>
            <w:r w:rsidR="000120C9">
              <w:rPr>
                <w:rFonts w:cstheme="minorBidi"/>
                <w:noProof/>
              </w:rPr>
              <w:tab/>
            </w:r>
            <w:r w:rsidR="000120C9" w:rsidRPr="005608A6">
              <w:rPr>
                <w:rStyle w:val="Hipervnculo"/>
                <w:noProof/>
              </w:rPr>
              <w:t>Estructura de directorios</w:t>
            </w:r>
            <w:r w:rsidR="000120C9">
              <w:rPr>
                <w:noProof/>
                <w:webHidden/>
              </w:rPr>
              <w:tab/>
            </w:r>
            <w:r w:rsidR="000120C9">
              <w:rPr>
                <w:noProof/>
                <w:webHidden/>
              </w:rPr>
              <w:fldChar w:fldCharType="begin"/>
            </w:r>
            <w:r w:rsidR="000120C9">
              <w:rPr>
                <w:noProof/>
                <w:webHidden/>
              </w:rPr>
              <w:instrText xml:space="preserve"> PAGEREF _Toc107913196 \h </w:instrText>
            </w:r>
            <w:r w:rsidR="000120C9">
              <w:rPr>
                <w:noProof/>
                <w:webHidden/>
              </w:rPr>
            </w:r>
            <w:r w:rsidR="000120C9">
              <w:rPr>
                <w:noProof/>
                <w:webHidden/>
              </w:rPr>
              <w:fldChar w:fldCharType="separate"/>
            </w:r>
            <w:r w:rsidR="00BA4C58">
              <w:rPr>
                <w:noProof/>
                <w:webHidden/>
              </w:rPr>
              <w:t>45</w:t>
            </w:r>
            <w:r w:rsidR="000120C9">
              <w:rPr>
                <w:noProof/>
                <w:webHidden/>
              </w:rPr>
              <w:fldChar w:fldCharType="end"/>
            </w:r>
          </w:hyperlink>
        </w:p>
        <w:p w14:paraId="6A24D37D" w14:textId="35BB770B" w:rsidR="000120C9" w:rsidRDefault="00954B03">
          <w:pPr>
            <w:pStyle w:val="TDC3"/>
            <w:tabs>
              <w:tab w:val="right" w:leader="dot" w:pos="8494"/>
            </w:tabs>
            <w:rPr>
              <w:rFonts w:cstheme="minorBidi"/>
              <w:noProof/>
            </w:rPr>
          </w:pPr>
          <w:hyperlink w:anchor="_Toc107913197" w:history="1">
            <w:r w:rsidR="000120C9" w:rsidRPr="005608A6">
              <w:rPr>
                <w:rStyle w:val="Hipervnculo"/>
                <w:noProof/>
              </w:rPr>
              <w:t>Repositorio principal</w:t>
            </w:r>
            <w:r w:rsidR="000120C9">
              <w:rPr>
                <w:noProof/>
                <w:webHidden/>
              </w:rPr>
              <w:tab/>
            </w:r>
            <w:r w:rsidR="000120C9">
              <w:rPr>
                <w:noProof/>
                <w:webHidden/>
              </w:rPr>
              <w:fldChar w:fldCharType="begin"/>
            </w:r>
            <w:r w:rsidR="000120C9">
              <w:rPr>
                <w:noProof/>
                <w:webHidden/>
              </w:rPr>
              <w:instrText xml:space="preserve"> PAGEREF _Toc107913197 \h </w:instrText>
            </w:r>
            <w:r w:rsidR="000120C9">
              <w:rPr>
                <w:noProof/>
                <w:webHidden/>
              </w:rPr>
            </w:r>
            <w:r w:rsidR="000120C9">
              <w:rPr>
                <w:noProof/>
                <w:webHidden/>
              </w:rPr>
              <w:fldChar w:fldCharType="separate"/>
            </w:r>
            <w:r w:rsidR="00BA4C58">
              <w:rPr>
                <w:noProof/>
                <w:webHidden/>
              </w:rPr>
              <w:t>45</w:t>
            </w:r>
            <w:r w:rsidR="000120C9">
              <w:rPr>
                <w:noProof/>
                <w:webHidden/>
              </w:rPr>
              <w:fldChar w:fldCharType="end"/>
            </w:r>
          </w:hyperlink>
        </w:p>
        <w:p w14:paraId="21D25DAB" w14:textId="733A393C" w:rsidR="000120C9" w:rsidRDefault="00954B03">
          <w:pPr>
            <w:pStyle w:val="TDC3"/>
            <w:tabs>
              <w:tab w:val="right" w:leader="dot" w:pos="8494"/>
            </w:tabs>
            <w:rPr>
              <w:rFonts w:cstheme="minorBidi"/>
              <w:noProof/>
            </w:rPr>
          </w:pPr>
          <w:hyperlink w:anchor="_Toc107913198" w:history="1">
            <w:r w:rsidR="000120C9" w:rsidRPr="005608A6">
              <w:rPr>
                <w:rStyle w:val="Hipervnculo"/>
                <w:noProof/>
              </w:rPr>
              <w:t>Repositorio despliegue</w:t>
            </w:r>
            <w:r w:rsidR="000120C9">
              <w:rPr>
                <w:noProof/>
                <w:webHidden/>
              </w:rPr>
              <w:tab/>
            </w:r>
            <w:r w:rsidR="000120C9">
              <w:rPr>
                <w:noProof/>
                <w:webHidden/>
              </w:rPr>
              <w:fldChar w:fldCharType="begin"/>
            </w:r>
            <w:r w:rsidR="000120C9">
              <w:rPr>
                <w:noProof/>
                <w:webHidden/>
              </w:rPr>
              <w:instrText xml:space="preserve"> PAGEREF _Toc107913198 \h </w:instrText>
            </w:r>
            <w:r w:rsidR="000120C9">
              <w:rPr>
                <w:noProof/>
                <w:webHidden/>
              </w:rPr>
            </w:r>
            <w:r w:rsidR="000120C9">
              <w:rPr>
                <w:noProof/>
                <w:webHidden/>
              </w:rPr>
              <w:fldChar w:fldCharType="separate"/>
            </w:r>
            <w:r w:rsidR="00BA4C58">
              <w:rPr>
                <w:noProof/>
                <w:webHidden/>
              </w:rPr>
              <w:t>46</w:t>
            </w:r>
            <w:r w:rsidR="000120C9">
              <w:rPr>
                <w:noProof/>
                <w:webHidden/>
              </w:rPr>
              <w:fldChar w:fldCharType="end"/>
            </w:r>
          </w:hyperlink>
        </w:p>
        <w:p w14:paraId="1E603B3F" w14:textId="3014298F" w:rsidR="000120C9" w:rsidRDefault="00954B03">
          <w:pPr>
            <w:pStyle w:val="TDC2"/>
            <w:tabs>
              <w:tab w:val="left" w:pos="880"/>
              <w:tab w:val="right" w:leader="dot" w:pos="8494"/>
            </w:tabs>
            <w:rPr>
              <w:rFonts w:cstheme="minorBidi"/>
              <w:noProof/>
            </w:rPr>
          </w:pPr>
          <w:hyperlink w:anchor="_Toc107913199" w:history="1">
            <w:r w:rsidR="000120C9" w:rsidRPr="005608A6">
              <w:rPr>
                <w:rStyle w:val="Hipervnculo"/>
                <w:noProof/>
              </w:rPr>
              <w:t>D.3</w:t>
            </w:r>
            <w:r w:rsidR="000120C9">
              <w:rPr>
                <w:rFonts w:cstheme="minorBidi"/>
                <w:noProof/>
              </w:rPr>
              <w:tab/>
            </w:r>
            <w:r w:rsidR="000120C9" w:rsidRPr="005608A6">
              <w:rPr>
                <w:rStyle w:val="Hipervnculo"/>
                <w:noProof/>
              </w:rPr>
              <w:t>Manual del programador</w:t>
            </w:r>
            <w:r w:rsidR="000120C9">
              <w:rPr>
                <w:noProof/>
                <w:webHidden/>
              </w:rPr>
              <w:tab/>
            </w:r>
            <w:r w:rsidR="000120C9">
              <w:rPr>
                <w:noProof/>
                <w:webHidden/>
              </w:rPr>
              <w:fldChar w:fldCharType="begin"/>
            </w:r>
            <w:r w:rsidR="000120C9">
              <w:rPr>
                <w:noProof/>
                <w:webHidden/>
              </w:rPr>
              <w:instrText xml:space="preserve"> PAGEREF _Toc107913199 \h </w:instrText>
            </w:r>
            <w:r w:rsidR="000120C9">
              <w:rPr>
                <w:noProof/>
                <w:webHidden/>
              </w:rPr>
            </w:r>
            <w:r w:rsidR="000120C9">
              <w:rPr>
                <w:noProof/>
                <w:webHidden/>
              </w:rPr>
              <w:fldChar w:fldCharType="separate"/>
            </w:r>
            <w:r w:rsidR="00BA4C58">
              <w:rPr>
                <w:noProof/>
                <w:webHidden/>
              </w:rPr>
              <w:t>47</w:t>
            </w:r>
            <w:r w:rsidR="000120C9">
              <w:rPr>
                <w:noProof/>
                <w:webHidden/>
              </w:rPr>
              <w:fldChar w:fldCharType="end"/>
            </w:r>
          </w:hyperlink>
        </w:p>
        <w:p w14:paraId="6CCD965B" w14:textId="47086A22" w:rsidR="000120C9" w:rsidRDefault="00954B03">
          <w:pPr>
            <w:pStyle w:val="TDC3"/>
            <w:tabs>
              <w:tab w:val="right" w:leader="dot" w:pos="8494"/>
            </w:tabs>
            <w:rPr>
              <w:rFonts w:cstheme="minorBidi"/>
              <w:noProof/>
            </w:rPr>
          </w:pPr>
          <w:hyperlink w:anchor="_Toc107913200" w:history="1">
            <w:r w:rsidR="000120C9" w:rsidRPr="005608A6">
              <w:rPr>
                <w:rStyle w:val="Hipervnculo"/>
                <w:noProof/>
              </w:rPr>
              <w:t>Ejecución en local</w:t>
            </w:r>
            <w:r w:rsidR="000120C9">
              <w:rPr>
                <w:noProof/>
                <w:webHidden/>
              </w:rPr>
              <w:tab/>
            </w:r>
            <w:r w:rsidR="000120C9">
              <w:rPr>
                <w:noProof/>
                <w:webHidden/>
              </w:rPr>
              <w:fldChar w:fldCharType="begin"/>
            </w:r>
            <w:r w:rsidR="000120C9">
              <w:rPr>
                <w:noProof/>
                <w:webHidden/>
              </w:rPr>
              <w:instrText xml:space="preserve"> PAGEREF _Toc107913200 \h </w:instrText>
            </w:r>
            <w:r w:rsidR="000120C9">
              <w:rPr>
                <w:noProof/>
                <w:webHidden/>
              </w:rPr>
            </w:r>
            <w:r w:rsidR="000120C9">
              <w:rPr>
                <w:noProof/>
                <w:webHidden/>
              </w:rPr>
              <w:fldChar w:fldCharType="separate"/>
            </w:r>
            <w:r w:rsidR="00BA4C58">
              <w:rPr>
                <w:noProof/>
                <w:webHidden/>
              </w:rPr>
              <w:t>47</w:t>
            </w:r>
            <w:r w:rsidR="000120C9">
              <w:rPr>
                <w:noProof/>
                <w:webHidden/>
              </w:rPr>
              <w:fldChar w:fldCharType="end"/>
            </w:r>
          </w:hyperlink>
        </w:p>
        <w:p w14:paraId="260E2349" w14:textId="29F2898A" w:rsidR="000120C9" w:rsidRDefault="00954B03">
          <w:pPr>
            <w:pStyle w:val="TDC3"/>
            <w:tabs>
              <w:tab w:val="right" w:leader="dot" w:pos="8494"/>
            </w:tabs>
            <w:rPr>
              <w:rFonts w:cstheme="minorBidi"/>
              <w:noProof/>
            </w:rPr>
          </w:pPr>
          <w:hyperlink w:anchor="_Toc107913201" w:history="1">
            <w:r w:rsidR="000120C9" w:rsidRPr="005608A6">
              <w:rPr>
                <w:rStyle w:val="Hipervnculo"/>
                <w:noProof/>
              </w:rPr>
              <w:t>Componentes</w:t>
            </w:r>
            <w:r w:rsidR="000120C9">
              <w:rPr>
                <w:noProof/>
                <w:webHidden/>
              </w:rPr>
              <w:tab/>
            </w:r>
            <w:r w:rsidR="000120C9">
              <w:rPr>
                <w:noProof/>
                <w:webHidden/>
              </w:rPr>
              <w:fldChar w:fldCharType="begin"/>
            </w:r>
            <w:r w:rsidR="000120C9">
              <w:rPr>
                <w:noProof/>
                <w:webHidden/>
              </w:rPr>
              <w:instrText xml:space="preserve"> PAGEREF _Toc107913201 \h </w:instrText>
            </w:r>
            <w:r w:rsidR="000120C9">
              <w:rPr>
                <w:noProof/>
                <w:webHidden/>
              </w:rPr>
            </w:r>
            <w:r w:rsidR="000120C9">
              <w:rPr>
                <w:noProof/>
                <w:webHidden/>
              </w:rPr>
              <w:fldChar w:fldCharType="separate"/>
            </w:r>
            <w:r w:rsidR="00BA4C58">
              <w:rPr>
                <w:noProof/>
                <w:webHidden/>
              </w:rPr>
              <w:t>47</w:t>
            </w:r>
            <w:r w:rsidR="000120C9">
              <w:rPr>
                <w:noProof/>
                <w:webHidden/>
              </w:rPr>
              <w:fldChar w:fldCharType="end"/>
            </w:r>
          </w:hyperlink>
        </w:p>
        <w:p w14:paraId="076C75AC" w14:textId="21F4CC8F" w:rsidR="000120C9" w:rsidRDefault="00954B03">
          <w:pPr>
            <w:pStyle w:val="TDC1"/>
            <w:tabs>
              <w:tab w:val="right" w:leader="dot" w:pos="8494"/>
            </w:tabs>
            <w:rPr>
              <w:rFonts w:asciiTheme="minorHAnsi" w:eastAsiaTheme="minorEastAsia" w:hAnsiTheme="minorHAnsi" w:cstheme="minorBidi"/>
              <w:noProof/>
              <w:lang w:eastAsia="es-ES"/>
            </w:rPr>
          </w:pPr>
          <w:hyperlink w:anchor="_Toc107913202" w:history="1">
            <w:r w:rsidR="000120C9" w:rsidRPr="005608A6">
              <w:rPr>
                <w:rStyle w:val="Hipervnculo"/>
                <w:noProof/>
              </w:rPr>
              <w:t>Apéndice E. Documentación de usuario</w:t>
            </w:r>
            <w:r w:rsidR="000120C9">
              <w:rPr>
                <w:noProof/>
                <w:webHidden/>
              </w:rPr>
              <w:tab/>
            </w:r>
            <w:r w:rsidR="000120C9">
              <w:rPr>
                <w:noProof/>
                <w:webHidden/>
              </w:rPr>
              <w:fldChar w:fldCharType="begin"/>
            </w:r>
            <w:r w:rsidR="000120C9">
              <w:rPr>
                <w:noProof/>
                <w:webHidden/>
              </w:rPr>
              <w:instrText xml:space="preserve"> PAGEREF _Toc107913202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66EB0C44" w14:textId="2266CBAC" w:rsidR="000120C9" w:rsidRDefault="00954B03">
          <w:pPr>
            <w:pStyle w:val="TDC2"/>
            <w:tabs>
              <w:tab w:val="right" w:leader="dot" w:pos="8494"/>
            </w:tabs>
            <w:rPr>
              <w:rFonts w:cstheme="minorBidi"/>
              <w:noProof/>
            </w:rPr>
          </w:pPr>
          <w:hyperlink w:anchor="_Toc107913203" w:history="1">
            <w:r w:rsidR="000120C9" w:rsidRPr="005608A6">
              <w:rPr>
                <w:rStyle w:val="Hipervnculo"/>
                <w:noProof/>
              </w:rPr>
              <w:t>E.1 Introducción</w:t>
            </w:r>
            <w:r w:rsidR="000120C9">
              <w:rPr>
                <w:noProof/>
                <w:webHidden/>
              </w:rPr>
              <w:tab/>
            </w:r>
            <w:r w:rsidR="000120C9">
              <w:rPr>
                <w:noProof/>
                <w:webHidden/>
              </w:rPr>
              <w:fldChar w:fldCharType="begin"/>
            </w:r>
            <w:r w:rsidR="000120C9">
              <w:rPr>
                <w:noProof/>
                <w:webHidden/>
              </w:rPr>
              <w:instrText xml:space="preserve"> PAGEREF _Toc107913203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6242832A" w14:textId="0D17401E" w:rsidR="000120C9" w:rsidRDefault="00954B03">
          <w:pPr>
            <w:pStyle w:val="TDC2"/>
            <w:tabs>
              <w:tab w:val="right" w:leader="dot" w:pos="8494"/>
            </w:tabs>
            <w:rPr>
              <w:rFonts w:cstheme="minorBidi"/>
              <w:noProof/>
            </w:rPr>
          </w:pPr>
          <w:hyperlink w:anchor="_Toc107913204" w:history="1">
            <w:r w:rsidR="000120C9" w:rsidRPr="005608A6">
              <w:rPr>
                <w:rStyle w:val="Hipervnculo"/>
                <w:noProof/>
              </w:rPr>
              <w:t>E.2 Requisitos de usuario</w:t>
            </w:r>
            <w:r w:rsidR="000120C9">
              <w:rPr>
                <w:noProof/>
                <w:webHidden/>
              </w:rPr>
              <w:tab/>
            </w:r>
            <w:r w:rsidR="000120C9">
              <w:rPr>
                <w:noProof/>
                <w:webHidden/>
              </w:rPr>
              <w:fldChar w:fldCharType="begin"/>
            </w:r>
            <w:r w:rsidR="000120C9">
              <w:rPr>
                <w:noProof/>
                <w:webHidden/>
              </w:rPr>
              <w:instrText xml:space="preserve"> PAGEREF _Toc107913204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2CAEC2C4" w14:textId="2D4AD570" w:rsidR="000120C9" w:rsidRDefault="00954B03">
          <w:pPr>
            <w:pStyle w:val="TDC2"/>
            <w:tabs>
              <w:tab w:val="right" w:leader="dot" w:pos="8494"/>
            </w:tabs>
            <w:rPr>
              <w:rFonts w:cstheme="minorBidi"/>
              <w:noProof/>
            </w:rPr>
          </w:pPr>
          <w:hyperlink w:anchor="_Toc107913205" w:history="1">
            <w:r w:rsidR="000120C9" w:rsidRPr="005608A6">
              <w:rPr>
                <w:rStyle w:val="Hipervnculo"/>
                <w:noProof/>
              </w:rPr>
              <w:t>E.3 Instalación</w:t>
            </w:r>
            <w:r w:rsidR="000120C9">
              <w:rPr>
                <w:noProof/>
                <w:webHidden/>
              </w:rPr>
              <w:tab/>
            </w:r>
            <w:r w:rsidR="000120C9">
              <w:rPr>
                <w:noProof/>
                <w:webHidden/>
              </w:rPr>
              <w:fldChar w:fldCharType="begin"/>
            </w:r>
            <w:r w:rsidR="000120C9">
              <w:rPr>
                <w:noProof/>
                <w:webHidden/>
              </w:rPr>
              <w:instrText xml:space="preserve"> PAGEREF _Toc107913205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4772B13E" w14:textId="14F60397" w:rsidR="000120C9" w:rsidRDefault="00954B03">
          <w:pPr>
            <w:pStyle w:val="TDC2"/>
            <w:tabs>
              <w:tab w:val="right" w:leader="dot" w:pos="8494"/>
            </w:tabs>
            <w:rPr>
              <w:rFonts w:cstheme="minorBidi"/>
              <w:noProof/>
            </w:rPr>
          </w:pPr>
          <w:hyperlink w:anchor="_Toc107913206" w:history="1">
            <w:r w:rsidR="000120C9" w:rsidRPr="005608A6">
              <w:rPr>
                <w:rStyle w:val="Hipervnculo"/>
                <w:noProof/>
              </w:rPr>
              <w:t>E.4 Manual de usuario</w:t>
            </w:r>
            <w:r w:rsidR="000120C9">
              <w:rPr>
                <w:noProof/>
                <w:webHidden/>
              </w:rPr>
              <w:tab/>
            </w:r>
            <w:r w:rsidR="000120C9">
              <w:rPr>
                <w:noProof/>
                <w:webHidden/>
              </w:rPr>
              <w:fldChar w:fldCharType="begin"/>
            </w:r>
            <w:r w:rsidR="000120C9">
              <w:rPr>
                <w:noProof/>
                <w:webHidden/>
              </w:rPr>
              <w:instrText xml:space="preserve"> PAGEREF _Toc107913206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160681C6" w14:textId="07171572" w:rsidR="000120C9" w:rsidRDefault="00954B03">
          <w:pPr>
            <w:pStyle w:val="TDC3"/>
            <w:tabs>
              <w:tab w:val="right" w:leader="dot" w:pos="8494"/>
            </w:tabs>
            <w:rPr>
              <w:rFonts w:cstheme="minorBidi"/>
              <w:noProof/>
            </w:rPr>
          </w:pPr>
          <w:hyperlink w:anchor="_Toc107913207" w:history="1">
            <w:r w:rsidR="000120C9" w:rsidRPr="005608A6">
              <w:rPr>
                <w:rStyle w:val="Hipervnculo"/>
                <w:noProof/>
              </w:rPr>
              <w:t>Antes de usar la aplicación</w:t>
            </w:r>
            <w:r w:rsidR="000120C9">
              <w:rPr>
                <w:noProof/>
                <w:webHidden/>
              </w:rPr>
              <w:tab/>
            </w:r>
            <w:r w:rsidR="000120C9">
              <w:rPr>
                <w:noProof/>
                <w:webHidden/>
              </w:rPr>
              <w:fldChar w:fldCharType="begin"/>
            </w:r>
            <w:r w:rsidR="000120C9">
              <w:rPr>
                <w:noProof/>
                <w:webHidden/>
              </w:rPr>
              <w:instrText xml:space="preserve"> PAGEREF _Toc107913207 \h </w:instrText>
            </w:r>
            <w:r w:rsidR="000120C9">
              <w:rPr>
                <w:noProof/>
                <w:webHidden/>
              </w:rPr>
            </w:r>
            <w:r w:rsidR="000120C9">
              <w:rPr>
                <w:noProof/>
                <w:webHidden/>
              </w:rPr>
              <w:fldChar w:fldCharType="separate"/>
            </w:r>
            <w:r w:rsidR="00BA4C58">
              <w:rPr>
                <w:noProof/>
                <w:webHidden/>
              </w:rPr>
              <w:t>49</w:t>
            </w:r>
            <w:r w:rsidR="000120C9">
              <w:rPr>
                <w:noProof/>
                <w:webHidden/>
              </w:rPr>
              <w:fldChar w:fldCharType="end"/>
            </w:r>
          </w:hyperlink>
        </w:p>
        <w:p w14:paraId="12AD5223" w14:textId="24AD9FE5" w:rsidR="000120C9" w:rsidRDefault="00954B03">
          <w:pPr>
            <w:pStyle w:val="TDC3"/>
            <w:tabs>
              <w:tab w:val="right" w:leader="dot" w:pos="8494"/>
            </w:tabs>
            <w:rPr>
              <w:rFonts w:cstheme="minorBidi"/>
              <w:noProof/>
            </w:rPr>
          </w:pPr>
          <w:hyperlink w:anchor="_Toc107913208" w:history="1">
            <w:r w:rsidR="000120C9" w:rsidRPr="005608A6">
              <w:rPr>
                <w:rStyle w:val="Hipervnculo"/>
                <w:noProof/>
              </w:rPr>
              <w:t>Barra navegación</w:t>
            </w:r>
            <w:r w:rsidR="000120C9">
              <w:rPr>
                <w:noProof/>
                <w:webHidden/>
              </w:rPr>
              <w:tab/>
            </w:r>
            <w:r w:rsidR="000120C9">
              <w:rPr>
                <w:noProof/>
                <w:webHidden/>
              </w:rPr>
              <w:fldChar w:fldCharType="begin"/>
            </w:r>
            <w:r w:rsidR="000120C9">
              <w:rPr>
                <w:noProof/>
                <w:webHidden/>
              </w:rPr>
              <w:instrText xml:space="preserve"> PAGEREF _Toc107913208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1E34CDF3" w14:textId="12DDCD68" w:rsidR="000120C9" w:rsidRDefault="00954B03">
          <w:pPr>
            <w:pStyle w:val="TDC3"/>
            <w:tabs>
              <w:tab w:val="right" w:leader="dot" w:pos="8494"/>
            </w:tabs>
            <w:rPr>
              <w:rFonts w:cstheme="minorBidi"/>
              <w:noProof/>
            </w:rPr>
          </w:pPr>
          <w:hyperlink w:anchor="_Toc107913209" w:history="1">
            <w:r w:rsidR="000120C9" w:rsidRPr="005608A6">
              <w:rPr>
                <w:rStyle w:val="Hipervnculo"/>
                <w:noProof/>
              </w:rPr>
              <w:t>Botones de navegación</w:t>
            </w:r>
            <w:r w:rsidR="000120C9">
              <w:rPr>
                <w:noProof/>
                <w:webHidden/>
              </w:rPr>
              <w:tab/>
            </w:r>
            <w:r w:rsidR="000120C9">
              <w:rPr>
                <w:noProof/>
                <w:webHidden/>
              </w:rPr>
              <w:fldChar w:fldCharType="begin"/>
            </w:r>
            <w:r w:rsidR="000120C9">
              <w:rPr>
                <w:noProof/>
                <w:webHidden/>
              </w:rPr>
              <w:instrText xml:space="preserve"> PAGEREF _Toc107913209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6ACDB6D2" w14:textId="2BE00212" w:rsidR="000120C9" w:rsidRDefault="00954B03">
          <w:pPr>
            <w:pStyle w:val="TDC3"/>
            <w:tabs>
              <w:tab w:val="right" w:leader="dot" w:pos="8494"/>
            </w:tabs>
            <w:rPr>
              <w:rFonts w:cstheme="minorBidi"/>
              <w:noProof/>
            </w:rPr>
          </w:pPr>
          <w:hyperlink w:anchor="_Toc107913210" w:history="1">
            <w:r w:rsidR="000120C9" w:rsidRPr="005608A6">
              <w:rPr>
                <w:rStyle w:val="Hipervnculo"/>
                <w:noProof/>
              </w:rPr>
              <w:t>Página de inicio</w:t>
            </w:r>
            <w:r w:rsidR="000120C9">
              <w:rPr>
                <w:noProof/>
                <w:webHidden/>
              </w:rPr>
              <w:tab/>
            </w:r>
            <w:r w:rsidR="000120C9">
              <w:rPr>
                <w:noProof/>
                <w:webHidden/>
              </w:rPr>
              <w:fldChar w:fldCharType="begin"/>
            </w:r>
            <w:r w:rsidR="000120C9">
              <w:rPr>
                <w:noProof/>
                <w:webHidden/>
              </w:rPr>
              <w:instrText xml:space="preserve"> PAGEREF _Toc107913210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70EB846E" w14:textId="0F387C2F" w:rsidR="000120C9" w:rsidRDefault="00954B03">
          <w:pPr>
            <w:pStyle w:val="TDC3"/>
            <w:tabs>
              <w:tab w:val="right" w:leader="dot" w:pos="8494"/>
            </w:tabs>
            <w:rPr>
              <w:rFonts w:cstheme="minorBidi"/>
              <w:noProof/>
            </w:rPr>
          </w:pPr>
          <w:hyperlink w:anchor="_Toc107913211" w:history="1">
            <w:r w:rsidR="000120C9" w:rsidRPr="005608A6">
              <w:rPr>
                <w:rStyle w:val="Hipervnculo"/>
                <w:noProof/>
              </w:rPr>
              <w:t>Menú de selección</w:t>
            </w:r>
            <w:r w:rsidR="000120C9">
              <w:rPr>
                <w:noProof/>
                <w:webHidden/>
              </w:rPr>
              <w:tab/>
            </w:r>
            <w:r w:rsidR="000120C9">
              <w:rPr>
                <w:noProof/>
                <w:webHidden/>
              </w:rPr>
              <w:fldChar w:fldCharType="begin"/>
            </w:r>
            <w:r w:rsidR="000120C9">
              <w:rPr>
                <w:noProof/>
                <w:webHidden/>
              </w:rPr>
              <w:instrText xml:space="preserve"> PAGEREF _Toc107913211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164470C4" w14:textId="0A5EB549" w:rsidR="000120C9" w:rsidRDefault="00954B03">
          <w:pPr>
            <w:pStyle w:val="TDC3"/>
            <w:tabs>
              <w:tab w:val="right" w:leader="dot" w:pos="8494"/>
            </w:tabs>
            <w:rPr>
              <w:rFonts w:cstheme="minorBidi"/>
              <w:noProof/>
            </w:rPr>
          </w:pPr>
          <w:hyperlink w:anchor="_Toc107913212" w:history="1">
            <w:r w:rsidR="000120C9" w:rsidRPr="005608A6">
              <w:rPr>
                <w:rStyle w:val="Hipervnculo"/>
                <w:noProof/>
              </w:rPr>
              <w:t>Epub – Introducir ePub</w:t>
            </w:r>
            <w:r w:rsidR="000120C9">
              <w:rPr>
                <w:noProof/>
                <w:webHidden/>
              </w:rPr>
              <w:tab/>
            </w:r>
            <w:r w:rsidR="000120C9">
              <w:rPr>
                <w:noProof/>
                <w:webHidden/>
              </w:rPr>
              <w:fldChar w:fldCharType="begin"/>
            </w:r>
            <w:r w:rsidR="000120C9">
              <w:rPr>
                <w:noProof/>
                <w:webHidden/>
              </w:rPr>
              <w:instrText xml:space="preserve"> PAGEREF _Toc107913212 \h </w:instrText>
            </w:r>
            <w:r w:rsidR="000120C9">
              <w:rPr>
                <w:noProof/>
                <w:webHidden/>
              </w:rPr>
            </w:r>
            <w:r w:rsidR="000120C9">
              <w:rPr>
                <w:noProof/>
                <w:webHidden/>
              </w:rPr>
              <w:fldChar w:fldCharType="separate"/>
            </w:r>
            <w:r w:rsidR="00BA4C58">
              <w:rPr>
                <w:noProof/>
                <w:webHidden/>
              </w:rPr>
              <w:t>51</w:t>
            </w:r>
            <w:r w:rsidR="000120C9">
              <w:rPr>
                <w:noProof/>
                <w:webHidden/>
              </w:rPr>
              <w:fldChar w:fldCharType="end"/>
            </w:r>
          </w:hyperlink>
        </w:p>
        <w:p w14:paraId="5AA6CBF8" w14:textId="11C167C0" w:rsidR="000120C9" w:rsidRDefault="00954B03">
          <w:pPr>
            <w:pStyle w:val="TDC3"/>
            <w:tabs>
              <w:tab w:val="right" w:leader="dot" w:pos="8494"/>
            </w:tabs>
            <w:rPr>
              <w:rFonts w:cstheme="minorBidi"/>
              <w:noProof/>
            </w:rPr>
          </w:pPr>
          <w:hyperlink w:anchor="_Toc107913213" w:history="1">
            <w:r w:rsidR="000120C9" w:rsidRPr="005608A6">
              <w:rPr>
                <w:rStyle w:val="Hipervnculo"/>
                <w:noProof/>
              </w:rPr>
              <w:t>Epub – Diccionarios automáticos</w:t>
            </w:r>
            <w:r w:rsidR="000120C9">
              <w:rPr>
                <w:noProof/>
                <w:webHidden/>
              </w:rPr>
              <w:tab/>
            </w:r>
            <w:r w:rsidR="000120C9">
              <w:rPr>
                <w:noProof/>
                <w:webHidden/>
              </w:rPr>
              <w:fldChar w:fldCharType="begin"/>
            </w:r>
            <w:r w:rsidR="000120C9">
              <w:rPr>
                <w:noProof/>
                <w:webHidden/>
              </w:rPr>
              <w:instrText xml:space="preserve"> PAGEREF _Toc107913213 \h </w:instrText>
            </w:r>
            <w:r w:rsidR="000120C9">
              <w:rPr>
                <w:noProof/>
                <w:webHidden/>
              </w:rPr>
            </w:r>
            <w:r w:rsidR="000120C9">
              <w:rPr>
                <w:noProof/>
                <w:webHidden/>
              </w:rPr>
              <w:fldChar w:fldCharType="separate"/>
            </w:r>
            <w:r w:rsidR="00BA4C58">
              <w:rPr>
                <w:noProof/>
                <w:webHidden/>
              </w:rPr>
              <w:t>51</w:t>
            </w:r>
            <w:r w:rsidR="000120C9">
              <w:rPr>
                <w:noProof/>
                <w:webHidden/>
              </w:rPr>
              <w:fldChar w:fldCharType="end"/>
            </w:r>
          </w:hyperlink>
        </w:p>
        <w:p w14:paraId="4BEBCED9" w14:textId="337D1CB1" w:rsidR="000120C9" w:rsidRDefault="00954B03">
          <w:pPr>
            <w:pStyle w:val="TDC3"/>
            <w:tabs>
              <w:tab w:val="right" w:leader="dot" w:pos="8494"/>
            </w:tabs>
            <w:rPr>
              <w:rFonts w:cstheme="minorBidi"/>
              <w:noProof/>
            </w:rPr>
          </w:pPr>
          <w:hyperlink w:anchor="_Toc107913214" w:history="1">
            <w:r w:rsidR="000120C9" w:rsidRPr="005608A6">
              <w:rPr>
                <w:rStyle w:val="Hipervnculo"/>
                <w:noProof/>
              </w:rPr>
              <w:t>Epub – Importar diccionarios</w:t>
            </w:r>
            <w:r w:rsidR="000120C9">
              <w:rPr>
                <w:noProof/>
                <w:webHidden/>
              </w:rPr>
              <w:tab/>
            </w:r>
            <w:r w:rsidR="000120C9">
              <w:rPr>
                <w:noProof/>
                <w:webHidden/>
              </w:rPr>
              <w:fldChar w:fldCharType="begin"/>
            </w:r>
            <w:r w:rsidR="000120C9">
              <w:rPr>
                <w:noProof/>
                <w:webHidden/>
              </w:rPr>
              <w:instrText xml:space="preserve"> PAGEREF _Toc107913214 \h </w:instrText>
            </w:r>
            <w:r w:rsidR="000120C9">
              <w:rPr>
                <w:noProof/>
                <w:webHidden/>
              </w:rPr>
            </w:r>
            <w:r w:rsidR="000120C9">
              <w:rPr>
                <w:noProof/>
                <w:webHidden/>
              </w:rPr>
              <w:fldChar w:fldCharType="separate"/>
            </w:r>
            <w:r w:rsidR="00BA4C58">
              <w:rPr>
                <w:noProof/>
                <w:webHidden/>
              </w:rPr>
              <w:t>52</w:t>
            </w:r>
            <w:r w:rsidR="000120C9">
              <w:rPr>
                <w:noProof/>
                <w:webHidden/>
              </w:rPr>
              <w:fldChar w:fldCharType="end"/>
            </w:r>
          </w:hyperlink>
        </w:p>
        <w:p w14:paraId="306B27EF" w14:textId="7F1F9767" w:rsidR="000120C9" w:rsidRDefault="00954B03">
          <w:pPr>
            <w:pStyle w:val="TDC3"/>
            <w:tabs>
              <w:tab w:val="right" w:leader="dot" w:pos="8494"/>
            </w:tabs>
            <w:rPr>
              <w:rFonts w:cstheme="minorBidi"/>
              <w:noProof/>
            </w:rPr>
          </w:pPr>
          <w:hyperlink w:anchor="_Toc107913215" w:history="1">
            <w:r w:rsidR="000120C9" w:rsidRPr="005608A6">
              <w:rPr>
                <w:rStyle w:val="Hipervnculo"/>
                <w:noProof/>
              </w:rPr>
              <w:t>Epub – Obtener diccionario</w:t>
            </w:r>
            <w:r w:rsidR="000120C9">
              <w:rPr>
                <w:noProof/>
                <w:webHidden/>
              </w:rPr>
              <w:tab/>
            </w:r>
            <w:r w:rsidR="000120C9">
              <w:rPr>
                <w:noProof/>
                <w:webHidden/>
              </w:rPr>
              <w:fldChar w:fldCharType="begin"/>
            </w:r>
            <w:r w:rsidR="000120C9">
              <w:rPr>
                <w:noProof/>
                <w:webHidden/>
              </w:rPr>
              <w:instrText xml:space="preserve"> PAGEREF _Toc107913215 \h </w:instrText>
            </w:r>
            <w:r w:rsidR="000120C9">
              <w:rPr>
                <w:noProof/>
                <w:webHidden/>
              </w:rPr>
            </w:r>
            <w:r w:rsidR="000120C9">
              <w:rPr>
                <w:noProof/>
                <w:webHidden/>
              </w:rPr>
              <w:fldChar w:fldCharType="separate"/>
            </w:r>
            <w:r w:rsidR="00BA4C58">
              <w:rPr>
                <w:noProof/>
                <w:webHidden/>
              </w:rPr>
              <w:t>52</w:t>
            </w:r>
            <w:r w:rsidR="000120C9">
              <w:rPr>
                <w:noProof/>
                <w:webHidden/>
              </w:rPr>
              <w:fldChar w:fldCharType="end"/>
            </w:r>
          </w:hyperlink>
        </w:p>
        <w:p w14:paraId="19E7D225" w14:textId="7766D113" w:rsidR="000120C9" w:rsidRDefault="00954B03">
          <w:pPr>
            <w:pStyle w:val="TDC3"/>
            <w:tabs>
              <w:tab w:val="right" w:leader="dot" w:pos="8494"/>
            </w:tabs>
            <w:rPr>
              <w:rFonts w:cstheme="minorBidi"/>
              <w:noProof/>
            </w:rPr>
          </w:pPr>
          <w:hyperlink w:anchor="_Toc107913216" w:history="1">
            <w:r w:rsidR="000120C9" w:rsidRPr="005608A6">
              <w:rPr>
                <w:rStyle w:val="Hipervnculo"/>
                <w:noProof/>
              </w:rPr>
              <w:t>Película – Introducción del guion</w:t>
            </w:r>
            <w:r w:rsidR="000120C9">
              <w:rPr>
                <w:noProof/>
                <w:webHidden/>
              </w:rPr>
              <w:tab/>
            </w:r>
            <w:r w:rsidR="000120C9">
              <w:rPr>
                <w:noProof/>
                <w:webHidden/>
              </w:rPr>
              <w:fldChar w:fldCharType="begin"/>
            </w:r>
            <w:r w:rsidR="000120C9">
              <w:rPr>
                <w:noProof/>
                <w:webHidden/>
              </w:rPr>
              <w:instrText xml:space="preserve"> PAGEREF _Toc107913216 \h </w:instrText>
            </w:r>
            <w:r w:rsidR="000120C9">
              <w:rPr>
                <w:noProof/>
                <w:webHidden/>
              </w:rPr>
            </w:r>
            <w:r w:rsidR="000120C9">
              <w:rPr>
                <w:noProof/>
                <w:webHidden/>
              </w:rPr>
              <w:fldChar w:fldCharType="separate"/>
            </w:r>
            <w:r w:rsidR="00BA4C58">
              <w:rPr>
                <w:noProof/>
                <w:webHidden/>
              </w:rPr>
              <w:t>53</w:t>
            </w:r>
            <w:r w:rsidR="000120C9">
              <w:rPr>
                <w:noProof/>
                <w:webHidden/>
              </w:rPr>
              <w:fldChar w:fldCharType="end"/>
            </w:r>
          </w:hyperlink>
        </w:p>
        <w:p w14:paraId="6D759281" w14:textId="61C20389" w:rsidR="000120C9" w:rsidRDefault="00954B03">
          <w:pPr>
            <w:pStyle w:val="TDC3"/>
            <w:tabs>
              <w:tab w:val="right" w:leader="dot" w:pos="8494"/>
            </w:tabs>
            <w:rPr>
              <w:rFonts w:cstheme="minorBidi"/>
              <w:noProof/>
            </w:rPr>
          </w:pPr>
          <w:hyperlink w:anchor="_Toc107913217" w:history="1">
            <w:r w:rsidR="000120C9" w:rsidRPr="005608A6">
              <w:rPr>
                <w:rStyle w:val="Hipervnculo"/>
                <w:noProof/>
              </w:rPr>
              <w:t>Modificar un diccionario</w:t>
            </w:r>
            <w:r w:rsidR="000120C9">
              <w:rPr>
                <w:noProof/>
                <w:webHidden/>
              </w:rPr>
              <w:tab/>
            </w:r>
            <w:r w:rsidR="000120C9">
              <w:rPr>
                <w:noProof/>
                <w:webHidden/>
              </w:rPr>
              <w:fldChar w:fldCharType="begin"/>
            </w:r>
            <w:r w:rsidR="000120C9">
              <w:rPr>
                <w:noProof/>
                <w:webHidden/>
              </w:rPr>
              <w:instrText xml:space="preserve"> PAGEREF _Toc107913217 \h </w:instrText>
            </w:r>
            <w:r w:rsidR="000120C9">
              <w:rPr>
                <w:noProof/>
                <w:webHidden/>
              </w:rPr>
            </w:r>
            <w:r w:rsidR="000120C9">
              <w:rPr>
                <w:noProof/>
                <w:webHidden/>
              </w:rPr>
              <w:fldChar w:fldCharType="separate"/>
            </w:r>
            <w:r w:rsidR="00BA4C58">
              <w:rPr>
                <w:noProof/>
                <w:webHidden/>
              </w:rPr>
              <w:t>54</w:t>
            </w:r>
            <w:r w:rsidR="000120C9">
              <w:rPr>
                <w:noProof/>
                <w:webHidden/>
              </w:rPr>
              <w:fldChar w:fldCharType="end"/>
            </w:r>
          </w:hyperlink>
        </w:p>
        <w:p w14:paraId="5282607D" w14:textId="28240897" w:rsidR="000120C9" w:rsidRDefault="00954B03">
          <w:pPr>
            <w:pStyle w:val="TDC3"/>
            <w:tabs>
              <w:tab w:val="right" w:leader="dot" w:pos="8494"/>
            </w:tabs>
            <w:rPr>
              <w:rFonts w:cstheme="minorBidi"/>
              <w:noProof/>
            </w:rPr>
          </w:pPr>
          <w:hyperlink w:anchor="_Toc107913218" w:history="1">
            <w:r w:rsidR="000120C9" w:rsidRPr="005608A6">
              <w:rPr>
                <w:rStyle w:val="Hipervnculo"/>
                <w:noProof/>
              </w:rPr>
              <w:t>Añadir personaje</w:t>
            </w:r>
            <w:r w:rsidR="000120C9">
              <w:rPr>
                <w:noProof/>
                <w:webHidden/>
              </w:rPr>
              <w:tab/>
            </w:r>
            <w:r w:rsidR="000120C9">
              <w:rPr>
                <w:noProof/>
                <w:webHidden/>
              </w:rPr>
              <w:fldChar w:fldCharType="begin"/>
            </w:r>
            <w:r w:rsidR="000120C9">
              <w:rPr>
                <w:noProof/>
                <w:webHidden/>
              </w:rPr>
              <w:instrText xml:space="preserve"> PAGEREF _Toc107913218 \h </w:instrText>
            </w:r>
            <w:r w:rsidR="000120C9">
              <w:rPr>
                <w:noProof/>
                <w:webHidden/>
              </w:rPr>
            </w:r>
            <w:r w:rsidR="000120C9">
              <w:rPr>
                <w:noProof/>
                <w:webHidden/>
              </w:rPr>
              <w:fldChar w:fldCharType="separate"/>
            </w:r>
            <w:r w:rsidR="00BA4C58">
              <w:rPr>
                <w:noProof/>
                <w:webHidden/>
              </w:rPr>
              <w:t>55</w:t>
            </w:r>
            <w:r w:rsidR="000120C9">
              <w:rPr>
                <w:noProof/>
                <w:webHidden/>
              </w:rPr>
              <w:fldChar w:fldCharType="end"/>
            </w:r>
          </w:hyperlink>
        </w:p>
        <w:p w14:paraId="6EBC7E8A" w14:textId="51141B70" w:rsidR="000120C9" w:rsidRDefault="00954B03">
          <w:pPr>
            <w:pStyle w:val="TDC3"/>
            <w:tabs>
              <w:tab w:val="right" w:leader="dot" w:pos="8494"/>
            </w:tabs>
            <w:rPr>
              <w:rFonts w:cstheme="minorBidi"/>
              <w:noProof/>
            </w:rPr>
          </w:pPr>
          <w:hyperlink w:anchor="_Toc107913219" w:history="1">
            <w:r w:rsidR="000120C9" w:rsidRPr="005608A6">
              <w:rPr>
                <w:rStyle w:val="Hipervnculo"/>
                <w:noProof/>
              </w:rPr>
              <w:t>Borrar personajes</w:t>
            </w:r>
            <w:r w:rsidR="000120C9">
              <w:rPr>
                <w:noProof/>
                <w:webHidden/>
              </w:rPr>
              <w:tab/>
            </w:r>
            <w:r w:rsidR="000120C9">
              <w:rPr>
                <w:noProof/>
                <w:webHidden/>
              </w:rPr>
              <w:fldChar w:fldCharType="begin"/>
            </w:r>
            <w:r w:rsidR="000120C9">
              <w:rPr>
                <w:noProof/>
                <w:webHidden/>
              </w:rPr>
              <w:instrText xml:space="preserve"> PAGEREF _Toc107913219 \h </w:instrText>
            </w:r>
            <w:r w:rsidR="000120C9">
              <w:rPr>
                <w:noProof/>
                <w:webHidden/>
              </w:rPr>
            </w:r>
            <w:r w:rsidR="000120C9">
              <w:rPr>
                <w:noProof/>
                <w:webHidden/>
              </w:rPr>
              <w:fldChar w:fldCharType="separate"/>
            </w:r>
            <w:r w:rsidR="00BA4C58">
              <w:rPr>
                <w:noProof/>
                <w:webHidden/>
              </w:rPr>
              <w:t>55</w:t>
            </w:r>
            <w:r w:rsidR="000120C9">
              <w:rPr>
                <w:noProof/>
                <w:webHidden/>
              </w:rPr>
              <w:fldChar w:fldCharType="end"/>
            </w:r>
          </w:hyperlink>
        </w:p>
        <w:p w14:paraId="504F59E3" w14:textId="03EAB437" w:rsidR="000120C9" w:rsidRDefault="00954B03">
          <w:pPr>
            <w:pStyle w:val="TDC3"/>
            <w:tabs>
              <w:tab w:val="right" w:leader="dot" w:pos="8494"/>
            </w:tabs>
            <w:rPr>
              <w:rFonts w:cstheme="minorBidi"/>
              <w:noProof/>
            </w:rPr>
          </w:pPr>
          <w:hyperlink w:anchor="_Toc107913220" w:history="1">
            <w:r w:rsidR="000120C9" w:rsidRPr="005608A6">
              <w:rPr>
                <w:rStyle w:val="Hipervnculo"/>
                <w:noProof/>
              </w:rPr>
              <w:t>Juntar personajes</w:t>
            </w:r>
            <w:r w:rsidR="000120C9">
              <w:rPr>
                <w:noProof/>
                <w:webHidden/>
              </w:rPr>
              <w:tab/>
            </w:r>
            <w:r w:rsidR="000120C9">
              <w:rPr>
                <w:noProof/>
                <w:webHidden/>
              </w:rPr>
              <w:fldChar w:fldCharType="begin"/>
            </w:r>
            <w:r w:rsidR="000120C9">
              <w:rPr>
                <w:noProof/>
                <w:webHidden/>
              </w:rPr>
              <w:instrText xml:space="preserve"> PAGEREF _Toc107913220 \h </w:instrText>
            </w:r>
            <w:r w:rsidR="000120C9">
              <w:rPr>
                <w:noProof/>
                <w:webHidden/>
              </w:rPr>
            </w:r>
            <w:r w:rsidR="000120C9">
              <w:rPr>
                <w:noProof/>
                <w:webHidden/>
              </w:rPr>
              <w:fldChar w:fldCharType="separate"/>
            </w:r>
            <w:r w:rsidR="00BA4C58">
              <w:rPr>
                <w:noProof/>
                <w:webHidden/>
              </w:rPr>
              <w:t>56</w:t>
            </w:r>
            <w:r w:rsidR="000120C9">
              <w:rPr>
                <w:noProof/>
                <w:webHidden/>
              </w:rPr>
              <w:fldChar w:fldCharType="end"/>
            </w:r>
          </w:hyperlink>
        </w:p>
        <w:p w14:paraId="0F3826B8" w14:textId="32B9C60A" w:rsidR="000120C9" w:rsidRDefault="00954B03">
          <w:pPr>
            <w:pStyle w:val="TDC3"/>
            <w:tabs>
              <w:tab w:val="right" w:leader="dot" w:pos="8494"/>
            </w:tabs>
            <w:rPr>
              <w:rFonts w:cstheme="minorBidi"/>
              <w:noProof/>
            </w:rPr>
          </w:pPr>
          <w:hyperlink w:anchor="_Toc107913221" w:history="1">
            <w:r w:rsidR="000120C9" w:rsidRPr="005608A6">
              <w:rPr>
                <w:rStyle w:val="Hipervnculo"/>
                <w:noProof/>
              </w:rPr>
              <w:t>Añadir referencias</w:t>
            </w:r>
            <w:r w:rsidR="000120C9">
              <w:rPr>
                <w:noProof/>
                <w:webHidden/>
              </w:rPr>
              <w:tab/>
            </w:r>
            <w:r w:rsidR="000120C9">
              <w:rPr>
                <w:noProof/>
                <w:webHidden/>
              </w:rPr>
              <w:fldChar w:fldCharType="begin"/>
            </w:r>
            <w:r w:rsidR="000120C9">
              <w:rPr>
                <w:noProof/>
                <w:webHidden/>
              </w:rPr>
              <w:instrText xml:space="preserve"> PAGEREF _Toc107913221 \h </w:instrText>
            </w:r>
            <w:r w:rsidR="000120C9">
              <w:rPr>
                <w:noProof/>
                <w:webHidden/>
              </w:rPr>
            </w:r>
            <w:r w:rsidR="000120C9">
              <w:rPr>
                <w:noProof/>
                <w:webHidden/>
              </w:rPr>
              <w:fldChar w:fldCharType="separate"/>
            </w:r>
            <w:r w:rsidR="00BA4C58">
              <w:rPr>
                <w:noProof/>
                <w:webHidden/>
              </w:rPr>
              <w:t>56</w:t>
            </w:r>
            <w:r w:rsidR="000120C9">
              <w:rPr>
                <w:noProof/>
                <w:webHidden/>
              </w:rPr>
              <w:fldChar w:fldCharType="end"/>
            </w:r>
          </w:hyperlink>
        </w:p>
        <w:p w14:paraId="78321EBB" w14:textId="45A6FDDA" w:rsidR="000120C9" w:rsidRDefault="00954B03">
          <w:pPr>
            <w:pStyle w:val="TDC3"/>
            <w:tabs>
              <w:tab w:val="right" w:leader="dot" w:pos="8494"/>
            </w:tabs>
            <w:rPr>
              <w:rFonts w:cstheme="minorBidi"/>
              <w:noProof/>
            </w:rPr>
          </w:pPr>
          <w:hyperlink w:anchor="_Toc107913222" w:history="1">
            <w:r w:rsidR="000120C9" w:rsidRPr="005608A6">
              <w:rPr>
                <w:rStyle w:val="Hipervnculo"/>
                <w:noProof/>
              </w:rPr>
              <w:t>Eliminar referencia</w:t>
            </w:r>
            <w:r w:rsidR="000120C9">
              <w:rPr>
                <w:noProof/>
                <w:webHidden/>
              </w:rPr>
              <w:tab/>
            </w:r>
            <w:r w:rsidR="000120C9">
              <w:rPr>
                <w:noProof/>
                <w:webHidden/>
              </w:rPr>
              <w:fldChar w:fldCharType="begin"/>
            </w:r>
            <w:r w:rsidR="000120C9">
              <w:rPr>
                <w:noProof/>
                <w:webHidden/>
              </w:rPr>
              <w:instrText xml:space="preserve"> PAGEREF _Toc107913222 \h </w:instrText>
            </w:r>
            <w:r w:rsidR="000120C9">
              <w:rPr>
                <w:noProof/>
                <w:webHidden/>
              </w:rPr>
            </w:r>
            <w:r w:rsidR="000120C9">
              <w:rPr>
                <w:noProof/>
                <w:webHidden/>
              </w:rPr>
              <w:fldChar w:fldCharType="separate"/>
            </w:r>
            <w:r w:rsidR="00BA4C58">
              <w:rPr>
                <w:noProof/>
                <w:webHidden/>
              </w:rPr>
              <w:t>58</w:t>
            </w:r>
            <w:r w:rsidR="000120C9">
              <w:rPr>
                <w:noProof/>
                <w:webHidden/>
              </w:rPr>
              <w:fldChar w:fldCharType="end"/>
            </w:r>
          </w:hyperlink>
        </w:p>
        <w:p w14:paraId="35D1ED7C" w14:textId="7A350A2D" w:rsidR="000120C9" w:rsidRDefault="00954B03">
          <w:pPr>
            <w:pStyle w:val="TDC3"/>
            <w:tabs>
              <w:tab w:val="right" w:leader="dot" w:pos="8494"/>
            </w:tabs>
            <w:rPr>
              <w:rFonts w:cstheme="minorBidi"/>
              <w:noProof/>
            </w:rPr>
          </w:pPr>
          <w:hyperlink w:anchor="_Toc107913223" w:history="1">
            <w:r w:rsidR="000120C9" w:rsidRPr="005608A6">
              <w:rPr>
                <w:rStyle w:val="Hipervnculo"/>
                <w:noProof/>
              </w:rPr>
              <w:t>Modificar id Personaje</w:t>
            </w:r>
            <w:r w:rsidR="000120C9">
              <w:rPr>
                <w:noProof/>
                <w:webHidden/>
              </w:rPr>
              <w:tab/>
            </w:r>
            <w:r w:rsidR="000120C9">
              <w:rPr>
                <w:noProof/>
                <w:webHidden/>
              </w:rPr>
              <w:fldChar w:fldCharType="begin"/>
            </w:r>
            <w:r w:rsidR="000120C9">
              <w:rPr>
                <w:noProof/>
                <w:webHidden/>
              </w:rPr>
              <w:instrText xml:space="preserve"> PAGEREF _Toc107913223 \h </w:instrText>
            </w:r>
            <w:r w:rsidR="000120C9">
              <w:rPr>
                <w:noProof/>
                <w:webHidden/>
              </w:rPr>
            </w:r>
            <w:r w:rsidR="000120C9">
              <w:rPr>
                <w:noProof/>
                <w:webHidden/>
              </w:rPr>
              <w:fldChar w:fldCharType="separate"/>
            </w:r>
            <w:r w:rsidR="00BA4C58">
              <w:rPr>
                <w:noProof/>
                <w:webHidden/>
              </w:rPr>
              <w:t>58</w:t>
            </w:r>
            <w:r w:rsidR="000120C9">
              <w:rPr>
                <w:noProof/>
                <w:webHidden/>
              </w:rPr>
              <w:fldChar w:fldCharType="end"/>
            </w:r>
          </w:hyperlink>
        </w:p>
        <w:p w14:paraId="51908A22" w14:textId="72018D89" w:rsidR="000120C9" w:rsidRDefault="00954B03">
          <w:pPr>
            <w:pStyle w:val="TDC3"/>
            <w:tabs>
              <w:tab w:val="right" w:leader="dot" w:pos="8494"/>
            </w:tabs>
            <w:rPr>
              <w:rFonts w:cstheme="minorBidi"/>
              <w:noProof/>
            </w:rPr>
          </w:pPr>
          <w:hyperlink w:anchor="_Toc107913224" w:history="1">
            <w:r w:rsidR="000120C9" w:rsidRPr="005608A6">
              <w:rPr>
                <w:rStyle w:val="Hipervnculo"/>
                <w:noProof/>
              </w:rPr>
              <w:t>Modificar etnia</w:t>
            </w:r>
            <w:r w:rsidR="000120C9">
              <w:rPr>
                <w:noProof/>
                <w:webHidden/>
              </w:rPr>
              <w:tab/>
            </w:r>
            <w:r w:rsidR="000120C9">
              <w:rPr>
                <w:noProof/>
                <w:webHidden/>
              </w:rPr>
              <w:fldChar w:fldCharType="begin"/>
            </w:r>
            <w:r w:rsidR="000120C9">
              <w:rPr>
                <w:noProof/>
                <w:webHidden/>
              </w:rPr>
              <w:instrText xml:space="preserve"> PAGEREF _Toc107913224 \h </w:instrText>
            </w:r>
            <w:r w:rsidR="000120C9">
              <w:rPr>
                <w:noProof/>
                <w:webHidden/>
              </w:rPr>
            </w:r>
            <w:r w:rsidR="000120C9">
              <w:rPr>
                <w:noProof/>
                <w:webHidden/>
              </w:rPr>
              <w:fldChar w:fldCharType="separate"/>
            </w:r>
            <w:r w:rsidR="00BA4C58">
              <w:rPr>
                <w:noProof/>
                <w:webHidden/>
              </w:rPr>
              <w:t>59</w:t>
            </w:r>
            <w:r w:rsidR="000120C9">
              <w:rPr>
                <w:noProof/>
                <w:webHidden/>
              </w:rPr>
              <w:fldChar w:fldCharType="end"/>
            </w:r>
          </w:hyperlink>
        </w:p>
        <w:p w14:paraId="31101D42" w14:textId="49C3D8C3" w:rsidR="000120C9" w:rsidRDefault="00954B03">
          <w:pPr>
            <w:pStyle w:val="TDC3"/>
            <w:tabs>
              <w:tab w:val="right" w:leader="dot" w:pos="8494"/>
            </w:tabs>
            <w:rPr>
              <w:rFonts w:cstheme="minorBidi"/>
              <w:noProof/>
            </w:rPr>
          </w:pPr>
          <w:hyperlink w:anchor="_Toc107913225" w:history="1">
            <w:r w:rsidR="000120C9" w:rsidRPr="005608A6">
              <w:rPr>
                <w:rStyle w:val="Hipervnculo"/>
                <w:noProof/>
              </w:rPr>
              <w:t>Modificar sexo</w:t>
            </w:r>
            <w:r w:rsidR="000120C9">
              <w:rPr>
                <w:noProof/>
                <w:webHidden/>
              </w:rPr>
              <w:tab/>
            </w:r>
            <w:r w:rsidR="000120C9">
              <w:rPr>
                <w:noProof/>
                <w:webHidden/>
              </w:rPr>
              <w:fldChar w:fldCharType="begin"/>
            </w:r>
            <w:r w:rsidR="000120C9">
              <w:rPr>
                <w:noProof/>
                <w:webHidden/>
              </w:rPr>
              <w:instrText xml:space="preserve"> PAGEREF _Toc107913225 \h </w:instrText>
            </w:r>
            <w:r w:rsidR="000120C9">
              <w:rPr>
                <w:noProof/>
                <w:webHidden/>
              </w:rPr>
            </w:r>
            <w:r w:rsidR="000120C9">
              <w:rPr>
                <w:noProof/>
                <w:webHidden/>
              </w:rPr>
              <w:fldChar w:fldCharType="separate"/>
            </w:r>
            <w:r w:rsidR="00BA4C58">
              <w:rPr>
                <w:noProof/>
                <w:webHidden/>
              </w:rPr>
              <w:t>60</w:t>
            </w:r>
            <w:r w:rsidR="000120C9">
              <w:rPr>
                <w:noProof/>
                <w:webHidden/>
              </w:rPr>
              <w:fldChar w:fldCharType="end"/>
            </w:r>
          </w:hyperlink>
        </w:p>
        <w:p w14:paraId="523F3DD3" w14:textId="601EB4FA" w:rsidR="000120C9" w:rsidRDefault="00954B03">
          <w:pPr>
            <w:pStyle w:val="TDC3"/>
            <w:tabs>
              <w:tab w:val="right" w:leader="dot" w:pos="8494"/>
            </w:tabs>
            <w:rPr>
              <w:rFonts w:cstheme="minorBidi"/>
              <w:noProof/>
            </w:rPr>
          </w:pPr>
          <w:hyperlink w:anchor="_Toc107913226" w:history="1">
            <w:r w:rsidR="000120C9" w:rsidRPr="005608A6">
              <w:rPr>
                <w:rStyle w:val="Hipervnculo"/>
                <w:noProof/>
              </w:rPr>
              <w:t>Parámetros adicionales para los ePub</w:t>
            </w:r>
            <w:r w:rsidR="000120C9">
              <w:rPr>
                <w:noProof/>
                <w:webHidden/>
              </w:rPr>
              <w:tab/>
            </w:r>
            <w:r w:rsidR="000120C9">
              <w:rPr>
                <w:noProof/>
                <w:webHidden/>
              </w:rPr>
              <w:fldChar w:fldCharType="begin"/>
            </w:r>
            <w:r w:rsidR="000120C9">
              <w:rPr>
                <w:noProof/>
                <w:webHidden/>
              </w:rPr>
              <w:instrText xml:space="preserve"> PAGEREF _Toc107913226 \h </w:instrText>
            </w:r>
            <w:r w:rsidR="000120C9">
              <w:rPr>
                <w:noProof/>
                <w:webHidden/>
              </w:rPr>
            </w:r>
            <w:r w:rsidR="000120C9">
              <w:rPr>
                <w:noProof/>
                <w:webHidden/>
              </w:rPr>
              <w:fldChar w:fldCharType="separate"/>
            </w:r>
            <w:r w:rsidR="00BA4C58">
              <w:rPr>
                <w:noProof/>
                <w:webHidden/>
              </w:rPr>
              <w:t>60</w:t>
            </w:r>
            <w:r w:rsidR="000120C9">
              <w:rPr>
                <w:noProof/>
                <w:webHidden/>
              </w:rPr>
              <w:fldChar w:fldCharType="end"/>
            </w:r>
          </w:hyperlink>
        </w:p>
        <w:p w14:paraId="5F33A11D" w14:textId="67519AC4" w:rsidR="000120C9" w:rsidRDefault="00954B03">
          <w:pPr>
            <w:pStyle w:val="TDC3"/>
            <w:tabs>
              <w:tab w:val="right" w:leader="dot" w:pos="8494"/>
            </w:tabs>
            <w:rPr>
              <w:rFonts w:cstheme="minorBidi"/>
              <w:noProof/>
            </w:rPr>
          </w:pPr>
          <w:hyperlink w:anchor="_Toc107913227" w:history="1">
            <w:r w:rsidR="000120C9" w:rsidRPr="005608A6">
              <w:rPr>
                <w:rStyle w:val="Hipervnculo"/>
                <w:noProof/>
              </w:rPr>
              <w:t>Parámetros adicionales para los guiones</w:t>
            </w:r>
            <w:r w:rsidR="000120C9">
              <w:rPr>
                <w:noProof/>
                <w:webHidden/>
              </w:rPr>
              <w:tab/>
            </w:r>
            <w:r w:rsidR="000120C9">
              <w:rPr>
                <w:noProof/>
                <w:webHidden/>
              </w:rPr>
              <w:fldChar w:fldCharType="begin"/>
            </w:r>
            <w:r w:rsidR="000120C9">
              <w:rPr>
                <w:noProof/>
                <w:webHidden/>
              </w:rPr>
              <w:instrText xml:space="preserve"> PAGEREF _Toc107913227 \h </w:instrText>
            </w:r>
            <w:r w:rsidR="000120C9">
              <w:rPr>
                <w:noProof/>
                <w:webHidden/>
              </w:rPr>
            </w:r>
            <w:r w:rsidR="000120C9">
              <w:rPr>
                <w:noProof/>
                <w:webHidden/>
              </w:rPr>
              <w:fldChar w:fldCharType="separate"/>
            </w:r>
            <w:r w:rsidR="00BA4C58">
              <w:rPr>
                <w:noProof/>
                <w:webHidden/>
              </w:rPr>
              <w:t>61</w:t>
            </w:r>
            <w:r w:rsidR="000120C9">
              <w:rPr>
                <w:noProof/>
                <w:webHidden/>
              </w:rPr>
              <w:fldChar w:fldCharType="end"/>
            </w:r>
          </w:hyperlink>
        </w:p>
        <w:p w14:paraId="5AB8D117" w14:textId="04ACF37F" w:rsidR="000120C9" w:rsidRDefault="00954B03">
          <w:pPr>
            <w:pStyle w:val="TDC3"/>
            <w:tabs>
              <w:tab w:val="right" w:leader="dot" w:pos="8494"/>
            </w:tabs>
            <w:rPr>
              <w:rFonts w:cstheme="minorBidi"/>
              <w:noProof/>
            </w:rPr>
          </w:pPr>
          <w:hyperlink w:anchor="_Toc107913228" w:history="1">
            <w:r w:rsidR="000120C9" w:rsidRPr="005608A6">
              <w:rPr>
                <w:rStyle w:val="Hipervnculo"/>
                <w:noProof/>
              </w:rPr>
              <w:t>Generador de la red</w:t>
            </w:r>
            <w:r w:rsidR="000120C9">
              <w:rPr>
                <w:noProof/>
                <w:webHidden/>
              </w:rPr>
              <w:tab/>
            </w:r>
            <w:r w:rsidR="000120C9">
              <w:rPr>
                <w:noProof/>
                <w:webHidden/>
              </w:rPr>
              <w:fldChar w:fldCharType="begin"/>
            </w:r>
            <w:r w:rsidR="000120C9">
              <w:rPr>
                <w:noProof/>
                <w:webHidden/>
              </w:rPr>
              <w:instrText xml:space="preserve"> PAGEREF _Toc107913228 \h </w:instrText>
            </w:r>
            <w:r w:rsidR="000120C9">
              <w:rPr>
                <w:noProof/>
                <w:webHidden/>
              </w:rPr>
            </w:r>
            <w:r w:rsidR="000120C9">
              <w:rPr>
                <w:noProof/>
                <w:webHidden/>
              </w:rPr>
              <w:fldChar w:fldCharType="separate"/>
            </w:r>
            <w:r w:rsidR="00BA4C58">
              <w:rPr>
                <w:noProof/>
                <w:webHidden/>
              </w:rPr>
              <w:t>62</w:t>
            </w:r>
            <w:r w:rsidR="000120C9">
              <w:rPr>
                <w:noProof/>
                <w:webHidden/>
              </w:rPr>
              <w:fldChar w:fldCharType="end"/>
            </w:r>
          </w:hyperlink>
        </w:p>
        <w:p w14:paraId="7F3A4D59" w14:textId="524BE1F7" w:rsidR="000120C9" w:rsidRDefault="00954B03">
          <w:pPr>
            <w:pStyle w:val="TDC3"/>
            <w:tabs>
              <w:tab w:val="right" w:leader="dot" w:pos="8494"/>
            </w:tabs>
            <w:rPr>
              <w:rFonts w:cstheme="minorBidi"/>
              <w:noProof/>
            </w:rPr>
          </w:pPr>
          <w:hyperlink w:anchor="_Toc107913229" w:history="1">
            <w:r w:rsidR="000120C9" w:rsidRPr="005608A6">
              <w:rPr>
                <w:rStyle w:val="Hipervnculo"/>
                <w:noProof/>
              </w:rPr>
              <w:t>Extracción de datos para el informe</w:t>
            </w:r>
            <w:r w:rsidR="000120C9">
              <w:rPr>
                <w:noProof/>
                <w:webHidden/>
              </w:rPr>
              <w:tab/>
            </w:r>
            <w:r w:rsidR="000120C9">
              <w:rPr>
                <w:noProof/>
                <w:webHidden/>
              </w:rPr>
              <w:fldChar w:fldCharType="begin"/>
            </w:r>
            <w:r w:rsidR="000120C9">
              <w:rPr>
                <w:noProof/>
                <w:webHidden/>
              </w:rPr>
              <w:instrText xml:space="preserve"> PAGEREF _Toc107913229 \h </w:instrText>
            </w:r>
            <w:r w:rsidR="000120C9">
              <w:rPr>
                <w:noProof/>
                <w:webHidden/>
              </w:rPr>
            </w:r>
            <w:r w:rsidR="000120C9">
              <w:rPr>
                <w:noProof/>
                <w:webHidden/>
              </w:rPr>
              <w:fldChar w:fldCharType="separate"/>
            </w:r>
            <w:r w:rsidR="00BA4C58">
              <w:rPr>
                <w:noProof/>
                <w:webHidden/>
              </w:rPr>
              <w:t>62</w:t>
            </w:r>
            <w:r w:rsidR="000120C9">
              <w:rPr>
                <w:noProof/>
                <w:webHidden/>
              </w:rPr>
              <w:fldChar w:fldCharType="end"/>
            </w:r>
          </w:hyperlink>
        </w:p>
        <w:p w14:paraId="7AB6420B" w14:textId="688FF8BD" w:rsidR="000120C9" w:rsidRDefault="00954B03">
          <w:pPr>
            <w:pStyle w:val="TDC3"/>
            <w:tabs>
              <w:tab w:val="right" w:leader="dot" w:pos="8494"/>
            </w:tabs>
            <w:rPr>
              <w:rFonts w:cstheme="minorBidi"/>
              <w:noProof/>
            </w:rPr>
          </w:pPr>
          <w:hyperlink w:anchor="_Toc107913230" w:history="1">
            <w:r w:rsidR="000120C9" w:rsidRPr="005608A6">
              <w:rPr>
                <w:rStyle w:val="Hipervnculo"/>
                <w:noProof/>
              </w:rPr>
              <w:t>Visualización del informe</w:t>
            </w:r>
            <w:r w:rsidR="000120C9">
              <w:rPr>
                <w:noProof/>
                <w:webHidden/>
              </w:rPr>
              <w:tab/>
            </w:r>
            <w:r w:rsidR="000120C9">
              <w:rPr>
                <w:noProof/>
                <w:webHidden/>
              </w:rPr>
              <w:fldChar w:fldCharType="begin"/>
            </w:r>
            <w:r w:rsidR="000120C9">
              <w:rPr>
                <w:noProof/>
                <w:webHidden/>
              </w:rPr>
              <w:instrText xml:space="preserve"> PAGEREF _Toc107913230 \h </w:instrText>
            </w:r>
            <w:r w:rsidR="000120C9">
              <w:rPr>
                <w:noProof/>
                <w:webHidden/>
              </w:rPr>
            </w:r>
            <w:r w:rsidR="000120C9">
              <w:rPr>
                <w:noProof/>
                <w:webHidden/>
              </w:rPr>
              <w:fldChar w:fldCharType="separate"/>
            </w:r>
            <w:r w:rsidR="00BA4C58">
              <w:rPr>
                <w:noProof/>
                <w:webHidden/>
              </w:rPr>
              <w:t>63</w:t>
            </w:r>
            <w:r w:rsidR="000120C9">
              <w:rPr>
                <w:noProof/>
                <w:webHidden/>
              </w:rPr>
              <w:fldChar w:fldCharType="end"/>
            </w:r>
          </w:hyperlink>
        </w:p>
        <w:p w14:paraId="3D10A3CC" w14:textId="036AD565" w:rsidR="000120C9" w:rsidRDefault="00954B03">
          <w:pPr>
            <w:pStyle w:val="TDC3"/>
            <w:tabs>
              <w:tab w:val="right" w:leader="dot" w:pos="8494"/>
            </w:tabs>
            <w:rPr>
              <w:rFonts w:cstheme="minorBidi"/>
              <w:noProof/>
            </w:rPr>
          </w:pPr>
          <w:hyperlink w:anchor="_Toc107913231" w:history="1">
            <w:r w:rsidR="000120C9" w:rsidRPr="005608A6">
              <w:rPr>
                <w:rStyle w:val="Hipervnculo"/>
                <w:noProof/>
              </w:rPr>
              <w:t>Generador de la red dinámica</w:t>
            </w:r>
            <w:r w:rsidR="000120C9">
              <w:rPr>
                <w:noProof/>
                <w:webHidden/>
              </w:rPr>
              <w:tab/>
            </w:r>
            <w:r w:rsidR="000120C9">
              <w:rPr>
                <w:noProof/>
                <w:webHidden/>
              </w:rPr>
              <w:fldChar w:fldCharType="begin"/>
            </w:r>
            <w:r w:rsidR="000120C9">
              <w:rPr>
                <w:noProof/>
                <w:webHidden/>
              </w:rPr>
              <w:instrText xml:space="preserve"> PAGEREF _Toc107913231 \h </w:instrText>
            </w:r>
            <w:r w:rsidR="000120C9">
              <w:rPr>
                <w:noProof/>
                <w:webHidden/>
              </w:rPr>
            </w:r>
            <w:r w:rsidR="000120C9">
              <w:rPr>
                <w:noProof/>
                <w:webHidden/>
              </w:rPr>
              <w:fldChar w:fldCharType="separate"/>
            </w:r>
            <w:r w:rsidR="00BA4C58">
              <w:rPr>
                <w:noProof/>
                <w:webHidden/>
              </w:rPr>
              <w:t>64</w:t>
            </w:r>
            <w:r w:rsidR="000120C9">
              <w:rPr>
                <w:noProof/>
                <w:webHidden/>
              </w:rPr>
              <w:fldChar w:fldCharType="end"/>
            </w:r>
          </w:hyperlink>
        </w:p>
        <w:p w14:paraId="42689011" w14:textId="1183225D" w:rsidR="000120C9" w:rsidRDefault="00954B03">
          <w:pPr>
            <w:pStyle w:val="TDC3"/>
            <w:tabs>
              <w:tab w:val="right" w:leader="dot" w:pos="8494"/>
            </w:tabs>
            <w:rPr>
              <w:rFonts w:cstheme="minorBidi"/>
              <w:noProof/>
            </w:rPr>
          </w:pPr>
          <w:hyperlink w:anchor="_Toc107913232" w:history="1">
            <w:r w:rsidR="000120C9" w:rsidRPr="005608A6">
              <w:rPr>
                <w:rStyle w:val="Hipervnculo"/>
                <w:noProof/>
              </w:rPr>
              <w:t>Extracción de datos para el informe dinámico</w:t>
            </w:r>
            <w:r w:rsidR="000120C9">
              <w:rPr>
                <w:noProof/>
                <w:webHidden/>
              </w:rPr>
              <w:tab/>
            </w:r>
            <w:r w:rsidR="000120C9">
              <w:rPr>
                <w:noProof/>
                <w:webHidden/>
              </w:rPr>
              <w:fldChar w:fldCharType="begin"/>
            </w:r>
            <w:r w:rsidR="000120C9">
              <w:rPr>
                <w:noProof/>
                <w:webHidden/>
              </w:rPr>
              <w:instrText xml:space="preserve"> PAGEREF _Toc107913232 \h </w:instrText>
            </w:r>
            <w:r w:rsidR="000120C9">
              <w:rPr>
                <w:noProof/>
                <w:webHidden/>
              </w:rPr>
            </w:r>
            <w:r w:rsidR="000120C9">
              <w:rPr>
                <w:noProof/>
                <w:webHidden/>
              </w:rPr>
              <w:fldChar w:fldCharType="separate"/>
            </w:r>
            <w:r w:rsidR="00BA4C58">
              <w:rPr>
                <w:noProof/>
                <w:webHidden/>
              </w:rPr>
              <w:t>65</w:t>
            </w:r>
            <w:r w:rsidR="000120C9">
              <w:rPr>
                <w:noProof/>
                <w:webHidden/>
              </w:rPr>
              <w:fldChar w:fldCharType="end"/>
            </w:r>
          </w:hyperlink>
        </w:p>
        <w:p w14:paraId="406BB68A" w14:textId="54C9933D" w:rsidR="000120C9" w:rsidRDefault="00954B03">
          <w:pPr>
            <w:pStyle w:val="TDC3"/>
            <w:tabs>
              <w:tab w:val="right" w:leader="dot" w:pos="8494"/>
            </w:tabs>
            <w:rPr>
              <w:rFonts w:cstheme="minorBidi"/>
              <w:noProof/>
            </w:rPr>
          </w:pPr>
          <w:hyperlink w:anchor="_Toc107913233" w:history="1">
            <w:r w:rsidR="000120C9" w:rsidRPr="005608A6">
              <w:rPr>
                <w:rStyle w:val="Hipervnculo"/>
                <w:noProof/>
              </w:rPr>
              <w:t>Visualización del informe dinámico</w:t>
            </w:r>
            <w:r w:rsidR="000120C9">
              <w:rPr>
                <w:noProof/>
                <w:webHidden/>
              </w:rPr>
              <w:tab/>
            </w:r>
            <w:r w:rsidR="000120C9">
              <w:rPr>
                <w:noProof/>
                <w:webHidden/>
              </w:rPr>
              <w:fldChar w:fldCharType="begin"/>
            </w:r>
            <w:r w:rsidR="000120C9">
              <w:rPr>
                <w:noProof/>
                <w:webHidden/>
              </w:rPr>
              <w:instrText xml:space="preserve"> PAGEREF _Toc107913233 \h </w:instrText>
            </w:r>
            <w:r w:rsidR="000120C9">
              <w:rPr>
                <w:noProof/>
                <w:webHidden/>
              </w:rPr>
            </w:r>
            <w:r w:rsidR="000120C9">
              <w:rPr>
                <w:noProof/>
                <w:webHidden/>
              </w:rPr>
              <w:fldChar w:fldCharType="separate"/>
            </w:r>
            <w:r w:rsidR="00BA4C58">
              <w:rPr>
                <w:noProof/>
                <w:webHidden/>
              </w:rPr>
              <w:t>65</w:t>
            </w:r>
            <w:r w:rsidR="000120C9">
              <w:rPr>
                <w:noProof/>
                <w:webHidden/>
              </w:rPr>
              <w:fldChar w:fldCharType="end"/>
            </w:r>
          </w:hyperlink>
        </w:p>
        <w:p w14:paraId="7F46A837" w14:textId="456A0F9B" w:rsidR="000120C9" w:rsidRDefault="00954B03">
          <w:pPr>
            <w:pStyle w:val="TDC1"/>
            <w:tabs>
              <w:tab w:val="right" w:leader="dot" w:pos="8494"/>
            </w:tabs>
            <w:rPr>
              <w:rFonts w:asciiTheme="minorHAnsi" w:eastAsiaTheme="minorEastAsia" w:hAnsiTheme="minorHAnsi" w:cstheme="minorBidi"/>
              <w:noProof/>
              <w:lang w:eastAsia="es-ES"/>
            </w:rPr>
          </w:pPr>
          <w:hyperlink w:anchor="_Toc107913234" w:history="1">
            <w:r w:rsidR="000120C9" w:rsidRPr="005608A6">
              <w:rPr>
                <w:rStyle w:val="Hipervnculo"/>
                <w:noProof/>
              </w:rPr>
              <w:t>Bibliografía</w:t>
            </w:r>
            <w:r w:rsidR="000120C9">
              <w:rPr>
                <w:noProof/>
                <w:webHidden/>
              </w:rPr>
              <w:tab/>
            </w:r>
            <w:r w:rsidR="000120C9">
              <w:rPr>
                <w:noProof/>
                <w:webHidden/>
              </w:rPr>
              <w:fldChar w:fldCharType="begin"/>
            </w:r>
            <w:r w:rsidR="000120C9">
              <w:rPr>
                <w:noProof/>
                <w:webHidden/>
              </w:rPr>
              <w:instrText xml:space="preserve"> PAGEREF _Toc107913234 \h </w:instrText>
            </w:r>
            <w:r w:rsidR="000120C9">
              <w:rPr>
                <w:noProof/>
                <w:webHidden/>
              </w:rPr>
            </w:r>
            <w:r w:rsidR="000120C9">
              <w:rPr>
                <w:noProof/>
                <w:webHidden/>
              </w:rPr>
              <w:fldChar w:fldCharType="separate"/>
            </w:r>
            <w:r w:rsidR="00BA4C58">
              <w:rPr>
                <w:noProof/>
                <w:webHidden/>
              </w:rPr>
              <w:t>67</w:t>
            </w:r>
            <w:r w:rsidR="000120C9">
              <w:rPr>
                <w:noProof/>
                <w:webHidden/>
              </w:rPr>
              <w:fldChar w:fldCharType="end"/>
            </w:r>
          </w:hyperlink>
        </w:p>
        <w:p w14:paraId="0239F263" w14:textId="54B04F40" w:rsidR="00CE4C88" w:rsidRDefault="00CE4C88">
          <w:r>
            <w:rPr>
              <w:b/>
              <w:bCs/>
            </w:rPr>
            <w:fldChar w:fldCharType="end"/>
          </w:r>
        </w:p>
      </w:sdtContent>
    </w:sdt>
    <w:p w14:paraId="4A6DB3C4" w14:textId="73286B4B" w:rsidR="00675056" w:rsidRDefault="00675056"/>
    <w:p w14:paraId="70A90585" w14:textId="6CFE1EA3" w:rsidR="00675056" w:rsidRDefault="00675056">
      <w:pPr>
        <w:rPr>
          <w:rFonts w:asciiTheme="majorHAnsi" w:eastAsiaTheme="majorEastAsia" w:hAnsiTheme="majorHAnsi" w:cstheme="majorBidi"/>
          <w:color w:val="2F5496" w:themeColor="accent1" w:themeShade="BF"/>
          <w:sz w:val="32"/>
          <w:szCs w:val="32"/>
          <w:lang w:eastAsia="es-ES"/>
        </w:rPr>
      </w:pPr>
    </w:p>
    <w:p w14:paraId="6BEA35D1" w14:textId="131F94A1" w:rsidR="00675056" w:rsidRDefault="00675056">
      <w:pPr>
        <w:rPr>
          <w:rFonts w:asciiTheme="majorHAnsi" w:eastAsiaTheme="majorEastAsia" w:hAnsiTheme="majorHAnsi" w:cstheme="majorBidi"/>
          <w:color w:val="2F5496" w:themeColor="accent1" w:themeShade="BF"/>
          <w:sz w:val="32"/>
          <w:szCs w:val="32"/>
          <w:lang w:eastAsia="es-ES"/>
        </w:rPr>
      </w:pPr>
    </w:p>
    <w:p w14:paraId="3D95A826" w14:textId="31609478" w:rsidR="00675056" w:rsidRDefault="00675056">
      <w:pPr>
        <w:rPr>
          <w:rFonts w:asciiTheme="majorHAnsi" w:eastAsiaTheme="majorEastAsia" w:hAnsiTheme="majorHAnsi" w:cstheme="majorBidi"/>
          <w:color w:val="2F5496" w:themeColor="accent1" w:themeShade="BF"/>
          <w:sz w:val="32"/>
          <w:szCs w:val="32"/>
          <w:lang w:eastAsia="es-ES"/>
        </w:rPr>
      </w:pPr>
    </w:p>
    <w:p w14:paraId="612C9130" w14:textId="05CAD73A" w:rsidR="00675056" w:rsidRDefault="00675056">
      <w:pPr>
        <w:rPr>
          <w:rFonts w:asciiTheme="majorHAnsi" w:eastAsiaTheme="majorEastAsia" w:hAnsiTheme="majorHAnsi" w:cstheme="majorBidi"/>
          <w:color w:val="2F5496" w:themeColor="accent1" w:themeShade="BF"/>
          <w:sz w:val="32"/>
          <w:szCs w:val="32"/>
          <w:lang w:eastAsia="es-ES"/>
        </w:rPr>
      </w:pPr>
    </w:p>
    <w:p w14:paraId="51AF780D" w14:textId="539D7C77" w:rsidR="00675056" w:rsidRDefault="00675056">
      <w:pPr>
        <w:rPr>
          <w:rFonts w:asciiTheme="majorHAnsi" w:eastAsiaTheme="majorEastAsia" w:hAnsiTheme="majorHAnsi" w:cstheme="majorBidi"/>
          <w:color w:val="2F5496" w:themeColor="accent1" w:themeShade="BF"/>
          <w:sz w:val="32"/>
          <w:szCs w:val="32"/>
          <w:lang w:eastAsia="es-ES"/>
        </w:rPr>
      </w:pPr>
    </w:p>
    <w:p w14:paraId="3952933D" w14:textId="75640D34" w:rsidR="00675056" w:rsidRDefault="00675056">
      <w:pPr>
        <w:rPr>
          <w:rFonts w:asciiTheme="majorHAnsi" w:eastAsiaTheme="majorEastAsia" w:hAnsiTheme="majorHAnsi" w:cstheme="majorBidi"/>
          <w:color w:val="2F5496" w:themeColor="accent1" w:themeShade="BF"/>
          <w:sz w:val="32"/>
          <w:szCs w:val="32"/>
          <w:lang w:eastAsia="es-ES"/>
        </w:rPr>
      </w:pPr>
    </w:p>
    <w:p w14:paraId="1A5B7436" w14:textId="77777777" w:rsidR="00E503AC" w:rsidRDefault="00E503AC">
      <w:pPr>
        <w:rPr>
          <w:rFonts w:asciiTheme="majorHAnsi" w:eastAsiaTheme="majorEastAsia" w:hAnsiTheme="majorHAnsi" w:cstheme="majorBidi"/>
          <w:color w:val="2F5496" w:themeColor="accent1" w:themeShade="BF"/>
          <w:sz w:val="32"/>
          <w:szCs w:val="32"/>
          <w:lang w:eastAsia="es-ES"/>
        </w:rPr>
      </w:pPr>
    </w:p>
    <w:p w14:paraId="1B3D4DB6" w14:textId="77777777" w:rsidR="009F5299" w:rsidRDefault="009F5299">
      <w:pPr>
        <w:rPr>
          <w:rFonts w:asciiTheme="majorHAnsi" w:eastAsiaTheme="majorEastAsia" w:hAnsiTheme="majorHAnsi" w:cstheme="majorBidi"/>
          <w:color w:val="2F5496" w:themeColor="accent1" w:themeShade="BF"/>
          <w:sz w:val="32"/>
          <w:szCs w:val="32"/>
          <w:lang w:eastAsia="es-ES"/>
        </w:rPr>
      </w:pPr>
    </w:p>
    <w:p w14:paraId="7F1828B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63D89F71"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88C68E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C01965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6F617A7"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441F3D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879FFA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C7A2AD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28BBE9F3"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77BCE2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199B2A8"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B2625A2"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0A69A15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C250D5E"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748C49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6C322CB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9239E1B"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20141D0D" w14:textId="5BE9F332" w:rsidR="006C3D4F" w:rsidRDefault="006C3D4F">
      <w:pPr>
        <w:rPr>
          <w:rFonts w:asciiTheme="majorHAnsi" w:eastAsiaTheme="majorEastAsia" w:hAnsiTheme="majorHAnsi" w:cstheme="majorBidi"/>
          <w:color w:val="2F5496" w:themeColor="accent1" w:themeShade="BF"/>
          <w:sz w:val="32"/>
          <w:szCs w:val="32"/>
          <w:lang w:eastAsia="es-ES"/>
        </w:rPr>
        <w:sectPr w:rsidR="006C3D4F" w:rsidSect="009F5299">
          <w:type w:val="continuous"/>
          <w:pgSz w:w="11906" w:h="16838"/>
          <w:pgMar w:top="1417" w:right="1701" w:bottom="1417" w:left="1701" w:header="708" w:footer="708" w:gutter="0"/>
          <w:cols w:space="708"/>
          <w:docGrid w:linePitch="360"/>
        </w:sectPr>
      </w:pPr>
    </w:p>
    <w:p w14:paraId="791EBE73" w14:textId="77777777" w:rsidR="00675056" w:rsidRDefault="00675056">
      <w:pPr>
        <w:rPr>
          <w:rFonts w:asciiTheme="majorHAnsi" w:eastAsiaTheme="majorEastAsia" w:hAnsiTheme="majorHAnsi" w:cstheme="majorBidi"/>
          <w:color w:val="2F5496" w:themeColor="accent1" w:themeShade="BF"/>
          <w:sz w:val="32"/>
          <w:szCs w:val="32"/>
          <w:lang w:eastAsia="es-ES"/>
        </w:rPr>
      </w:pPr>
    </w:p>
    <w:p w14:paraId="05BE370E"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8480" behindDoc="1" locked="0" layoutInCell="1" allowOverlap="1" wp14:anchorId="383286F1" wp14:editId="056FAD56">
                <wp:simplePos x="0" y="0"/>
                <wp:positionH relativeFrom="page">
                  <wp:posOffset>1433195</wp:posOffset>
                </wp:positionH>
                <wp:positionV relativeFrom="paragraph">
                  <wp:posOffset>166370</wp:posOffset>
                </wp:positionV>
                <wp:extent cx="4669155" cy="1270"/>
                <wp:effectExtent l="0" t="0" r="0" b="0"/>
                <wp:wrapTopAndBottom/>
                <wp:docPr id="557" name="Forma libre: forma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A3E87" id="Forma libre: forma 557" o:spid="_x0000_s1026" style="position:absolute;margin-left:112.85pt;margin-top:13.1pt;width:367.6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D52C3BD" w14:textId="77777777" w:rsidR="00675056" w:rsidRDefault="00675056" w:rsidP="00675056"/>
    <w:p w14:paraId="1B2C1795" w14:textId="04D37ECB" w:rsidR="00675056" w:rsidRPr="00675056" w:rsidRDefault="00675056" w:rsidP="00675056">
      <w:pPr>
        <w:pStyle w:val="Ttulo1"/>
      </w:pPr>
      <w:r>
        <w:tab/>
      </w:r>
      <w:bookmarkStart w:id="1" w:name="_Toc107913160"/>
      <w:r w:rsidRPr="00675056">
        <w:t xml:space="preserve">Índice </w:t>
      </w:r>
      <w:r>
        <w:t>de figuras</w:t>
      </w:r>
      <w:bookmarkEnd w:id="1"/>
    </w:p>
    <w:p w14:paraId="05917497"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9504" behindDoc="1" locked="0" layoutInCell="1" allowOverlap="1" wp14:anchorId="2859714B" wp14:editId="0A5C14CE">
                <wp:simplePos x="0" y="0"/>
                <wp:positionH relativeFrom="page">
                  <wp:posOffset>1433195</wp:posOffset>
                </wp:positionH>
                <wp:positionV relativeFrom="paragraph">
                  <wp:posOffset>166370</wp:posOffset>
                </wp:positionV>
                <wp:extent cx="4669155" cy="1270"/>
                <wp:effectExtent l="0" t="0" r="0" b="0"/>
                <wp:wrapTopAndBottom/>
                <wp:docPr id="558" name="Forma libre: forma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AC157" id="Forma libre: forma 558" o:spid="_x0000_s1026" style="position:absolute;margin-left:112.85pt;margin-top:13.1pt;width:367.6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9AA9339" w14:textId="40B3EB5E" w:rsidR="00675056" w:rsidRDefault="00675056"/>
    <w:p w14:paraId="07B1968B" w14:textId="4EF1E053" w:rsidR="000120C9" w:rsidRDefault="000120C9">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07913235" w:history="1">
        <w:r w:rsidRPr="00127176">
          <w:rPr>
            <w:rStyle w:val="Hipervnculo"/>
            <w:noProof/>
          </w:rPr>
          <w:t>Figura 1 Burndown Report Sprint 1</w:t>
        </w:r>
        <w:r>
          <w:rPr>
            <w:noProof/>
            <w:webHidden/>
          </w:rPr>
          <w:tab/>
        </w:r>
        <w:r>
          <w:rPr>
            <w:noProof/>
            <w:webHidden/>
          </w:rPr>
          <w:fldChar w:fldCharType="begin"/>
        </w:r>
        <w:r>
          <w:rPr>
            <w:noProof/>
            <w:webHidden/>
          </w:rPr>
          <w:instrText xml:space="preserve"> PAGEREF _Toc107913235 \h </w:instrText>
        </w:r>
        <w:r>
          <w:rPr>
            <w:noProof/>
            <w:webHidden/>
          </w:rPr>
        </w:r>
        <w:r>
          <w:rPr>
            <w:noProof/>
            <w:webHidden/>
          </w:rPr>
          <w:fldChar w:fldCharType="separate"/>
        </w:r>
        <w:r w:rsidR="00BA4C58">
          <w:rPr>
            <w:noProof/>
            <w:webHidden/>
          </w:rPr>
          <w:t>8</w:t>
        </w:r>
        <w:r>
          <w:rPr>
            <w:noProof/>
            <w:webHidden/>
          </w:rPr>
          <w:fldChar w:fldCharType="end"/>
        </w:r>
      </w:hyperlink>
    </w:p>
    <w:p w14:paraId="42E9158F" w14:textId="616D535C"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36" w:history="1">
        <w:r w:rsidR="000120C9" w:rsidRPr="00127176">
          <w:rPr>
            <w:rStyle w:val="Hipervnculo"/>
            <w:noProof/>
          </w:rPr>
          <w:t>Figura 2 Issues Sprint 1</w:t>
        </w:r>
        <w:r w:rsidR="000120C9">
          <w:rPr>
            <w:noProof/>
            <w:webHidden/>
          </w:rPr>
          <w:tab/>
        </w:r>
        <w:r w:rsidR="000120C9">
          <w:rPr>
            <w:noProof/>
            <w:webHidden/>
          </w:rPr>
          <w:fldChar w:fldCharType="begin"/>
        </w:r>
        <w:r w:rsidR="000120C9">
          <w:rPr>
            <w:noProof/>
            <w:webHidden/>
          </w:rPr>
          <w:instrText xml:space="preserve"> PAGEREF _Toc107913236 \h </w:instrText>
        </w:r>
        <w:r w:rsidR="000120C9">
          <w:rPr>
            <w:noProof/>
            <w:webHidden/>
          </w:rPr>
        </w:r>
        <w:r w:rsidR="000120C9">
          <w:rPr>
            <w:noProof/>
            <w:webHidden/>
          </w:rPr>
          <w:fldChar w:fldCharType="separate"/>
        </w:r>
        <w:r w:rsidR="00BA4C58">
          <w:rPr>
            <w:noProof/>
            <w:webHidden/>
          </w:rPr>
          <w:t>9</w:t>
        </w:r>
        <w:r w:rsidR="000120C9">
          <w:rPr>
            <w:noProof/>
            <w:webHidden/>
          </w:rPr>
          <w:fldChar w:fldCharType="end"/>
        </w:r>
      </w:hyperlink>
    </w:p>
    <w:p w14:paraId="02ECD83C" w14:textId="0BCDEA19"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37" w:history="1">
        <w:r w:rsidR="000120C9" w:rsidRPr="00127176">
          <w:rPr>
            <w:rStyle w:val="Hipervnculo"/>
            <w:noProof/>
          </w:rPr>
          <w:t>Figura 3 Burndown Report Sprint 2</w:t>
        </w:r>
        <w:r w:rsidR="000120C9">
          <w:rPr>
            <w:noProof/>
            <w:webHidden/>
          </w:rPr>
          <w:tab/>
        </w:r>
        <w:r w:rsidR="000120C9">
          <w:rPr>
            <w:noProof/>
            <w:webHidden/>
          </w:rPr>
          <w:fldChar w:fldCharType="begin"/>
        </w:r>
        <w:r w:rsidR="000120C9">
          <w:rPr>
            <w:noProof/>
            <w:webHidden/>
          </w:rPr>
          <w:instrText xml:space="preserve"> PAGEREF _Toc107913237 \h </w:instrText>
        </w:r>
        <w:r w:rsidR="000120C9">
          <w:rPr>
            <w:noProof/>
            <w:webHidden/>
          </w:rPr>
        </w:r>
        <w:r w:rsidR="000120C9">
          <w:rPr>
            <w:noProof/>
            <w:webHidden/>
          </w:rPr>
          <w:fldChar w:fldCharType="separate"/>
        </w:r>
        <w:r w:rsidR="00BA4C58">
          <w:rPr>
            <w:noProof/>
            <w:webHidden/>
          </w:rPr>
          <w:t>10</w:t>
        </w:r>
        <w:r w:rsidR="000120C9">
          <w:rPr>
            <w:noProof/>
            <w:webHidden/>
          </w:rPr>
          <w:fldChar w:fldCharType="end"/>
        </w:r>
      </w:hyperlink>
    </w:p>
    <w:p w14:paraId="53301BA3" w14:textId="4405C623"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38" w:history="1">
        <w:r w:rsidR="000120C9" w:rsidRPr="00127176">
          <w:rPr>
            <w:rStyle w:val="Hipervnculo"/>
            <w:noProof/>
          </w:rPr>
          <w:t>Figura 4 Issue Sprint 2</w:t>
        </w:r>
        <w:r w:rsidR="000120C9">
          <w:rPr>
            <w:noProof/>
            <w:webHidden/>
          </w:rPr>
          <w:tab/>
        </w:r>
        <w:r w:rsidR="000120C9">
          <w:rPr>
            <w:noProof/>
            <w:webHidden/>
          </w:rPr>
          <w:fldChar w:fldCharType="begin"/>
        </w:r>
        <w:r w:rsidR="000120C9">
          <w:rPr>
            <w:noProof/>
            <w:webHidden/>
          </w:rPr>
          <w:instrText xml:space="preserve"> PAGEREF _Toc107913238 \h </w:instrText>
        </w:r>
        <w:r w:rsidR="000120C9">
          <w:rPr>
            <w:noProof/>
            <w:webHidden/>
          </w:rPr>
        </w:r>
        <w:r w:rsidR="000120C9">
          <w:rPr>
            <w:noProof/>
            <w:webHidden/>
          </w:rPr>
          <w:fldChar w:fldCharType="separate"/>
        </w:r>
        <w:r w:rsidR="00BA4C58">
          <w:rPr>
            <w:noProof/>
            <w:webHidden/>
          </w:rPr>
          <w:t>10</w:t>
        </w:r>
        <w:r w:rsidR="000120C9">
          <w:rPr>
            <w:noProof/>
            <w:webHidden/>
          </w:rPr>
          <w:fldChar w:fldCharType="end"/>
        </w:r>
      </w:hyperlink>
    </w:p>
    <w:p w14:paraId="77A10BA3" w14:textId="031B685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39" w:history="1">
        <w:r w:rsidR="000120C9" w:rsidRPr="00127176">
          <w:rPr>
            <w:rStyle w:val="Hipervnculo"/>
            <w:noProof/>
          </w:rPr>
          <w:t>Figura 5 Burndown Report Sprint 3</w:t>
        </w:r>
        <w:r w:rsidR="000120C9">
          <w:rPr>
            <w:noProof/>
            <w:webHidden/>
          </w:rPr>
          <w:tab/>
        </w:r>
        <w:r w:rsidR="000120C9">
          <w:rPr>
            <w:noProof/>
            <w:webHidden/>
          </w:rPr>
          <w:fldChar w:fldCharType="begin"/>
        </w:r>
        <w:r w:rsidR="000120C9">
          <w:rPr>
            <w:noProof/>
            <w:webHidden/>
          </w:rPr>
          <w:instrText xml:space="preserve"> PAGEREF _Toc107913239 \h </w:instrText>
        </w:r>
        <w:r w:rsidR="000120C9">
          <w:rPr>
            <w:noProof/>
            <w:webHidden/>
          </w:rPr>
        </w:r>
        <w:r w:rsidR="000120C9">
          <w:rPr>
            <w:noProof/>
            <w:webHidden/>
          </w:rPr>
          <w:fldChar w:fldCharType="separate"/>
        </w:r>
        <w:r w:rsidR="00BA4C58">
          <w:rPr>
            <w:noProof/>
            <w:webHidden/>
          </w:rPr>
          <w:t>11</w:t>
        </w:r>
        <w:r w:rsidR="000120C9">
          <w:rPr>
            <w:noProof/>
            <w:webHidden/>
          </w:rPr>
          <w:fldChar w:fldCharType="end"/>
        </w:r>
      </w:hyperlink>
    </w:p>
    <w:p w14:paraId="784871BC" w14:textId="34D11878"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0" w:history="1">
        <w:r w:rsidR="000120C9" w:rsidRPr="00127176">
          <w:rPr>
            <w:rStyle w:val="Hipervnculo"/>
            <w:noProof/>
          </w:rPr>
          <w:t>Figura 6 Issue Sprint 3</w:t>
        </w:r>
        <w:r w:rsidR="000120C9">
          <w:rPr>
            <w:noProof/>
            <w:webHidden/>
          </w:rPr>
          <w:tab/>
        </w:r>
        <w:r w:rsidR="000120C9">
          <w:rPr>
            <w:noProof/>
            <w:webHidden/>
          </w:rPr>
          <w:fldChar w:fldCharType="begin"/>
        </w:r>
        <w:r w:rsidR="000120C9">
          <w:rPr>
            <w:noProof/>
            <w:webHidden/>
          </w:rPr>
          <w:instrText xml:space="preserve"> PAGEREF _Toc107913240 \h </w:instrText>
        </w:r>
        <w:r w:rsidR="000120C9">
          <w:rPr>
            <w:noProof/>
            <w:webHidden/>
          </w:rPr>
        </w:r>
        <w:r w:rsidR="000120C9">
          <w:rPr>
            <w:noProof/>
            <w:webHidden/>
          </w:rPr>
          <w:fldChar w:fldCharType="separate"/>
        </w:r>
        <w:r w:rsidR="00BA4C58">
          <w:rPr>
            <w:noProof/>
            <w:webHidden/>
          </w:rPr>
          <w:t>11</w:t>
        </w:r>
        <w:r w:rsidR="000120C9">
          <w:rPr>
            <w:noProof/>
            <w:webHidden/>
          </w:rPr>
          <w:fldChar w:fldCharType="end"/>
        </w:r>
      </w:hyperlink>
    </w:p>
    <w:p w14:paraId="0E402D84" w14:textId="4648DEB7" w:rsidR="000120C9" w:rsidRDefault="00954B03">
      <w:pPr>
        <w:pStyle w:val="Tabladeilustraciones"/>
        <w:tabs>
          <w:tab w:val="right" w:leader="dot" w:pos="8494"/>
        </w:tabs>
        <w:rPr>
          <w:rFonts w:asciiTheme="minorHAnsi" w:eastAsiaTheme="minorEastAsia" w:hAnsiTheme="minorHAnsi" w:cstheme="minorBidi"/>
          <w:noProof/>
          <w:lang w:eastAsia="es-ES"/>
        </w:rPr>
      </w:pPr>
      <w:hyperlink r:id="rId291" w:anchor="_Toc107913241" w:history="1">
        <w:r w:rsidR="000120C9" w:rsidRPr="00127176">
          <w:rPr>
            <w:rStyle w:val="Hipervnculo"/>
            <w:noProof/>
          </w:rPr>
          <w:t>Figura 7 Diagrama de casos de uso</w:t>
        </w:r>
        <w:r w:rsidR="000120C9">
          <w:rPr>
            <w:noProof/>
            <w:webHidden/>
          </w:rPr>
          <w:tab/>
        </w:r>
        <w:r w:rsidR="000120C9">
          <w:rPr>
            <w:noProof/>
            <w:webHidden/>
          </w:rPr>
          <w:fldChar w:fldCharType="begin"/>
        </w:r>
        <w:r w:rsidR="000120C9">
          <w:rPr>
            <w:noProof/>
            <w:webHidden/>
          </w:rPr>
          <w:instrText xml:space="preserve"> PAGEREF _Toc107913241 \h </w:instrText>
        </w:r>
        <w:r w:rsidR="000120C9">
          <w:rPr>
            <w:noProof/>
            <w:webHidden/>
          </w:rPr>
        </w:r>
        <w:r w:rsidR="000120C9">
          <w:rPr>
            <w:noProof/>
            <w:webHidden/>
          </w:rPr>
          <w:fldChar w:fldCharType="separate"/>
        </w:r>
        <w:r w:rsidR="00BA4C58">
          <w:rPr>
            <w:noProof/>
            <w:webHidden/>
          </w:rPr>
          <w:t>23</w:t>
        </w:r>
        <w:r w:rsidR="000120C9">
          <w:rPr>
            <w:noProof/>
            <w:webHidden/>
          </w:rPr>
          <w:fldChar w:fldCharType="end"/>
        </w:r>
      </w:hyperlink>
    </w:p>
    <w:p w14:paraId="4F1EC9F0" w14:textId="0E88CAFE"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2" w:history="1">
        <w:r w:rsidR="000120C9" w:rsidRPr="00127176">
          <w:rPr>
            <w:rStyle w:val="Hipervnculo"/>
            <w:noProof/>
          </w:rPr>
          <w:t>Figura 8 Diagrama de paq</w:t>
        </w:r>
        <w:r w:rsidR="000120C9">
          <w:rPr>
            <w:noProof/>
            <w:webHidden/>
          </w:rPr>
          <w:tab/>
        </w:r>
        <w:r w:rsidR="000120C9">
          <w:rPr>
            <w:noProof/>
            <w:webHidden/>
          </w:rPr>
          <w:fldChar w:fldCharType="begin"/>
        </w:r>
        <w:r w:rsidR="000120C9">
          <w:rPr>
            <w:noProof/>
            <w:webHidden/>
          </w:rPr>
          <w:instrText xml:space="preserve"> PAGEREF _Toc107913242 \h </w:instrText>
        </w:r>
        <w:r w:rsidR="000120C9">
          <w:rPr>
            <w:noProof/>
            <w:webHidden/>
          </w:rPr>
        </w:r>
        <w:r w:rsidR="000120C9">
          <w:rPr>
            <w:noProof/>
            <w:webHidden/>
          </w:rPr>
          <w:fldChar w:fldCharType="separate"/>
        </w:r>
        <w:r w:rsidR="00BA4C58">
          <w:rPr>
            <w:noProof/>
            <w:webHidden/>
          </w:rPr>
          <w:t>42</w:t>
        </w:r>
        <w:r w:rsidR="000120C9">
          <w:rPr>
            <w:noProof/>
            <w:webHidden/>
          </w:rPr>
          <w:fldChar w:fldCharType="end"/>
        </w:r>
      </w:hyperlink>
    </w:p>
    <w:p w14:paraId="6B35E3BC" w14:textId="234B7A75"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3" w:history="1">
        <w:r w:rsidR="000120C9" w:rsidRPr="00127176">
          <w:rPr>
            <w:rStyle w:val="Hipervnculo"/>
            <w:noProof/>
          </w:rPr>
          <w:t>Figura 10 Red dinámica</w:t>
        </w:r>
        <w:r w:rsidR="000120C9">
          <w:rPr>
            <w:noProof/>
            <w:webHidden/>
          </w:rPr>
          <w:tab/>
        </w:r>
        <w:r w:rsidR="000120C9">
          <w:rPr>
            <w:noProof/>
            <w:webHidden/>
          </w:rPr>
          <w:fldChar w:fldCharType="begin"/>
        </w:r>
        <w:r w:rsidR="000120C9">
          <w:rPr>
            <w:noProof/>
            <w:webHidden/>
          </w:rPr>
          <w:instrText xml:space="preserve"> PAGEREF _Toc107913243 \h </w:instrText>
        </w:r>
        <w:r w:rsidR="000120C9">
          <w:rPr>
            <w:noProof/>
            <w:webHidden/>
          </w:rPr>
        </w:r>
        <w:r w:rsidR="000120C9">
          <w:rPr>
            <w:noProof/>
            <w:webHidden/>
          </w:rPr>
          <w:fldChar w:fldCharType="separate"/>
        </w:r>
        <w:r w:rsidR="00BA4C58">
          <w:rPr>
            <w:noProof/>
            <w:webHidden/>
          </w:rPr>
          <w:t>43</w:t>
        </w:r>
        <w:r w:rsidR="000120C9">
          <w:rPr>
            <w:noProof/>
            <w:webHidden/>
          </w:rPr>
          <w:fldChar w:fldCharType="end"/>
        </w:r>
      </w:hyperlink>
    </w:p>
    <w:p w14:paraId="0D6EA48D" w14:textId="697DCE3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4" w:history="1">
        <w:r w:rsidR="000120C9" w:rsidRPr="00127176">
          <w:rPr>
            <w:rStyle w:val="Hipervnculo"/>
            <w:noProof/>
          </w:rPr>
          <w:t>Figura 11 Extracción de datos red dinámica</w:t>
        </w:r>
        <w:r w:rsidR="000120C9">
          <w:rPr>
            <w:noProof/>
            <w:webHidden/>
          </w:rPr>
          <w:tab/>
        </w:r>
        <w:r w:rsidR="000120C9">
          <w:rPr>
            <w:noProof/>
            <w:webHidden/>
          </w:rPr>
          <w:fldChar w:fldCharType="begin"/>
        </w:r>
        <w:r w:rsidR="000120C9">
          <w:rPr>
            <w:noProof/>
            <w:webHidden/>
          </w:rPr>
          <w:instrText xml:space="preserve"> PAGEREF _Toc107913244 \h </w:instrText>
        </w:r>
        <w:r w:rsidR="000120C9">
          <w:rPr>
            <w:noProof/>
            <w:webHidden/>
          </w:rPr>
        </w:r>
        <w:r w:rsidR="000120C9">
          <w:rPr>
            <w:noProof/>
            <w:webHidden/>
          </w:rPr>
          <w:fldChar w:fldCharType="separate"/>
        </w:r>
        <w:r w:rsidR="00BA4C58">
          <w:rPr>
            <w:noProof/>
            <w:webHidden/>
          </w:rPr>
          <w:t>43</w:t>
        </w:r>
        <w:r w:rsidR="000120C9">
          <w:rPr>
            <w:noProof/>
            <w:webHidden/>
          </w:rPr>
          <w:fldChar w:fldCharType="end"/>
        </w:r>
      </w:hyperlink>
    </w:p>
    <w:p w14:paraId="68AB756F" w14:textId="2C3C21A7"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5" w:history="1">
        <w:r w:rsidR="000120C9" w:rsidRPr="00127176">
          <w:rPr>
            <w:rStyle w:val="Hipervnculo"/>
            <w:noProof/>
          </w:rPr>
          <w:t>Figura 12 Informe red dinámica</w:t>
        </w:r>
        <w:r w:rsidR="000120C9">
          <w:rPr>
            <w:noProof/>
            <w:webHidden/>
          </w:rPr>
          <w:tab/>
        </w:r>
        <w:r w:rsidR="000120C9">
          <w:rPr>
            <w:noProof/>
            <w:webHidden/>
          </w:rPr>
          <w:fldChar w:fldCharType="begin"/>
        </w:r>
        <w:r w:rsidR="000120C9">
          <w:rPr>
            <w:noProof/>
            <w:webHidden/>
          </w:rPr>
          <w:instrText xml:space="preserve"> PAGEREF _Toc107913245 \h </w:instrText>
        </w:r>
        <w:r w:rsidR="000120C9">
          <w:rPr>
            <w:noProof/>
            <w:webHidden/>
          </w:rPr>
        </w:r>
        <w:r w:rsidR="000120C9">
          <w:rPr>
            <w:noProof/>
            <w:webHidden/>
          </w:rPr>
          <w:fldChar w:fldCharType="separate"/>
        </w:r>
        <w:r w:rsidR="00BA4C58">
          <w:rPr>
            <w:noProof/>
            <w:webHidden/>
          </w:rPr>
          <w:t>44</w:t>
        </w:r>
        <w:r w:rsidR="000120C9">
          <w:rPr>
            <w:noProof/>
            <w:webHidden/>
          </w:rPr>
          <w:fldChar w:fldCharType="end"/>
        </w:r>
      </w:hyperlink>
    </w:p>
    <w:p w14:paraId="14C516B7" w14:textId="529679DA" w:rsidR="000120C9" w:rsidRDefault="00954B03">
      <w:pPr>
        <w:pStyle w:val="Tabladeilustraciones"/>
        <w:tabs>
          <w:tab w:val="right" w:leader="dot" w:pos="8494"/>
        </w:tabs>
        <w:rPr>
          <w:rFonts w:asciiTheme="minorHAnsi" w:eastAsiaTheme="minorEastAsia" w:hAnsiTheme="minorHAnsi" w:cstheme="minorBidi"/>
          <w:noProof/>
          <w:lang w:eastAsia="es-ES"/>
        </w:rPr>
      </w:pPr>
      <w:hyperlink r:id="rId292" w:anchor="_Toc107913246" w:history="1">
        <w:r w:rsidR="000120C9" w:rsidRPr="00127176">
          <w:rPr>
            <w:rStyle w:val="Hipervnculo"/>
            <w:noProof/>
          </w:rPr>
          <w:t>Figura 13 Ejecución en remoto</w:t>
        </w:r>
        <w:r w:rsidR="000120C9">
          <w:rPr>
            <w:noProof/>
            <w:webHidden/>
          </w:rPr>
          <w:tab/>
        </w:r>
        <w:r w:rsidR="000120C9">
          <w:rPr>
            <w:noProof/>
            <w:webHidden/>
          </w:rPr>
          <w:fldChar w:fldCharType="begin"/>
        </w:r>
        <w:r w:rsidR="000120C9">
          <w:rPr>
            <w:noProof/>
            <w:webHidden/>
          </w:rPr>
          <w:instrText xml:space="preserve"> PAGEREF _Toc107913246 \h </w:instrText>
        </w:r>
        <w:r w:rsidR="000120C9">
          <w:rPr>
            <w:noProof/>
            <w:webHidden/>
          </w:rPr>
        </w:r>
        <w:r w:rsidR="000120C9">
          <w:rPr>
            <w:noProof/>
            <w:webHidden/>
          </w:rPr>
          <w:fldChar w:fldCharType="separate"/>
        </w:r>
        <w:r w:rsidR="00BA4C58">
          <w:rPr>
            <w:noProof/>
            <w:webHidden/>
          </w:rPr>
          <w:t>47</w:t>
        </w:r>
        <w:r w:rsidR="000120C9">
          <w:rPr>
            <w:noProof/>
            <w:webHidden/>
          </w:rPr>
          <w:fldChar w:fldCharType="end"/>
        </w:r>
      </w:hyperlink>
    </w:p>
    <w:p w14:paraId="680539D4" w14:textId="71F506C4"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7" w:history="1">
        <w:r w:rsidR="000120C9" w:rsidRPr="00127176">
          <w:rPr>
            <w:rStyle w:val="Hipervnculo"/>
            <w:noProof/>
          </w:rPr>
          <w:t>Figura 14 Barra de navegación</w:t>
        </w:r>
        <w:r w:rsidR="000120C9">
          <w:rPr>
            <w:noProof/>
            <w:webHidden/>
          </w:rPr>
          <w:tab/>
        </w:r>
        <w:r w:rsidR="000120C9">
          <w:rPr>
            <w:noProof/>
            <w:webHidden/>
          </w:rPr>
          <w:fldChar w:fldCharType="begin"/>
        </w:r>
        <w:r w:rsidR="000120C9">
          <w:rPr>
            <w:noProof/>
            <w:webHidden/>
          </w:rPr>
          <w:instrText xml:space="preserve"> PAGEREF _Toc107913247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2B886191" w14:textId="1D50962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8" w:history="1">
        <w:r w:rsidR="000120C9" w:rsidRPr="00127176">
          <w:rPr>
            <w:rStyle w:val="Hipervnculo"/>
            <w:noProof/>
          </w:rPr>
          <w:t>Figura 15 Botones de navegación</w:t>
        </w:r>
        <w:r w:rsidR="000120C9">
          <w:rPr>
            <w:noProof/>
            <w:webHidden/>
          </w:rPr>
          <w:tab/>
        </w:r>
        <w:r w:rsidR="000120C9">
          <w:rPr>
            <w:noProof/>
            <w:webHidden/>
          </w:rPr>
          <w:fldChar w:fldCharType="begin"/>
        </w:r>
        <w:r w:rsidR="000120C9">
          <w:rPr>
            <w:noProof/>
            <w:webHidden/>
          </w:rPr>
          <w:instrText xml:space="preserve"> PAGEREF _Toc107913248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2A13D291" w14:textId="4FD5B8BE"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49" w:history="1">
        <w:r w:rsidR="000120C9" w:rsidRPr="00127176">
          <w:rPr>
            <w:rStyle w:val="Hipervnculo"/>
            <w:noProof/>
          </w:rPr>
          <w:t>Figura 16 Página de inicio</w:t>
        </w:r>
        <w:r w:rsidR="000120C9">
          <w:rPr>
            <w:noProof/>
            <w:webHidden/>
          </w:rPr>
          <w:tab/>
        </w:r>
        <w:r w:rsidR="000120C9">
          <w:rPr>
            <w:noProof/>
            <w:webHidden/>
          </w:rPr>
          <w:fldChar w:fldCharType="begin"/>
        </w:r>
        <w:r w:rsidR="000120C9">
          <w:rPr>
            <w:noProof/>
            <w:webHidden/>
          </w:rPr>
          <w:instrText xml:space="preserve"> PAGEREF _Toc107913249 \h </w:instrText>
        </w:r>
        <w:r w:rsidR="000120C9">
          <w:rPr>
            <w:noProof/>
            <w:webHidden/>
          </w:rPr>
        </w:r>
        <w:r w:rsidR="000120C9">
          <w:rPr>
            <w:noProof/>
            <w:webHidden/>
          </w:rPr>
          <w:fldChar w:fldCharType="separate"/>
        </w:r>
        <w:r w:rsidR="00BA4C58">
          <w:rPr>
            <w:noProof/>
            <w:webHidden/>
          </w:rPr>
          <w:t>50</w:t>
        </w:r>
        <w:r w:rsidR="000120C9">
          <w:rPr>
            <w:noProof/>
            <w:webHidden/>
          </w:rPr>
          <w:fldChar w:fldCharType="end"/>
        </w:r>
      </w:hyperlink>
    </w:p>
    <w:p w14:paraId="5581C4D0" w14:textId="5CB9FE2B"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0" w:history="1">
        <w:r w:rsidR="000120C9" w:rsidRPr="00127176">
          <w:rPr>
            <w:rStyle w:val="Hipervnculo"/>
            <w:noProof/>
          </w:rPr>
          <w:t>Figura 17 Menú de selección</w:t>
        </w:r>
        <w:r w:rsidR="000120C9">
          <w:rPr>
            <w:noProof/>
            <w:webHidden/>
          </w:rPr>
          <w:tab/>
        </w:r>
        <w:r w:rsidR="000120C9">
          <w:rPr>
            <w:noProof/>
            <w:webHidden/>
          </w:rPr>
          <w:fldChar w:fldCharType="begin"/>
        </w:r>
        <w:r w:rsidR="000120C9">
          <w:rPr>
            <w:noProof/>
            <w:webHidden/>
          </w:rPr>
          <w:instrText xml:space="preserve"> PAGEREF _Toc107913250 \h </w:instrText>
        </w:r>
        <w:r w:rsidR="000120C9">
          <w:rPr>
            <w:noProof/>
            <w:webHidden/>
          </w:rPr>
        </w:r>
        <w:r w:rsidR="000120C9">
          <w:rPr>
            <w:noProof/>
            <w:webHidden/>
          </w:rPr>
          <w:fldChar w:fldCharType="separate"/>
        </w:r>
        <w:r w:rsidR="00BA4C58">
          <w:rPr>
            <w:noProof/>
            <w:webHidden/>
          </w:rPr>
          <w:t>51</w:t>
        </w:r>
        <w:r w:rsidR="000120C9">
          <w:rPr>
            <w:noProof/>
            <w:webHidden/>
          </w:rPr>
          <w:fldChar w:fldCharType="end"/>
        </w:r>
      </w:hyperlink>
    </w:p>
    <w:p w14:paraId="6E684BFB" w14:textId="71FEA8F0"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1" w:history="1">
        <w:r w:rsidR="000120C9" w:rsidRPr="00127176">
          <w:rPr>
            <w:rStyle w:val="Hipervnculo"/>
            <w:noProof/>
          </w:rPr>
          <w:t>Figura 18 Introducir ePub</w:t>
        </w:r>
        <w:r w:rsidR="000120C9">
          <w:rPr>
            <w:noProof/>
            <w:webHidden/>
          </w:rPr>
          <w:tab/>
        </w:r>
        <w:r w:rsidR="000120C9">
          <w:rPr>
            <w:noProof/>
            <w:webHidden/>
          </w:rPr>
          <w:fldChar w:fldCharType="begin"/>
        </w:r>
        <w:r w:rsidR="000120C9">
          <w:rPr>
            <w:noProof/>
            <w:webHidden/>
          </w:rPr>
          <w:instrText xml:space="preserve"> PAGEREF _Toc107913251 \h </w:instrText>
        </w:r>
        <w:r w:rsidR="000120C9">
          <w:rPr>
            <w:noProof/>
            <w:webHidden/>
          </w:rPr>
        </w:r>
        <w:r w:rsidR="000120C9">
          <w:rPr>
            <w:noProof/>
            <w:webHidden/>
          </w:rPr>
          <w:fldChar w:fldCharType="separate"/>
        </w:r>
        <w:r w:rsidR="00BA4C58">
          <w:rPr>
            <w:noProof/>
            <w:webHidden/>
          </w:rPr>
          <w:t>51</w:t>
        </w:r>
        <w:r w:rsidR="000120C9">
          <w:rPr>
            <w:noProof/>
            <w:webHidden/>
          </w:rPr>
          <w:fldChar w:fldCharType="end"/>
        </w:r>
      </w:hyperlink>
    </w:p>
    <w:p w14:paraId="3237D605" w14:textId="192AEC4A"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2" w:history="1">
        <w:r w:rsidR="000120C9" w:rsidRPr="00127176">
          <w:rPr>
            <w:rStyle w:val="Hipervnculo"/>
            <w:noProof/>
          </w:rPr>
          <w:t>Figura 19 Creación diccionarios</w:t>
        </w:r>
        <w:r w:rsidR="000120C9">
          <w:rPr>
            <w:noProof/>
            <w:webHidden/>
          </w:rPr>
          <w:tab/>
        </w:r>
        <w:r w:rsidR="000120C9">
          <w:rPr>
            <w:noProof/>
            <w:webHidden/>
          </w:rPr>
          <w:fldChar w:fldCharType="begin"/>
        </w:r>
        <w:r w:rsidR="000120C9">
          <w:rPr>
            <w:noProof/>
            <w:webHidden/>
          </w:rPr>
          <w:instrText xml:space="preserve"> PAGEREF _Toc107913252 \h </w:instrText>
        </w:r>
        <w:r w:rsidR="000120C9">
          <w:rPr>
            <w:noProof/>
            <w:webHidden/>
          </w:rPr>
        </w:r>
        <w:r w:rsidR="000120C9">
          <w:rPr>
            <w:noProof/>
            <w:webHidden/>
          </w:rPr>
          <w:fldChar w:fldCharType="separate"/>
        </w:r>
        <w:r w:rsidR="00BA4C58">
          <w:rPr>
            <w:noProof/>
            <w:webHidden/>
          </w:rPr>
          <w:t>52</w:t>
        </w:r>
        <w:r w:rsidR="000120C9">
          <w:rPr>
            <w:noProof/>
            <w:webHidden/>
          </w:rPr>
          <w:fldChar w:fldCharType="end"/>
        </w:r>
      </w:hyperlink>
    </w:p>
    <w:p w14:paraId="231A3EC8" w14:textId="056D3DC6"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3" w:history="1">
        <w:r w:rsidR="000120C9" w:rsidRPr="00127176">
          <w:rPr>
            <w:rStyle w:val="Hipervnculo"/>
            <w:noProof/>
          </w:rPr>
          <w:t>Figura 20 Importar Diccionario</w:t>
        </w:r>
        <w:r w:rsidR="000120C9">
          <w:rPr>
            <w:noProof/>
            <w:webHidden/>
          </w:rPr>
          <w:tab/>
        </w:r>
        <w:r w:rsidR="000120C9">
          <w:rPr>
            <w:noProof/>
            <w:webHidden/>
          </w:rPr>
          <w:fldChar w:fldCharType="begin"/>
        </w:r>
        <w:r w:rsidR="000120C9">
          <w:rPr>
            <w:noProof/>
            <w:webHidden/>
          </w:rPr>
          <w:instrText xml:space="preserve"> PAGEREF _Toc107913253 \h </w:instrText>
        </w:r>
        <w:r w:rsidR="000120C9">
          <w:rPr>
            <w:noProof/>
            <w:webHidden/>
          </w:rPr>
        </w:r>
        <w:r w:rsidR="000120C9">
          <w:rPr>
            <w:noProof/>
            <w:webHidden/>
          </w:rPr>
          <w:fldChar w:fldCharType="separate"/>
        </w:r>
        <w:r w:rsidR="00BA4C58">
          <w:rPr>
            <w:noProof/>
            <w:webHidden/>
          </w:rPr>
          <w:t>52</w:t>
        </w:r>
        <w:r w:rsidR="000120C9">
          <w:rPr>
            <w:noProof/>
            <w:webHidden/>
          </w:rPr>
          <w:fldChar w:fldCharType="end"/>
        </w:r>
      </w:hyperlink>
    </w:p>
    <w:p w14:paraId="40E744A4" w14:textId="2F6BAF53"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4" w:history="1">
        <w:r w:rsidR="000120C9" w:rsidRPr="00127176">
          <w:rPr>
            <w:rStyle w:val="Hipervnculo"/>
            <w:noProof/>
          </w:rPr>
          <w:t>Figura 21 Obtener diccionario</w:t>
        </w:r>
        <w:r w:rsidR="000120C9">
          <w:rPr>
            <w:noProof/>
            <w:webHidden/>
          </w:rPr>
          <w:tab/>
        </w:r>
        <w:r w:rsidR="000120C9">
          <w:rPr>
            <w:noProof/>
            <w:webHidden/>
          </w:rPr>
          <w:fldChar w:fldCharType="begin"/>
        </w:r>
        <w:r w:rsidR="000120C9">
          <w:rPr>
            <w:noProof/>
            <w:webHidden/>
          </w:rPr>
          <w:instrText xml:space="preserve"> PAGEREF _Toc107913254 \h </w:instrText>
        </w:r>
        <w:r w:rsidR="000120C9">
          <w:rPr>
            <w:noProof/>
            <w:webHidden/>
          </w:rPr>
        </w:r>
        <w:r w:rsidR="000120C9">
          <w:rPr>
            <w:noProof/>
            <w:webHidden/>
          </w:rPr>
          <w:fldChar w:fldCharType="separate"/>
        </w:r>
        <w:r w:rsidR="00BA4C58">
          <w:rPr>
            <w:noProof/>
            <w:webHidden/>
          </w:rPr>
          <w:t>53</w:t>
        </w:r>
        <w:r w:rsidR="000120C9">
          <w:rPr>
            <w:noProof/>
            <w:webHidden/>
          </w:rPr>
          <w:fldChar w:fldCharType="end"/>
        </w:r>
      </w:hyperlink>
    </w:p>
    <w:p w14:paraId="03411415" w14:textId="004875D7"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5" w:history="1">
        <w:r w:rsidR="000120C9" w:rsidRPr="00127176">
          <w:rPr>
            <w:rStyle w:val="Hipervnculo"/>
            <w:noProof/>
          </w:rPr>
          <w:t>Figura 22 Introducción del guion</w:t>
        </w:r>
        <w:r w:rsidR="000120C9">
          <w:rPr>
            <w:noProof/>
            <w:webHidden/>
          </w:rPr>
          <w:tab/>
        </w:r>
        <w:r w:rsidR="000120C9">
          <w:rPr>
            <w:noProof/>
            <w:webHidden/>
          </w:rPr>
          <w:fldChar w:fldCharType="begin"/>
        </w:r>
        <w:r w:rsidR="000120C9">
          <w:rPr>
            <w:noProof/>
            <w:webHidden/>
          </w:rPr>
          <w:instrText xml:space="preserve"> PAGEREF _Toc107913255 \h </w:instrText>
        </w:r>
        <w:r w:rsidR="000120C9">
          <w:rPr>
            <w:noProof/>
            <w:webHidden/>
          </w:rPr>
        </w:r>
        <w:r w:rsidR="000120C9">
          <w:rPr>
            <w:noProof/>
            <w:webHidden/>
          </w:rPr>
          <w:fldChar w:fldCharType="separate"/>
        </w:r>
        <w:r w:rsidR="00BA4C58">
          <w:rPr>
            <w:noProof/>
            <w:webHidden/>
          </w:rPr>
          <w:t>53</w:t>
        </w:r>
        <w:r w:rsidR="000120C9">
          <w:rPr>
            <w:noProof/>
            <w:webHidden/>
          </w:rPr>
          <w:fldChar w:fldCharType="end"/>
        </w:r>
      </w:hyperlink>
    </w:p>
    <w:p w14:paraId="72AC2E8F" w14:textId="24F7E032"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6" w:history="1">
        <w:r w:rsidR="000120C9" w:rsidRPr="00127176">
          <w:rPr>
            <w:rStyle w:val="Hipervnculo"/>
            <w:noProof/>
          </w:rPr>
          <w:t>Figura 23 Error en el formato</w:t>
        </w:r>
        <w:r w:rsidR="000120C9">
          <w:rPr>
            <w:noProof/>
            <w:webHidden/>
          </w:rPr>
          <w:tab/>
        </w:r>
        <w:r w:rsidR="000120C9">
          <w:rPr>
            <w:noProof/>
            <w:webHidden/>
          </w:rPr>
          <w:fldChar w:fldCharType="begin"/>
        </w:r>
        <w:r w:rsidR="000120C9">
          <w:rPr>
            <w:noProof/>
            <w:webHidden/>
          </w:rPr>
          <w:instrText xml:space="preserve"> PAGEREF _Toc107913256 \h </w:instrText>
        </w:r>
        <w:r w:rsidR="000120C9">
          <w:rPr>
            <w:noProof/>
            <w:webHidden/>
          </w:rPr>
        </w:r>
        <w:r w:rsidR="000120C9">
          <w:rPr>
            <w:noProof/>
            <w:webHidden/>
          </w:rPr>
          <w:fldChar w:fldCharType="separate"/>
        </w:r>
        <w:r w:rsidR="00BA4C58">
          <w:rPr>
            <w:noProof/>
            <w:webHidden/>
          </w:rPr>
          <w:t>54</w:t>
        </w:r>
        <w:r w:rsidR="000120C9">
          <w:rPr>
            <w:noProof/>
            <w:webHidden/>
          </w:rPr>
          <w:fldChar w:fldCharType="end"/>
        </w:r>
      </w:hyperlink>
    </w:p>
    <w:p w14:paraId="52832859" w14:textId="1B40E9E7"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7" w:history="1">
        <w:r w:rsidR="000120C9" w:rsidRPr="00127176">
          <w:rPr>
            <w:rStyle w:val="Hipervnculo"/>
            <w:noProof/>
          </w:rPr>
          <w:t>Figura 24 Modificar diccionario</w:t>
        </w:r>
        <w:r w:rsidR="000120C9">
          <w:rPr>
            <w:noProof/>
            <w:webHidden/>
          </w:rPr>
          <w:tab/>
        </w:r>
        <w:r w:rsidR="000120C9">
          <w:rPr>
            <w:noProof/>
            <w:webHidden/>
          </w:rPr>
          <w:fldChar w:fldCharType="begin"/>
        </w:r>
        <w:r w:rsidR="000120C9">
          <w:rPr>
            <w:noProof/>
            <w:webHidden/>
          </w:rPr>
          <w:instrText xml:space="preserve"> PAGEREF _Toc107913257 \h </w:instrText>
        </w:r>
        <w:r w:rsidR="000120C9">
          <w:rPr>
            <w:noProof/>
            <w:webHidden/>
          </w:rPr>
        </w:r>
        <w:r w:rsidR="000120C9">
          <w:rPr>
            <w:noProof/>
            <w:webHidden/>
          </w:rPr>
          <w:fldChar w:fldCharType="separate"/>
        </w:r>
        <w:r w:rsidR="00BA4C58">
          <w:rPr>
            <w:noProof/>
            <w:webHidden/>
          </w:rPr>
          <w:t>54</w:t>
        </w:r>
        <w:r w:rsidR="000120C9">
          <w:rPr>
            <w:noProof/>
            <w:webHidden/>
          </w:rPr>
          <w:fldChar w:fldCharType="end"/>
        </w:r>
      </w:hyperlink>
    </w:p>
    <w:p w14:paraId="0CAFCD9B" w14:textId="2D05F31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8" w:history="1">
        <w:r w:rsidR="000120C9" w:rsidRPr="00127176">
          <w:rPr>
            <w:rStyle w:val="Hipervnculo"/>
            <w:noProof/>
          </w:rPr>
          <w:t>Figura 25 Añadir Personaje</w:t>
        </w:r>
        <w:r w:rsidR="000120C9">
          <w:rPr>
            <w:noProof/>
            <w:webHidden/>
          </w:rPr>
          <w:tab/>
        </w:r>
        <w:r w:rsidR="000120C9">
          <w:rPr>
            <w:noProof/>
            <w:webHidden/>
          </w:rPr>
          <w:fldChar w:fldCharType="begin"/>
        </w:r>
        <w:r w:rsidR="000120C9">
          <w:rPr>
            <w:noProof/>
            <w:webHidden/>
          </w:rPr>
          <w:instrText xml:space="preserve"> PAGEREF _Toc107913258 \h </w:instrText>
        </w:r>
        <w:r w:rsidR="000120C9">
          <w:rPr>
            <w:noProof/>
            <w:webHidden/>
          </w:rPr>
        </w:r>
        <w:r w:rsidR="000120C9">
          <w:rPr>
            <w:noProof/>
            <w:webHidden/>
          </w:rPr>
          <w:fldChar w:fldCharType="separate"/>
        </w:r>
        <w:r w:rsidR="00BA4C58">
          <w:rPr>
            <w:noProof/>
            <w:webHidden/>
          </w:rPr>
          <w:t>55</w:t>
        </w:r>
        <w:r w:rsidR="000120C9">
          <w:rPr>
            <w:noProof/>
            <w:webHidden/>
          </w:rPr>
          <w:fldChar w:fldCharType="end"/>
        </w:r>
      </w:hyperlink>
    </w:p>
    <w:p w14:paraId="4F6F5CAB" w14:textId="43D0C4A4"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59" w:history="1">
        <w:r w:rsidR="000120C9" w:rsidRPr="00127176">
          <w:rPr>
            <w:rStyle w:val="Hipervnculo"/>
            <w:noProof/>
          </w:rPr>
          <w:t>Figura 26 Borrar personaje</w:t>
        </w:r>
        <w:r w:rsidR="000120C9">
          <w:rPr>
            <w:noProof/>
            <w:webHidden/>
          </w:rPr>
          <w:tab/>
        </w:r>
        <w:r w:rsidR="000120C9">
          <w:rPr>
            <w:noProof/>
            <w:webHidden/>
          </w:rPr>
          <w:fldChar w:fldCharType="begin"/>
        </w:r>
        <w:r w:rsidR="000120C9">
          <w:rPr>
            <w:noProof/>
            <w:webHidden/>
          </w:rPr>
          <w:instrText xml:space="preserve"> PAGEREF _Toc107913259 \h </w:instrText>
        </w:r>
        <w:r w:rsidR="000120C9">
          <w:rPr>
            <w:noProof/>
            <w:webHidden/>
          </w:rPr>
        </w:r>
        <w:r w:rsidR="000120C9">
          <w:rPr>
            <w:noProof/>
            <w:webHidden/>
          </w:rPr>
          <w:fldChar w:fldCharType="separate"/>
        </w:r>
        <w:r w:rsidR="00BA4C58">
          <w:rPr>
            <w:noProof/>
            <w:webHidden/>
          </w:rPr>
          <w:t>56</w:t>
        </w:r>
        <w:r w:rsidR="000120C9">
          <w:rPr>
            <w:noProof/>
            <w:webHidden/>
          </w:rPr>
          <w:fldChar w:fldCharType="end"/>
        </w:r>
      </w:hyperlink>
    </w:p>
    <w:p w14:paraId="7E42F026" w14:textId="23E87BD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0" w:history="1">
        <w:r w:rsidR="000120C9" w:rsidRPr="00127176">
          <w:rPr>
            <w:rStyle w:val="Hipervnculo"/>
            <w:noProof/>
          </w:rPr>
          <w:t>Figura 27 Juntar personajes</w:t>
        </w:r>
        <w:r w:rsidR="000120C9">
          <w:rPr>
            <w:noProof/>
            <w:webHidden/>
          </w:rPr>
          <w:tab/>
        </w:r>
        <w:r w:rsidR="000120C9">
          <w:rPr>
            <w:noProof/>
            <w:webHidden/>
          </w:rPr>
          <w:fldChar w:fldCharType="begin"/>
        </w:r>
        <w:r w:rsidR="000120C9">
          <w:rPr>
            <w:noProof/>
            <w:webHidden/>
          </w:rPr>
          <w:instrText xml:space="preserve"> PAGEREF _Toc107913260 \h </w:instrText>
        </w:r>
        <w:r w:rsidR="000120C9">
          <w:rPr>
            <w:noProof/>
            <w:webHidden/>
          </w:rPr>
        </w:r>
        <w:r w:rsidR="000120C9">
          <w:rPr>
            <w:noProof/>
            <w:webHidden/>
          </w:rPr>
          <w:fldChar w:fldCharType="separate"/>
        </w:r>
        <w:r w:rsidR="00BA4C58">
          <w:rPr>
            <w:noProof/>
            <w:webHidden/>
          </w:rPr>
          <w:t>56</w:t>
        </w:r>
        <w:r w:rsidR="000120C9">
          <w:rPr>
            <w:noProof/>
            <w:webHidden/>
          </w:rPr>
          <w:fldChar w:fldCharType="end"/>
        </w:r>
      </w:hyperlink>
    </w:p>
    <w:p w14:paraId="6903CE73" w14:textId="6CAC0614"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1" w:history="1">
        <w:r w:rsidR="000120C9" w:rsidRPr="00127176">
          <w:rPr>
            <w:rStyle w:val="Hipervnculo"/>
            <w:noProof/>
          </w:rPr>
          <w:t>Figura 28 Añadir referencia</w:t>
        </w:r>
        <w:r w:rsidR="000120C9">
          <w:rPr>
            <w:noProof/>
            <w:webHidden/>
          </w:rPr>
          <w:tab/>
        </w:r>
        <w:r w:rsidR="000120C9">
          <w:rPr>
            <w:noProof/>
            <w:webHidden/>
          </w:rPr>
          <w:fldChar w:fldCharType="begin"/>
        </w:r>
        <w:r w:rsidR="000120C9">
          <w:rPr>
            <w:noProof/>
            <w:webHidden/>
          </w:rPr>
          <w:instrText xml:space="preserve"> PAGEREF _Toc107913261 \h </w:instrText>
        </w:r>
        <w:r w:rsidR="000120C9">
          <w:rPr>
            <w:noProof/>
            <w:webHidden/>
          </w:rPr>
        </w:r>
        <w:r w:rsidR="000120C9">
          <w:rPr>
            <w:noProof/>
            <w:webHidden/>
          </w:rPr>
          <w:fldChar w:fldCharType="separate"/>
        </w:r>
        <w:r w:rsidR="00BA4C58">
          <w:rPr>
            <w:noProof/>
            <w:webHidden/>
          </w:rPr>
          <w:t>57</w:t>
        </w:r>
        <w:r w:rsidR="000120C9">
          <w:rPr>
            <w:noProof/>
            <w:webHidden/>
          </w:rPr>
          <w:fldChar w:fldCharType="end"/>
        </w:r>
      </w:hyperlink>
    </w:p>
    <w:p w14:paraId="5213FA4D" w14:textId="1D35E71E"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2" w:history="1">
        <w:r w:rsidR="000120C9" w:rsidRPr="00127176">
          <w:rPr>
            <w:rStyle w:val="Hipervnculo"/>
            <w:noProof/>
          </w:rPr>
          <w:t>Figura 29 Eliminar referencia</w:t>
        </w:r>
        <w:r w:rsidR="000120C9">
          <w:rPr>
            <w:noProof/>
            <w:webHidden/>
          </w:rPr>
          <w:tab/>
        </w:r>
        <w:r w:rsidR="000120C9">
          <w:rPr>
            <w:noProof/>
            <w:webHidden/>
          </w:rPr>
          <w:fldChar w:fldCharType="begin"/>
        </w:r>
        <w:r w:rsidR="000120C9">
          <w:rPr>
            <w:noProof/>
            <w:webHidden/>
          </w:rPr>
          <w:instrText xml:space="preserve"> PAGEREF _Toc107913262 \h </w:instrText>
        </w:r>
        <w:r w:rsidR="000120C9">
          <w:rPr>
            <w:noProof/>
            <w:webHidden/>
          </w:rPr>
        </w:r>
        <w:r w:rsidR="000120C9">
          <w:rPr>
            <w:noProof/>
            <w:webHidden/>
          </w:rPr>
          <w:fldChar w:fldCharType="separate"/>
        </w:r>
        <w:r w:rsidR="00BA4C58">
          <w:rPr>
            <w:noProof/>
            <w:webHidden/>
          </w:rPr>
          <w:t>58</w:t>
        </w:r>
        <w:r w:rsidR="000120C9">
          <w:rPr>
            <w:noProof/>
            <w:webHidden/>
          </w:rPr>
          <w:fldChar w:fldCharType="end"/>
        </w:r>
      </w:hyperlink>
    </w:p>
    <w:p w14:paraId="637644B8" w14:textId="1652679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3" w:history="1">
        <w:r w:rsidR="000120C9" w:rsidRPr="00127176">
          <w:rPr>
            <w:rStyle w:val="Hipervnculo"/>
            <w:noProof/>
          </w:rPr>
          <w:t>Figura 30 Modificar id</w:t>
        </w:r>
        <w:r w:rsidR="000120C9">
          <w:rPr>
            <w:noProof/>
            <w:webHidden/>
          </w:rPr>
          <w:tab/>
        </w:r>
        <w:r w:rsidR="000120C9">
          <w:rPr>
            <w:noProof/>
            <w:webHidden/>
          </w:rPr>
          <w:fldChar w:fldCharType="begin"/>
        </w:r>
        <w:r w:rsidR="000120C9">
          <w:rPr>
            <w:noProof/>
            <w:webHidden/>
          </w:rPr>
          <w:instrText xml:space="preserve"> PAGEREF _Toc107913263 \h </w:instrText>
        </w:r>
        <w:r w:rsidR="000120C9">
          <w:rPr>
            <w:noProof/>
            <w:webHidden/>
          </w:rPr>
        </w:r>
        <w:r w:rsidR="000120C9">
          <w:rPr>
            <w:noProof/>
            <w:webHidden/>
          </w:rPr>
          <w:fldChar w:fldCharType="separate"/>
        </w:r>
        <w:r w:rsidR="00BA4C58">
          <w:rPr>
            <w:noProof/>
            <w:webHidden/>
          </w:rPr>
          <w:t>59</w:t>
        </w:r>
        <w:r w:rsidR="000120C9">
          <w:rPr>
            <w:noProof/>
            <w:webHidden/>
          </w:rPr>
          <w:fldChar w:fldCharType="end"/>
        </w:r>
      </w:hyperlink>
    </w:p>
    <w:p w14:paraId="4B374480" w14:textId="1A3F7308"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4" w:history="1">
        <w:r w:rsidR="000120C9" w:rsidRPr="00127176">
          <w:rPr>
            <w:rStyle w:val="Hipervnculo"/>
            <w:noProof/>
          </w:rPr>
          <w:t>Figura 31 Modificar etnia</w:t>
        </w:r>
        <w:r w:rsidR="000120C9">
          <w:rPr>
            <w:noProof/>
            <w:webHidden/>
          </w:rPr>
          <w:tab/>
        </w:r>
        <w:r w:rsidR="000120C9">
          <w:rPr>
            <w:noProof/>
            <w:webHidden/>
          </w:rPr>
          <w:fldChar w:fldCharType="begin"/>
        </w:r>
        <w:r w:rsidR="000120C9">
          <w:rPr>
            <w:noProof/>
            <w:webHidden/>
          </w:rPr>
          <w:instrText xml:space="preserve"> PAGEREF _Toc107913264 \h </w:instrText>
        </w:r>
        <w:r w:rsidR="000120C9">
          <w:rPr>
            <w:noProof/>
            <w:webHidden/>
          </w:rPr>
        </w:r>
        <w:r w:rsidR="000120C9">
          <w:rPr>
            <w:noProof/>
            <w:webHidden/>
          </w:rPr>
          <w:fldChar w:fldCharType="separate"/>
        </w:r>
        <w:r w:rsidR="00BA4C58">
          <w:rPr>
            <w:noProof/>
            <w:webHidden/>
          </w:rPr>
          <w:t>59</w:t>
        </w:r>
        <w:r w:rsidR="000120C9">
          <w:rPr>
            <w:noProof/>
            <w:webHidden/>
          </w:rPr>
          <w:fldChar w:fldCharType="end"/>
        </w:r>
      </w:hyperlink>
    </w:p>
    <w:p w14:paraId="224BAD6E" w14:textId="420F82BC"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5" w:history="1">
        <w:r w:rsidR="000120C9" w:rsidRPr="00127176">
          <w:rPr>
            <w:rStyle w:val="Hipervnculo"/>
            <w:noProof/>
          </w:rPr>
          <w:t>Figura 32 Modificar sexo</w:t>
        </w:r>
        <w:r w:rsidR="000120C9">
          <w:rPr>
            <w:noProof/>
            <w:webHidden/>
          </w:rPr>
          <w:tab/>
        </w:r>
        <w:r w:rsidR="000120C9">
          <w:rPr>
            <w:noProof/>
            <w:webHidden/>
          </w:rPr>
          <w:fldChar w:fldCharType="begin"/>
        </w:r>
        <w:r w:rsidR="000120C9">
          <w:rPr>
            <w:noProof/>
            <w:webHidden/>
          </w:rPr>
          <w:instrText xml:space="preserve"> PAGEREF _Toc107913265 \h </w:instrText>
        </w:r>
        <w:r w:rsidR="000120C9">
          <w:rPr>
            <w:noProof/>
            <w:webHidden/>
          </w:rPr>
        </w:r>
        <w:r w:rsidR="000120C9">
          <w:rPr>
            <w:noProof/>
            <w:webHidden/>
          </w:rPr>
          <w:fldChar w:fldCharType="separate"/>
        </w:r>
        <w:r w:rsidR="00BA4C58">
          <w:rPr>
            <w:noProof/>
            <w:webHidden/>
          </w:rPr>
          <w:t>60</w:t>
        </w:r>
        <w:r w:rsidR="000120C9">
          <w:rPr>
            <w:noProof/>
            <w:webHidden/>
          </w:rPr>
          <w:fldChar w:fldCharType="end"/>
        </w:r>
      </w:hyperlink>
    </w:p>
    <w:p w14:paraId="4C492103" w14:textId="6188336A"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6" w:history="1">
        <w:r w:rsidR="000120C9" w:rsidRPr="00127176">
          <w:rPr>
            <w:rStyle w:val="Hipervnculo"/>
            <w:noProof/>
          </w:rPr>
          <w:t>Figura 33 Parametros adicionales ePub</w:t>
        </w:r>
        <w:r w:rsidR="000120C9">
          <w:rPr>
            <w:noProof/>
            <w:webHidden/>
          </w:rPr>
          <w:tab/>
        </w:r>
        <w:r w:rsidR="000120C9">
          <w:rPr>
            <w:noProof/>
            <w:webHidden/>
          </w:rPr>
          <w:fldChar w:fldCharType="begin"/>
        </w:r>
        <w:r w:rsidR="000120C9">
          <w:rPr>
            <w:noProof/>
            <w:webHidden/>
          </w:rPr>
          <w:instrText xml:space="preserve"> PAGEREF _Toc107913266 \h </w:instrText>
        </w:r>
        <w:r w:rsidR="000120C9">
          <w:rPr>
            <w:noProof/>
            <w:webHidden/>
          </w:rPr>
        </w:r>
        <w:r w:rsidR="000120C9">
          <w:rPr>
            <w:noProof/>
            <w:webHidden/>
          </w:rPr>
          <w:fldChar w:fldCharType="separate"/>
        </w:r>
        <w:r w:rsidR="00BA4C58">
          <w:rPr>
            <w:noProof/>
            <w:webHidden/>
          </w:rPr>
          <w:t>61</w:t>
        </w:r>
        <w:r w:rsidR="000120C9">
          <w:rPr>
            <w:noProof/>
            <w:webHidden/>
          </w:rPr>
          <w:fldChar w:fldCharType="end"/>
        </w:r>
      </w:hyperlink>
    </w:p>
    <w:p w14:paraId="2C8457F1" w14:textId="6C5C01B3"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7" w:history="1">
        <w:r w:rsidR="000120C9" w:rsidRPr="00127176">
          <w:rPr>
            <w:rStyle w:val="Hipervnculo"/>
            <w:noProof/>
          </w:rPr>
          <w:t>Figura 34 Parámetros adicionales guion</w:t>
        </w:r>
        <w:r w:rsidR="000120C9">
          <w:rPr>
            <w:noProof/>
            <w:webHidden/>
          </w:rPr>
          <w:tab/>
        </w:r>
        <w:r w:rsidR="000120C9">
          <w:rPr>
            <w:noProof/>
            <w:webHidden/>
          </w:rPr>
          <w:fldChar w:fldCharType="begin"/>
        </w:r>
        <w:r w:rsidR="000120C9">
          <w:rPr>
            <w:noProof/>
            <w:webHidden/>
          </w:rPr>
          <w:instrText xml:space="preserve"> PAGEREF _Toc107913267 \h </w:instrText>
        </w:r>
        <w:r w:rsidR="000120C9">
          <w:rPr>
            <w:noProof/>
            <w:webHidden/>
          </w:rPr>
        </w:r>
        <w:r w:rsidR="000120C9">
          <w:rPr>
            <w:noProof/>
            <w:webHidden/>
          </w:rPr>
          <w:fldChar w:fldCharType="separate"/>
        </w:r>
        <w:r w:rsidR="00BA4C58">
          <w:rPr>
            <w:noProof/>
            <w:webHidden/>
          </w:rPr>
          <w:t>61</w:t>
        </w:r>
        <w:r w:rsidR="000120C9">
          <w:rPr>
            <w:noProof/>
            <w:webHidden/>
          </w:rPr>
          <w:fldChar w:fldCharType="end"/>
        </w:r>
      </w:hyperlink>
    </w:p>
    <w:p w14:paraId="6C2E88F2" w14:textId="22409487"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8" w:history="1">
        <w:r w:rsidR="000120C9" w:rsidRPr="00127176">
          <w:rPr>
            <w:rStyle w:val="Hipervnculo"/>
            <w:noProof/>
          </w:rPr>
          <w:t>Figura 35 Generar la red</w:t>
        </w:r>
        <w:r w:rsidR="000120C9">
          <w:rPr>
            <w:noProof/>
            <w:webHidden/>
          </w:rPr>
          <w:tab/>
        </w:r>
        <w:r w:rsidR="000120C9">
          <w:rPr>
            <w:noProof/>
            <w:webHidden/>
          </w:rPr>
          <w:fldChar w:fldCharType="begin"/>
        </w:r>
        <w:r w:rsidR="000120C9">
          <w:rPr>
            <w:noProof/>
            <w:webHidden/>
          </w:rPr>
          <w:instrText xml:space="preserve"> PAGEREF _Toc107913268 \h </w:instrText>
        </w:r>
        <w:r w:rsidR="000120C9">
          <w:rPr>
            <w:noProof/>
            <w:webHidden/>
          </w:rPr>
        </w:r>
        <w:r w:rsidR="000120C9">
          <w:rPr>
            <w:noProof/>
            <w:webHidden/>
          </w:rPr>
          <w:fldChar w:fldCharType="separate"/>
        </w:r>
        <w:r w:rsidR="00BA4C58">
          <w:rPr>
            <w:noProof/>
            <w:webHidden/>
          </w:rPr>
          <w:t>62</w:t>
        </w:r>
        <w:r w:rsidR="000120C9">
          <w:rPr>
            <w:noProof/>
            <w:webHidden/>
          </w:rPr>
          <w:fldChar w:fldCharType="end"/>
        </w:r>
      </w:hyperlink>
    </w:p>
    <w:p w14:paraId="5048A84B" w14:textId="5920F5F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69" w:history="1">
        <w:r w:rsidR="000120C9" w:rsidRPr="00127176">
          <w:rPr>
            <w:rStyle w:val="Hipervnculo"/>
            <w:noProof/>
          </w:rPr>
          <w:t>Figura 36 Extracción de datos</w:t>
        </w:r>
        <w:r w:rsidR="000120C9">
          <w:rPr>
            <w:noProof/>
            <w:webHidden/>
          </w:rPr>
          <w:tab/>
        </w:r>
        <w:r w:rsidR="000120C9">
          <w:rPr>
            <w:noProof/>
            <w:webHidden/>
          </w:rPr>
          <w:fldChar w:fldCharType="begin"/>
        </w:r>
        <w:r w:rsidR="000120C9">
          <w:rPr>
            <w:noProof/>
            <w:webHidden/>
          </w:rPr>
          <w:instrText xml:space="preserve"> PAGEREF _Toc107913269 \h </w:instrText>
        </w:r>
        <w:r w:rsidR="000120C9">
          <w:rPr>
            <w:noProof/>
            <w:webHidden/>
          </w:rPr>
        </w:r>
        <w:r w:rsidR="000120C9">
          <w:rPr>
            <w:noProof/>
            <w:webHidden/>
          </w:rPr>
          <w:fldChar w:fldCharType="separate"/>
        </w:r>
        <w:r w:rsidR="00BA4C58">
          <w:rPr>
            <w:noProof/>
            <w:webHidden/>
          </w:rPr>
          <w:t>63</w:t>
        </w:r>
        <w:r w:rsidR="000120C9">
          <w:rPr>
            <w:noProof/>
            <w:webHidden/>
          </w:rPr>
          <w:fldChar w:fldCharType="end"/>
        </w:r>
      </w:hyperlink>
    </w:p>
    <w:p w14:paraId="0E6D332B" w14:textId="5D422FA0"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0" w:history="1">
        <w:r w:rsidR="000120C9" w:rsidRPr="00127176">
          <w:rPr>
            <w:rStyle w:val="Hipervnculo"/>
            <w:noProof/>
          </w:rPr>
          <w:t>Figura 37 Informe</w:t>
        </w:r>
        <w:r w:rsidR="000120C9">
          <w:rPr>
            <w:noProof/>
            <w:webHidden/>
          </w:rPr>
          <w:tab/>
        </w:r>
        <w:r w:rsidR="000120C9">
          <w:rPr>
            <w:noProof/>
            <w:webHidden/>
          </w:rPr>
          <w:fldChar w:fldCharType="begin"/>
        </w:r>
        <w:r w:rsidR="000120C9">
          <w:rPr>
            <w:noProof/>
            <w:webHidden/>
          </w:rPr>
          <w:instrText xml:space="preserve"> PAGEREF _Toc107913270 \h </w:instrText>
        </w:r>
        <w:r w:rsidR="000120C9">
          <w:rPr>
            <w:noProof/>
            <w:webHidden/>
          </w:rPr>
        </w:r>
        <w:r w:rsidR="000120C9">
          <w:rPr>
            <w:noProof/>
            <w:webHidden/>
          </w:rPr>
          <w:fldChar w:fldCharType="separate"/>
        </w:r>
        <w:r w:rsidR="00BA4C58">
          <w:rPr>
            <w:noProof/>
            <w:webHidden/>
          </w:rPr>
          <w:t>64</w:t>
        </w:r>
        <w:r w:rsidR="000120C9">
          <w:rPr>
            <w:noProof/>
            <w:webHidden/>
          </w:rPr>
          <w:fldChar w:fldCharType="end"/>
        </w:r>
      </w:hyperlink>
    </w:p>
    <w:p w14:paraId="0E50BE02" w14:textId="17E168A2"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1" w:history="1">
        <w:r w:rsidR="000120C9" w:rsidRPr="00127176">
          <w:rPr>
            <w:rStyle w:val="Hipervnculo"/>
            <w:noProof/>
          </w:rPr>
          <w:t>Figura 38 Generador Red Dinámica</w:t>
        </w:r>
        <w:r w:rsidR="000120C9">
          <w:rPr>
            <w:noProof/>
            <w:webHidden/>
          </w:rPr>
          <w:tab/>
        </w:r>
        <w:r w:rsidR="000120C9">
          <w:rPr>
            <w:noProof/>
            <w:webHidden/>
          </w:rPr>
          <w:fldChar w:fldCharType="begin"/>
        </w:r>
        <w:r w:rsidR="000120C9">
          <w:rPr>
            <w:noProof/>
            <w:webHidden/>
          </w:rPr>
          <w:instrText xml:space="preserve"> PAGEREF _Toc107913271 \h </w:instrText>
        </w:r>
        <w:r w:rsidR="000120C9">
          <w:rPr>
            <w:noProof/>
            <w:webHidden/>
          </w:rPr>
        </w:r>
        <w:r w:rsidR="000120C9">
          <w:rPr>
            <w:noProof/>
            <w:webHidden/>
          </w:rPr>
          <w:fldChar w:fldCharType="separate"/>
        </w:r>
        <w:r w:rsidR="00BA4C58">
          <w:rPr>
            <w:noProof/>
            <w:webHidden/>
          </w:rPr>
          <w:t>65</w:t>
        </w:r>
        <w:r w:rsidR="000120C9">
          <w:rPr>
            <w:noProof/>
            <w:webHidden/>
          </w:rPr>
          <w:fldChar w:fldCharType="end"/>
        </w:r>
      </w:hyperlink>
    </w:p>
    <w:p w14:paraId="4A960DD8" w14:textId="3AB99066"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2" w:history="1">
        <w:r w:rsidR="000120C9" w:rsidRPr="00127176">
          <w:rPr>
            <w:rStyle w:val="Hipervnculo"/>
            <w:noProof/>
          </w:rPr>
          <w:t>Figura 39 Extracción de datos para el informe dinámico</w:t>
        </w:r>
        <w:r w:rsidR="000120C9">
          <w:rPr>
            <w:noProof/>
            <w:webHidden/>
          </w:rPr>
          <w:tab/>
        </w:r>
        <w:r w:rsidR="000120C9">
          <w:rPr>
            <w:noProof/>
            <w:webHidden/>
          </w:rPr>
          <w:fldChar w:fldCharType="begin"/>
        </w:r>
        <w:r w:rsidR="000120C9">
          <w:rPr>
            <w:noProof/>
            <w:webHidden/>
          </w:rPr>
          <w:instrText xml:space="preserve"> PAGEREF _Toc107913272 \h </w:instrText>
        </w:r>
        <w:r w:rsidR="000120C9">
          <w:rPr>
            <w:noProof/>
            <w:webHidden/>
          </w:rPr>
        </w:r>
        <w:r w:rsidR="000120C9">
          <w:rPr>
            <w:noProof/>
            <w:webHidden/>
          </w:rPr>
          <w:fldChar w:fldCharType="separate"/>
        </w:r>
        <w:r w:rsidR="00BA4C58">
          <w:rPr>
            <w:noProof/>
            <w:webHidden/>
          </w:rPr>
          <w:t>65</w:t>
        </w:r>
        <w:r w:rsidR="000120C9">
          <w:rPr>
            <w:noProof/>
            <w:webHidden/>
          </w:rPr>
          <w:fldChar w:fldCharType="end"/>
        </w:r>
      </w:hyperlink>
    </w:p>
    <w:p w14:paraId="799DFD5E" w14:textId="2A56454F"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3" w:history="1">
        <w:r w:rsidR="000120C9" w:rsidRPr="00127176">
          <w:rPr>
            <w:rStyle w:val="Hipervnculo"/>
            <w:noProof/>
          </w:rPr>
          <w:t>Figura 40 Informe dinámico</w:t>
        </w:r>
        <w:r w:rsidR="000120C9">
          <w:rPr>
            <w:noProof/>
            <w:webHidden/>
          </w:rPr>
          <w:tab/>
        </w:r>
        <w:r w:rsidR="000120C9">
          <w:rPr>
            <w:noProof/>
            <w:webHidden/>
          </w:rPr>
          <w:fldChar w:fldCharType="begin"/>
        </w:r>
        <w:r w:rsidR="000120C9">
          <w:rPr>
            <w:noProof/>
            <w:webHidden/>
          </w:rPr>
          <w:instrText xml:space="preserve"> PAGEREF _Toc107913273 \h </w:instrText>
        </w:r>
        <w:r w:rsidR="000120C9">
          <w:rPr>
            <w:noProof/>
            <w:webHidden/>
          </w:rPr>
        </w:r>
        <w:r w:rsidR="000120C9">
          <w:rPr>
            <w:noProof/>
            <w:webHidden/>
          </w:rPr>
          <w:fldChar w:fldCharType="separate"/>
        </w:r>
        <w:r w:rsidR="00BA4C58">
          <w:rPr>
            <w:noProof/>
            <w:webHidden/>
          </w:rPr>
          <w:t>66</w:t>
        </w:r>
        <w:r w:rsidR="000120C9">
          <w:rPr>
            <w:noProof/>
            <w:webHidden/>
          </w:rPr>
          <w:fldChar w:fldCharType="end"/>
        </w:r>
      </w:hyperlink>
    </w:p>
    <w:p w14:paraId="56BC751A" w14:textId="3D0E008D" w:rsidR="00675056" w:rsidRPr="00675056" w:rsidRDefault="000120C9" w:rsidP="00675056">
      <w:r>
        <w:fldChar w:fldCharType="end"/>
      </w:r>
    </w:p>
    <w:p w14:paraId="74F3F5C6" w14:textId="4E28A0B2" w:rsidR="00675056" w:rsidRPr="00675056" w:rsidRDefault="00675056" w:rsidP="00675056"/>
    <w:p w14:paraId="487F05E6" w14:textId="2B92EB18" w:rsidR="00E503AC" w:rsidRDefault="00E503AC" w:rsidP="00675056"/>
    <w:p w14:paraId="3E51C844" w14:textId="627CBCA8" w:rsidR="006C3D4F" w:rsidRDefault="006C3D4F" w:rsidP="00675056"/>
    <w:p w14:paraId="665E5EB5" w14:textId="77777777" w:rsidR="006C3D4F" w:rsidRDefault="006C3D4F" w:rsidP="00675056"/>
    <w:p w14:paraId="46BE3D09" w14:textId="0C662D85" w:rsidR="00675056" w:rsidRDefault="00675056" w:rsidP="00675056">
      <w:pPr>
        <w:tabs>
          <w:tab w:val="left" w:pos="2003"/>
        </w:tabs>
      </w:pPr>
      <w:r>
        <w:lastRenderedPageBreak/>
        <w:tab/>
      </w:r>
    </w:p>
    <w:p w14:paraId="46ECFCE4" w14:textId="0CAE8BCD" w:rsidR="00675056" w:rsidRDefault="00675056" w:rsidP="00675056">
      <w:pPr>
        <w:tabs>
          <w:tab w:val="left" w:pos="2003"/>
        </w:tabs>
      </w:pPr>
    </w:p>
    <w:p w14:paraId="049B8AEC" w14:textId="77777777" w:rsidR="009F5299" w:rsidRDefault="009F5299" w:rsidP="00675056">
      <w:pPr>
        <w:pStyle w:val="Textoindependiente"/>
        <w:spacing w:before="10"/>
        <w:rPr>
          <w:rFonts w:ascii="Trebuchet MS"/>
          <w:sz w:val="18"/>
        </w:rPr>
        <w:sectPr w:rsidR="009F5299" w:rsidSect="009F5299">
          <w:type w:val="continuous"/>
          <w:pgSz w:w="11906" w:h="16838"/>
          <w:pgMar w:top="1417" w:right="1701" w:bottom="1417" w:left="1701" w:header="708" w:footer="708" w:gutter="0"/>
          <w:cols w:space="708"/>
          <w:docGrid w:linePitch="360"/>
        </w:sectPr>
      </w:pPr>
    </w:p>
    <w:p w14:paraId="72667F3D"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1552" behindDoc="1" locked="0" layoutInCell="1" allowOverlap="1" wp14:anchorId="5942B8F2" wp14:editId="6FBDF85F">
                <wp:simplePos x="0" y="0"/>
                <wp:positionH relativeFrom="page">
                  <wp:posOffset>1433195</wp:posOffset>
                </wp:positionH>
                <wp:positionV relativeFrom="paragraph">
                  <wp:posOffset>166370</wp:posOffset>
                </wp:positionV>
                <wp:extent cx="4669155" cy="1270"/>
                <wp:effectExtent l="0" t="0" r="0" b="0"/>
                <wp:wrapTopAndBottom/>
                <wp:docPr id="559" name="Forma libre: forma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E4949" id="Forma libre: forma 559" o:spid="_x0000_s1026" style="position:absolute;margin-left:112.85pt;margin-top:13.1pt;width:367.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12C49C2" w14:textId="77777777" w:rsidR="00675056" w:rsidRDefault="00675056" w:rsidP="00675056"/>
    <w:p w14:paraId="7B168864" w14:textId="2E63EBBA" w:rsidR="00675056" w:rsidRPr="00675056" w:rsidRDefault="00675056" w:rsidP="00675056">
      <w:pPr>
        <w:pStyle w:val="Ttulo1"/>
        <w:jc w:val="both"/>
      </w:pPr>
      <w:r>
        <w:tab/>
      </w:r>
      <w:bookmarkStart w:id="2" w:name="_Toc107913161"/>
      <w:r w:rsidRPr="00675056">
        <w:t xml:space="preserve">Índice </w:t>
      </w:r>
      <w:r>
        <w:t>de tablas</w:t>
      </w:r>
      <w:bookmarkEnd w:id="2"/>
    </w:p>
    <w:p w14:paraId="2A7B5A44"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2576" behindDoc="1" locked="0" layoutInCell="1" allowOverlap="1" wp14:anchorId="65EE5A42" wp14:editId="040978A9">
                <wp:simplePos x="0" y="0"/>
                <wp:positionH relativeFrom="page">
                  <wp:posOffset>1433195</wp:posOffset>
                </wp:positionH>
                <wp:positionV relativeFrom="paragraph">
                  <wp:posOffset>166370</wp:posOffset>
                </wp:positionV>
                <wp:extent cx="4669155" cy="1270"/>
                <wp:effectExtent l="0" t="0" r="0" b="0"/>
                <wp:wrapTopAndBottom/>
                <wp:docPr id="560" name="Forma libre: forma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4D69C" id="Forma libre: forma 560" o:spid="_x0000_s1026" style="position:absolute;margin-left:112.85pt;margin-top:13.1pt;width:367.6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F35EA34" w14:textId="24748F9A" w:rsidR="00675056" w:rsidRDefault="00675056" w:rsidP="00675056">
      <w:pPr>
        <w:tabs>
          <w:tab w:val="left" w:pos="2003"/>
        </w:tabs>
      </w:pPr>
    </w:p>
    <w:p w14:paraId="12C8FDE3" w14:textId="02D60BA0" w:rsidR="000120C9" w:rsidRDefault="000120C9">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07913274" w:history="1">
        <w:r w:rsidRPr="002C6ED5">
          <w:rPr>
            <w:rStyle w:val="Hipervnculo"/>
            <w:noProof/>
          </w:rPr>
          <w:t>Tabla 1 Estimación del tiempo</w:t>
        </w:r>
        <w:r>
          <w:rPr>
            <w:noProof/>
            <w:webHidden/>
          </w:rPr>
          <w:tab/>
        </w:r>
        <w:r>
          <w:rPr>
            <w:noProof/>
            <w:webHidden/>
          </w:rPr>
          <w:fldChar w:fldCharType="begin"/>
        </w:r>
        <w:r>
          <w:rPr>
            <w:noProof/>
            <w:webHidden/>
          </w:rPr>
          <w:instrText xml:space="preserve"> PAGEREF _Toc107913274 \h </w:instrText>
        </w:r>
        <w:r>
          <w:rPr>
            <w:noProof/>
            <w:webHidden/>
          </w:rPr>
        </w:r>
        <w:r>
          <w:rPr>
            <w:noProof/>
            <w:webHidden/>
          </w:rPr>
          <w:fldChar w:fldCharType="separate"/>
        </w:r>
        <w:r w:rsidR="00BA4C58">
          <w:rPr>
            <w:noProof/>
            <w:webHidden/>
          </w:rPr>
          <w:t>7</w:t>
        </w:r>
        <w:r>
          <w:rPr>
            <w:noProof/>
            <w:webHidden/>
          </w:rPr>
          <w:fldChar w:fldCharType="end"/>
        </w:r>
      </w:hyperlink>
    </w:p>
    <w:p w14:paraId="43C0B1F3" w14:textId="5D9A69E5"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5" w:history="1">
        <w:r w:rsidR="000120C9" w:rsidRPr="002C6ED5">
          <w:rPr>
            <w:rStyle w:val="Hipervnculo"/>
            <w:noProof/>
          </w:rPr>
          <w:t>Tabla 2 Tareas sprint 1</w:t>
        </w:r>
        <w:r w:rsidR="000120C9">
          <w:rPr>
            <w:noProof/>
            <w:webHidden/>
          </w:rPr>
          <w:tab/>
        </w:r>
        <w:r w:rsidR="000120C9">
          <w:rPr>
            <w:noProof/>
            <w:webHidden/>
          </w:rPr>
          <w:fldChar w:fldCharType="begin"/>
        </w:r>
        <w:r w:rsidR="000120C9">
          <w:rPr>
            <w:noProof/>
            <w:webHidden/>
          </w:rPr>
          <w:instrText xml:space="preserve"> PAGEREF _Toc107913275 \h </w:instrText>
        </w:r>
        <w:r w:rsidR="000120C9">
          <w:rPr>
            <w:noProof/>
            <w:webHidden/>
          </w:rPr>
        </w:r>
        <w:r w:rsidR="000120C9">
          <w:rPr>
            <w:noProof/>
            <w:webHidden/>
          </w:rPr>
          <w:fldChar w:fldCharType="separate"/>
        </w:r>
        <w:r w:rsidR="00BA4C58">
          <w:rPr>
            <w:noProof/>
            <w:webHidden/>
          </w:rPr>
          <w:t>9</w:t>
        </w:r>
        <w:r w:rsidR="000120C9">
          <w:rPr>
            <w:noProof/>
            <w:webHidden/>
          </w:rPr>
          <w:fldChar w:fldCharType="end"/>
        </w:r>
      </w:hyperlink>
    </w:p>
    <w:p w14:paraId="527791DD" w14:textId="52FD55ED"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6" w:history="1">
        <w:r w:rsidR="000120C9" w:rsidRPr="002C6ED5">
          <w:rPr>
            <w:rStyle w:val="Hipervnculo"/>
            <w:noProof/>
          </w:rPr>
          <w:t>Tabla 3 Tareas sprint 2</w:t>
        </w:r>
        <w:r w:rsidR="000120C9">
          <w:rPr>
            <w:noProof/>
            <w:webHidden/>
          </w:rPr>
          <w:tab/>
        </w:r>
        <w:r w:rsidR="000120C9">
          <w:rPr>
            <w:noProof/>
            <w:webHidden/>
          </w:rPr>
          <w:fldChar w:fldCharType="begin"/>
        </w:r>
        <w:r w:rsidR="000120C9">
          <w:rPr>
            <w:noProof/>
            <w:webHidden/>
          </w:rPr>
          <w:instrText xml:space="preserve"> PAGEREF _Toc107913276 \h </w:instrText>
        </w:r>
        <w:r w:rsidR="000120C9">
          <w:rPr>
            <w:noProof/>
            <w:webHidden/>
          </w:rPr>
        </w:r>
        <w:r w:rsidR="000120C9">
          <w:rPr>
            <w:noProof/>
            <w:webHidden/>
          </w:rPr>
          <w:fldChar w:fldCharType="separate"/>
        </w:r>
        <w:r w:rsidR="00BA4C58">
          <w:rPr>
            <w:noProof/>
            <w:webHidden/>
          </w:rPr>
          <w:t>11</w:t>
        </w:r>
        <w:r w:rsidR="000120C9">
          <w:rPr>
            <w:noProof/>
            <w:webHidden/>
          </w:rPr>
          <w:fldChar w:fldCharType="end"/>
        </w:r>
      </w:hyperlink>
    </w:p>
    <w:p w14:paraId="5023BC47" w14:textId="48444BD0"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7" w:history="1">
        <w:r w:rsidR="000120C9" w:rsidRPr="002C6ED5">
          <w:rPr>
            <w:rStyle w:val="Hipervnculo"/>
            <w:noProof/>
          </w:rPr>
          <w:t>Tabla 4 Caso de uso 1</w:t>
        </w:r>
        <w:r w:rsidR="000120C9">
          <w:rPr>
            <w:noProof/>
            <w:webHidden/>
          </w:rPr>
          <w:tab/>
        </w:r>
        <w:r w:rsidR="000120C9">
          <w:rPr>
            <w:noProof/>
            <w:webHidden/>
          </w:rPr>
          <w:fldChar w:fldCharType="begin"/>
        </w:r>
        <w:r w:rsidR="000120C9">
          <w:rPr>
            <w:noProof/>
            <w:webHidden/>
          </w:rPr>
          <w:instrText xml:space="preserve"> PAGEREF _Toc107913277 \h </w:instrText>
        </w:r>
        <w:r w:rsidR="000120C9">
          <w:rPr>
            <w:noProof/>
            <w:webHidden/>
          </w:rPr>
        </w:r>
        <w:r w:rsidR="000120C9">
          <w:rPr>
            <w:noProof/>
            <w:webHidden/>
          </w:rPr>
          <w:fldChar w:fldCharType="separate"/>
        </w:r>
        <w:r w:rsidR="00BA4C58">
          <w:rPr>
            <w:noProof/>
            <w:webHidden/>
          </w:rPr>
          <w:t>24</w:t>
        </w:r>
        <w:r w:rsidR="000120C9">
          <w:rPr>
            <w:noProof/>
            <w:webHidden/>
          </w:rPr>
          <w:fldChar w:fldCharType="end"/>
        </w:r>
      </w:hyperlink>
    </w:p>
    <w:p w14:paraId="05FAC657" w14:textId="2020DD3D"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8" w:history="1">
        <w:r w:rsidR="000120C9" w:rsidRPr="002C6ED5">
          <w:rPr>
            <w:rStyle w:val="Hipervnculo"/>
            <w:noProof/>
          </w:rPr>
          <w:t>Tabla 5 Caso de uso 2</w:t>
        </w:r>
        <w:r w:rsidR="000120C9">
          <w:rPr>
            <w:noProof/>
            <w:webHidden/>
          </w:rPr>
          <w:tab/>
        </w:r>
        <w:r w:rsidR="000120C9">
          <w:rPr>
            <w:noProof/>
            <w:webHidden/>
          </w:rPr>
          <w:fldChar w:fldCharType="begin"/>
        </w:r>
        <w:r w:rsidR="000120C9">
          <w:rPr>
            <w:noProof/>
            <w:webHidden/>
          </w:rPr>
          <w:instrText xml:space="preserve"> PAGEREF _Toc107913278 \h </w:instrText>
        </w:r>
        <w:r w:rsidR="000120C9">
          <w:rPr>
            <w:noProof/>
            <w:webHidden/>
          </w:rPr>
        </w:r>
        <w:r w:rsidR="000120C9">
          <w:rPr>
            <w:noProof/>
            <w:webHidden/>
          </w:rPr>
          <w:fldChar w:fldCharType="separate"/>
        </w:r>
        <w:r w:rsidR="00BA4C58">
          <w:rPr>
            <w:noProof/>
            <w:webHidden/>
          </w:rPr>
          <w:t>24</w:t>
        </w:r>
        <w:r w:rsidR="000120C9">
          <w:rPr>
            <w:noProof/>
            <w:webHidden/>
          </w:rPr>
          <w:fldChar w:fldCharType="end"/>
        </w:r>
      </w:hyperlink>
    </w:p>
    <w:p w14:paraId="0097A338" w14:textId="14502CB6"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79" w:history="1">
        <w:r w:rsidR="000120C9" w:rsidRPr="002C6ED5">
          <w:rPr>
            <w:rStyle w:val="Hipervnculo"/>
            <w:noProof/>
          </w:rPr>
          <w:t>Tabla 6 Caso de uso 3</w:t>
        </w:r>
        <w:r w:rsidR="000120C9">
          <w:rPr>
            <w:noProof/>
            <w:webHidden/>
          </w:rPr>
          <w:tab/>
        </w:r>
        <w:r w:rsidR="000120C9">
          <w:rPr>
            <w:noProof/>
            <w:webHidden/>
          </w:rPr>
          <w:fldChar w:fldCharType="begin"/>
        </w:r>
        <w:r w:rsidR="000120C9">
          <w:rPr>
            <w:noProof/>
            <w:webHidden/>
          </w:rPr>
          <w:instrText xml:space="preserve"> PAGEREF _Toc107913279 \h </w:instrText>
        </w:r>
        <w:r w:rsidR="000120C9">
          <w:rPr>
            <w:noProof/>
            <w:webHidden/>
          </w:rPr>
        </w:r>
        <w:r w:rsidR="000120C9">
          <w:rPr>
            <w:noProof/>
            <w:webHidden/>
          </w:rPr>
          <w:fldChar w:fldCharType="separate"/>
        </w:r>
        <w:r w:rsidR="00BA4C58">
          <w:rPr>
            <w:noProof/>
            <w:webHidden/>
          </w:rPr>
          <w:t>25</w:t>
        </w:r>
        <w:r w:rsidR="000120C9">
          <w:rPr>
            <w:noProof/>
            <w:webHidden/>
          </w:rPr>
          <w:fldChar w:fldCharType="end"/>
        </w:r>
      </w:hyperlink>
    </w:p>
    <w:p w14:paraId="545D43E1" w14:textId="60D3C575"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0" w:history="1">
        <w:r w:rsidR="000120C9" w:rsidRPr="002C6ED5">
          <w:rPr>
            <w:rStyle w:val="Hipervnculo"/>
            <w:noProof/>
          </w:rPr>
          <w:t>Tabla 7 Caso de uso 4</w:t>
        </w:r>
        <w:r w:rsidR="000120C9">
          <w:rPr>
            <w:noProof/>
            <w:webHidden/>
          </w:rPr>
          <w:tab/>
        </w:r>
        <w:r w:rsidR="000120C9">
          <w:rPr>
            <w:noProof/>
            <w:webHidden/>
          </w:rPr>
          <w:fldChar w:fldCharType="begin"/>
        </w:r>
        <w:r w:rsidR="000120C9">
          <w:rPr>
            <w:noProof/>
            <w:webHidden/>
          </w:rPr>
          <w:instrText xml:space="preserve"> PAGEREF _Toc107913280 \h </w:instrText>
        </w:r>
        <w:r w:rsidR="000120C9">
          <w:rPr>
            <w:noProof/>
            <w:webHidden/>
          </w:rPr>
        </w:r>
        <w:r w:rsidR="000120C9">
          <w:rPr>
            <w:noProof/>
            <w:webHidden/>
          </w:rPr>
          <w:fldChar w:fldCharType="separate"/>
        </w:r>
        <w:r w:rsidR="00BA4C58">
          <w:rPr>
            <w:noProof/>
            <w:webHidden/>
          </w:rPr>
          <w:t>25</w:t>
        </w:r>
        <w:r w:rsidR="000120C9">
          <w:rPr>
            <w:noProof/>
            <w:webHidden/>
          </w:rPr>
          <w:fldChar w:fldCharType="end"/>
        </w:r>
      </w:hyperlink>
    </w:p>
    <w:p w14:paraId="1901F2D9" w14:textId="517D479B"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1" w:history="1">
        <w:r w:rsidR="000120C9" w:rsidRPr="002C6ED5">
          <w:rPr>
            <w:rStyle w:val="Hipervnculo"/>
            <w:noProof/>
          </w:rPr>
          <w:t>Tabla 8 Caso de uso 5</w:t>
        </w:r>
        <w:r w:rsidR="000120C9">
          <w:rPr>
            <w:noProof/>
            <w:webHidden/>
          </w:rPr>
          <w:tab/>
        </w:r>
        <w:r w:rsidR="000120C9">
          <w:rPr>
            <w:noProof/>
            <w:webHidden/>
          </w:rPr>
          <w:fldChar w:fldCharType="begin"/>
        </w:r>
        <w:r w:rsidR="000120C9">
          <w:rPr>
            <w:noProof/>
            <w:webHidden/>
          </w:rPr>
          <w:instrText xml:space="preserve"> PAGEREF _Toc107913281 \h </w:instrText>
        </w:r>
        <w:r w:rsidR="000120C9">
          <w:rPr>
            <w:noProof/>
            <w:webHidden/>
          </w:rPr>
        </w:r>
        <w:r w:rsidR="000120C9">
          <w:rPr>
            <w:noProof/>
            <w:webHidden/>
          </w:rPr>
          <w:fldChar w:fldCharType="separate"/>
        </w:r>
        <w:r w:rsidR="00BA4C58">
          <w:rPr>
            <w:noProof/>
            <w:webHidden/>
          </w:rPr>
          <w:t>26</w:t>
        </w:r>
        <w:r w:rsidR="000120C9">
          <w:rPr>
            <w:noProof/>
            <w:webHidden/>
          </w:rPr>
          <w:fldChar w:fldCharType="end"/>
        </w:r>
      </w:hyperlink>
    </w:p>
    <w:p w14:paraId="7ACE212E" w14:textId="44AB3DF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2" w:history="1">
        <w:r w:rsidR="000120C9" w:rsidRPr="002C6ED5">
          <w:rPr>
            <w:rStyle w:val="Hipervnculo"/>
            <w:noProof/>
          </w:rPr>
          <w:t>Tabla 9 Caso de uso 15</w:t>
        </w:r>
        <w:r w:rsidR="000120C9">
          <w:rPr>
            <w:noProof/>
            <w:webHidden/>
          </w:rPr>
          <w:tab/>
        </w:r>
        <w:r w:rsidR="000120C9">
          <w:rPr>
            <w:noProof/>
            <w:webHidden/>
          </w:rPr>
          <w:fldChar w:fldCharType="begin"/>
        </w:r>
        <w:r w:rsidR="000120C9">
          <w:rPr>
            <w:noProof/>
            <w:webHidden/>
          </w:rPr>
          <w:instrText xml:space="preserve"> PAGEREF _Toc107913282 \h </w:instrText>
        </w:r>
        <w:r w:rsidR="000120C9">
          <w:rPr>
            <w:noProof/>
            <w:webHidden/>
          </w:rPr>
        </w:r>
        <w:r w:rsidR="000120C9">
          <w:rPr>
            <w:noProof/>
            <w:webHidden/>
          </w:rPr>
          <w:fldChar w:fldCharType="separate"/>
        </w:r>
        <w:r w:rsidR="00BA4C58">
          <w:rPr>
            <w:noProof/>
            <w:webHidden/>
          </w:rPr>
          <w:t>31</w:t>
        </w:r>
        <w:r w:rsidR="000120C9">
          <w:rPr>
            <w:noProof/>
            <w:webHidden/>
          </w:rPr>
          <w:fldChar w:fldCharType="end"/>
        </w:r>
      </w:hyperlink>
    </w:p>
    <w:p w14:paraId="50DBE44F" w14:textId="1975F4BA"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3" w:history="1">
        <w:r w:rsidR="000120C9" w:rsidRPr="002C6ED5">
          <w:rPr>
            <w:rStyle w:val="Hipervnculo"/>
            <w:noProof/>
          </w:rPr>
          <w:t>Tabla 10 Caso de uso 16</w:t>
        </w:r>
        <w:r w:rsidR="000120C9">
          <w:rPr>
            <w:noProof/>
            <w:webHidden/>
          </w:rPr>
          <w:tab/>
        </w:r>
        <w:r w:rsidR="000120C9">
          <w:rPr>
            <w:noProof/>
            <w:webHidden/>
          </w:rPr>
          <w:fldChar w:fldCharType="begin"/>
        </w:r>
        <w:r w:rsidR="000120C9">
          <w:rPr>
            <w:noProof/>
            <w:webHidden/>
          </w:rPr>
          <w:instrText xml:space="preserve"> PAGEREF _Toc107913283 \h </w:instrText>
        </w:r>
        <w:r w:rsidR="000120C9">
          <w:rPr>
            <w:noProof/>
            <w:webHidden/>
          </w:rPr>
        </w:r>
        <w:r w:rsidR="000120C9">
          <w:rPr>
            <w:noProof/>
            <w:webHidden/>
          </w:rPr>
          <w:fldChar w:fldCharType="separate"/>
        </w:r>
        <w:r w:rsidR="00BA4C58">
          <w:rPr>
            <w:noProof/>
            <w:webHidden/>
          </w:rPr>
          <w:t>31</w:t>
        </w:r>
        <w:r w:rsidR="000120C9">
          <w:rPr>
            <w:noProof/>
            <w:webHidden/>
          </w:rPr>
          <w:fldChar w:fldCharType="end"/>
        </w:r>
      </w:hyperlink>
    </w:p>
    <w:p w14:paraId="1ED29B9E" w14:textId="20B172C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4" w:history="1">
        <w:r w:rsidR="000120C9" w:rsidRPr="002C6ED5">
          <w:rPr>
            <w:rStyle w:val="Hipervnculo"/>
            <w:noProof/>
          </w:rPr>
          <w:t>Tabla 11 Caso de uso 17</w:t>
        </w:r>
        <w:r w:rsidR="000120C9">
          <w:rPr>
            <w:noProof/>
            <w:webHidden/>
          </w:rPr>
          <w:tab/>
        </w:r>
        <w:r w:rsidR="000120C9">
          <w:rPr>
            <w:noProof/>
            <w:webHidden/>
          </w:rPr>
          <w:fldChar w:fldCharType="begin"/>
        </w:r>
        <w:r w:rsidR="000120C9">
          <w:rPr>
            <w:noProof/>
            <w:webHidden/>
          </w:rPr>
          <w:instrText xml:space="preserve"> PAGEREF _Toc107913284 \h </w:instrText>
        </w:r>
        <w:r w:rsidR="000120C9">
          <w:rPr>
            <w:noProof/>
            <w:webHidden/>
          </w:rPr>
        </w:r>
        <w:r w:rsidR="000120C9">
          <w:rPr>
            <w:noProof/>
            <w:webHidden/>
          </w:rPr>
          <w:fldChar w:fldCharType="separate"/>
        </w:r>
        <w:r w:rsidR="00BA4C58">
          <w:rPr>
            <w:noProof/>
            <w:webHidden/>
          </w:rPr>
          <w:t>32</w:t>
        </w:r>
        <w:r w:rsidR="000120C9">
          <w:rPr>
            <w:noProof/>
            <w:webHidden/>
          </w:rPr>
          <w:fldChar w:fldCharType="end"/>
        </w:r>
      </w:hyperlink>
    </w:p>
    <w:p w14:paraId="10A8CBFA" w14:textId="62726ADA"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5" w:history="1">
        <w:r w:rsidR="000120C9" w:rsidRPr="002C6ED5">
          <w:rPr>
            <w:rStyle w:val="Hipervnculo"/>
            <w:noProof/>
          </w:rPr>
          <w:t>Tabla 12 Caso de uso 18</w:t>
        </w:r>
        <w:r w:rsidR="000120C9">
          <w:rPr>
            <w:noProof/>
            <w:webHidden/>
          </w:rPr>
          <w:tab/>
        </w:r>
        <w:r w:rsidR="000120C9">
          <w:rPr>
            <w:noProof/>
            <w:webHidden/>
          </w:rPr>
          <w:fldChar w:fldCharType="begin"/>
        </w:r>
        <w:r w:rsidR="000120C9">
          <w:rPr>
            <w:noProof/>
            <w:webHidden/>
          </w:rPr>
          <w:instrText xml:space="preserve"> PAGEREF _Toc107913285 \h </w:instrText>
        </w:r>
        <w:r w:rsidR="000120C9">
          <w:rPr>
            <w:noProof/>
            <w:webHidden/>
          </w:rPr>
        </w:r>
        <w:r w:rsidR="000120C9">
          <w:rPr>
            <w:noProof/>
            <w:webHidden/>
          </w:rPr>
          <w:fldChar w:fldCharType="separate"/>
        </w:r>
        <w:r w:rsidR="00BA4C58">
          <w:rPr>
            <w:noProof/>
            <w:webHidden/>
          </w:rPr>
          <w:t>32</w:t>
        </w:r>
        <w:r w:rsidR="000120C9">
          <w:rPr>
            <w:noProof/>
            <w:webHidden/>
          </w:rPr>
          <w:fldChar w:fldCharType="end"/>
        </w:r>
      </w:hyperlink>
    </w:p>
    <w:p w14:paraId="36A5E58D" w14:textId="1913176C"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6" w:history="1">
        <w:r w:rsidR="000120C9" w:rsidRPr="002C6ED5">
          <w:rPr>
            <w:rStyle w:val="Hipervnculo"/>
            <w:noProof/>
          </w:rPr>
          <w:t>Tabla 13 Caso de uso 19</w:t>
        </w:r>
        <w:r w:rsidR="000120C9">
          <w:rPr>
            <w:noProof/>
            <w:webHidden/>
          </w:rPr>
          <w:tab/>
        </w:r>
        <w:r w:rsidR="000120C9">
          <w:rPr>
            <w:noProof/>
            <w:webHidden/>
          </w:rPr>
          <w:fldChar w:fldCharType="begin"/>
        </w:r>
        <w:r w:rsidR="000120C9">
          <w:rPr>
            <w:noProof/>
            <w:webHidden/>
          </w:rPr>
          <w:instrText xml:space="preserve"> PAGEREF _Toc107913286 \h </w:instrText>
        </w:r>
        <w:r w:rsidR="000120C9">
          <w:rPr>
            <w:noProof/>
            <w:webHidden/>
          </w:rPr>
        </w:r>
        <w:r w:rsidR="000120C9">
          <w:rPr>
            <w:noProof/>
            <w:webHidden/>
          </w:rPr>
          <w:fldChar w:fldCharType="separate"/>
        </w:r>
        <w:r w:rsidR="00BA4C58">
          <w:rPr>
            <w:noProof/>
            <w:webHidden/>
          </w:rPr>
          <w:t>32</w:t>
        </w:r>
        <w:r w:rsidR="000120C9">
          <w:rPr>
            <w:noProof/>
            <w:webHidden/>
          </w:rPr>
          <w:fldChar w:fldCharType="end"/>
        </w:r>
      </w:hyperlink>
    </w:p>
    <w:p w14:paraId="156420C0" w14:textId="32D356A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7" w:history="1">
        <w:r w:rsidR="000120C9" w:rsidRPr="002C6ED5">
          <w:rPr>
            <w:rStyle w:val="Hipervnculo"/>
            <w:noProof/>
          </w:rPr>
          <w:t>Tabla 14 Caso de uso 20</w:t>
        </w:r>
        <w:r w:rsidR="000120C9">
          <w:rPr>
            <w:noProof/>
            <w:webHidden/>
          </w:rPr>
          <w:tab/>
        </w:r>
        <w:r w:rsidR="000120C9">
          <w:rPr>
            <w:noProof/>
            <w:webHidden/>
          </w:rPr>
          <w:fldChar w:fldCharType="begin"/>
        </w:r>
        <w:r w:rsidR="000120C9">
          <w:rPr>
            <w:noProof/>
            <w:webHidden/>
          </w:rPr>
          <w:instrText xml:space="preserve"> PAGEREF _Toc107913287 \h </w:instrText>
        </w:r>
        <w:r w:rsidR="000120C9">
          <w:rPr>
            <w:noProof/>
            <w:webHidden/>
          </w:rPr>
        </w:r>
        <w:r w:rsidR="000120C9">
          <w:rPr>
            <w:noProof/>
            <w:webHidden/>
          </w:rPr>
          <w:fldChar w:fldCharType="separate"/>
        </w:r>
        <w:r w:rsidR="00BA4C58">
          <w:rPr>
            <w:noProof/>
            <w:webHidden/>
          </w:rPr>
          <w:t>33</w:t>
        </w:r>
        <w:r w:rsidR="000120C9">
          <w:rPr>
            <w:noProof/>
            <w:webHidden/>
          </w:rPr>
          <w:fldChar w:fldCharType="end"/>
        </w:r>
      </w:hyperlink>
    </w:p>
    <w:p w14:paraId="3D492703" w14:textId="0CE2C243"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8" w:history="1">
        <w:r w:rsidR="000120C9" w:rsidRPr="002C6ED5">
          <w:rPr>
            <w:rStyle w:val="Hipervnculo"/>
            <w:noProof/>
          </w:rPr>
          <w:t>Tabla 15 Caso de uso 21</w:t>
        </w:r>
        <w:r w:rsidR="000120C9">
          <w:rPr>
            <w:noProof/>
            <w:webHidden/>
          </w:rPr>
          <w:tab/>
        </w:r>
        <w:r w:rsidR="000120C9">
          <w:rPr>
            <w:noProof/>
            <w:webHidden/>
          </w:rPr>
          <w:fldChar w:fldCharType="begin"/>
        </w:r>
        <w:r w:rsidR="000120C9">
          <w:rPr>
            <w:noProof/>
            <w:webHidden/>
          </w:rPr>
          <w:instrText xml:space="preserve"> PAGEREF _Toc107913288 \h </w:instrText>
        </w:r>
        <w:r w:rsidR="000120C9">
          <w:rPr>
            <w:noProof/>
            <w:webHidden/>
          </w:rPr>
        </w:r>
        <w:r w:rsidR="000120C9">
          <w:rPr>
            <w:noProof/>
            <w:webHidden/>
          </w:rPr>
          <w:fldChar w:fldCharType="separate"/>
        </w:r>
        <w:r w:rsidR="00BA4C58">
          <w:rPr>
            <w:noProof/>
            <w:webHidden/>
          </w:rPr>
          <w:t>33</w:t>
        </w:r>
        <w:r w:rsidR="000120C9">
          <w:rPr>
            <w:noProof/>
            <w:webHidden/>
          </w:rPr>
          <w:fldChar w:fldCharType="end"/>
        </w:r>
      </w:hyperlink>
    </w:p>
    <w:p w14:paraId="3A6A7FF2" w14:textId="1617B1BE"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89" w:history="1">
        <w:r w:rsidR="000120C9" w:rsidRPr="002C6ED5">
          <w:rPr>
            <w:rStyle w:val="Hipervnculo"/>
            <w:noProof/>
          </w:rPr>
          <w:t>Tabla 16 Caso de uso 22</w:t>
        </w:r>
        <w:r w:rsidR="000120C9">
          <w:rPr>
            <w:noProof/>
            <w:webHidden/>
          </w:rPr>
          <w:tab/>
        </w:r>
        <w:r w:rsidR="000120C9">
          <w:rPr>
            <w:noProof/>
            <w:webHidden/>
          </w:rPr>
          <w:fldChar w:fldCharType="begin"/>
        </w:r>
        <w:r w:rsidR="000120C9">
          <w:rPr>
            <w:noProof/>
            <w:webHidden/>
          </w:rPr>
          <w:instrText xml:space="preserve"> PAGEREF _Toc107913289 \h </w:instrText>
        </w:r>
        <w:r w:rsidR="000120C9">
          <w:rPr>
            <w:noProof/>
            <w:webHidden/>
          </w:rPr>
        </w:r>
        <w:r w:rsidR="000120C9">
          <w:rPr>
            <w:noProof/>
            <w:webHidden/>
          </w:rPr>
          <w:fldChar w:fldCharType="separate"/>
        </w:r>
        <w:r w:rsidR="00BA4C58">
          <w:rPr>
            <w:noProof/>
            <w:webHidden/>
          </w:rPr>
          <w:t>34</w:t>
        </w:r>
        <w:r w:rsidR="000120C9">
          <w:rPr>
            <w:noProof/>
            <w:webHidden/>
          </w:rPr>
          <w:fldChar w:fldCharType="end"/>
        </w:r>
      </w:hyperlink>
    </w:p>
    <w:p w14:paraId="22BB494C" w14:textId="7A42FC69"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0" w:history="1">
        <w:r w:rsidR="000120C9" w:rsidRPr="002C6ED5">
          <w:rPr>
            <w:rStyle w:val="Hipervnculo"/>
            <w:noProof/>
          </w:rPr>
          <w:t>Tabla 17 Caso de uso 23</w:t>
        </w:r>
        <w:r w:rsidR="000120C9">
          <w:rPr>
            <w:noProof/>
            <w:webHidden/>
          </w:rPr>
          <w:tab/>
        </w:r>
        <w:r w:rsidR="000120C9">
          <w:rPr>
            <w:noProof/>
            <w:webHidden/>
          </w:rPr>
          <w:fldChar w:fldCharType="begin"/>
        </w:r>
        <w:r w:rsidR="000120C9">
          <w:rPr>
            <w:noProof/>
            <w:webHidden/>
          </w:rPr>
          <w:instrText xml:space="preserve"> PAGEREF _Toc107913290 \h </w:instrText>
        </w:r>
        <w:r w:rsidR="000120C9">
          <w:rPr>
            <w:noProof/>
            <w:webHidden/>
          </w:rPr>
        </w:r>
        <w:r w:rsidR="000120C9">
          <w:rPr>
            <w:noProof/>
            <w:webHidden/>
          </w:rPr>
          <w:fldChar w:fldCharType="separate"/>
        </w:r>
        <w:r w:rsidR="00BA4C58">
          <w:rPr>
            <w:noProof/>
            <w:webHidden/>
          </w:rPr>
          <w:t>34</w:t>
        </w:r>
        <w:r w:rsidR="000120C9">
          <w:rPr>
            <w:noProof/>
            <w:webHidden/>
          </w:rPr>
          <w:fldChar w:fldCharType="end"/>
        </w:r>
      </w:hyperlink>
    </w:p>
    <w:p w14:paraId="05F7AF0C" w14:textId="2F1C0FD2"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1" w:history="1">
        <w:r w:rsidR="000120C9" w:rsidRPr="002C6ED5">
          <w:rPr>
            <w:rStyle w:val="Hipervnculo"/>
            <w:noProof/>
          </w:rPr>
          <w:t>Tabla 18 Caso de uso 24</w:t>
        </w:r>
        <w:r w:rsidR="000120C9">
          <w:rPr>
            <w:noProof/>
            <w:webHidden/>
          </w:rPr>
          <w:tab/>
        </w:r>
        <w:r w:rsidR="000120C9">
          <w:rPr>
            <w:noProof/>
            <w:webHidden/>
          </w:rPr>
          <w:fldChar w:fldCharType="begin"/>
        </w:r>
        <w:r w:rsidR="000120C9">
          <w:rPr>
            <w:noProof/>
            <w:webHidden/>
          </w:rPr>
          <w:instrText xml:space="preserve"> PAGEREF _Toc107913291 \h </w:instrText>
        </w:r>
        <w:r w:rsidR="000120C9">
          <w:rPr>
            <w:noProof/>
            <w:webHidden/>
          </w:rPr>
        </w:r>
        <w:r w:rsidR="000120C9">
          <w:rPr>
            <w:noProof/>
            <w:webHidden/>
          </w:rPr>
          <w:fldChar w:fldCharType="separate"/>
        </w:r>
        <w:r w:rsidR="00BA4C58">
          <w:rPr>
            <w:noProof/>
            <w:webHidden/>
          </w:rPr>
          <w:t>34</w:t>
        </w:r>
        <w:r w:rsidR="000120C9">
          <w:rPr>
            <w:noProof/>
            <w:webHidden/>
          </w:rPr>
          <w:fldChar w:fldCharType="end"/>
        </w:r>
      </w:hyperlink>
    </w:p>
    <w:p w14:paraId="0A0308F3" w14:textId="73331781"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2" w:history="1">
        <w:r w:rsidR="000120C9" w:rsidRPr="002C6ED5">
          <w:rPr>
            <w:rStyle w:val="Hipervnculo"/>
            <w:noProof/>
          </w:rPr>
          <w:t>Tabla 19 Caso de uso 25</w:t>
        </w:r>
        <w:r w:rsidR="000120C9">
          <w:rPr>
            <w:noProof/>
            <w:webHidden/>
          </w:rPr>
          <w:tab/>
        </w:r>
        <w:r w:rsidR="000120C9">
          <w:rPr>
            <w:noProof/>
            <w:webHidden/>
          </w:rPr>
          <w:fldChar w:fldCharType="begin"/>
        </w:r>
        <w:r w:rsidR="000120C9">
          <w:rPr>
            <w:noProof/>
            <w:webHidden/>
          </w:rPr>
          <w:instrText xml:space="preserve"> PAGEREF _Toc107913292 \h </w:instrText>
        </w:r>
        <w:r w:rsidR="000120C9">
          <w:rPr>
            <w:noProof/>
            <w:webHidden/>
          </w:rPr>
        </w:r>
        <w:r w:rsidR="000120C9">
          <w:rPr>
            <w:noProof/>
            <w:webHidden/>
          </w:rPr>
          <w:fldChar w:fldCharType="separate"/>
        </w:r>
        <w:r w:rsidR="00BA4C58">
          <w:rPr>
            <w:noProof/>
            <w:webHidden/>
          </w:rPr>
          <w:t>35</w:t>
        </w:r>
        <w:r w:rsidR="000120C9">
          <w:rPr>
            <w:noProof/>
            <w:webHidden/>
          </w:rPr>
          <w:fldChar w:fldCharType="end"/>
        </w:r>
      </w:hyperlink>
    </w:p>
    <w:p w14:paraId="317AFE7C" w14:textId="12C9F8DD"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3" w:history="1">
        <w:r w:rsidR="000120C9" w:rsidRPr="002C6ED5">
          <w:rPr>
            <w:rStyle w:val="Hipervnculo"/>
            <w:noProof/>
          </w:rPr>
          <w:t>Tabla 20 Caso de uso 26</w:t>
        </w:r>
        <w:r w:rsidR="000120C9">
          <w:rPr>
            <w:noProof/>
            <w:webHidden/>
          </w:rPr>
          <w:tab/>
        </w:r>
        <w:r w:rsidR="000120C9">
          <w:rPr>
            <w:noProof/>
            <w:webHidden/>
          </w:rPr>
          <w:fldChar w:fldCharType="begin"/>
        </w:r>
        <w:r w:rsidR="000120C9">
          <w:rPr>
            <w:noProof/>
            <w:webHidden/>
          </w:rPr>
          <w:instrText xml:space="preserve"> PAGEREF _Toc107913293 \h </w:instrText>
        </w:r>
        <w:r w:rsidR="000120C9">
          <w:rPr>
            <w:noProof/>
            <w:webHidden/>
          </w:rPr>
        </w:r>
        <w:r w:rsidR="000120C9">
          <w:rPr>
            <w:noProof/>
            <w:webHidden/>
          </w:rPr>
          <w:fldChar w:fldCharType="separate"/>
        </w:r>
        <w:r w:rsidR="00BA4C58">
          <w:rPr>
            <w:noProof/>
            <w:webHidden/>
          </w:rPr>
          <w:t>35</w:t>
        </w:r>
        <w:r w:rsidR="000120C9">
          <w:rPr>
            <w:noProof/>
            <w:webHidden/>
          </w:rPr>
          <w:fldChar w:fldCharType="end"/>
        </w:r>
      </w:hyperlink>
    </w:p>
    <w:p w14:paraId="5681BB54" w14:textId="2B8C5A82"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4" w:history="1">
        <w:r w:rsidR="000120C9" w:rsidRPr="002C6ED5">
          <w:rPr>
            <w:rStyle w:val="Hipervnculo"/>
            <w:noProof/>
          </w:rPr>
          <w:t>Tabla 21 Caso de uso 27</w:t>
        </w:r>
        <w:r w:rsidR="000120C9">
          <w:rPr>
            <w:noProof/>
            <w:webHidden/>
          </w:rPr>
          <w:tab/>
        </w:r>
        <w:r w:rsidR="000120C9">
          <w:rPr>
            <w:noProof/>
            <w:webHidden/>
          </w:rPr>
          <w:fldChar w:fldCharType="begin"/>
        </w:r>
        <w:r w:rsidR="000120C9">
          <w:rPr>
            <w:noProof/>
            <w:webHidden/>
          </w:rPr>
          <w:instrText xml:space="preserve"> PAGEREF _Toc107913294 \h </w:instrText>
        </w:r>
        <w:r w:rsidR="000120C9">
          <w:rPr>
            <w:noProof/>
            <w:webHidden/>
          </w:rPr>
        </w:r>
        <w:r w:rsidR="000120C9">
          <w:rPr>
            <w:noProof/>
            <w:webHidden/>
          </w:rPr>
          <w:fldChar w:fldCharType="separate"/>
        </w:r>
        <w:r w:rsidR="00BA4C58">
          <w:rPr>
            <w:noProof/>
            <w:webHidden/>
          </w:rPr>
          <w:t>35</w:t>
        </w:r>
        <w:r w:rsidR="000120C9">
          <w:rPr>
            <w:noProof/>
            <w:webHidden/>
          </w:rPr>
          <w:fldChar w:fldCharType="end"/>
        </w:r>
      </w:hyperlink>
    </w:p>
    <w:p w14:paraId="49FC6F04" w14:textId="3300832D"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5" w:history="1">
        <w:r w:rsidR="000120C9" w:rsidRPr="002C6ED5">
          <w:rPr>
            <w:rStyle w:val="Hipervnculo"/>
            <w:noProof/>
          </w:rPr>
          <w:t>Tabla 22 Caso de uso 28</w:t>
        </w:r>
        <w:r w:rsidR="000120C9">
          <w:rPr>
            <w:noProof/>
            <w:webHidden/>
          </w:rPr>
          <w:tab/>
        </w:r>
        <w:r w:rsidR="000120C9">
          <w:rPr>
            <w:noProof/>
            <w:webHidden/>
          </w:rPr>
          <w:fldChar w:fldCharType="begin"/>
        </w:r>
        <w:r w:rsidR="000120C9">
          <w:rPr>
            <w:noProof/>
            <w:webHidden/>
          </w:rPr>
          <w:instrText xml:space="preserve"> PAGEREF _Toc107913295 \h </w:instrText>
        </w:r>
        <w:r w:rsidR="000120C9">
          <w:rPr>
            <w:noProof/>
            <w:webHidden/>
          </w:rPr>
        </w:r>
        <w:r w:rsidR="000120C9">
          <w:rPr>
            <w:noProof/>
            <w:webHidden/>
          </w:rPr>
          <w:fldChar w:fldCharType="separate"/>
        </w:r>
        <w:r w:rsidR="00BA4C58">
          <w:rPr>
            <w:noProof/>
            <w:webHidden/>
          </w:rPr>
          <w:t>36</w:t>
        </w:r>
        <w:r w:rsidR="000120C9">
          <w:rPr>
            <w:noProof/>
            <w:webHidden/>
          </w:rPr>
          <w:fldChar w:fldCharType="end"/>
        </w:r>
      </w:hyperlink>
    </w:p>
    <w:p w14:paraId="743BBCB3" w14:textId="7FA15B7B"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6" w:history="1">
        <w:r w:rsidR="000120C9" w:rsidRPr="002C6ED5">
          <w:rPr>
            <w:rStyle w:val="Hipervnculo"/>
            <w:noProof/>
          </w:rPr>
          <w:t>Tabla 23 Caso de uso 29</w:t>
        </w:r>
        <w:r w:rsidR="000120C9">
          <w:rPr>
            <w:noProof/>
            <w:webHidden/>
          </w:rPr>
          <w:tab/>
        </w:r>
        <w:r w:rsidR="000120C9">
          <w:rPr>
            <w:noProof/>
            <w:webHidden/>
          </w:rPr>
          <w:fldChar w:fldCharType="begin"/>
        </w:r>
        <w:r w:rsidR="000120C9">
          <w:rPr>
            <w:noProof/>
            <w:webHidden/>
          </w:rPr>
          <w:instrText xml:space="preserve"> PAGEREF _Toc107913296 \h </w:instrText>
        </w:r>
        <w:r w:rsidR="000120C9">
          <w:rPr>
            <w:noProof/>
            <w:webHidden/>
          </w:rPr>
        </w:r>
        <w:r w:rsidR="000120C9">
          <w:rPr>
            <w:noProof/>
            <w:webHidden/>
          </w:rPr>
          <w:fldChar w:fldCharType="separate"/>
        </w:r>
        <w:r w:rsidR="00BA4C58">
          <w:rPr>
            <w:noProof/>
            <w:webHidden/>
          </w:rPr>
          <w:t>36</w:t>
        </w:r>
        <w:r w:rsidR="000120C9">
          <w:rPr>
            <w:noProof/>
            <w:webHidden/>
          </w:rPr>
          <w:fldChar w:fldCharType="end"/>
        </w:r>
      </w:hyperlink>
    </w:p>
    <w:p w14:paraId="32C30D79" w14:textId="5AFE1CF0" w:rsidR="000120C9" w:rsidRDefault="00954B03">
      <w:pPr>
        <w:pStyle w:val="Tabladeilustraciones"/>
        <w:tabs>
          <w:tab w:val="right" w:leader="dot" w:pos="8494"/>
        </w:tabs>
        <w:rPr>
          <w:rFonts w:asciiTheme="minorHAnsi" w:eastAsiaTheme="minorEastAsia" w:hAnsiTheme="minorHAnsi" w:cstheme="minorBidi"/>
          <w:noProof/>
          <w:lang w:eastAsia="es-ES"/>
        </w:rPr>
      </w:pPr>
      <w:hyperlink w:anchor="_Toc107913297" w:history="1">
        <w:r w:rsidR="000120C9" w:rsidRPr="002C6ED5">
          <w:rPr>
            <w:rStyle w:val="Hipervnculo"/>
            <w:noProof/>
          </w:rPr>
          <w:t>Tabla 24 Caso de uso 30</w:t>
        </w:r>
        <w:r w:rsidR="000120C9">
          <w:rPr>
            <w:noProof/>
            <w:webHidden/>
          </w:rPr>
          <w:tab/>
        </w:r>
        <w:r w:rsidR="000120C9">
          <w:rPr>
            <w:noProof/>
            <w:webHidden/>
          </w:rPr>
          <w:fldChar w:fldCharType="begin"/>
        </w:r>
        <w:r w:rsidR="000120C9">
          <w:rPr>
            <w:noProof/>
            <w:webHidden/>
          </w:rPr>
          <w:instrText xml:space="preserve"> PAGEREF _Toc107913297 \h </w:instrText>
        </w:r>
        <w:r w:rsidR="000120C9">
          <w:rPr>
            <w:noProof/>
            <w:webHidden/>
          </w:rPr>
        </w:r>
        <w:r w:rsidR="000120C9">
          <w:rPr>
            <w:noProof/>
            <w:webHidden/>
          </w:rPr>
          <w:fldChar w:fldCharType="separate"/>
        </w:r>
        <w:r w:rsidR="00BA4C58">
          <w:rPr>
            <w:noProof/>
            <w:webHidden/>
          </w:rPr>
          <w:t>37</w:t>
        </w:r>
        <w:r w:rsidR="000120C9">
          <w:rPr>
            <w:noProof/>
            <w:webHidden/>
          </w:rPr>
          <w:fldChar w:fldCharType="end"/>
        </w:r>
      </w:hyperlink>
    </w:p>
    <w:p w14:paraId="26B5DEB0" w14:textId="7FE8AAE7" w:rsidR="00675056" w:rsidRPr="00675056" w:rsidRDefault="000120C9" w:rsidP="00675056">
      <w:r>
        <w:fldChar w:fldCharType="end"/>
      </w:r>
    </w:p>
    <w:p w14:paraId="14D9DAC1" w14:textId="04A9E1DA" w:rsidR="00675056" w:rsidRPr="00675056" w:rsidRDefault="00675056" w:rsidP="00675056"/>
    <w:p w14:paraId="044A2378" w14:textId="2B3F59B5" w:rsidR="00675056" w:rsidRPr="00675056" w:rsidRDefault="00675056" w:rsidP="00675056"/>
    <w:p w14:paraId="3861478D" w14:textId="0702BB0D" w:rsidR="00675056" w:rsidRPr="00675056" w:rsidRDefault="00675056" w:rsidP="00675056"/>
    <w:p w14:paraId="0ECE9880" w14:textId="26BD1183" w:rsidR="00675056" w:rsidRPr="00675056" w:rsidRDefault="00675056" w:rsidP="00675056"/>
    <w:p w14:paraId="3E558C1B" w14:textId="72ECC684" w:rsidR="00675056" w:rsidRPr="00675056" w:rsidRDefault="00675056" w:rsidP="00675056"/>
    <w:p w14:paraId="0088A693" w14:textId="156B092E" w:rsidR="00675056" w:rsidRPr="00675056" w:rsidRDefault="00675056" w:rsidP="00675056"/>
    <w:p w14:paraId="464BF0E5" w14:textId="6A655599" w:rsidR="00675056" w:rsidRPr="00675056" w:rsidRDefault="00675056" w:rsidP="00675056"/>
    <w:p w14:paraId="4C91ACFE" w14:textId="0BA66105" w:rsidR="00675056" w:rsidRPr="00675056" w:rsidRDefault="00675056" w:rsidP="00675056"/>
    <w:p w14:paraId="08E4C101" w14:textId="4ACD0214" w:rsidR="00675056" w:rsidRPr="00675056" w:rsidRDefault="00675056" w:rsidP="00675056"/>
    <w:p w14:paraId="35D59461" w14:textId="5DAA2248" w:rsidR="00675056" w:rsidRPr="00675056" w:rsidRDefault="00675056" w:rsidP="00675056"/>
    <w:p w14:paraId="62F20436" w14:textId="79988692" w:rsidR="00675056" w:rsidRPr="00675056" w:rsidRDefault="00675056" w:rsidP="00675056"/>
    <w:p w14:paraId="6B6F9203" w14:textId="32416A69" w:rsidR="00675056" w:rsidRPr="00675056" w:rsidRDefault="00675056" w:rsidP="00675056"/>
    <w:p w14:paraId="129C1896" w14:textId="0967EF30" w:rsidR="00675056" w:rsidRPr="00675056" w:rsidRDefault="00675056" w:rsidP="00675056"/>
    <w:p w14:paraId="734FBCDB" w14:textId="550D1525" w:rsidR="00675056" w:rsidRPr="00675056" w:rsidRDefault="00675056" w:rsidP="00675056"/>
    <w:p w14:paraId="71F10262" w14:textId="45F5508E" w:rsidR="00675056" w:rsidRPr="00675056" w:rsidRDefault="00675056" w:rsidP="00675056"/>
    <w:p w14:paraId="6F20213D" w14:textId="3EA81034" w:rsidR="00675056" w:rsidRPr="00675056" w:rsidRDefault="00675056" w:rsidP="00675056"/>
    <w:p w14:paraId="50827C39" w14:textId="38E46EAC" w:rsidR="00675056" w:rsidRPr="00675056" w:rsidRDefault="00675056" w:rsidP="00675056"/>
    <w:p w14:paraId="2E769FC4" w14:textId="17DBEF88" w:rsidR="00675056" w:rsidRPr="00675056" w:rsidRDefault="00675056" w:rsidP="00675056"/>
    <w:p w14:paraId="56881582" w14:textId="77777777" w:rsidR="00202129" w:rsidRDefault="00202129" w:rsidP="00E503AC"/>
    <w:p w14:paraId="4C5CE2F5" w14:textId="77777777" w:rsidR="009F5299" w:rsidRDefault="009F5299" w:rsidP="00675056">
      <w:pPr>
        <w:pStyle w:val="Textoindependiente"/>
        <w:spacing w:before="10"/>
        <w:rPr>
          <w:rFonts w:ascii="Trebuchet MS"/>
          <w:sz w:val="18"/>
        </w:rPr>
      </w:pPr>
    </w:p>
    <w:p w14:paraId="73227B10" w14:textId="2F6B8F15" w:rsidR="00923089" w:rsidRDefault="00923089" w:rsidP="00675056">
      <w:pPr>
        <w:pStyle w:val="Textoindependiente"/>
        <w:spacing w:before="10"/>
        <w:rPr>
          <w:rFonts w:ascii="Trebuchet MS"/>
          <w:sz w:val="18"/>
        </w:rPr>
        <w:sectPr w:rsidR="00923089" w:rsidSect="009F5299">
          <w:type w:val="continuous"/>
          <w:pgSz w:w="11906" w:h="16838"/>
          <w:pgMar w:top="1417" w:right="1701" w:bottom="1417" w:left="1701" w:header="708" w:footer="708" w:gutter="0"/>
          <w:cols w:space="708"/>
          <w:docGrid w:linePitch="360"/>
        </w:sectPr>
      </w:pPr>
    </w:p>
    <w:p w14:paraId="7B01E96A"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4624" behindDoc="1" locked="0" layoutInCell="1" allowOverlap="1" wp14:anchorId="434F61E6" wp14:editId="576B9776">
                <wp:simplePos x="0" y="0"/>
                <wp:positionH relativeFrom="page">
                  <wp:posOffset>1433195</wp:posOffset>
                </wp:positionH>
                <wp:positionV relativeFrom="paragraph">
                  <wp:posOffset>166370</wp:posOffset>
                </wp:positionV>
                <wp:extent cx="4669155" cy="1270"/>
                <wp:effectExtent l="0" t="0" r="0" b="0"/>
                <wp:wrapTopAndBottom/>
                <wp:docPr id="561" name="Forma libre: forma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60D39" id="Forma libre: forma 561" o:spid="_x0000_s1026" style="position:absolute;margin-left:112.85pt;margin-top:13.1pt;width:367.6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3648C22" w14:textId="77777777" w:rsidR="00675056" w:rsidRDefault="00675056" w:rsidP="00675056"/>
    <w:p w14:paraId="1360BB50" w14:textId="5FE8411A" w:rsidR="00675056" w:rsidRPr="00675056" w:rsidRDefault="00675056" w:rsidP="00675056">
      <w:pPr>
        <w:pStyle w:val="Ttulo1"/>
        <w:ind w:left="705"/>
      </w:pPr>
      <w:bookmarkStart w:id="3" w:name="_Toc107913162"/>
      <w:r>
        <w:t>Apéndice A. Plan de Proyecto Software</w:t>
      </w:r>
      <w:bookmarkEnd w:id="3"/>
    </w:p>
    <w:p w14:paraId="00FEA011"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5648" behindDoc="1" locked="0" layoutInCell="1" allowOverlap="1" wp14:anchorId="559E662E" wp14:editId="38C2C429">
                <wp:simplePos x="0" y="0"/>
                <wp:positionH relativeFrom="page">
                  <wp:posOffset>1433195</wp:posOffset>
                </wp:positionH>
                <wp:positionV relativeFrom="paragraph">
                  <wp:posOffset>166370</wp:posOffset>
                </wp:positionV>
                <wp:extent cx="4669155" cy="1270"/>
                <wp:effectExtent l="0" t="0" r="0" b="0"/>
                <wp:wrapTopAndBottom/>
                <wp:docPr id="562" name="Forma libre: forma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D8F83" id="Forma libre: forma 562" o:spid="_x0000_s1026" style="position:absolute;margin-left:112.85pt;margin-top:13.1pt;width:367.65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235EECE" w14:textId="204FF661" w:rsidR="00675056" w:rsidRDefault="00675056" w:rsidP="00675056">
      <w:pPr>
        <w:ind w:firstLine="708"/>
      </w:pPr>
    </w:p>
    <w:p w14:paraId="70E9C7E4" w14:textId="726A7BA4" w:rsidR="00675056" w:rsidRPr="00E471F0" w:rsidRDefault="00E471F0" w:rsidP="00E471F0">
      <w:pPr>
        <w:pStyle w:val="Ttulo2"/>
      </w:pPr>
      <w:bookmarkStart w:id="4" w:name="_Toc107913163"/>
      <w:r w:rsidRPr="00E471F0">
        <w:t xml:space="preserve">A.1. </w:t>
      </w:r>
      <w:r w:rsidRPr="00E471F0">
        <w:tab/>
        <w:t>Introducción</w:t>
      </w:r>
      <w:bookmarkEnd w:id="4"/>
      <w:r w:rsidRPr="00E471F0">
        <w:t xml:space="preserve"> </w:t>
      </w:r>
    </w:p>
    <w:p w14:paraId="3DAE4D63" w14:textId="64A1606D" w:rsidR="00E471F0" w:rsidRDefault="00E471F0" w:rsidP="00F226CA">
      <w:pPr>
        <w:ind w:left="708" w:firstLine="705"/>
      </w:pPr>
      <w:r>
        <w:t xml:space="preserve">En esta sección </w:t>
      </w:r>
      <w:r w:rsidR="00F226CA">
        <w:t xml:space="preserve">explicaremos como hemos distribuido el proyecto a lo largo de cada uno de los sprints y que trabajo se realizará en cada uno de ellos. Como ya hemos dicho en la memoria, la herramienta que hemos utilizado para la planificación de nuestro proyecto ha sido ZenHub, el cual es una extensión integrada a GitHub, </w:t>
      </w:r>
      <w:r w:rsidR="00E503AC">
        <w:t>en el cual albergamos nuestro proyecto.</w:t>
      </w:r>
    </w:p>
    <w:p w14:paraId="1DFD2E03" w14:textId="14DAD899" w:rsidR="00E503AC" w:rsidRDefault="00E503AC" w:rsidP="00F226CA">
      <w:pPr>
        <w:ind w:left="708" w:firstLine="705"/>
      </w:pPr>
    </w:p>
    <w:p w14:paraId="2AB41F34" w14:textId="1A35772A" w:rsidR="00E503AC" w:rsidRDefault="00E503AC" w:rsidP="00F226CA">
      <w:pPr>
        <w:ind w:left="708" w:firstLine="705"/>
      </w:pPr>
      <w:r>
        <w:t>A lo largo del proyecto hemos ido definiendo etiquetas para poder clasificar de una forma adecuada nuestras tareas, esto es debido a que</w:t>
      </w:r>
      <w:r w:rsidR="00F34999">
        <w:t>, aunque la mayoría de las etiquetas ya venían por defecto, había otras que tuvimos que crear.</w:t>
      </w:r>
    </w:p>
    <w:p w14:paraId="0047AA9B" w14:textId="102950BD" w:rsidR="00F34999" w:rsidRDefault="00F34999" w:rsidP="00F226CA">
      <w:pPr>
        <w:ind w:left="708" w:firstLine="705"/>
      </w:pPr>
    </w:p>
    <w:p w14:paraId="1C0B2B45" w14:textId="25EDA044" w:rsidR="00F34999" w:rsidRDefault="00F34999" w:rsidP="00F226CA">
      <w:pPr>
        <w:ind w:left="708" w:firstLine="705"/>
      </w:pPr>
      <w:r>
        <w:t>Como estamos utilizando metodología SCRUM, es importante hacer una estimación del tiempo que se va a necesitar en realizar cada una de las tareas.</w:t>
      </w:r>
    </w:p>
    <w:p w14:paraId="282A1C15" w14:textId="5AA628E8" w:rsidR="00F34999" w:rsidRDefault="00F34999" w:rsidP="00F34999">
      <w:pPr>
        <w:ind w:left="705"/>
      </w:pPr>
      <w:r>
        <w:t xml:space="preserve">En nuestro caso la estimación de los valores </w:t>
      </w:r>
      <w:r w:rsidR="001D3629">
        <w:t>está</w:t>
      </w:r>
      <w:r>
        <w:t xml:space="preserve"> acorde al tiempo que nos tomaron las tareas, por lo tanto, la tabla quedo así:</w:t>
      </w:r>
    </w:p>
    <w:p w14:paraId="5C803CF2" w14:textId="77777777" w:rsidR="00F34999" w:rsidRDefault="00F34999" w:rsidP="00F34999">
      <w:pPr>
        <w:ind w:left="705"/>
      </w:pPr>
    </w:p>
    <w:tbl>
      <w:tblPr>
        <w:tblStyle w:val="Tablaconcuadrcula"/>
        <w:tblW w:w="0" w:type="auto"/>
        <w:jc w:val="center"/>
        <w:tblLook w:val="04A0" w:firstRow="1" w:lastRow="0" w:firstColumn="1" w:lastColumn="0" w:noHBand="0" w:noVBand="1"/>
      </w:tblPr>
      <w:tblGrid>
        <w:gridCol w:w="1315"/>
        <w:gridCol w:w="1310"/>
      </w:tblGrid>
      <w:tr w:rsidR="000732EF" w14:paraId="71C748BD" w14:textId="77777777" w:rsidTr="006D7900">
        <w:trPr>
          <w:trHeight w:val="340"/>
          <w:jc w:val="center"/>
        </w:trPr>
        <w:tc>
          <w:tcPr>
            <w:tcW w:w="1315" w:type="dxa"/>
            <w:shd w:val="clear" w:color="auto" w:fill="92D050"/>
          </w:tcPr>
          <w:p w14:paraId="1705058B" w14:textId="2B060727" w:rsidR="000732EF" w:rsidRDefault="006D7900" w:rsidP="006D7900">
            <w:pPr>
              <w:jc w:val="center"/>
            </w:pPr>
            <w:r>
              <w:t>Estimate</w:t>
            </w:r>
          </w:p>
        </w:tc>
        <w:tc>
          <w:tcPr>
            <w:tcW w:w="1310" w:type="dxa"/>
            <w:shd w:val="clear" w:color="auto" w:fill="92D050"/>
          </w:tcPr>
          <w:p w14:paraId="36B25081" w14:textId="31505E95" w:rsidR="000732EF" w:rsidRDefault="006D7900" w:rsidP="006D7900">
            <w:pPr>
              <w:jc w:val="center"/>
            </w:pPr>
            <w:r>
              <w:t>Tiempo real</w:t>
            </w:r>
          </w:p>
        </w:tc>
      </w:tr>
      <w:tr w:rsidR="000732EF" w14:paraId="105C104A" w14:textId="77777777" w:rsidTr="006D7900">
        <w:trPr>
          <w:trHeight w:val="340"/>
          <w:jc w:val="center"/>
        </w:trPr>
        <w:tc>
          <w:tcPr>
            <w:tcW w:w="1315" w:type="dxa"/>
          </w:tcPr>
          <w:p w14:paraId="053E7FBD" w14:textId="5FD7C701" w:rsidR="000732EF" w:rsidRDefault="006D7900" w:rsidP="006D7900">
            <w:pPr>
              <w:jc w:val="center"/>
            </w:pPr>
            <w:r>
              <w:t>1</w:t>
            </w:r>
          </w:p>
        </w:tc>
        <w:tc>
          <w:tcPr>
            <w:tcW w:w="1310" w:type="dxa"/>
          </w:tcPr>
          <w:p w14:paraId="49B7198D" w14:textId="4B395473" w:rsidR="000732EF" w:rsidRDefault="006D7900" w:rsidP="006D7900">
            <w:pPr>
              <w:jc w:val="center"/>
            </w:pPr>
            <w:r>
              <w:t>1 hora</w:t>
            </w:r>
          </w:p>
        </w:tc>
      </w:tr>
      <w:tr w:rsidR="000732EF" w14:paraId="1B9AFC86" w14:textId="77777777" w:rsidTr="006D7900">
        <w:trPr>
          <w:trHeight w:val="355"/>
          <w:jc w:val="center"/>
        </w:trPr>
        <w:tc>
          <w:tcPr>
            <w:tcW w:w="1315" w:type="dxa"/>
          </w:tcPr>
          <w:p w14:paraId="36E9A719" w14:textId="73FA6BB8" w:rsidR="000732EF" w:rsidRDefault="006D7900" w:rsidP="006D7900">
            <w:pPr>
              <w:jc w:val="center"/>
            </w:pPr>
            <w:r>
              <w:t>2</w:t>
            </w:r>
          </w:p>
        </w:tc>
        <w:tc>
          <w:tcPr>
            <w:tcW w:w="1310" w:type="dxa"/>
          </w:tcPr>
          <w:p w14:paraId="3CBC371C" w14:textId="6339DF98" w:rsidR="000732EF" w:rsidRDefault="006D7900" w:rsidP="006D7900">
            <w:pPr>
              <w:jc w:val="center"/>
            </w:pPr>
            <w:r>
              <w:t>2 horas</w:t>
            </w:r>
          </w:p>
        </w:tc>
      </w:tr>
      <w:tr w:rsidR="000732EF" w14:paraId="1B6BDA46" w14:textId="77777777" w:rsidTr="006D7900">
        <w:trPr>
          <w:trHeight w:val="340"/>
          <w:jc w:val="center"/>
        </w:trPr>
        <w:tc>
          <w:tcPr>
            <w:tcW w:w="1315" w:type="dxa"/>
          </w:tcPr>
          <w:p w14:paraId="23D661DF" w14:textId="6903636F" w:rsidR="000732EF" w:rsidRDefault="006D7900" w:rsidP="006D7900">
            <w:pPr>
              <w:jc w:val="center"/>
            </w:pPr>
            <w:r>
              <w:t>3</w:t>
            </w:r>
          </w:p>
        </w:tc>
        <w:tc>
          <w:tcPr>
            <w:tcW w:w="1310" w:type="dxa"/>
          </w:tcPr>
          <w:p w14:paraId="72755C89" w14:textId="714B05AF" w:rsidR="000732EF" w:rsidRDefault="006D7900" w:rsidP="006D7900">
            <w:pPr>
              <w:keepNext/>
              <w:jc w:val="center"/>
            </w:pPr>
            <w:r>
              <w:t>3 horas</w:t>
            </w:r>
          </w:p>
        </w:tc>
      </w:tr>
      <w:tr w:rsidR="006D7900" w14:paraId="7331C88C" w14:textId="77777777" w:rsidTr="006D7900">
        <w:trPr>
          <w:trHeight w:val="340"/>
          <w:jc w:val="center"/>
        </w:trPr>
        <w:tc>
          <w:tcPr>
            <w:tcW w:w="1315" w:type="dxa"/>
          </w:tcPr>
          <w:p w14:paraId="032D9689" w14:textId="0CC57E35" w:rsidR="006D7900" w:rsidRDefault="006D7900" w:rsidP="006D7900">
            <w:pPr>
              <w:jc w:val="center"/>
            </w:pPr>
            <w:r>
              <w:t>5</w:t>
            </w:r>
          </w:p>
        </w:tc>
        <w:tc>
          <w:tcPr>
            <w:tcW w:w="1310" w:type="dxa"/>
          </w:tcPr>
          <w:p w14:paraId="06F4AA31" w14:textId="7AB6D33E" w:rsidR="006D7900" w:rsidRDefault="006D7900" w:rsidP="006D7900">
            <w:pPr>
              <w:keepNext/>
              <w:jc w:val="center"/>
            </w:pPr>
            <w:r>
              <w:t>5 horas</w:t>
            </w:r>
          </w:p>
        </w:tc>
      </w:tr>
      <w:tr w:rsidR="006D7900" w14:paraId="52F7A297" w14:textId="77777777" w:rsidTr="006D7900">
        <w:trPr>
          <w:trHeight w:val="340"/>
          <w:jc w:val="center"/>
        </w:trPr>
        <w:tc>
          <w:tcPr>
            <w:tcW w:w="1315" w:type="dxa"/>
          </w:tcPr>
          <w:p w14:paraId="57E7A8A0" w14:textId="0F877825" w:rsidR="006D7900" w:rsidRDefault="006D7900" w:rsidP="006D7900">
            <w:pPr>
              <w:jc w:val="center"/>
            </w:pPr>
            <w:r>
              <w:t>8</w:t>
            </w:r>
          </w:p>
        </w:tc>
        <w:tc>
          <w:tcPr>
            <w:tcW w:w="1310" w:type="dxa"/>
          </w:tcPr>
          <w:p w14:paraId="6D3CDD03" w14:textId="0CF28272" w:rsidR="006D7900" w:rsidRDefault="006D7900" w:rsidP="006D7900">
            <w:pPr>
              <w:keepNext/>
              <w:jc w:val="center"/>
            </w:pPr>
            <w:r>
              <w:t>8 horas</w:t>
            </w:r>
          </w:p>
        </w:tc>
      </w:tr>
      <w:tr w:rsidR="006D7900" w14:paraId="4AB00B84" w14:textId="77777777" w:rsidTr="006D7900">
        <w:trPr>
          <w:trHeight w:val="340"/>
          <w:jc w:val="center"/>
        </w:trPr>
        <w:tc>
          <w:tcPr>
            <w:tcW w:w="1315" w:type="dxa"/>
          </w:tcPr>
          <w:p w14:paraId="01256748" w14:textId="64B47320" w:rsidR="006D7900" w:rsidRDefault="006D7900" w:rsidP="006D7900">
            <w:pPr>
              <w:jc w:val="center"/>
            </w:pPr>
            <w:r>
              <w:t>13</w:t>
            </w:r>
          </w:p>
        </w:tc>
        <w:tc>
          <w:tcPr>
            <w:tcW w:w="1310" w:type="dxa"/>
          </w:tcPr>
          <w:p w14:paraId="12F7E244" w14:textId="7345981B" w:rsidR="006D7900" w:rsidRDefault="006D7900" w:rsidP="006D7900">
            <w:pPr>
              <w:keepNext/>
              <w:jc w:val="center"/>
            </w:pPr>
            <w:r>
              <w:t>13 horas</w:t>
            </w:r>
          </w:p>
        </w:tc>
      </w:tr>
      <w:tr w:rsidR="006D7900" w14:paraId="5C61F4DF" w14:textId="77777777" w:rsidTr="006D7900">
        <w:trPr>
          <w:trHeight w:val="340"/>
          <w:jc w:val="center"/>
        </w:trPr>
        <w:tc>
          <w:tcPr>
            <w:tcW w:w="1315" w:type="dxa"/>
          </w:tcPr>
          <w:p w14:paraId="5EB6B0DD" w14:textId="292A456B" w:rsidR="006D7900" w:rsidRDefault="006D7900" w:rsidP="006D7900">
            <w:pPr>
              <w:jc w:val="center"/>
            </w:pPr>
            <w:r>
              <w:t>21</w:t>
            </w:r>
          </w:p>
        </w:tc>
        <w:tc>
          <w:tcPr>
            <w:tcW w:w="1310" w:type="dxa"/>
          </w:tcPr>
          <w:p w14:paraId="21ABF1A4" w14:textId="7BFC95B9" w:rsidR="006D7900" w:rsidRDefault="006D7900" w:rsidP="006D7900">
            <w:pPr>
              <w:keepNext/>
              <w:jc w:val="center"/>
            </w:pPr>
            <w:r>
              <w:t>12 horas</w:t>
            </w:r>
          </w:p>
        </w:tc>
      </w:tr>
    </w:tbl>
    <w:p w14:paraId="47C21F9A" w14:textId="39F6F5C5" w:rsidR="00EE4C7D" w:rsidRDefault="000732EF" w:rsidP="000732EF">
      <w:pPr>
        <w:pStyle w:val="Descripcin"/>
        <w:jc w:val="center"/>
      </w:pPr>
      <w:bookmarkStart w:id="5" w:name="_Toc107913274"/>
      <w:r>
        <w:t xml:space="preserve">Tabla </w:t>
      </w:r>
      <w:fldSimple w:instr=" SEQ Tabla \* ARABIC ">
        <w:r w:rsidR="00BA4C58">
          <w:rPr>
            <w:noProof/>
          </w:rPr>
          <w:t>1</w:t>
        </w:r>
      </w:fldSimple>
      <w:r>
        <w:t xml:space="preserve"> Estimación del tiempo</w:t>
      </w:r>
      <w:bookmarkEnd w:id="5"/>
    </w:p>
    <w:p w14:paraId="1ED984AB" w14:textId="77777777" w:rsidR="00E471F0" w:rsidRDefault="00E471F0" w:rsidP="00675056">
      <w:pPr>
        <w:ind w:firstLine="708"/>
      </w:pPr>
    </w:p>
    <w:p w14:paraId="0C27B65B" w14:textId="7A162A93" w:rsidR="00E471F0" w:rsidRDefault="00E471F0" w:rsidP="00E471F0">
      <w:pPr>
        <w:pStyle w:val="Ttulo2"/>
      </w:pPr>
      <w:bookmarkStart w:id="6" w:name="_Toc107913164"/>
      <w:r>
        <w:t xml:space="preserve">A.2. </w:t>
      </w:r>
      <w:r>
        <w:tab/>
        <w:t>Planificación temporal</w:t>
      </w:r>
      <w:bookmarkEnd w:id="6"/>
    </w:p>
    <w:p w14:paraId="751E1F23" w14:textId="319D59BE" w:rsidR="002F3305" w:rsidRDefault="00EE4C7D" w:rsidP="002F3305">
      <w:pPr>
        <w:ind w:left="708" w:firstLine="705"/>
      </w:pPr>
      <w:r>
        <w:t>En este apartado detallaremos cada uno de los sprints que hemos realizado.</w:t>
      </w:r>
      <w:r w:rsidR="0061198D">
        <w:t xml:space="preserve"> En cada uno de ellos, se mostrarán una breve explicación de cada una de las tareas del sprint, el Burndown Report de cada sprint y una tabla con las tareas, sus etiquetas </w:t>
      </w:r>
      <w:r w:rsidR="002F3305">
        <w:t>y la estimación de tiempo de cada tarea.</w:t>
      </w:r>
    </w:p>
    <w:p w14:paraId="7C88932E" w14:textId="77777777" w:rsidR="002F3305" w:rsidRDefault="002F3305" w:rsidP="002F3305">
      <w:pPr>
        <w:ind w:left="708" w:firstLine="705"/>
      </w:pPr>
    </w:p>
    <w:p w14:paraId="2725F296" w14:textId="6C954107" w:rsidR="00E471F0" w:rsidRDefault="002F3305" w:rsidP="002F3305">
      <w:pPr>
        <w:pStyle w:val="Ttulo3"/>
      </w:pPr>
      <w:r>
        <w:tab/>
      </w:r>
      <w:r>
        <w:tab/>
      </w:r>
      <w:bookmarkStart w:id="7" w:name="_Toc107913165"/>
      <w:r>
        <w:t>Sprint 1 (04/03/2022 – 12/03/2022)</w:t>
      </w:r>
      <w:bookmarkEnd w:id="7"/>
      <w:r>
        <w:tab/>
      </w:r>
    </w:p>
    <w:p w14:paraId="34ECA6C0" w14:textId="04489D05" w:rsidR="002F3305" w:rsidRDefault="002F3305" w:rsidP="002F3305">
      <w:r>
        <w:tab/>
      </w:r>
      <w:r>
        <w:tab/>
      </w:r>
    </w:p>
    <w:p w14:paraId="70BC819C" w14:textId="2B839406" w:rsidR="002F3305" w:rsidRDefault="002F3305" w:rsidP="00A13C56">
      <w:pPr>
        <w:ind w:left="708"/>
      </w:pPr>
      <w:r>
        <w:tab/>
        <w:t xml:space="preserve">El primer sprint del proyecto </w:t>
      </w:r>
      <w:r w:rsidR="00A13C56">
        <w:t>fue donde se definieron todos los objetivos de nuestro proyecto y los pasos que seguiríamos para completarlos.</w:t>
      </w:r>
    </w:p>
    <w:p w14:paraId="15209ABA" w14:textId="77777777" w:rsidR="00A13C56" w:rsidRDefault="00A13C56" w:rsidP="00A13C56">
      <w:pPr>
        <w:ind w:left="708"/>
      </w:pPr>
      <w:r>
        <w:tab/>
      </w:r>
    </w:p>
    <w:p w14:paraId="2ACFC8BF" w14:textId="77777777" w:rsidR="00E11623" w:rsidRDefault="00A13C56" w:rsidP="00A13C56">
      <w:pPr>
        <w:ind w:left="708" w:firstLine="708"/>
      </w:pPr>
      <w:r>
        <w:t xml:space="preserve">Además, </w:t>
      </w:r>
      <w:r w:rsidR="00E56EF0">
        <w:t>se fijaron las tareas que debíamos de completar en este sprint. Al ser el sprint inicial, la</w:t>
      </w:r>
      <w:r w:rsidR="00F84F16">
        <w:t xml:space="preserve"> prioridad era aprender de forma teórica todo lo relacionado con </w:t>
      </w:r>
      <w:r w:rsidR="00F84F16">
        <w:lastRenderedPageBreak/>
        <w:t xml:space="preserve">redes para poder llevarlo luego a la práctica. Para ello, se tuvo que estudiar todos los fundamentos teóricos de la asignatura Nuevas Tecnologías. También, </w:t>
      </w:r>
      <w:r w:rsidR="00E11623">
        <w:t>se tuvo que leer en profundidad el código y la documentación del proyecto anterior para entenderlo y que la modificación del código sea más sencilla. Por último, tuvimos que elegir que herramientas deseábamos para la realización del proyecto. Las herramientas que elegimos fueron para la realización de la documentación, la gestión del proyecto y la plataforma donde se encontrará nuestro proyecto.</w:t>
      </w:r>
    </w:p>
    <w:p w14:paraId="5B1F744E" w14:textId="77777777" w:rsidR="00E11623" w:rsidRDefault="00E11623" w:rsidP="00A13C56">
      <w:pPr>
        <w:ind w:left="708" w:firstLine="708"/>
      </w:pPr>
    </w:p>
    <w:p w14:paraId="71D27BA0" w14:textId="567EEB8B" w:rsidR="00A13C56" w:rsidRDefault="00E11623" w:rsidP="00A13C56">
      <w:pPr>
        <w:ind w:left="708" w:firstLine="708"/>
      </w:pPr>
      <w:r>
        <w:t xml:space="preserve">Enlace al primer sprint: </w:t>
      </w:r>
      <w:hyperlink r:id="rId293" w:history="1">
        <w:r w:rsidRPr="00E11623">
          <w:rPr>
            <w:rStyle w:val="Hipervnculo"/>
          </w:rPr>
          <w:t>Sprint 1</w:t>
        </w:r>
      </w:hyperlink>
      <w:r>
        <w:t xml:space="preserve">. </w:t>
      </w:r>
    </w:p>
    <w:p w14:paraId="5E1F0FA8" w14:textId="68A889E7" w:rsidR="00540397" w:rsidRDefault="00540397" w:rsidP="00A13C56">
      <w:pPr>
        <w:ind w:left="708" w:firstLine="708"/>
      </w:pPr>
    </w:p>
    <w:p w14:paraId="24BF5603" w14:textId="636CDAE4" w:rsidR="00540397" w:rsidRDefault="00540397" w:rsidP="00A13C56">
      <w:pPr>
        <w:ind w:left="708" w:firstLine="708"/>
      </w:pPr>
      <w:r>
        <w:t>A continuación, se muestra el gráfico burndown del primer sprint, en este gráfico se puede ver como se ha ido avanzando en realizar las tareas del sprint.</w:t>
      </w:r>
    </w:p>
    <w:p w14:paraId="62164D38" w14:textId="0C9D48DF" w:rsidR="00540397" w:rsidRDefault="00540397" w:rsidP="00A13C56">
      <w:pPr>
        <w:ind w:left="708" w:firstLine="708"/>
      </w:pPr>
    </w:p>
    <w:p w14:paraId="51FD0979" w14:textId="77777777" w:rsidR="00540397" w:rsidRDefault="00540397" w:rsidP="00540397">
      <w:pPr>
        <w:keepNext/>
        <w:ind w:left="708" w:firstLine="708"/>
        <w:jc w:val="center"/>
      </w:pPr>
      <w:r>
        <w:rPr>
          <w:noProof/>
        </w:rPr>
        <w:drawing>
          <wp:inline distT="0" distB="0" distL="0" distR="0" wp14:anchorId="2F88D027" wp14:editId="4C4D91D4">
            <wp:extent cx="3975652" cy="3333769"/>
            <wp:effectExtent l="0" t="0" r="6350" b="0"/>
            <wp:docPr id="563" name="Imagen 5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n 563" descr="Gráfico&#10;&#10;Descripción generada automáticament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83152" cy="3340058"/>
                    </a:xfrm>
                    <a:prstGeom prst="rect">
                      <a:avLst/>
                    </a:prstGeom>
                    <a:noFill/>
                    <a:ln>
                      <a:noFill/>
                    </a:ln>
                  </pic:spPr>
                </pic:pic>
              </a:graphicData>
            </a:graphic>
          </wp:inline>
        </w:drawing>
      </w:r>
    </w:p>
    <w:p w14:paraId="0901393B" w14:textId="4686D585" w:rsidR="00540397" w:rsidRDefault="00540397" w:rsidP="00540397">
      <w:pPr>
        <w:pStyle w:val="Descripcin"/>
        <w:jc w:val="center"/>
      </w:pPr>
      <w:bookmarkStart w:id="8" w:name="_Toc107913235"/>
      <w:r>
        <w:t xml:space="preserve">Figura </w:t>
      </w:r>
      <w:fldSimple w:instr=" SEQ Figura \* ARABIC ">
        <w:r w:rsidR="00BA4C58">
          <w:rPr>
            <w:noProof/>
          </w:rPr>
          <w:t>1</w:t>
        </w:r>
      </w:fldSimple>
      <w:r>
        <w:t xml:space="preserve"> Burndown Report Sprint 1</w:t>
      </w:r>
      <w:bookmarkEnd w:id="8"/>
    </w:p>
    <w:p w14:paraId="19097433" w14:textId="45D078DE" w:rsidR="00097963" w:rsidRDefault="00097963" w:rsidP="00097963">
      <w:pPr>
        <w:ind w:left="1416" w:firstLine="708"/>
      </w:pPr>
      <w:r>
        <w:t xml:space="preserve">La línea gris discontinua nos muestra cómo debería de ser el progreso de forma correcta, esto es muy difícil que suceda debido a factores externos, por lo tanto, se ve que unos días el proyecto avanza mucho y en otros avanza muy poco o nada. </w:t>
      </w:r>
      <w:r>
        <w:tab/>
      </w:r>
      <w:r>
        <w:tab/>
      </w:r>
      <w:r>
        <w:tab/>
      </w:r>
    </w:p>
    <w:p w14:paraId="6AFDA7D8" w14:textId="77777777" w:rsidR="00097963" w:rsidRPr="00097963" w:rsidRDefault="00097963" w:rsidP="00097963"/>
    <w:p w14:paraId="295450D7" w14:textId="77777777" w:rsidR="00097963" w:rsidRDefault="00097963" w:rsidP="00097963">
      <w:pPr>
        <w:keepNext/>
        <w:ind w:firstLine="708"/>
        <w:jc w:val="center"/>
      </w:pPr>
      <w:r>
        <w:rPr>
          <w:noProof/>
        </w:rPr>
        <w:lastRenderedPageBreak/>
        <w:drawing>
          <wp:inline distT="0" distB="0" distL="0" distR="0" wp14:anchorId="1086A680" wp14:editId="4BC443BD">
            <wp:extent cx="3935895" cy="2124847"/>
            <wp:effectExtent l="0" t="0" r="7620" b="8890"/>
            <wp:docPr id="564" name="Imagen 56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n 564" descr="Escala de tiempo&#10;&#10;Descripción generada automáticamente con confianza media"/>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949131" cy="2131992"/>
                    </a:xfrm>
                    <a:prstGeom prst="rect">
                      <a:avLst/>
                    </a:prstGeom>
                    <a:noFill/>
                    <a:ln>
                      <a:noFill/>
                    </a:ln>
                  </pic:spPr>
                </pic:pic>
              </a:graphicData>
            </a:graphic>
          </wp:inline>
        </w:drawing>
      </w:r>
    </w:p>
    <w:p w14:paraId="1A936B3F" w14:textId="49702903" w:rsidR="00CF7CBD" w:rsidRDefault="00097963" w:rsidP="00923089">
      <w:pPr>
        <w:pStyle w:val="Descripcin"/>
        <w:jc w:val="center"/>
      </w:pPr>
      <w:bookmarkStart w:id="9" w:name="_Toc107913236"/>
      <w:r>
        <w:t xml:space="preserve">Figura </w:t>
      </w:r>
      <w:fldSimple w:instr=" SEQ Figura \* ARABIC ">
        <w:r w:rsidR="00BA4C58">
          <w:rPr>
            <w:noProof/>
          </w:rPr>
          <w:t>2</w:t>
        </w:r>
      </w:fldSimple>
      <w:r>
        <w:t xml:space="preserve"> Issues Sprint 1</w:t>
      </w:r>
      <w:bookmarkEnd w:id="9"/>
    </w:p>
    <w:p w14:paraId="4538CD14" w14:textId="77777777" w:rsidR="00CF7CBD" w:rsidRPr="00CF7CBD" w:rsidRDefault="00CF7CBD" w:rsidP="00CF7CBD"/>
    <w:tbl>
      <w:tblPr>
        <w:tblStyle w:val="Tablaconcuadrcula"/>
        <w:tblW w:w="0" w:type="auto"/>
        <w:jc w:val="center"/>
        <w:tblLook w:val="04A0" w:firstRow="1" w:lastRow="0" w:firstColumn="1" w:lastColumn="0" w:noHBand="0" w:noVBand="1"/>
      </w:tblPr>
      <w:tblGrid>
        <w:gridCol w:w="4531"/>
        <w:gridCol w:w="2694"/>
        <w:gridCol w:w="1269"/>
      </w:tblGrid>
      <w:tr w:rsidR="00CF7CBD" w14:paraId="168CF41F" w14:textId="77777777" w:rsidTr="00CF7CBD">
        <w:trPr>
          <w:jc w:val="center"/>
        </w:trPr>
        <w:tc>
          <w:tcPr>
            <w:tcW w:w="4531" w:type="dxa"/>
            <w:shd w:val="clear" w:color="auto" w:fill="92D050"/>
          </w:tcPr>
          <w:p w14:paraId="12CA35F2" w14:textId="20708D98" w:rsidR="00CF7CBD" w:rsidRDefault="00CF7CBD" w:rsidP="00CF7CBD">
            <w:pPr>
              <w:jc w:val="center"/>
            </w:pPr>
            <w:r>
              <w:t>Tareas completadas</w:t>
            </w:r>
          </w:p>
        </w:tc>
        <w:tc>
          <w:tcPr>
            <w:tcW w:w="2694" w:type="dxa"/>
            <w:shd w:val="clear" w:color="auto" w:fill="92D050"/>
          </w:tcPr>
          <w:p w14:paraId="72844DD1" w14:textId="3849AD59" w:rsidR="00CF7CBD" w:rsidRDefault="00CF7CBD" w:rsidP="00CF7CBD">
            <w:pPr>
              <w:jc w:val="center"/>
            </w:pPr>
            <w:r>
              <w:t>Etiquetas</w:t>
            </w:r>
          </w:p>
        </w:tc>
        <w:tc>
          <w:tcPr>
            <w:tcW w:w="1269" w:type="dxa"/>
            <w:shd w:val="clear" w:color="auto" w:fill="92D050"/>
          </w:tcPr>
          <w:p w14:paraId="58AA4103" w14:textId="4715F4F0" w:rsidR="00CF7CBD" w:rsidRDefault="00CF7CBD" w:rsidP="00CF7CBD">
            <w:pPr>
              <w:jc w:val="center"/>
            </w:pPr>
            <w:r>
              <w:t>Estimación</w:t>
            </w:r>
          </w:p>
        </w:tc>
      </w:tr>
      <w:tr w:rsidR="00CF7CBD" w14:paraId="45B07630" w14:textId="77777777" w:rsidTr="00CF7CBD">
        <w:trPr>
          <w:jc w:val="center"/>
        </w:trPr>
        <w:tc>
          <w:tcPr>
            <w:tcW w:w="4531" w:type="dxa"/>
          </w:tcPr>
          <w:p w14:paraId="387E0F8C" w14:textId="5E538CB0" w:rsidR="00CF7CBD" w:rsidRDefault="00416F78" w:rsidP="00CF7CBD">
            <w:r w:rsidRPr="00416F78">
              <w:t>Elegir herramienta para la realización de la documentación.</w:t>
            </w:r>
          </w:p>
        </w:tc>
        <w:tc>
          <w:tcPr>
            <w:tcW w:w="2694" w:type="dxa"/>
          </w:tcPr>
          <w:p w14:paraId="57272FDF" w14:textId="653C9025" w:rsidR="00CF7CBD" w:rsidRDefault="00416F78" w:rsidP="00416F78">
            <w:pPr>
              <w:jc w:val="center"/>
            </w:pPr>
            <w:r>
              <w:rPr>
                <w:noProof/>
              </w:rPr>
              <w:drawing>
                <wp:inline distT="0" distB="0" distL="0" distR="0" wp14:anchorId="5F72D7AC" wp14:editId="05CC987A">
                  <wp:extent cx="1476375" cy="247650"/>
                  <wp:effectExtent l="0" t="0" r="952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76375" cy="247650"/>
                          </a:xfrm>
                          <a:prstGeom prst="rect">
                            <a:avLst/>
                          </a:prstGeom>
                        </pic:spPr>
                      </pic:pic>
                    </a:graphicData>
                  </a:graphic>
                </wp:inline>
              </w:drawing>
            </w:r>
          </w:p>
        </w:tc>
        <w:tc>
          <w:tcPr>
            <w:tcW w:w="1269" w:type="dxa"/>
          </w:tcPr>
          <w:p w14:paraId="156458D4" w14:textId="1502460B" w:rsidR="00CF7CBD" w:rsidRDefault="00416F78" w:rsidP="00416F78">
            <w:pPr>
              <w:jc w:val="center"/>
            </w:pPr>
            <w:r>
              <w:t>2</w:t>
            </w:r>
          </w:p>
        </w:tc>
      </w:tr>
      <w:tr w:rsidR="00CF7CBD" w14:paraId="1922C79D" w14:textId="77777777" w:rsidTr="00CF7CBD">
        <w:trPr>
          <w:jc w:val="center"/>
        </w:trPr>
        <w:tc>
          <w:tcPr>
            <w:tcW w:w="4531" w:type="dxa"/>
          </w:tcPr>
          <w:p w14:paraId="1DB2D99E" w14:textId="6653C8DD" w:rsidR="00CF7CBD" w:rsidRDefault="00416F78" w:rsidP="00CF7CBD">
            <w:r w:rsidRPr="00416F78">
              <w:t>Elegir herramienta para la gestión del proyecto.</w:t>
            </w:r>
          </w:p>
        </w:tc>
        <w:tc>
          <w:tcPr>
            <w:tcW w:w="2694" w:type="dxa"/>
          </w:tcPr>
          <w:p w14:paraId="7153557E" w14:textId="7E2B676A" w:rsidR="00CF7CBD" w:rsidRDefault="00416F78" w:rsidP="00416F78">
            <w:pPr>
              <w:jc w:val="center"/>
            </w:pPr>
            <w:r>
              <w:rPr>
                <w:noProof/>
              </w:rPr>
              <w:drawing>
                <wp:inline distT="0" distB="0" distL="0" distR="0" wp14:anchorId="622B58A6" wp14:editId="33F4BDFC">
                  <wp:extent cx="1476375" cy="247650"/>
                  <wp:effectExtent l="0" t="0" r="952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76375" cy="247650"/>
                          </a:xfrm>
                          <a:prstGeom prst="rect">
                            <a:avLst/>
                          </a:prstGeom>
                        </pic:spPr>
                      </pic:pic>
                    </a:graphicData>
                  </a:graphic>
                </wp:inline>
              </w:drawing>
            </w:r>
          </w:p>
        </w:tc>
        <w:tc>
          <w:tcPr>
            <w:tcW w:w="1269" w:type="dxa"/>
          </w:tcPr>
          <w:p w14:paraId="2503AD79" w14:textId="1EBA1E5D" w:rsidR="00CF7CBD" w:rsidRDefault="00416F78" w:rsidP="00416F78">
            <w:pPr>
              <w:jc w:val="center"/>
            </w:pPr>
            <w:r>
              <w:t>1</w:t>
            </w:r>
          </w:p>
        </w:tc>
      </w:tr>
      <w:tr w:rsidR="00CF7CBD" w14:paraId="3A4E0C4D" w14:textId="77777777" w:rsidTr="00CF7CBD">
        <w:trPr>
          <w:jc w:val="center"/>
        </w:trPr>
        <w:tc>
          <w:tcPr>
            <w:tcW w:w="4531" w:type="dxa"/>
          </w:tcPr>
          <w:p w14:paraId="66507E8A" w14:textId="73F6B04B" w:rsidR="00CF7CBD" w:rsidRDefault="00416F78" w:rsidP="00CF7CBD">
            <w:r w:rsidRPr="00416F78">
              <w:t>Elegir plataforma donde se encontrará nuestro repositorio.</w:t>
            </w:r>
          </w:p>
        </w:tc>
        <w:tc>
          <w:tcPr>
            <w:tcW w:w="2694" w:type="dxa"/>
          </w:tcPr>
          <w:p w14:paraId="3913704A" w14:textId="509D0752" w:rsidR="00CF7CBD" w:rsidRDefault="00416F78" w:rsidP="00416F78">
            <w:pPr>
              <w:jc w:val="center"/>
            </w:pPr>
            <w:r>
              <w:rPr>
                <w:noProof/>
              </w:rPr>
              <w:drawing>
                <wp:inline distT="0" distB="0" distL="0" distR="0" wp14:anchorId="332EB692" wp14:editId="221EDA74">
                  <wp:extent cx="1476375" cy="247650"/>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76375" cy="247650"/>
                          </a:xfrm>
                          <a:prstGeom prst="rect">
                            <a:avLst/>
                          </a:prstGeom>
                        </pic:spPr>
                      </pic:pic>
                    </a:graphicData>
                  </a:graphic>
                </wp:inline>
              </w:drawing>
            </w:r>
          </w:p>
        </w:tc>
        <w:tc>
          <w:tcPr>
            <w:tcW w:w="1269" w:type="dxa"/>
          </w:tcPr>
          <w:p w14:paraId="39C79FE6" w14:textId="2CECD441" w:rsidR="00CF7CBD" w:rsidRDefault="00416F78" w:rsidP="00416F78">
            <w:pPr>
              <w:jc w:val="center"/>
            </w:pPr>
            <w:r>
              <w:t>1</w:t>
            </w:r>
          </w:p>
        </w:tc>
      </w:tr>
      <w:tr w:rsidR="00CF7CBD" w14:paraId="0F8CBC4E" w14:textId="77777777" w:rsidTr="00CF7CBD">
        <w:trPr>
          <w:jc w:val="center"/>
        </w:trPr>
        <w:tc>
          <w:tcPr>
            <w:tcW w:w="4531" w:type="dxa"/>
          </w:tcPr>
          <w:p w14:paraId="5F3AC654" w14:textId="363A9A3F" w:rsidR="00CF7CBD" w:rsidRDefault="00416F78" w:rsidP="00CF7CBD">
            <w:r w:rsidRPr="00416F78">
              <w:t>Lectura del código y de la memoria (NetExtractor)</w:t>
            </w:r>
          </w:p>
        </w:tc>
        <w:tc>
          <w:tcPr>
            <w:tcW w:w="2694" w:type="dxa"/>
          </w:tcPr>
          <w:p w14:paraId="6CD774FB" w14:textId="065D75B0" w:rsidR="00CF7CBD" w:rsidRDefault="00416F78" w:rsidP="00416F78">
            <w:pPr>
              <w:jc w:val="center"/>
            </w:pPr>
            <w:r>
              <w:rPr>
                <w:noProof/>
              </w:rPr>
              <w:drawing>
                <wp:inline distT="0" distB="0" distL="0" distR="0" wp14:anchorId="4A7896D0" wp14:editId="0F3E740B">
                  <wp:extent cx="895350" cy="276225"/>
                  <wp:effectExtent l="0" t="0" r="0"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20AFB3AD" w14:textId="2D488C78" w:rsidR="00CF7CBD" w:rsidRDefault="00416F78" w:rsidP="00416F78">
            <w:pPr>
              <w:jc w:val="center"/>
            </w:pPr>
            <w:r>
              <w:t>13</w:t>
            </w:r>
          </w:p>
        </w:tc>
      </w:tr>
      <w:tr w:rsidR="00CF7CBD" w14:paraId="0546DDC8" w14:textId="77777777" w:rsidTr="00CF7CBD">
        <w:trPr>
          <w:jc w:val="center"/>
        </w:trPr>
        <w:tc>
          <w:tcPr>
            <w:tcW w:w="4531" w:type="dxa"/>
          </w:tcPr>
          <w:p w14:paraId="2520C89D" w14:textId="03D2AE93" w:rsidR="00CF7CBD" w:rsidRDefault="00416F78" w:rsidP="00CF7CBD">
            <w:r w:rsidRPr="00416F78">
              <w:t>Estudio de los fundamentos teóricos Modelos de redes aleatorias.</w:t>
            </w:r>
          </w:p>
        </w:tc>
        <w:tc>
          <w:tcPr>
            <w:tcW w:w="2694" w:type="dxa"/>
          </w:tcPr>
          <w:p w14:paraId="75BD056D" w14:textId="46D834B6" w:rsidR="00CF7CBD" w:rsidRDefault="00416F78" w:rsidP="00416F78">
            <w:pPr>
              <w:jc w:val="center"/>
            </w:pPr>
            <w:r>
              <w:rPr>
                <w:noProof/>
              </w:rPr>
              <w:drawing>
                <wp:inline distT="0" distB="0" distL="0" distR="0" wp14:anchorId="6F6B0860" wp14:editId="782D380B">
                  <wp:extent cx="895350" cy="276225"/>
                  <wp:effectExtent l="0" t="0" r="0"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6F8610FE" w14:textId="3DBFC655" w:rsidR="00CF7CBD" w:rsidRDefault="000732EF" w:rsidP="000732EF">
            <w:pPr>
              <w:jc w:val="center"/>
            </w:pPr>
            <w:r>
              <w:t>5</w:t>
            </w:r>
          </w:p>
        </w:tc>
      </w:tr>
      <w:tr w:rsidR="00CF7CBD" w14:paraId="4470AF38" w14:textId="77777777" w:rsidTr="00CF7CBD">
        <w:trPr>
          <w:jc w:val="center"/>
        </w:trPr>
        <w:tc>
          <w:tcPr>
            <w:tcW w:w="4531" w:type="dxa"/>
          </w:tcPr>
          <w:p w14:paraId="0AB6FEBA" w14:textId="3BC0BA20" w:rsidR="00CF7CBD" w:rsidRDefault="000732EF" w:rsidP="00CF7CBD">
            <w:r w:rsidRPr="000732EF">
              <w:t>Estudio de los fundamentos teóricos Detección de comunidades.</w:t>
            </w:r>
          </w:p>
        </w:tc>
        <w:tc>
          <w:tcPr>
            <w:tcW w:w="2694" w:type="dxa"/>
          </w:tcPr>
          <w:p w14:paraId="2956DA79" w14:textId="27B121AE" w:rsidR="00CF7CBD" w:rsidRDefault="00416F78" w:rsidP="00416F78">
            <w:pPr>
              <w:jc w:val="center"/>
            </w:pPr>
            <w:r>
              <w:rPr>
                <w:noProof/>
              </w:rPr>
              <w:drawing>
                <wp:inline distT="0" distB="0" distL="0" distR="0" wp14:anchorId="5165C5EF" wp14:editId="486744BB">
                  <wp:extent cx="895350" cy="276225"/>
                  <wp:effectExtent l="0" t="0" r="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04081094" w14:textId="6BB13D9B" w:rsidR="00CF7CBD" w:rsidRDefault="000732EF" w:rsidP="000732EF">
            <w:pPr>
              <w:jc w:val="center"/>
            </w:pPr>
            <w:r>
              <w:t>1</w:t>
            </w:r>
          </w:p>
        </w:tc>
      </w:tr>
      <w:tr w:rsidR="00CF7CBD" w14:paraId="3B6E3D5A" w14:textId="77777777" w:rsidTr="00CF7CBD">
        <w:trPr>
          <w:jc w:val="center"/>
        </w:trPr>
        <w:tc>
          <w:tcPr>
            <w:tcW w:w="4531" w:type="dxa"/>
          </w:tcPr>
          <w:p w14:paraId="31FECCB0" w14:textId="779F48F4" w:rsidR="00CF7CBD" w:rsidRDefault="000732EF" w:rsidP="00CF7CBD">
            <w:r w:rsidRPr="000732EF">
              <w:t>Estudio de los fundamentos teóricos Estructura local.</w:t>
            </w:r>
          </w:p>
        </w:tc>
        <w:tc>
          <w:tcPr>
            <w:tcW w:w="2694" w:type="dxa"/>
          </w:tcPr>
          <w:p w14:paraId="16FF5182" w14:textId="06D2334F" w:rsidR="00CF7CBD" w:rsidRDefault="00416F78" w:rsidP="00416F78">
            <w:pPr>
              <w:jc w:val="center"/>
            </w:pPr>
            <w:r>
              <w:rPr>
                <w:noProof/>
              </w:rPr>
              <w:drawing>
                <wp:inline distT="0" distB="0" distL="0" distR="0" wp14:anchorId="49072076" wp14:editId="317522A3">
                  <wp:extent cx="895350" cy="276225"/>
                  <wp:effectExtent l="0" t="0" r="0" b="952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5BE6AC56" w14:textId="36FD6ECF" w:rsidR="00CF7CBD" w:rsidRDefault="000732EF" w:rsidP="000732EF">
            <w:pPr>
              <w:jc w:val="center"/>
            </w:pPr>
            <w:r>
              <w:t>2</w:t>
            </w:r>
          </w:p>
        </w:tc>
      </w:tr>
      <w:tr w:rsidR="00CF7CBD" w14:paraId="1D384FF4" w14:textId="77777777" w:rsidTr="00CF7CBD">
        <w:trPr>
          <w:jc w:val="center"/>
        </w:trPr>
        <w:tc>
          <w:tcPr>
            <w:tcW w:w="4531" w:type="dxa"/>
          </w:tcPr>
          <w:p w14:paraId="0F3484EF" w14:textId="02CB3788" w:rsidR="00CF7CBD" w:rsidRDefault="000732EF" w:rsidP="00CF7CBD">
            <w:r w:rsidRPr="000732EF">
              <w:t>Estudio de los fundamentos teóricos Centralidad y centralización</w:t>
            </w:r>
          </w:p>
        </w:tc>
        <w:tc>
          <w:tcPr>
            <w:tcW w:w="2694" w:type="dxa"/>
          </w:tcPr>
          <w:p w14:paraId="6CDC7321" w14:textId="092E79F3" w:rsidR="00CF7CBD" w:rsidRDefault="00416F78" w:rsidP="00416F78">
            <w:pPr>
              <w:jc w:val="center"/>
            </w:pPr>
            <w:r>
              <w:rPr>
                <w:noProof/>
              </w:rPr>
              <w:drawing>
                <wp:inline distT="0" distB="0" distL="0" distR="0" wp14:anchorId="57091CB8" wp14:editId="139F9696">
                  <wp:extent cx="895350" cy="276225"/>
                  <wp:effectExtent l="0" t="0" r="0"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60399C91" w14:textId="3390CDB2" w:rsidR="00CF7CBD" w:rsidRDefault="000732EF" w:rsidP="000732EF">
            <w:pPr>
              <w:jc w:val="center"/>
            </w:pPr>
            <w:r>
              <w:t>3</w:t>
            </w:r>
          </w:p>
        </w:tc>
      </w:tr>
      <w:tr w:rsidR="00CF7CBD" w14:paraId="2523647A" w14:textId="77777777" w:rsidTr="00CF7CBD">
        <w:trPr>
          <w:jc w:val="center"/>
        </w:trPr>
        <w:tc>
          <w:tcPr>
            <w:tcW w:w="4531" w:type="dxa"/>
          </w:tcPr>
          <w:p w14:paraId="145FFEFD" w14:textId="231B271F" w:rsidR="00CF7CBD" w:rsidRDefault="000732EF" w:rsidP="00CF7CBD">
            <w:r w:rsidRPr="000732EF">
              <w:t>Estudio de los fundamentos teóricos Teoría de grafos.</w:t>
            </w:r>
          </w:p>
        </w:tc>
        <w:tc>
          <w:tcPr>
            <w:tcW w:w="2694" w:type="dxa"/>
          </w:tcPr>
          <w:p w14:paraId="41C5DDFE" w14:textId="334E1FF0" w:rsidR="00CF7CBD" w:rsidRDefault="00416F78" w:rsidP="00416F78">
            <w:pPr>
              <w:jc w:val="center"/>
            </w:pPr>
            <w:r>
              <w:rPr>
                <w:noProof/>
              </w:rPr>
              <w:drawing>
                <wp:inline distT="0" distB="0" distL="0" distR="0" wp14:anchorId="572C0CD5" wp14:editId="4FF52EA1">
                  <wp:extent cx="895350" cy="276225"/>
                  <wp:effectExtent l="0" t="0" r="0" b="952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95350" cy="276225"/>
                          </a:xfrm>
                          <a:prstGeom prst="rect">
                            <a:avLst/>
                          </a:prstGeom>
                        </pic:spPr>
                      </pic:pic>
                    </a:graphicData>
                  </a:graphic>
                </wp:inline>
              </w:drawing>
            </w:r>
          </w:p>
        </w:tc>
        <w:tc>
          <w:tcPr>
            <w:tcW w:w="1269" w:type="dxa"/>
          </w:tcPr>
          <w:p w14:paraId="5EE227F2" w14:textId="491E03F8" w:rsidR="00CF7CBD" w:rsidRDefault="000732EF" w:rsidP="000732EF">
            <w:pPr>
              <w:keepNext/>
              <w:jc w:val="center"/>
            </w:pPr>
            <w:r>
              <w:t>3</w:t>
            </w:r>
          </w:p>
        </w:tc>
      </w:tr>
    </w:tbl>
    <w:p w14:paraId="1B5C0EC4" w14:textId="167C0583" w:rsidR="00097963" w:rsidRDefault="00CF7CBD" w:rsidP="00CF7CBD">
      <w:pPr>
        <w:pStyle w:val="Descripcin"/>
        <w:jc w:val="center"/>
      </w:pPr>
      <w:bookmarkStart w:id="10" w:name="_Toc107913275"/>
      <w:r>
        <w:t xml:space="preserve">Tabla </w:t>
      </w:r>
      <w:fldSimple w:instr=" SEQ Tabla \* ARABIC ">
        <w:r w:rsidR="00BA4C58">
          <w:rPr>
            <w:noProof/>
          </w:rPr>
          <w:t>2</w:t>
        </w:r>
      </w:fldSimple>
      <w:r>
        <w:t xml:space="preserve"> Tareas</w:t>
      </w:r>
      <w:r>
        <w:rPr>
          <w:noProof/>
        </w:rPr>
        <w:t xml:space="preserve"> sprint 1</w:t>
      </w:r>
      <w:bookmarkEnd w:id="10"/>
    </w:p>
    <w:p w14:paraId="204A5840" w14:textId="63B8A5E7" w:rsidR="00097963" w:rsidRDefault="00097963" w:rsidP="00675056">
      <w:pPr>
        <w:ind w:firstLine="708"/>
      </w:pPr>
    </w:p>
    <w:p w14:paraId="3DC1805C" w14:textId="75CBC442" w:rsidR="000732EF" w:rsidRDefault="000732EF" w:rsidP="000732EF">
      <w:pPr>
        <w:pStyle w:val="Ttulo3"/>
      </w:pPr>
      <w:r>
        <w:tab/>
      </w:r>
      <w:r>
        <w:tab/>
      </w:r>
      <w:bookmarkStart w:id="11" w:name="_Toc107913166"/>
      <w:r>
        <w:t>Sprint 2 (20/03/2022 – 28/03/2022)</w:t>
      </w:r>
      <w:bookmarkEnd w:id="11"/>
    </w:p>
    <w:p w14:paraId="25351C87" w14:textId="019426F6" w:rsidR="000732EF" w:rsidRDefault="000732EF" w:rsidP="000732EF"/>
    <w:p w14:paraId="6557999B" w14:textId="7F8EB24E" w:rsidR="006006FB" w:rsidRDefault="00A67190" w:rsidP="00A67190">
      <w:pPr>
        <w:ind w:left="708" w:firstLine="702"/>
      </w:pPr>
      <w:r>
        <w:t>En este sprint añadimos a la memoria todos los conceptos teóricos vistos en el anterior sprint, además de añadir a los anexos los sprints vistos hasta el momento. Además</w:t>
      </w:r>
      <w:r w:rsidR="00E03F71">
        <w:t>,</w:t>
      </w:r>
      <w:r>
        <w:t xml:space="preserve"> se </w:t>
      </w:r>
      <w:r w:rsidR="00E03F71">
        <w:t>investigó</w:t>
      </w:r>
      <w:r>
        <w:t xml:space="preserve"> el funcionamiento de las redes dinámicas para gephi</w:t>
      </w:r>
      <w:r w:rsidR="00E03F71">
        <w:t xml:space="preserve">, esto nos sirvió para saber cómo funcionan las redes dinámicas de forma práctica, y las medidas de centralidad, que serán importantes para generar el informe de la red. También, se instaló el proyecto NetExtractor para </w:t>
      </w:r>
      <w:r w:rsidR="006006FB">
        <w:t>probarlo y entenderlo, ya que deberemos modificarlo. Por último, decidimos cual iba a ser nuestra herramienta para la gestión de referencias y la instalación de ella.</w:t>
      </w:r>
    </w:p>
    <w:p w14:paraId="205B68DA" w14:textId="6DD23940" w:rsidR="00DC122D" w:rsidRDefault="00DC122D" w:rsidP="00A67190">
      <w:pPr>
        <w:ind w:left="708" w:firstLine="702"/>
      </w:pPr>
    </w:p>
    <w:p w14:paraId="34EB4616" w14:textId="3A533A82" w:rsidR="00DC122D" w:rsidRDefault="00DC122D" w:rsidP="00DC122D">
      <w:pPr>
        <w:ind w:left="708" w:firstLine="708"/>
      </w:pPr>
      <w:r>
        <w:t xml:space="preserve">Enlace al segundo sprint: </w:t>
      </w:r>
      <w:hyperlink r:id="rId298" w:history="1">
        <w:r w:rsidRPr="00DC122D">
          <w:rPr>
            <w:rStyle w:val="Hipervnculo"/>
          </w:rPr>
          <w:t>Sprint 2</w:t>
        </w:r>
      </w:hyperlink>
      <w:r>
        <w:t xml:space="preserve">. </w:t>
      </w:r>
    </w:p>
    <w:p w14:paraId="3B7C8A75" w14:textId="77777777" w:rsidR="006006FB" w:rsidRDefault="006006FB" w:rsidP="00A67190">
      <w:pPr>
        <w:ind w:left="708" w:firstLine="702"/>
      </w:pPr>
    </w:p>
    <w:p w14:paraId="7855DFBD" w14:textId="77777777" w:rsidR="006006FB" w:rsidRDefault="006006FB" w:rsidP="00A67190">
      <w:pPr>
        <w:ind w:left="708" w:firstLine="702"/>
      </w:pPr>
      <w:r>
        <w:t>El Burndown Report de nuestro segundo sprint quedó así:</w:t>
      </w:r>
    </w:p>
    <w:p w14:paraId="59837E09" w14:textId="77777777" w:rsidR="006006FB" w:rsidRDefault="006006FB" w:rsidP="00A67190">
      <w:pPr>
        <w:ind w:left="708" w:firstLine="702"/>
      </w:pPr>
    </w:p>
    <w:p w14:paraId="5F80C064" w14:textId="77777777" w:rsidR="006006FB" w:rsidRDefault="006006FB" w:rsidP="006006FB">
      <w:pPr>
        <w:keepNext/>
        <w:ind w:left="708" w:firstLine="702"/>
        <w:jc w:val="center"/>
      </w:pPr>
      <w:r>
        <w:rPr>
          <w:noProof/>
        </w:rPr>
        <w:lastRenderedPageBreak/>
        <w:drawing>
          <wp:inline distT="0" distB="0" distL="0" distR="0" wp14:anchorId="46DEA288" wp14:editId="0C9E5C66">
            <wp:extent cx="3001617" cy="2338396"/>
            <wp:effectExtent l="0" t="0" r="8890" b="5080"/>
            <wp:docPr id="574" name="Imagen 5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descr="Gráfico&#10;&#10;Descripción generada automáticamente"/>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025962" cy="2357362"/>
                    </a:xfrm>
                    <a:prstGeom prst="rect">
                      <a:avLst/>
                    </a:prstGeom>
                    <a:noFill/>
                    <a:ln>
                      <a:noFill/>
                    </a:ln>
                  </pic:spPr>
                </pic:pic>
              </a:graphicData>
            </a:graphic>
          </wp:inline>
        </w:drawing>
      </w:r>
    </w:p>
    <w:p w14:paraId="2BA75C86" w14:textId="562028CF" w:rsidR="000732EF" w:rsidRDefault="006006FB" w:rsidP="006006FB">
      <w:pPr>
        <w:pStyle w:val="Descripcin"/>
        <w:jc w:val="center"/>
      </w:pPr>
      <w:bookmarkStart w:id="12" w:name="_Toc107913237"/>
      <w:r>
        <w:t xml:space="preserve">Figura </w:t>
      </w:r>
      <w:fldSimple w:instr=" SEQ Figura \* ARABIC ">
        <w:r w:rsidR="00BA4C58">
          <w:rPr>
            <w:noProof/>
          </w:rPr>
          <w:t>3</w:t>
        </w:r>
      </w:fldSimple>
      <w:r>
        <w:t xml:space="preserve"> Burndown Report Sprint 2</w:t>
      </w:r>
      <w:bookmarkEnd w:id="12"/>
    </w:p>
    <w:p w14:paraId="4523CE05" w14:textId="09A37A99" w:rsidR="00DC122D" w:rsidRDefault="00DC122D" w:rsidP="00DC122D"/>
    <w:p w14:paraId="5FA2FED2" w14:textId="77777777" w:rsidR="00DC122D" w:rsidRPr="00DC122D" w:rsidRDefault="00DC122D" w:rsidP="00DC122D"/>
    <w:p w14:paraId="5AAFFBFE" w14:textId="77777777" w:rsidR="00DC122D" w:rsidRDefault="00DC122D" w:rsidP="00DC122D">
      <w:pPr>
        <w:keepNext/>
        <w:ind w:firstLine="708"/>
        <w:jc w:val="center"/>
      </w:pPr>
      <w:r>
        <w:rPr>
          <w:noProof/>
        </w:rPr>
        <w:drawing>
          <wp:inline distT="0" distB="0" distL="0" distR="0" wp14:anchorId="7389EB52" wp14:editId="108E9741">
            <wp:extent cx="3230088" cy="2105027"/>
            <wp:effectExtent l="0" t="0" r="8890" b="0"/>
            <wp:docPr id="575" name="Imagen 5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10;&#10;Descripción generada automáticamente"/>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242353" cy="2113020"/>
                    </a:xfrm>
                    <a:prstGeom prst="rect">
                      <a:avLst/>
                    </a:prstGeom>
                    <a:noFill/>
                    <a:ln>
                      <a:noFill/>
                    </a:ln>
                  </pic:spPr>
                </pic:pic>
              </a:graphicData>
            </a:graphic>
          </wp:inline>
        </w:drawing>
      </w:r>
    </w:p>
    <w:p w14:paraId="406952C1" w14:textId="22CD2643" w:rsidR="000732EF" w:rsidRDefault="00DC122D" w:rsidP="00DC122D">
      <w:pPr>
        <w:pStyle w:val="Descripcin"/>
        <w:jc w:val="center"/>
      </w:pPr>
      <w:bookmarkStart w:id="13" w:name="_Toc107913238"/>
      <w:r>
        <w:t xml:space="preserve">Figura </w:t>
      </w:r>
      <w:fldSimple w:instr=" SEQ Figura \* ARABIC ">
        <w:r w:rsidR="00BA4C58">
          <w:rPr>
            <w:noProof/>
          </w:rPr>
          <w:t>4</w:t>
        </w:r>
      </w:fldSimple>
      <w:r>
        <w:t xml:space="preserve"> Issue Sprint 2</w:t>
      </w:r>
      <w:bookmarkEnd w:id="13"/>
    </w:p>
    <w:p w14:paraId="60513744" w14:textId="77777777" w:rsidR="00DC122D" w:rsidRPr="00DC122D" w:rsidRDefault="00DC122D" w:rsidP="00DC122D"/>
    <w:tbl>
      <w:tblPr>
        <w:tblStyle w:val="Tablaconcuadrcula"/>
        <w:tblW w:w="0" w:type="auto"/>
        <w:jc w:val="center"/>
        <w:tblLook w:val="04A0" w:firstRow="1" w:lastRow="0" w:firstColumn="1" w:lastColumn="0" w:noHBand="0" w:noVBand="1"/>
      </w:tblPr>
      <w:tblGrid>
        <w:gridCol w:w="4531"/>
        <w:gridCol w:w="2694"/>
        <w:gridCol w:w="1269"/>
      </w:tblGrid>
      <w:tr w:rsidR="00DC122D" w14:paraId="78B675E8" w14:textId="77777777" w:rsidTr="00AF78D2">
        <w:trPr>
          <w:jc w:val="center"/>
        </w:trPr>
        <w:tc>
          <w:tcPr>
            <w:tcW w:w="4531" w:type="dxa"/>
            <w:shd w:val="clear" w:color="auto" w:fill="92D050"/>
          </w:tcPr>
          <w:p w14:paraId="584A5E63" w14:textId="77777777" w:rsidR="00DC122D" w:rsidRDefault="00DC122D" w:rsidP="00AF78D2">
            <w:pPr>
              <w:jc w:val="center"/>
            </w:pPr>
            <w:r>
              <w:t>Tareas completadas</w:t>
            </w:r>
          </w:p>
        </w:tc>
        <w:tc>
          <w:tcPr>
            <w:tcW w:w="2694" w:type="dxa"/>
            <w:shd w:val="clear" w:color="auto" w:fill="92D050"/>
          </w:tcPr>
          <w:p w14:paraId="3813EB89" w14:textId="77777777" w:rsidR="00DC122D" w:rsidRDefault="00DC122D" w:rsidP="00AF78D2">
            <w:pPr>
              <w:jc w:val="center"/>
            </w:pPr>
            <w:r>
              <w:t>Etiquetas</w:t>
            </w:r>
          </w:p>
        </w:tc>
        <w:tc>
          <w:tcPr>
            <w:tcW w:w="1269" w:type="dxa"/>
            <w:shd w:val="clear" w:color="auto" w:fill="92D050"/>
          </w:tcPr>
          <w:p w14:paraId="6F3FAC00" w14:textId="77777777" w:rsidR="00DC122D" w:rsidRDefault="00DC122D" w:rsidP="00AF78D2">
            <w:pPr>
              <w:jc w:val="center"/>
            </w:pPr>
            <w:r>
              <w:t>Estimación</w:t>
            </w:r>
          </w:p>
        </w:tc>
      </w:tr>
      <w:tr w:rsidR="00DC122D" w14:paraId="5E94B03F" w14:textId="77777777" w:rsidTr="00AF78D2">
        <w:trPr>
          <w:jc w:val="center"/>
        </w:trPr>
        <w:tc>
          <w:tcPr>
            <w:tcW w:w="4531" w:type="dxa"/>
          </w:tcPr>
          <w:p w14:paraId="0AD63381" w14:textId="3D5CB9EE" w:rsidR="00DC122D" w:rsidRDefault="00DC122D" w:rsidP="00AF78D2">
            <w:r w:rsidRPr="00DC122D">
              <w:t>Elegir herramienta para la gestión de referencias.</w:t>
            </w:r>
          </w:p>
        </w:tc>
        <w:tc>
          <w:tcPr>
            <w:tcW w:w="2694" w:type="dxa"/>
          </w:tcPr>
          <w:p w14:paraId="568296D5" w14:textId="31D32FE1" w:rsidR="00DC122D" w:rsidRDefault="008301CB" w:rsidP="00AF78D2">
            <w:pPr>
              <w:jc w:val="center"/>
            </w:pPr>
            <w:r>
              <w:rPr>
                <w:noProof/>
              </w:rPr>
              <w:drawing>
                <wp:inline distT="0" distB="0" distL="0" distR="0" wp14:anchorId="0DE0A9E7" wp14:editId="7EE2AA40">
                  <wp:extent cx="1333500" cy="295275"/>
                  <wp:effectExtent l="0" t="0" r="0"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33500" cy="295275"/>
                          </a:xfrm>
                          <a:prstGeom prst="rect">
                            <a:avLst/>
                          </a:prstGeom>
                        </pic:spPr>
                      </pic:pic>
                    </a:graphicData>
                  </a:graphic>
                </wp:inline>
              </w:drawing>
            </w:r>
          </w:p>
        </w:tc>
        <w:tc>
          <w:tcPr>
            <w:tcW w:w="1269" w:type="dxa"/>
          </w:tcPr>
          <w:p w14:paraId="6AE14158" w14:textId="77777777" w:rsidR="00DC122D" w:rsidRDefault="00DC122D" w:rsidP="00AF78D2">
            <w:pPr>
              <w:jc w:val="center"/>
            </w:pPr>
            <w:r>
              <w:t>2</w:t>
            </w:r>
          </w:p>
        </w:tc>
      </w:tr>
      <w:tr w:rsidR="00DC122D" w14:paraId="16A41765" w14:textId="77777777" w:rsidTr="00AF78D2">
        <w:trPr>
          <w:jc w:val="center"/>
        </w:trPr>
        <w:tc>
          <w:tcPr>
            <w:tcW w:w="4531" w:type="dxa"/>
          </w:tcPr>
          <w:p w14:paraId="093A54A8" w14:textId="1F5A400D" w:rsidR="00DC122D" w:rsidRDefault="008301CB" w:rsidP="00AF78D2">
            <w:r w:rsidRPr="008301CB">
              <w:t>Instalación de Zotero.</w:t>
            </w:r>
          </w:p>
        </w:tc>
        <w:tc>
          <w:tcPr>
            <w:tcW w:w="2694" w:type="dxa"/>
          </w:tcPr>
          <w:p w14:paraId="1DCE567F" w14:textId="2D1CF6FA" w:rsidR="00DC122D" w:rsidRDefault="008301CB" w:rsidP="00AF78D2">
            <w:pPr>
              <w:jc w:val="center"/>
            </w:pPr>
            <w:r>
              <w:rPr>
                <w:noProof/>
              </w:rPr>
              <w:drawing>
                <wp:inline distT="0" distB="0" distL="0" distR="0" wp14:anchorId="4B3BA644" wp14:editId="4A66698D">
                  <wp:extent cx="800100" cy="28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00100" cy="285750"/>
                          </a:xfrm>
                          <a:prstGeom prst="rect">
                            <a:avLst/>
                          </a:prstGeom>
                        </pic:spPr>
                      </pic:pic>
                    </a:graphicData>
                  </a:graphic>
                </wp:inline>
              </w:drawing>
            </w:r>
          </w:p>
        </w:tc>
        <w:tc>
          <w:tcPr>
            <w:tcW w:w="1269" w:type="dxa"/>
          </w:tcPr>
          <w:p w14:paraId="0FD91916" w14:textId="4A2EA2D4" w:rsidR="00DC122D" w:rsidRDefault="008301CB" w:rsidP="00AF78D2">
            <w:pPr>
              <w:jc w:val="center"/>
            </w:pPr>
            <w:r>
              <w:t>2</w:t>
            </w:r>
          </w:p>
        </w:tc>
      </w:tr>
      <w:tr w:rsidR="00DC122D" w14:paraId="2E061C0F" w14:textId="77777777" w:rsidTr="00AF78D2">
        <w:trPr>
          <w:jc w:val="center"/>
        </w:trPr>
        <w:tc>
          <w:tcPr>
            <w:tcW w:w="4531" w:type="dxa"/>
          </w:tcPr>
          <w:p w14:paraId="30222C39" w14:textId="2F7ADED9" w:rsidR="00DC122D" w:rsidRDefault="008301CB" w:rsidP="00AF78D2">
            <w:r w:rsidRPr="008301CB">
              <w:t>Estudio de medidas de centralidad y de prestigio.</w:t>
            </w:r>
          </w:p>
        </w:tc>
        <w:tc>
          <w:tcPr>
            <w:tcW w:w="2694" w:type="dxa"/>
          </w:tcPr>
          <w:p w14:paraId="2A0758D5" w14:textId="26FFE323" w:rsidR="00DC122D" w:rsidRDefault="008301CB" w:rsidP="00AF78D2">
            <w:pPr>
              <w:jc w:val="center"/>
            </w:pPr>
            <w:r>
              <w:rPr>
                <w:noProof/>
              </w:rPr>
              <w:drawing>
                <wp:inline distT="0" distB="0" distL="0" distR="0" wp14:anchorId="41B96BAA" wp14:editId="01642A36">
                  <wp:extent cx="704850" cy="295275"/>
                  <wp:effectExtent l="0" t="0" r="0"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04850" cy="295275"/>
                          </a:xfrm>
                          <a:prstGeom prst="rect">
                            <a:avLst/>
                          </a:prstGeom>
                        </pic:spPr>
                      </pic:pic>
                    </a:graphicData>
                  </a:graphic>
                </wp:inline>
              </w:drawing>
            </w:r>
          </w:p>
        </w:tc>
        <w:tc>
          <w:tcPr>
            <w:tcW w:w="1269" w:type="dxa"/>
          </w:tcPr>
          <w:p w14:paraId="76E799D9" w14:textId="2364A2DD" w:rsidR="00DC122D" w:rsidRDefault="008301CB" w:rsidP="00AF78D2">
            <w:pPr>
              <w:jc w:val="center"/>
            </w:pPr>
            <w:r>
              <w:t>3</w:t>
            </w:r>
          </w:p>
        </w:tc>
      </w:tr>
      <w:tr w:rsidR="00DC122D" w14:paraId="7EF88669" w14:textId="77777777" w:rsidTr="00AF78D2">
        <w:trPr>
          <w:jc w:val="center"/>
        </w:trPr>
        <w:tc>
          <w:tcPr>
            <w:tcW w:w="4531" w:type="dxa"/>
          </w:tcPr>
          <w:p w14:paraId="3B6F399A" w14:textId="1F07E90E" w:rsidR="00DC122D" w:rsidRDefault="008301CB" w:rsidP="00AF78D2">
            <w:r w:rsidRPr="008301CB">
              <w:t>Instalación y estudio de la aplicación NetExtractor.</w:t>
            </w:r>
          </w:p>
        </w:tc>
        <w:tc>
          <w:tcPr>
            <w:tcW w:w="2694" w:type="dxa"/>
          </w:tcPr>
          <w:p w14:paraId="35018DBB" w14:textId="4D0C3AAA" w:rsidR="00DC122D" w:rsidRDefault="008301CB" w:rsidP="00AF78D2">
            <w:pPr>
              <w:jc w:val="center"/>
            </w:pPr>
            <w:r>
              <w:rPr>
                <w:noProof/>
              </w:rPr>
              <w:drawing>
                <wp:inline distT="0" distB="0" distL="0" distR="0" wp14:anchorId="69335EB4" wp14:editId="72C4FC26">
                  <wp:extent cx="1447800" cy="2952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47800" cy="295275"/>
                          </a:xfrm>
                          <a:prstGeom prst="rect">
                            <a:avLst/>
                          </a:prstGeom>
                        </pic:spPr>
                      </pic:pic>
                    </a:graphicData>
                  </a:graphic>
                </wp:inline>
              </w:drawing>
            </w:r>
          </w:p>
        </w:tc>
        <w:tc>
          <w:tcPr>
            <w:tcW w:w="1269" w:type="dxa"/>
          </w:tcPr>
          <w:p w14:paraId="17A70F09" w14:textId="03E4DD9D" w:rsidR="00DC122D" w:rsidRDefault="008301CB" w:rsidP="00AF78D2">
            <w:pPr>
              <w:jc w:val="center"/>
            </w:pPr>
            <w:r>
              <w:t>8</w:t>
            </w:r>
          </w:p>
        </w:tc>
      </w:tr>
      <w:tr w:rsidR="00DC122D" w14:paraId="402BBC5D" w14:textId="77777777" w:rsidTr="00AF78D2">
        <w:trPr>
          <w:jc w:val="center"/>
        </w:trPr>
        <w:tc>
          <w:tcPr>
            <w:tcW w:w="4531" w:type="dxa"/>
          </w:tcPr>
          <w:p w14:paraId="1F49688D" w14:textId="64994E4F" w:rsidR="00DC122D" w:rsidRDefault="008301CB" w:rsidP="008301CB">
            <w:r>
              <w:t>Documentar los Sprints.</w:t>
            </w:r>
          </w:p>
        </w:tc>
        <w:tc>
          <w:tcPr>
            <w:tcW w:w="2694" w:type="dxa"/>
          </w:tcPr>
          <w:p w14:paraId="5E3CAD2E" w14:textId="2137FA13" w:rsidR="00DC122D" w:rsidRDefault="008301CB" w:rsidP="00AF78D2">
            <w:pPr>
              <w:jc w:val="center"/>
            </w:pPr>
            <w:r>
              <w:rPr>
                <w:noProof/>
              </w:rPr>
              <w:drawing>
                <wp:inline distT="0" distB="0" distL="0" distR="0" wp14:anchorId="7B8179B9" wp14:editId="3127B1B5">
                  <wp:extent cx="1019175" cy="276225"/>
                  <wp:effectExtent l="0" t="0" r="9525" b="9525"/>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58CCB43F" w14:textId="42B153E3" w:rsidR="00DC122D" w:rsidRDefault="008301CB" w:rsidP="00AF78D2">
            <w:pPr>
              <w:jc w:val="center"/>
            </w:pPr>
            <w:r>
              <w:t>2</w:t>
            </w:r>
          </w:p>
        </w:tc>
      </w:tr>
      <w:tr w:rsidR="00DC122D" w14:paraId="71E3E7B4" w14:textId="77777777" w:rsidTr="00AF78D2">
        <w:trPr>
          <w:jc w:val="center"/>
        </w:trPr>
        <w:tc>
          <w:tcPr>
            <w:tcW w:w="4531" w:type="dxa"/>
          </w:tcPr>
          <w:p w14:paraId="68E60FB4" w14:textId="50FB3944" w:rsidR="00DC122D" w:rsidRDefault="008301CB" w:rsidP="00AF78D2">
            <w:r w:rsidRPr="008301CB">
              <w:t>Documentar los fundamentos teóricos Teoría de grafos.</w:t>
            </w:r>
          </w:p>
        </w:tc>
        <w:tc>
          <w:tcPr>
            <w:tcW w:w="2694" w:type="dxa"/>
          </w:tcPr>
          <w:p w14:paraId="5CF55703" w14:textId="1CC5018B" w:rsidR="00DC122D" w:rsidRDefault="008301CB" w:rsidP="00AF78D2">
            <w:pPr>
              <w:jc w:val="center"/>
            </w:pPr>
            <w:r>
              <w:rPr>
                <w:noProof/>
              </w:rPr>
              <w:drawing>
                <wp:inline distT="0" distB="0" distL="0" distR="0" wp14:anchorId="4CD8E6B2" wp14:editId="38171328">
                  <wp:extent cx="1019175" cy="276225"/>
                  <wp:effectExtent l="0" t="0" r="9525"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4B17FA23" w14:textId="26EA381C" w:rsidR="00DC122D" w:rsidRDefault="008301CB" w:rsidP="00AF78D2">
            <w:pPr>
              <w:jc w:val="center"/>
            </w:pPr>
            <w:r>
              <w:t>3</w:t>
            </w:r>
          </w:p>
        </w:tc>
      </w:tr>
      <w:tr w:rsidR="00DC122D" w14:paraId="3BA5F6C2" w14:textId="77777777" w:rsidTr="00AF78D2">
        <w:trPr>
          <w:jc w:val="center"/>
        </w:trPr>
        <w:tc>
          <w:tcPr>
            <w:tcW w:w="4531" w:type="dxa"/>
          </w:tcPr>
          <w:p w14:paraId="4F3CE02C" w14:textId="0F82A595" w:rsidR="00DC122D" w:rsidRDefault="008301CB" w:rsidP="00AF78D2">
            <w:r w:rsidRPr="008301CB">
              <w:t>Documentar los fundamentos teóricos Centralidad y centralización.</w:t>
            </w:r>
          </w:p>
        </w:tc>
        <w:tc>
          <w:tcPr>
            <w:tcW w:w="2694" w:type="dxa"/>
          </w:tcPr>
          <w:p w14:paraId="6D70D485" w14:textId="5EB664F2" w:rsidR="00DC122D" w:rsidRDefault="008301CB" w:rsidP="00AF78D2">
            <w:pPr>
              <w:jc w:val="center"/>
            </w:pPr>
            <w:r>
              <w:rPr>
                <w:noProof/>
              </w:rPr>
              <w:drawing>
                <wp:inline distT="0" distB="0" distL="0" distR="0" wp14:anchorId="164B6F22" wp14:editId="66F32F4F">
                  <wp:extent cx="1019175" cy="276225"/>
                  <wp:effectExtent l="0" t="0" r="9525" b="9525"/>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1C95D8AC" w14:textId="3739704D" w:rsidR="00DC122D" w:rsidRDefault="008301CB" w:rsidP="00AF78D2">
            <w:pPr>
              <w:jc w:val="center"/>
            </w:pPr>
            <w:r>
              <w:t>3</w:t>
            </w:r>
          </w:p>
        </w:tc>
      </w:tr>
      <w:tr w:rsidR="00DC122D" w14:paraId="091EAA27" w14:textId="77777777" w:rsidTr="00AF78D2">
        <w:trPr>
          <w:jc w:val="center"/>
        </w:trPr>
        <w:tc>
          <w:tcPr>
            <w:tcW w:w="4531" w:type="dxa"/>
          </w:tcPr>
          <w:p w14:paraId="68F833C3" w14:textId="186D452B" w:rsidR="00DC122D" w:rsidRDefault="008301CB" w:rsidP="00AF78D2">
            <w:r w:rsidRPr="008301CB">
              <w:t>Documentar los fundamentos teóricos Estructura local.</w:t>
            </w:r>
          </w:p>
        </w:tc>
        <w:tc>
          <w:tcPr>
            <w:tcW w:w="2694" w:type="dxa"/>
          </w:tcPr>
          <w:p w14:paraId="14E69E07" w14:textId="1D4B55F1" w:rsidR="00DC122D" w:rsidRDefault="008301CB" w:rsidP="00AF78D2">
            <w:pPr>
              <w:jc w:val="center"/>
            </w:pPr>
            <w:r>
              <w:rPr>
                <w:noProof/>
              </w:rPr>
              <w:drawing>
                <wp:inline distT="0" distB="0" distL="0" distR="0" wp14:anchorId="6E2CB625" wp14:editId="4454A11A">
                  <wp:extent cx="1019175" cy="276225"/>
                  <wp:effectExtent l="0" t="0" r="9525" b="9525"/>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6E493261" w14:textId="77777777" w:rsidR="00DC122D" w:rsidRDefault="00DC122D" w:rsidP="00AF78D2">
            <w:pPr>
              <w:jc w:val="center"/>
            </w:pPr>
            <w:r>
              <w:t>3</w:t>
            </w:r>
          </w:p>
        </w:tc>
      </w:tr>
      <w:tr w:rsidR="00DC122D" w14:paraId="78A10323" w14:textId="77777777" w:rsidTr="00AF78D2">
        <w:trPr>
          <w:jc w:val="center"/>
        </w:trPr>
        <w:tc>
          <w:tcPr>
            <w:tcW w:w="4531" w:type="dxa"/>
          </w:tcPr>
          <w:p w14:paraId="787257D5" w14:textId="46117D3F" w:rsidR="00DC122D" w:rsidRDefault="008301CB" w:rsidP="00AF78D2">
            <w:r w:rsidRPr="008301CB">
              <w:t>Documentar los fundamentos teóricos Detección de comunidades.</w:t>
            </w:r>
          </w:p>
        </w:tc>
        <w:tc>
          <w:tcPr>
            <w:tcW w:w="2694" w:type="dxa"/>
          </w:tcPr>
          <w:p w14:paraId="55A07306" w14:textId="1C5AA84A" w:rsidR="00DC122D" w:rsidRDefault="008301CB" w:rsidP="00AF78D2">
            <w:pPr>
              <w:jc w:val="center"/>
            </w:pPr>
            <w:r>
              <w:rPr>
                <w:noProof/>
              </w:rPr>
              <w:drawing>
                <wp:inline distT="0" distB="0" distL="0" distR="0" wp14:anchorId="5CF6EA09" wp14:editId="077D3C3B">
                  <wp:extent cx="1019175" cy="276225"/>
                  <wp:effectExtent l="0" t="0" r="9525"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076995B5" w14:textId="77777777" w:rsidR="00DC122D" w:rsidRDefault="00DC122D" w:rsidP="00DC122D">
            <w:pPr>
              <w:keepNext/>
              <w:jc w:val="center"/>
            </w:pPr>
            <w:r>
              <w:t>3</w:t>
            </w:r>
          </w:p>
        </w:tc>
      </w:tr>
      <w:tr w:rsidR="008301CB" w14:paraId="706D6E27" w14:textId="77777777" w:rsidTr="00AF78D2">
        <w:trPr>
          <w:jc w:val="center"/>
        </w:trPr>
        <w:tc>
          <w:tcPr>
            <w:tcW w:w="4531" w:type="dxa"/>
          </w:tcPr>
          <w:p w14:paraId="04F1B1E0" w14:textId="09BDCBDA" w:rsidR="008301CB" w:rsidRPr="008301CB" w:rsidRDefault="008301CB" w:rsidP="00AF78D2">
            <w:r w:rsidRPr="008301CB">
              <w:lastRenderedPageBreak/>
              <w:t>Documentar los fundamentos teóricos Modelos de redes aleatorias.</w:t>
            </w:r>
          </w:p>
        </w:tc>
        <w:tc>
          <w:tcPr>
            <w:tcW w:w="2694" w:type="dxa"/>
          </w:tcPr>
          <w:p w14:paraId="47417F45" w14:textId="611B6EA5" w:rsidR="008301CB" w:rsidRDefault="008301CB" w:rsidP="00AF78D2">
            <w:pPr>
              <w:jc w:val="center"/>
            </w:pPr>
            <w:r>
              <w:rPr>
                <w:noProof/>
              </w:rPr>
              <w:drawing>
                <wp:inline distT="0" distB="0" distL="0" distR="0" wp14:anchorId="74709551" wp14:editId="1E1D3B6A">
                  <wp:extent cx="1019175" cy="276225"/>
                  <wp:effectExtent l="0" t="0" r="9525"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19175" cy="276225"/>
                          </a:xfrm>
                          <a:prstGeom prst="rect">
                            <a:avLst/>
                          </a:prstGeom>
                        </pic:spPr>
                      </pic:pic>
                    </a:graphicData>
                  </a:graphic>
                </wp:inline>
              </w:drawing>
            </w:r>
          </w:p>
        </w:tc>
        <w:tc>
          <w:tcPr>
            <w:tcW w:w="1269" w:type="dxa"/>
          </w:tcPr>
          <w:p w14:paraId="36BC49F1" w14:textId="31960222" w:rsidR="008301CB" w:rsidRDefault="008301CB" w:rsidP="00DC122D">
            <w:pPr>
              <w:keepNext/>
              <w:jc w:val="center"/>
            </w:pPr>
            <w:r>
              <w:t>5</w:t>
            </w:r>
          </w:p>
        </w:tc>
      </w:tr>
      <w:tr w:rsidR="008301CB" w14:paraId="29E3403B" w14:textId="77777777" w:rsidTr="00AF78D2">
        <w:trPr>
          <w:jc w:val="center"/>
        </w:trPr>
        <w:tc>
          <w:tcPr>
            <w:tcW w:w="4531" w:type="dxa"/>
          </w:tcPr>
          <w:p w14:paraId="3127B293" w14:textId="7429704B" w:rsidR="008301CB" w:rsidRPr="008301CB" w:rsidRDefault="008301CB" w:rsidP="00AF78D2">
            <w:r w:rsidRPr="008301CB">
              <w:t>Investigación de las redes dinámicas con Gephi.</w:t>
            </w:r>
          </w:p>
        </w:tc>
        <w:tc>
          <w:tcPr>
            <w:tcW w:w="2694" w:type="dxa"/>
          </w:tcPr>
          <w:p w14:paraId="5AFA742A" w14:textId="40A208FC" w:rsidR="008301CB" w:rsidRDefault="008301CB" w:rsidP="00AF78D2">
            <w:pPr>
              <w:jc w:val="center"/>
            </w:pPr>
            <w:r>
              <w:rPr>
                <w:noProof/>
              </w:rPr>
              <w:drawing>
                <wp:inline distT="0" distB="0" distL="0" distR="0" wp14:anchorId="233F7D98" wp14:editId="55C20616">
                  <wp:extent cx="704850" cy="2952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04850" cy="295275"/>
                          </a:xfrm>
                          <a:prstGeom prst="rect">
                            <a:avLst/>
                          </a:prstGeom>
                        </pic:spPr>
                      </pic:pic>
                    </a:graphicData>
                  </a:graphic>
                </wp:inline>
              </w:drawing>
            </w:r>
          </w:p>
        </w:tc>
        <w:tc>
          <w:tcPr>
            <w:tcW w:w="1269" w:type="dxa"/>
          </w:tcPr>
          <w:p w14:paraId="55474307" w14:textId="62DC99C2" w:rsidR="008301CB" w:rsidRDefault="008301CB" w:rsidP="00DC122D">
            <w:pPr>
              <w:keepNext/>
              <w:jc w:val="center"/>
            </w:pPr>
            <w:r>
              <w:t>5</w:t>
            </w:r>
          </w:p>
        </w:tc>
      </w:tr>
    </w:tbl>
    <w:p w14:paraId="1B028DD4" w14:textId="76EDFB87" w:rsidR="000732EF" w:rsidRDefault="00DC122D" w:rsidP="00DC122D">
      <w:pPr>
        <w:pStyle w:val="Descripcin"/>
        <w:jc w:val="center"/>
      </w:pPr>
      <w:bookmarkStart w:id="14" w:name="_Toc107913276"/>
      <w:r>
        <w:t xml:space="preserve">Tabla </w:t>
      </w:r>
      <w:fldSimple w:instr=" SEQ Tabla \* ARABIC ">
        <w:r w:rsidR="00BA4C58">
          <w:rPr>
            <w:noProof/>
          </w:rPr>
          <w:t>3</w:t>
        </w:r>
      </w:fldSimple>
      <w:r>
        <w:t xml:space="preserve"> Tareas sprint 2</w:t>
      </w:r>
      <w:bookmarkEnd w:id="14"/>
    </w:p>
    <w:p w14:paraId="6269CFD1" w14:textId="68FFA6F7" w:rsidR="000732EF" w:rsidRDefault="000732EF" w:rsidP="00675056">
      <w:pPr>
        <w:ind w:firstLine="708"/>
      </w:pPr>
    </w:p>
    <w:p w14:paraId="5DF948CC" w14:textId="20F5BD0D" w:rsidR="008301CB" w:rsidRDefault="008301CB" w:rsidP="008301CB">
      <w:pPr>
        <w:pStyle w:val="Ttulo3"/>
        <w:ind w:left="702" w:firstLine="708"/>
      </w:pPr>
      <w:bookmarkStart w:id="15" w:name="_Toc107913167"/>
      <w:r>
        <w:t>Sprint 3 (2</w:t>
      </w:r>
      <w:r w:rsidR="00871D44">
        <w:t>9</w:t>
      </w:r>
      <w:r>
        <w:t xml:space="preserve">/03/2022 – </w:t>
      </w:r>
      <w:r w:rsidR="00871D44">
        <w:t>05</w:t>
      </w:r>
      <w:r>
        <w:t>/0</w:t>
      </w:r>
      <w:r w:rsidR="00871D44">
        <w:t>4</w:t>
      </w:r>
      <w:r>
        <w:t>/2022)</w:t>
      </w:r>
      <w:bookmarkEnd w:id="15"/>
    </w:p>
    <w:p w14:paraId="3F6AAC00" w14:textId="77777777" w:rsidR="008301CB" w:rsidRDefault="008301CB" w:rsidP="008301CB"/>
    <w:p w14:paraId="7A55596F" w14:textId="57CD69C0" w:rsidR="008301CB" w:rsidRDefault="008301CB" w:rsidP="008301CB">
      <w:pPr>
        <w:ind w:left="708" w:firstLine="702"/>
      </w:pPr>
      <w:r>
        <w:t xml:space="preserve">En este sprint </w:t>
      </w:r>
      <w:r w:rsidR="00871D44">
        <w:t xml:space="preserve">crearemos un prototipo que sea capaz de crear una red dinámica. Además, este prototipo debe estar implementado para NetExtractor, es decir, que cuando lo llevemos al código de NetExtractor este lo pueda leer y que no de fallo, y que pueda ser leído por Gephi. Además, deberemos de investigar sobre las redes dinámicas, para facilitarnos </w:t>
      </w:r>
      <w:r w:rsidR="00CE4579">
        <w:t>la creación del prototipo.</w:t>
      </w:r>
    </w:p>
    <w:p w14:paraId="3754E492" w14:textId="77777777" w:rsidR="008301CB" w:rsidRDefault="008301CB" w:rsidP="008301CB">
      <w:pPr>
        <w:ind w:left="708" w:firstLine="702"/>
      </w:pPr>
    </w:p>
    <w:p w14:paraId="4ED18895" w14:textId="08A90431" w:rsidR="008301CB" w:rsidRDefault="008301CB" w:rsidP="008301CB">
      <w:pPr>
        <w:ind w:left="708" w:firstLine="708"/>
      </w:pPr>
      <w:r>
        <w:t xml:space="preserve">Enlace al </w:t>
      </w:r>
      <w:r w:rsidR="00CE4579">
        <w:t>tercer</w:t>
      </w:r>
      <w:r>
        <w:t xml:space="preserve"> sprint:</w:t>
      </w:r>
      <w:r w:rsidR="00CE4579">
        <w:t xml:space="preserve"> </w:t>
      </w:r>
      <w:hyperlink r:id="rId306" w:history="1">
        <w:r w:rsidR="00CE4579" w:rsidRPr="00CE4579">
          <w:rPr>
            <w:rStyle w:val="Hipervnculo"/>
          </w:rPr>
          <w:t>Sprint 3</w:t>
        </w:r>
      </w:hyperlink>
      <w:r>
        <w:t xml:space="preserve">. </w:t>
      </w:r>
    </w:p>
    <w:p w14:paraId="5771AA46" w14:textId="77777777" w:rsidR="008301CB" w:rsidRDefault="008301CB" w:rsidP="008301CB">
      <w:pPr>
        <w:ind w:left="708" w:firstLine="702"/>
      </w:pPr>
    </w:p>
    <w:p w14:paraId="3E9E19B8" w14:textId="2E948898" w:rsidR="008301CB" w:rsidRDefault="008301CB" w:rsidP="008301CB">
      <w:pPr>
        <w:ind w:left="708" w:firstLine="702"/>
      </w:pPr>
      <w:r>
        <w:t xml:space="preserve">El Burndown Report de nuestro </w:t>
      </w:r>
      <w:r w:rsidR="00CE4579">
        <w:t>tercer</w:t>
      </w:r>
      <w:r>
        <w:t xml:space="preserve"> sprint quedó así:</w:t>
      </w:r>
    </w:p>
    <w:p w14:paraId="524D7CF6" w14:textId="77777777" w:rsidR="008301CB" w:rsidRDefault="008301CB" w:rsidP="008301CB">
      <w:pPr>
        <w:ind w:left="708" w:firstLine="702"/>
      </w:pPr>
    </w:p>
    <w:p w14:paraId="3D21B289" w14:textId="77777777" w:rsidR="00CE4579" w:rsidRDefault="00CE4579" w:rsidP="00CE4579">
      <w:pPr>
        <w:keepNext/>
        <w:ind w:left="708" w:firstLine="702"/>
        <w:jc w:val="center"/>
      </w:pPr>
      <w:r>
        <w:rPr>
          <w:noProof/>
        </w:rPr>
        <w:drawing>
          <wp:inline distT="0" distB="0" distL="0" distR="0" wp14:anchorId="08ECC2F6" wp14:editId="2E823CA1">
            <wp:extent cx="3806041" cy="3148577"/>
            <wp:effectExtent l="0" t="0" r="4445" b="0"/>
            <wp:docPr id="609" name="Imagen 60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n 609" descr="Gráfico&#10;&#10;Descripción generada automáticamente"/>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815184" cy="3156141"/>
                    </a:xfrm>
                    <a:prstGeom prst="rect">
                      <a:avLst/>
                    </a:prstGeom>
                    <a:noFill/>
                    <a:ln>
                      <a:noFill/>
                    </a:ln>
                  </pic:spPr>
                </pic:pic>
              </a:graphicData>
            </a:graphic>
          </wp:inline>
        </w:drawing>
      </w:r>
    </w:p>
    <w:p w14:paraId="4676BF3F" w14:textId="26B7FA31" w:rsidR="008301CB" w:rsidRDefault="00CE4579" w:rsidP="00CE4579">
      <w:pPr>
        <w:pStyle w:val="Descripcin"/>
        <w:jc w:val="center"/>
      </w:pPr>
      <w:bookmarkStart w:id="16" w:name="_Toc107913239"/>
      <w:r>
        <w:t xml:space="preserve">Figura </w:t>
      </w:r>
      <w:fldSimple w:instr=" SEQ Figura \* ARABIC ">
        <w:r w:rsidR="00BA4C58">
          <w:rPr>
            <w:noProof/>
          </w:rPr>
          <w:t>5</w:t>
        </w:r>
      </w:fldSimple>
      <w:r>
        <w:t xml:space="preserve"> Burndown Report Sprint 3</w:t>
      </w:r>
      <w:bookmarkEnd w:id="16"/>
    </w:p>
    <w:p w14:paraId="5493AE53" w14:textId="77777777" w:rsidR="008301CB" w:rsidRPr="00DC122D" w:rsidRDefault="008301CB" w:rsidP="008301CB"/>
    <w:p w14:paraId="40938935" w14:textId="09E040D6" w:rsidR="008301CB" w:rsidRDefault="00CE4579" w:rsidP="008301CB">
      <w:pPr>
        <w:keepNext/>
        <w:ind w:firstLine="708"/>
        <w:jc w:val="center"/>
      </w:pPr>
      <w:r>
        <w:rPr>
          <w:noProof/>
        </w:rPr>
        <w:drawing>
          <wp:inline distT="0" distB="0" distL="0" distR="0" wp14:anchorId="27E1D937" wp14:editId="122A727E">
            <wp:extent cx="4162301" cy="1149234"/>
            <wp:effectExtent l="0" t="0" r="0" b="0"/>
            <wp:docPr id="610" name="Imagen 610"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Interfaz de usuario gráfica, Texto, Aplicación, Teams&#10;&#10;Descripción generada automáticamente"/>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215913" cy="1164037"/>
                    </a:xfrm>
                    <a:prstGeom prst="rect">
                      <a:avLst/>
                    </a:prstGeom>
                    <a:noFill/>
                    <a:ln>
                      <a:noFill/>
                    </a:ln>
                  </pic:spPr>
                </pic:pic>
              </a:graphicData>
            </a:graphic>
          </wp:inline>
        </w:drawing>
      </w:r>
    </w:p>
    <w:p w14:paraId="77039509" w14:textId="1C1BFEFC" w:rsidR="008301CB" w:rsidRDefault="008301CB" w:rsidP="008301CB">
      <w:pPr>
        <w:pStyle w:val="Descripcin"/>
        <w:jc w:val="center"/>
      </w:pPr>
      <w:bookmarkStart w:id="17" w:name="_Toc107913240"/>
      <w:r>
        <w:t xml:space="preserve">Figura </w:t>
      </w:r>
      <w:fldSimple w:instr=" SEQ Figura \* ARABIC ">
        <w:r w:rsidR="00BA4C58">
          <w:rPr>
            <w:noProof/>
          </w:rPr>
          <w:t>6</w:t>
        </w:r>
      </w:fldSimple>
      <w:r>
        <w:t xml:space="preserve"> Issue Sprint </w:t>
      </w:r>
      <w:r w:rsidR="00CE4579">
        <w:t>3</w:t>
      </w:r>
      <w:bookmarkEnd w:id="17"/>
    </w:p>
    <w:p w14:paraId="0AF87458" w14:textId="77777777" w:rsidR="00CE4579" w:rsidRPr="00CE4579" w:rsidRDefault="00CE4579" w:rsidP="00CE4579"/>
    <w:p w14:paraId="5F7971DA" w14:textId="77777777" w:rsidR="008301CB" w:rsidRPr="00DC122D" w:rsidRDefault="008301CB" w:rsidP="008301CB"/>
    <w:tbl>
      <w:tblPr>
        <w:tblStyle w:val="Tablaconcuadrcula"/>
        <w:tblW w:w="0" w:type="auto"/>
        <w:jc w:val="center"/>
        <w:tblLook w:val="04A0" w:firstRow="1" w:lastRow="0" w:firstColumn="1" w:lastColumn="0" w:noHBand="0" w:noVBand="1"/>
      </w:tblPr>
      <w:tblGrid>
        <w:gridCol w:w="4531"/>
        <w:gridCol w:w="2694"/>
        <w:gridCol w:w="1269"/>
      </w:tblGrid>
      <w:tr w:rsidR="008301CB" w14:paraId="5C273B0C" w14:textId="77777777" w:rsidTr="00AF78D2">
        <w:trPr>
          <w:jc w:val="center"/>
        </w:trPr>
        <w:tc>
          <w:tcPr>
            <w:tcW w:w="4531" w:type="dxa"/>
            <w:shd w:val="clear" w:color="auto" w:fill="92D050"/>
          </w:tcPr>
          <w:p w14:paraId="5111B480" w14:textId="77777777" w:rsidR="008301CB" w:rsidRDefault="008301CB" w:rsidP="00AF78D2">
            <w:pPr>
              <w:jc w:val="center"/>
            </w:pPr>
            <w:r>
              <w:t>Tareas completadas</w:t>
            </w:r>
          </w:p>
        </w:tc>
        <w:tc>
          <w:tcPr>
            <w:tcW w:w="2694" w:type="dxa"/>
            <w:shd w:val="clear" w:color="auto" w:fill="92D050"/>
          </w:tcPr>
          <w:p w14:paraId="2F467974" w14:textId="77777777" w:rsidR="008301CB" w:rsidRDefault="008301CB" w:rsidP="00AF78D2">
            <w:pPr>
              <w:jc w:val="center"/>
            </w:pPr>
            <w:r>
              <w:t>Etiquetas</w:t>
            </w:r>
          </w:p>
        </w:tc>
        <w:tc>
          <w:tcPr>
            <w:tcW w:w="1269" w:type="dxa"/>
            <w:shd w:val="clear" w:color="auto" w:fill="92D050"/>
          </w:tcPr>
          <w:p w14:paraId="3DAE20A5" w14:textId="77777777" w:rsidR="008301CB" w:rsidRDefault="008301CB" w:rsidP="00AF78D2">
            <w:pPr>
              <w:jc w:val="center"/>
            </w:pPr>
            <w:r>
              <w:t>Estimación</w:t>
            </w:r>
          </w:p>
        </w:tc>
      </w:tr>
      <w:tr w:rsidR="008301CB" w14:paraId="421CA7D9" w14:textId="77777777" w:rsidTr="00AF78D2">
        <w:trPr>
          <w:jc w:val="center"/>
        </w:trPr>
        <w:tc>
          <w:tcPr>
            <w:tcW w:w="4531" w:type="dxa"/>
          </w:tcPr>
          <w:p w14:paraId="681124C8" w14:textId="342A2081" w:rsidR="008301CB" w:rsidRDefault="00CE4579" w:rsidP="00AF78D2">
            <w:r w:rsidRPr="00CE4579">
              <w:lastRenderedPageBreak/>
              <w:t>Estudio de redes dinámicas.</w:t>
            </w:r>
          </w:p>
        </w:tc>
        <w:tc>
          <w:tcPr>
            <w:tcW w:w="2694" w:type="dxa"/>
          </w:tcPr>
          <w:p w14:paraId="74BCFC4C" w14:textId="3E6D9502" w:rsidR="008301CB" w:rsidRDefault="00CE4579" w:rsidP="00AF78D2">
            <w:pPr>
              <w:jc w:val="center"/>
            </w:pPr>
            <w:r>
              <w:rPr>
                <w:noProof/>
              </w:rPr>
              <w:drawing>
                <wp:inline distT="0" distB="0" distL="0" distR="0" wp14:anchorId="0CFA3B0E" wp14:editId="76B84CF1">
                  <wp:extent cx="704850" cy="295275"/>
                  <wp:effectExtent l="0" t="0" r="0"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04850" cy="295275"/>
                          </a:xfrm>
                          <a:prstGeom prst="rect">
                            <a:avLst/>
                          </a:prstGeom>
                        </pic:spPr>
                      </pic:pic>
                    </a:graphicData>
                  </a:graphic>
                </wp:inline>
              </w:drawing>
            </w:r>
          </w:p>
        </w:tc>
        <w:tc>
          <w:tcPr>
            <w:tcW w:w="1269" w:type="dxa"/>
          </w:tcPr>
          <w:p w14:paraId="1127E22E" w14:textId="1DE0F49F" w:rsidR="008301CB" w:rsidRDefault="003A678C" w:rsidP="00AF78D2">
            <w:pPr>
              <w:jc w:val="center"/>
            </w:pPr>
            <w:r>
              <w:t>3</w:t>
            </w:r>
          </w:p>
        </w:tc>
      </w:tr>
      <w:tr w:rsidR="008301CB" w14:paraId="70BEFEF6" w14:textId="77777777" w:rsidTr="00AF78D2">
        <w:trPr>
          <w:jc w:val="center"/>
        </w:trPr>
        <w:tc>
          <w:tcPr>
            <w:tcW w:w="4531" w:type="dxa"/>
          </w:tcPr>
          <w:p w14:paraId="605FFEF4" w14:textId="239C0F8B" w:rsidR="008301CB" w:rsidRDefault="00CE4579" w:rsidP="00AF78D2">
            <w:r w:rsidRPr="00CE4579">
              <w:t>Prototipo capaz de crear una red dinámica.</w:t>
            </w:r>
          </w:p>
        </w:tc>
        <w:tc>
          <w:tcPr>
            <w:tcW w:w="2694" w:type="dxa"/>
          </w:tcPr>
          <w:p w14:paraId="5DC4CFA6" w14:textId="6761EEFE" w:rsidR="008301CB" w:rsidRDefault="003A678C" w:rsidP="00AF78D2">
            <w:pPr>
              <w:jc w:val="center"/>
            </w:pPr>
            <w:r>
              <w:rPr>
                <w:noProof/>
              </w:rPr>
              <w:drawing>
                <wp:inline distT="0" distB="0" distL="0" distR="0" wp14:anchorId="331A68BB" wp14:editId="1730A6CD">
                  <wp:extent cx="981075" cy="295275"/>
                  <wp:effectExtent l="0" t="0" r="9525"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625EFA8E" w14:textId="7DAC20D7" w:rsidR="008301CB" w:rsidRDefault="003A678C" w:rsidP="00AF78D2">
            <w:pPr>
              <w:jc w:val="center"/>
            </w:pPr>
            <w:r>
              <w:t>3</w:t>
            </w:r>
          </w:p>
        </w:tc>
      </w:tr>
      <w:tr w:rsidR="008301CB" w14:paraId="590B74A9" w14:textId="77777777" w:rsidTr="00AF78D2">
        <w:trPr>
          <w:jc w:val="center"/>
        </w:trPr>
        <w:tc>
          <w:tcPr>
            <w:tcW w:w="4531" w:type="dxa"/>
          </w:tcPr>
          <w:p w14:paraId="6A481A5A" w14:textId="65C3BF2C" w:rsidR="008301CB" w:rsidRDefault="00CE4579" w:rsidP="00AF78D2">
            <w:r w:rsidRPr="00CE4579">
              <w:t>Prototipo implementado para NetExtractor.</w:t>
            </w:r>
          </w:p>
        </w:tc>
        <w:tc>
          <w:tcPr>
            <w:tcW w:w="2694" w:type="dxa"/>
          </w:tcPr>
          <w:p w14:paraId="6B27D99E" w14:textId="38CD87F8" w:rsidR="008301CB" w:rsidRDefault="003A678C" w:rsidP="00AF78D2">
            <w:pPr>
              <w:jc w:val="center"/>
            </w:pPr>
            <w:r>
              <w:rPr>
                <w:noProof/>
              </w:rPr>
              <w:drawing>
                <wp:inline distT="0" distB="0" distL="0" distR="0" wp14:anchorId="3FE603D8" wp14:editId="762E4BA2">
                  <wp:extent cx="981075" cy="29527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72D463F4" w14:textId="4F7BAD61" w:rsidR="008301CB" w:rsidRDefault="003A678C" w:rsidP="00AF78D2">
            <w:pPr>
              <w:jc w:val="center"/>
            </w:pPr>
            <w:r>
              <w:t>5</w:t>
            </w:r>
          </w:p>
        </w:tc>
      </w:tr>
      <w:tr w:rsidR="008301CB" w14:paraId="7FDB0FC7" w14:textId="77777777" w:rsidTr="00AF78D2">
        <w:trPr>
          <w:jc w:val="center"/>
        </w:trPr>
        <w:tc>
          <w:tcPr>
            <w:tcW w:w="4531" w:type="dxa"/>
          </w:tcPr>
          <w:p w14:paraId="27875C53" w14:textId="2102E0E3" w:rsidR="008301CB" w:rsidRDefault="00CE4579" w:rsidP="00AF78D2">
            <w:r w:rsidRPr="00CE4579">
              <w:t>Prototipo que pueda ser leído por Gephi.</w:t>
            </w:r>
          </w:p>
        </w:tc>
        <w:tc>
          <w:tcPr>
            <w:tcW w:w="2694" w:type="dxa"/>
          </w:tcPr>
          <w:p w14:paraId="0EEDA955" w14:textId="1B7B32B3" w:rsidR="008301CB" w:rsidRDefault="003A678C" w:rsidP="00AF78D2">
            <w:pPr>
              <w:jc w:val="center"/>
            </w:pPr>
            <w:r>
              <w:rPr>
                <w:noProof/>
              </w:rPr>
              <w:drawing>
                <wp:inline distT="0" distB="0" distL="0" distR="0" wp14:anchorId="6054C9FA" wp14:editId="2FD56A91">
                  <wp:extent cx="981075" cy="295275"/>
                  <wp:effectExtent l="0" t="0" r="9525" b="9525"/>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4E85D8CD" w14:textId="4E0742C2" w:rsidR="008301CB" w:rsidRDefault="003A678C" w:rsidP="00AF78D2">
            <w:pPr>
              <w:jc w:val="center"/>
            </w:pPr>
            <w:r>
              <w:t>5</w:t>
            </w:r>
          </w:p>
        </w:tc>
      </w:tr>
    </w:tbl>
    <w:p w14:paraId="40665233" w14:textId="71B86415" w:rsidR="008301CB" w:rsidRDefault="008301CB" w:rsidP="008301CB">
      <w:pPr>
        <w:pStyle w:val="Descripcin"/>
        <w:jc w:val="center"/>
      </w:pPr>
      <w:r>
        <w:t xml:space="preserve">Tabla </w:t>
      </w:r>
      <w:r w:rsidR="00CE4579">
        <w:t>4</w:t>
      </w:r>
      <w:r>
        <w:t xml:space="preserve"> Tareas sprint </w:t>
      </w:r>
      <w:r w:rsidR="00CE4579">
        <w:t>3</w:t>
      </w:r>
    </w:p>
    <w:p w14:paraId="32B5475E" w14:textId="6F7FC1BA" w:rsidR="008301CB" w:rsidRDefault="008301CB" w:rsidP="00675056">
      <w:pPr>
        <w:ind w:firstLine="708"/>
      </w:pPr>
    </w:p>
    <w:p w14:paraId="65DF780D" w14:textId="11AC9EFB" w:rsidR="003A678C" w:rsidRDefault="003A678C" w:rsidP="003A678C">
      <w:pPr>
        <w:pStyle w:val="Ttulo3"/>
        <w:ind w:left="702" w:firstLine="708"/>
      </w:pPr>
      <w:bookmarkStart w:id="18" w:name="_Toc107913168"/>
      <w:r>
        <w:t>Sprint 4 (29/04/2022 – 27/05/2022)</w:t>
      </w:r>
      <w:bookmarkEnd w:id="18"/>
    </w:p>
    <w:p w14:paraId="490D6E3A" w14:textId="77777777" w:rsidR="003A678C" w:rsidRDefault="003A678C" w:rsidP="003A678C"/>
    <w:p w14:paraId="234A894E" w14:textId="18E94B26" w:rsidR="003A678C" w:rsidRDefault="003A678C" w:rsidP="003A678C">
      <w:pPr>
        <w:ind w:left="708" w:firstLine="702"/>
      </w:pPr>
      <w:r>
        <w:t>En este sprint</w:t>
      </w:r>
      <w:r w:rsidR="009C14C7">
        <w:t xml:space="preserve"> dotaremos a nuestro prototipo de que pueda ser leído tanto para ePub, como para Imsdb, además deberá ser compatible para Gephi y DyNetX. Para poder crear nuestro nuevo prototipo deberemos de entender el código de NetExtractor para poder extraer una red </w:t>
      </w:r>
      <w:r w:rsidR="005C10B1">
        <w:t>a partir del</w:t>
      </w:r>
      <w:r w:rsidR="009C14C7">
        <w:t xml:space="preserve"> formato de película (imsdb) y </w:t>
      </w:r>
      <w:r w:rsidR="005C10B1">
        <w:t>del</w:t>
      </w:r>
      <w:r w:rsidR="009C14C7">
        <w:t xml:space="preserve"> formato de novela (ePub). </w:t>
      </w:r>
    </w:p>
    <w:p w14:paraId="7D822DD4" w14:textId="77777777" w:rsidR="003A678C" w:rsidRDefault="003A678C" w:rsidP="003A678C">
      <w:pPr>
        <w:ind w:left="708" w:firstLine="702"/>
      </w:pPr>
    </w:p>
    <w:p w14:paraId="06251C93" w14:textId="1F43C491" w:rsidR="003A678C" w:rsidRDefault="003A678C" w:rsidP="003A678C">
      <w:pPr>
        <w:ind w:left="708" w:firstLine="708"/>
      </w:pPr>
      <w:r>
        <w:t xml:space="preserve">Enlace al </w:t>
      </w:r>
      <w:r w:rsidR="005C10B1">
        <w:t>cuarto</w:t>
      </w:r>
      <w:r>
        <w:t xml:space="preserve"> sprint:</w:t>
      </w:r>
      <w:r w:rsidR="005C10B1">
        <w:t xml:space="preserve"> </w:t>
      </w:r>
      <w:hyperlink r:id="rId310" w:history="1">
        <w:r w:rsidR="005C10B1" w:rsidRPr="005C10B1">
          <w:rPr>
            <w:rStyle w:val="Hipervnculo"/>
          </w:rPr>
          <w:t>Sprint 4</w:t>
        </w:r>
      </w:hyperlink>
      <w:r>
        <w:t xml:space="preserve">. </w:t>
      </w:r>
    </w:p>
    <w:p w14:paraId="58C5DEEF" w14:textId="77777777" w:rsidR="003A678C" w:rsidRDefault="003A678C" w:rsidP="003A678C">
      <w:pPr>
        <w:ind w:left="708" w:firstLine="702"/>
      </w:pPr>
    </w:p>
    <w:p w14:paraId="3A06651F" w14:textId="4709F48E" w:rsidR="003A678C" w:rsidRDefault="003A678C" w:rsidP="003A678C">
      <w:pPr>
        <w:ind w:left="708" w:firstLine="702"/>
      </w:pPr>
      <w:r>
        <w:t xml:space="preserve">El Burndown Report de nuestro </w:t>
      </w:r>
      <w:r w:rsidR="005C10B1">
        <w:t>cuarto</w:t>
      </w:r>
      <w:r>
        <w:t xml:space="preserve"> sprint quedó así:</w:t>
      </w:r>
    </w:p>
    <w:p w14:paraId="22621820" w14:textId="77777777" w:rsidR="003A678C" w:rsidRDefault="003A678C" w:rsidP="003A678C">
      <w:pPr>
        <w:ind w:left="708" w:firstLine="702"/>
      </w:pPr>
    </w:p>
    <w:p w14:paraId="28445081" w14:textId="45E31E77" w:rsidR="003A678C" w:rsidRDefault="005C10B1" w:rsidP="003A678C">
      <w:pPr>
        <w:keepNext/>
        <w:ind w:left="708" w:firstLine="702"/>
        <w:jc w:val="center"/>
      </w:pPr>
      <w:r>
        <w:rPr>
          <w:noProof/>
        </w:rPr>
        <w:drawing>
          <wp:inline distT="0" distB="0" distL="0" distR="0" wp14:anchorId="04BD3CFD" wp14:editId="5CE48E8F">
            <wp:extent cx="4043548" cy="3400212"/>
            <wp:effectExtent l="0" t="0" r="0" b="0"/>
            <wp:docPr id="620" name="Imagen 62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n 620" descr="Gráfico, Histograma&#10;&#10;Descripción generada automáticamente"/>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062852" cy="3416445"/>
                    </a:xfrm>
                    <a:prstGeom prst="rect">
                      <a:avLst/>
                    </a:prstGeom>
                    <a:noFill/>
                    <a:ln>
                      <a:noFill/>
                    </a:ln>
                  </pic:spPr>
                </pic:pic>
              </a:graphicData>
            </a:graphic>
          </wp:inline>
        </w:drawing>
      </w:r>
    </w:p>
    <w:p w14:paraId="5FD12646" w14:textId="47B970E7" w:rsidR="003A678C" w:rsidRDefault="003A678C" w:rsidP="003A678C">
      <w:pPr>
        <w:pStyle w:val="Descripcin"/>
        <w:jc w:val="center"/>
      </w:pPr>
      <w:r>
        <w:t xml:space="preserve">Figura </w:t>
      </w:r>
      <w:r w:rsidR="005C10B1">
        <w:t>7</w:t>
      </w:r>
      <w:r>
        <w:t xml:space="preserve"> Burndown Report Sprint </w:t>
      </w:r>
      <w:r w:rsidR="005C10B1">
        <w:t>4</w:t>
      </w:r>
    </w:p>
    <w:p w14:paraId="75B63B38" w14:textId="77777777" w:rsidR="003A678C" w:rsidRPr="00DC122D" w:rsidRDefault="003A678C" w:rsidP="003A678C"/>
    <w:p w14:paraId="6B0AD3D8" w14:textId="0B1028A2" w:rsidR="003A678C" w:rsidRDefault="005C10B1" w:rsidP="003A678C">
      <w:pPr>
        <w:keepNext/>
        <w:ind w:firstLine="708"/>
        <w:jc w:val="center"/>
      </w:pPr>
      <w:r>
        <w:rPr>
          <w:noProof/>
        </w:rPr>
        <w:lastRenderedPageBreak/>
        <w:drawing>
          <wp:inline distT="0" distB="0" distL="0" distR="0" wp14:anchorId="39143570" wp14:editId="6F3AC586">
            <wp:extent cx="4423558" cy="1670798"/>
            <wp:effectExtent l="0" t="0" r="0" b="5715"/>
            <wp:docPr id="621" name="Imagen 6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Interfaz de usuario gráfica, Texto, Aplicación&#10;&#10;Descripción generada automáticamente"/>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435950" cy="1675479"/>
                    </a:xfrm>
                    <a:prstGeom prst="rect">
                      <a:avLst/>
                    </a:prstGeom>
                    <a:noFill/>
                    <a:ln>
                      <a:noFill/>
                    </a:ln>
                  </pic:spPr>
                </pic:pic>
              </a:graphicData>
            </a:graphic>
          </wp:inline>
        </w:drawing>
      </w:r>
    </w:p>
    <w:p w14:paraId="196DF317" w14:textId="2592EDF7" w:rsidR="003A678C" w:rsidRDefault="003A678C" w:rsidP="003A678C">
      <w:pPr>
        <w:pStyle w:val="Descripcin"/>
        <w:jc w:val="center"/>
      </w:pPr>
      <w:r>
        <w:t xml:space="preserve">Figura </w:t>
      </w:r>
      <w:r w:rsidR="005C10B1">
        <w:t>8</w:t>
      </w:r>
      <w:r>
        <w:t xml:space="preserve"> Issue Sprint </w:t>
      </w:r>
      <w:r w:rsidR="005C10B1">
        <w:t>4</w:t>
      </w:r>
    </w:p>
    <w:p w14:paraId="2A13894E" w14:textId="324B5BDE" w:rsidR="003A678C" w:rsidRDefault="003A678C" w:rsidP="003A678C"/>
    <w:p w14:paraId="101030F0" w14:textId="58322022" w:rsidR="00923089" w:rsidRDefault="00923089" w:rsidP="003A678C"/>
    <w:p w14:paraId="160793FE" w14:textId="3BC5305F" w:rsidR="00923089" w:rsidRDefault="00923089" w:rsidP="003A678C"/>
    <w:p w14:paraId="16DD6FBA" w14:textId="4813E36C" w:rsidR="00923089" w:rsidRDefault="00923089" w:rsidP="003A678C"/>
    <w:p w14:paraId="3E08908F" w14:textId="699E8E1F" w:rsidR="00923089" w:rsidRDefault="00923089" w:rsidP="003A678C"/>
    <w:p w14:paraId="02BF22BE" w14:textId="79A48094" w:rsidR="00923089" w:rsidRDefault="00923089" w:rsidP="003A678C"/>
    <w:p w14:paraId="36E59864" w14:textId="21141104" w:rsidR="00923089" w:rsidRDefault="00923089" w:rsidP="003A678C"/>
    <w:p w14:paraId="19DD9462" w14:textId="6492237B" w:rsidR="00923089" w:rsidRDefault="00923089" w:rsidP="003A678C"/>
    <w:p w14:paraId="55680225" w14:textId="122724D4" w:rsidR="00923089" w:rsidRDefault="00923089" w:rsidP="003A678C"/>
    <w:p w14:paraId="02BC9543" w14:textId="17B6E051" w:rsidR="00923089" w:rsidRDefault="00923089" w:rsidP="003A678C"/>
    <w:p w14:paraId="5DC84703" w14:textId="77777777" w:rsidR="00923089" w:rsidRPr="00CE4579" w:rsidRDefault="00923089" w:rsidP="003A678C"/>
    <w:p w14:paraId="4A8747E8" w14:textId="77777777" w:rsidR="003A678C" w:rsidRPr="00DC122D" w:rsidRDefault="003A678C" w:rsidP="003A678C"/>
    <w:tbl>
      <w:tblPr>
        <w:tblStyle w:val="Tablaconcuadrcula"/>
        <w:tblW w:w="0" w:type="auto"/>
        <w:jc w:val="center"/>
        <w:tblLook w:val="04A0" w:firstRow="1" w:lastRow="0" w:firstColumn="1" w:lastColumn="0" w:noHBand="0" w:noVBand="1"/>
      </w:tblPr>
      <w:tblGrid>
        <w:gridCol w:w="4531"/>
        <w:gridCol w:w="2694"/>
        <w:gridCol w:w="1269"/>
      </w:tblGrid>
      <w:tr w:rsidR="003A678C" w14:paraId="1AD572A5" w14:textId="77777777" w:rsidTr="00AF78D2">
        <w:trPr>
          <w:jc w:val="center"/>
        </w:trPr>
        <w:tc>
          <w:tcPr>
            <w:tcW w:w="4531" w:type="dxa"/>
            <w:shd w:val="clear" w:color="auto" w:fill="92D050"/>
          </w:tcPr>
          <w:p w14:paraId="42DE6F90" w14:textId="77777777" w:rsidR="003A678C" w:rsidRDefault="003A678C" w:rsidP="00AF78D2">
            <w:pPr>
              <w:jc w:val="center"/>
            </w:pPr>
            <w:r>
              <w:t>Tareas completadas</w:t>
            </w:r>
          </w:p>
        </w:tc>
        <w:tc>
          <w:tcPr>
            <w:tcW w:w="2694" w:type="dxa"/>
            <w:shd w:val="clear" w:color="auto" w:fill="92D050"/>
          </w:tcPr>
          <w:p w14:paraId="6A6AD0CF" w14:textId="77777777" w:rsidR="003A678C" w:rsidRDefault="003A678C" w:rsidP="00AF78D2">
            <w:pPr>
              <w:jc w:val="center"/>
            </w:pPr>
            <w:r>
              <w:t>Etiquetas</w:t>
            </w:r>
          </w:p>
        </w:tc>
        <w:tc>
          <w:tcPr>
            <w:tcW w:w="1269" w:type="dxa"/>
            <w:shd w:val="clear" w:color="auto" w:fill="92D050"/>
          </w:tcPr>
          <w:p w14:paraId="1ED98BD0" w14:textId="77777777" w:rsidR="003A678C" w:rsidRDefault="003A678C" w:rsidP="00AF78D2">
            <w:pPr>
              <w:jc w:val="center"/>
            </w:pPr>
            <w:r>
              <w:t>Estimación</w:t>
            </w:r>
          </w:p>
        </w:tc>
      </w:tr>
      <w:tr w:rsidR="003A678C" w14:paraId="36637556" w14:textId="77777777" w:rsidTr="00AF78D2">
        <w:trPr>
          <w:jc w:val="center"/>
        </w:trPr>
        <w:tc>
          <w:tcPr>
            <w:tcW w:w="4531" w:type="dxa"/>
          </w:tcPr>
          <w:p w14:paraId="099BF3BE" w14:textId="1F7355A4" w:rsidR="003A678C" w:rsidRDefault="005C10B1" w:rsidP="00AF78D2">
            <w:r w:rsidRPr="005C10B1">
              <w:t>Estudio del código para redes que extraemos de Imsdb.</w:t>
            </w:r>
          </w:p>
        </w:tc>
        <w:tc>
          <w:tcPr>
            <w:tcW w:w="2694" w:type="dxa"/>
          </w:tcPr>
          <w:p w14:paraId="3EE284A8" w14:textId="77777777" w:rsidR="003A678C" w:rsidRDefault="003A678C" w:rsidP="00AF78D2">
            <w:pPr>
              <w:jc w:val="center"/>
            </w:pPr>
            <w:r>
              <w:rPr>
                <w:noProof/>
              </w:rPr>
              <w:drawing>
                <wp:inline distT="0" distB="0" distL="0" distR="0" wp14:anchorId="09179D0C" wp14:editId="69F08370">
                  <wp:extent cx="704850" cy="29527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04850" cy="295275"/>
                          </a:xfrm>
                          <a:prstGeom prst="rect">
                            <a:avLst/>
                          </a:prstGeom>
                        </pic:spPr>
                      </pic:pic>
                    </a:graphicData>
                  </a:graphic>
                </wp:inline>
              </w:drawing>
            </w:r>
          </w:p>
        </w:tc>
        <w:tc>
          <w:tcPr>
            <w:tcW w:w="1269" w:type="dxa"/>
          </w:tcPr>
          <w:p w14:paraId="1308098F" w14:textId="373664E5" w:rsidR="003A678C" w:rsidRDefault="005C10B1" w:rsidP="00AF78D2">
            <w:pPr>
              <w:jc w:val="center"/>
            </w:pPr>
            <w:r>
              <w:t>5</w:t>
            </w:r>
          </w:p>
        </w:tc>
      </w:tr>
      <w:tr w:rsidR="003A678C" w14:paraId="68D8331D" w14:textId="77777777" w:rsidTr="00AF78D2">
        <w:trPr>
          <w:jc w:val="center"/>
        </w:trPr>
        <w:tc>
          <w:tcPr>
            <w:tcW w:w="4531" w:type="dxa"/>
          </w:tcPr>
          <w:p w14:paraId="20993B89" w14:textId="75F828AB" w:rsidR="003A678C" w:rsidRDefault="005C10B1" w:rsidP="00AF78D2">
            <w:r w:rsidRPr="005C10B1">
              <w:t>Estudio del código para redes que extraemos de Epub.</w:t>
            </w:r>
          </w:p>
        </w:tc>
        <w:tc>
          <w:tcPr>
            <w:tcW w:w="2694" w:type="dxa"/>
          </w:tcPr>
          <w:p w14:paraId="318DC1B3" w14:textId="4E23EE94" w:rsidR="003A678C" w:rsidRDefault="005C10B1" w:rsidP="00AF78D2">
            <w:pPr>
              <w:jc w:val="center"/>
            </w:pPr>
            <w:r>
              <w:rPr>
                <w:noProof/>
              </w:rPr>
              <w:drawing>
                <wp:inline distT="0" distB="0" distL="0" distR="0" wp14:anchorId="53847C8E" wp14:editId="1CAB36CB">
                  <wp:extent cx="704850" cy="295275"/>
                  <wp:effectExtent l="0" t="0" r="0"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04850" cy="295275"/>
                          </a:xfrm>
                          <a:prstGeom prst="rect">
                            <a:avLst/>
                          </a:prstGeom>
                        </pic:spPr>
                      </pic:pic>
                    </a:graphicData>
                  </a:graphic>
                </wp:inline>
              </w:drawing>
            </w:r>
          </w:p>
        </w:tc>
        <w:tc>
          <w:tcPr>
            <w:tcW w:w="1269" w:type="dxa"/>
          </w:tcPr>
          <w:p w14:paraId="264CBC15" w14:textId="1A461A21" w:rsidR="003A678C" w:rsidRDefault="005C10B1" w:rsidP="00AF78D2">
            <w:pPr>
              <w:jc w:val="center"/>
            </w:pPr>
            <w:r>
              <w:t>5</w:t>
            </w:r>
          </w:p>
        </w:tc>
      </w:tr>
      <w:tr w:rsidR="003A678C" w14:paraId="4015C8D1" w14:textId="77777777" w:rsidTr="00AF78D2">
        <w:trPr>
          <w:jc w:val="center"/>
        </w:trPr>
        <w:tc>
          <w:tcPr>
            <w:tcW w:w="4531" w:type="dxa"/>
          </w:tcPr>
          <w:p w14:paraId="492DD64C" w14:textId="445738A2" w:rsidR="003A678C" w:rsidRDefault="005C10B1" w:rsidP="00AF78D2">
            <w:r w:rsidRPr="005C10B1">
              <w:t>Prototipo para epub.</w:t>
            </w:r>
          </w:p>
        </w:tc>
        <w:tc>
          <w:tcPr>
            <w:tcW w:w="2694" w:type="dxa"/>
          </w:tcPr>
          <w:p w14:paraId="7E82F7A0" w14:textId="77777777" w:rsidR="003A678C" w:rsidRDefault="003A678C" w:rsidP="00AF78D2">
            <w:pPr>
              <w:jc w:val="center"/>
            </w:pPr>
            <w:r>
              <w:rPr>
                <w:noProof/>
              </w:rPr>
              <w:drawing>
                <wp:inline distT="0" distB="0" distL="0" distR="0" wp14:anchorId="35B2892E" wp14:editId="1D458CD8">
                  <wp:extent cx="981075" cy="295275"/>
                  <wp:effectExtent l="0" t="0" r="9525"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0162A30D" w14:textId="77777777" w:rsidR="003A678C" w:rsidRDefault="003A678C" w:rsidP="00AF78D2">
            <w:pPr>
              <w:jc w:val="center"/>
            </w:pPr>
            <w:r>
              <w:t>5</w:t>
            </w:r>
          </w:p>
        </w:tc>
      </w:tr>
      <w:tr w:rsidR="003A678C" w14:paraId="233DDF3E" w14:textId="77777777" w:rsidTr="00AF78D2">
        <w:trPr>
          <w:jc w:val="center"/>
        </w:trPr>
        <w:tc>
          <w:tcPr>
            <w:tcW w:w="4531" w:type="dxa"/>
          </w:tcPr>
          <w:p w14:paraId="1EC5E261" w14:textId="112CE0A8" w:rsidR="003A678C" w:rsidRDefault="005C10B1" w:rsidP="00AF78D2">
            <w:r w:rsidRPr="005C10B1">
              <w:t>Prototipo para Imsdb.</w:t>
            </w:r>
          </w:p>
        </w:tc>
        <w:tc>
          <w:tcPr>
            <w:tcW w:w="2694" w:type="dxa"/>
          </w:tcPr>
          <w:p w14:paraId="288A6A1F" w14:textId="77777777" w:rsidR="003A678C" w:rsidRDefault="003A678C" w:rsidP="00AF78D2">
            <w:pPr>
              <w:jc w:val="center"/>
            </w:pPr>
            <w:r>
              <w:rPr>
                <w:noProof/>
              </w:rPr>
              <w:drawing>
                <wp:inline distT="0" distB="0" distL="0" distR="0" wp14:anchorId="1038F9DD" wp14:editId="74D63A05">
                  <wp:extent cx="981075" cy="295275"/>
                  <wp:effectExtent l="0" t="0" r="9525"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6115FAA8" w14:textId="77777777" w:rsidR="003A678C" w:rsidRDefault="003A678C" w:rsidP="00AF78D2">
            <w:pPr>
              <w:jc w:val="center"/>
            </w:pPr>
            <w:r>
              <w:t>5</w:t>
            </w:r>
          </w:p>
        </w:tc>
      </w:tr>
      <w:tr w:rsidR="005C10B1" w14:paraId="3B10EF42" w14:textId="77777777" w:rsidTr="00AF78D2">
        <w:trPr>
          <w:jc w:val="center"/>
        </w:trPr>
        <w:tc>
          <w:tcPr>
            <w:tcW w:w="4531" w:type="dxa"/>
          </w:tcPr>
          <w:p w14:paraId="242ECC27" w14:textId="61867AC5" w:rsidR="005C10B1" w:rsidRPr="00CE4579" w:rsidRDefault="005C10B1" w:rsidP="00AF78D2">
            <w:r w:rsidRPr="005C10B1">
              <w:t>Prototipo que pueda ser leído por Gephi.</w:t>
            </w:r>
          </w:p>
        </w:tc>
        <w:tc>
          <w:tcPr>
            <w:tcW w:w="2694" w:type="dxa"/>
          </w:tcPr>
          <w:p w14:paraId="325AB369" w14:textId="6668A879" w:rsidR="005C10B1" w:rsidRDefault="005C10B1" w:rsidP="00AF78D2">
            <w:pPr>
              <w:jc w:val="center"/>
              <w:rPr>
                <w:noProof/>
              </w:rPr>
            </w:pPr>
            <w:r>
              <w:rPr>
                <w:noProof/>
              </w:rPr>
              <w:drawing>
                <wp:inline distT="0" distB="0" distL="0" distR="0" wp14:anchorId="58140884" wp14:editId="139792A3">
                  <wp:extent cx="981075" cy="295275"/>
                  <wp:effectExtent l="0" t="0" r="9525"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5CA1824F" w14:textId="0E6536CA" w:rsidR="005C10B1" w:rsidRDefault="005C10B1" w:rsidP="00AF78D2">
            <w:pPr>
              <w:jc w:val="center"/>
            </w:pPr>
            <w:r>
              <w:t>8</w:t>
            </w:r>
          </w:p>
        </w:tc>
      </w:tr>
      <w:tr w:rsidR="005C10B1" w14:paraId="4F564F9C" w14:textId="77777777" w:rsidTr="00AF78D2">
        <w:trPr>
          <w:jc w:val="center"/>
        </w:trPr>
        <w:tc>
          <w:tcPr>
            <w:tcW w:w="4531" w:type="dxa"/>
          </w:tcPr>
          <w:p w14:paraId="13B799A9" w14:textId="3F7E1137" w:rsidR="005C10B1" w:rsidRPr="00CE4579" w:rsidRDefault="005C10B1" w:rsidP="00AF78D2">
            <w:r w:rsidRPr="005C10B1">
              <w:t>Prototipo que pueda ser leído por Dynetx.</w:t>
            </w:r>
          </w:p>
        </w:tc>
        <w:tc>
          <w:tcPr>
            <w:tcW w:w="2694" w:type="dxa"/>
          </w:tcPr>
          <w:p w14:paraId="058EA457" w14:textId="37477C7E" w:rsidR="005C10B1" w:rsidRDefault="005C10B1" w:rsidP="00AF78D2">
            <w:pPr>
              <w:jc w:val="center"/>
              <w:rPr>
                <w:noProof/>
              </w:rPr>
            </w:pPr>
            <w:r>
              <w:rPr>
                <w:noProof/>
              </w:rPr>
              <w:drawing>
                <wp:inline distT="0" distB="0" distL="0" distR="0" wp14:anchorId="4C7FBFF8" wp14:editId="5BF470E6">
                  <wp:extent cx="981075" cy="295275"/>
                  <wp:effectExtent l="0" t="0" r="9525" b="952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4C435D12" w14:textId="5BF38BD8" w:rsidR="005C10B1" w:rsidRDefault="005C10B1" w:rsidP="00AF78D2">
            <w:pPr>
              <w:jc w:val="center"/>
            </w:pPr>
            <w:r>
              <w:t>8</w:t>
            </w:r>
          </w:p>
        </w:tc>
      </w:tr>
    </w:tbl>
    <w:p w14:paraId="17AA09B2" w14:textId="3D899D3F" w:rsidR="003A678C" w:rsidRDefault="003A678C" w:rsidP="003A678C">
      <w:pPr>
        <w:pStyle w:val="Descripcin"/>
        <w:jc w:val="center"/>
      </w:pPr>
      <w:r>
        <w:t xml:space="preserve">Tabla </w:t>
      </w:r>
      <w:r w:rsidR="005C10B1">
        <w:t>5</w:t>
      </w:r>
      <w:r>
        <w:t xml:space="preserve"> Tareas sprint </w:t>
      </w:r>
      <w:r w:rsidR="005C10B1">
        <w:t>4</w:t>
      </w:r>
    </w:p>
    <w:p w14:paraId="133801F2" w14:textId="66AF60AD" w:rsidR="008301CB" w:rsidRDefault="008301CB" w:rsidP="00675056">
      <w:pPr>
        <w:ind w:firstLine="708"/>
      </w:pPr>
    </w:p>
    <w:p w14:paraId="124CC46B" w14:textId="3B820C66" w:rsidR="005C10B1" w:rsidRDefault="005C10B1" w:rsidP="005C10B1">
      <w:pPr>
        <w:pStyle w:val="Ttulo3"/>
        <w:ind w:left="702" w:firstLine="708"/>
      </w:pPr>
      <w:bookmarkStart w:id="19" w:name="_Toc107913169"/>
      <w:r>
        <w:t>Sprint 5 (</w:t>
      </w:r>
      <w:r w:rsidR="00E5729F">
        <w:t>13</w:t>
      </w:r>
      <w:r>
        <w:t>/0</w:t>
      </w:r>
      <w:r w:rsidR="00E5729F">
        <w:t>6</w:t>
      </w:r>
      <w:r>
        <w:t xml:space="preserve">/2022 – </w:t>
      </w:r>
      <w:r w:rsidR="00E5729F">
        <w:t>23</w:t>
      </w:r>
      <w:r>
        <w:t>/0</w:t>
      </w:r>
      <w:r w:rsidR="00E5729F">
        <w:t>6</w:t>
      </w:r>
      <w:r>
        <w:t>/2022)</w:t>
      </w:r>
      <w:bookmarkEnd w:id="19"/>
    </w:p>
    <w:p w14:paraId="2617E93B" w14:textId="77777777" w:rsidR="005C10B1" w:rsidRDefault="005C10B1" w:rsidP="005C10B1"/>
    <w:p w14:paraId="04D159A6" w14:textId="094DF73F" w:rsidR="0075213B" w:rsidRDefault="005C10B1" w:rsidP="0075213B">
      <w:pPr>
        <w:ind w:left="708" w:firstLine="702"/>
      </w:pPr>
      <w:r>
        <w:t xml:space="preserve">En este sprint </w:t>
      </w:r>
      <w:r w:rsidR="00E5729F">
        <w:t xml:space="preserve">llevaremos nuestro prototipo al proyecto NetExtractor. Para ello deberemos crear dos nuevas páginas html, una para la red dinámica y otra para el informe. Una vez creadas deberemos enlazar dichas páginas a flask. El último paso será implementar el prototipo al código, para </w:t>
      </w:r>
      <w:r w:rsidR="0075213B">
        <w:t>que así nuestras páginas html creadas muestren lo que deben. Además, seguiremos documentando los anexos y la memoria.</w:t>
      </w:r>
    </w:p>
    <w:p w14:paraId="0E57AC25" w14:textId="77777777" w:rsidR="005C10B1" w:rsidRDefault="005C10B1" w:rsidP="005C10B1">
      <w:pPr>
        <w:ind w:left="708" w:firstLine="702"/>
      </w:pPr>
    </w:p>
    <w:p w14:paraId="5473B239" w14:textId="17671E74" w:rsidR="005C10B1" w:rsidRDefault="005C10B1" w:rsidP="005C10B1">
      <w:pPr>
        <w:ind w:left="708" w:firstLine="708"/>
      </w:pPr>
      <w:r>
        <w:t xml:space="preserve">Enlace al </w:t>
      </w:r>
      <w:r w:rsidR="0075213B">
        <w:t>quinto</w:t>
      </w:r>
      <w:r>
        <w:t xml:space="preserve"> sprint:</w:t>
      </w:r>
      <w:r w:rsidR="0075213B">
        <w:t xml:space="preserve"> </w:t>
      </w:r>
      <w:hyperlink r:id="rId313" w:history="1">
        <w:r w:rsidR="0075213B" w:rsidRPr="0075213B">
          <w:rPr>
            <w:rStyle w:val="Hipervnculo"/>
          </w:rPr>
          <w:t>Sprint 5</w:t>
        </w:r>
      </w:hyperlink>
      <w:r>
        <w:t xml:space="preserve">. </w:t>
      </w:r>
    </w:p>
    <w:p w14:paraId="75892A0B" w14:textId="77777777" w:rsidR="005C10B1" w:rsidRDefault="005C10B1" w:rsidP="005C10B1">
      <w:pPr>
        <w:ind w:left="708" w:firstLine="702"/>
      </w:pPr>
    </w:p>
    <w:p w14:paraId="2A1ED312" w14:textId="3D4DF8A6" w:rsidR="005C10B1" w:rsidRDefault="005C10B1" w:rsidP="005C10B1">
      <w:pPr>
        <w:ind w:left="708" w:firstLine="702"/>
      </w:pPr>
      <w:r>
        <w:t xml:space="preserve">El Burndown Report de nuestro </w:t>
      </w:r>
      <w:r w:rsidR="0075213B">
        <w:t>quinto</w:t>
      </w:r>
      <w:r>
        <w:t xml:space="preserve"> sprint quedó así:</w:t>
      </w:r>
    </w:p>
    <w:p w14:paraId="7B9422BE" w14:textId="77777777" w:rsidR="005C10B1" w:rsidRDefault="005C10B1" w:rsidP="005C10B1">
      <w:pPr>
        <w:ind w:left="708" w:firstLine="702"/>
      </w:pPr>
    </w:p>
    <w:p w14:paraId="7D05BE9E" w14:textId="080616D1" w:rsidR="005C10B1" w:rsidRDefault="0075213B" w:rsidP="005C10B1">
      <w:pPr>
        <w:keepNext/>
        <w:ind w:left="708" w:firstLine="702"/>
        <w:jc w:val="center"/>
      </w:pPr>
      <w:r>
        <w:rPr>
          <w:noProof/>
        </w:rPr>
        <w:drawing>
          <wp:inline distT="0" distB="0" distL="0" distR="0" wp14:anchorId="53BFCD66" wp14:editId="0A467EFB">
            <wp:extent cx="3499787" cy="2915392"/>
            <wp:effectExtent l="0" t="0" r="5715" b="0"/>
            <wp:docPr id="633" name="Imagen 6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n 633" descr="Gráfico&#10;&#10;Descripción generada automáticament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504985" cy="2919722"/>
                    </a:xfrm>
                    <a:prstGeom prst="rect">
                      <a:avLst/>
                    </a:prstGeom>
                    <a:noFill/>
                    <a:ln>
                      <a:noFill/>
                    </a:ln>
                  </pic:spPr>
                </pic:pic>
              </a:graphicData>
            </a:graphic>
          </wp:inline>
        </w:drawing>
      </w:r>
    </w:p>
    <w:p w14:paraId="606EAD4E" w14:textId="35B1D6EE" w:rsidR="005C10B1" w:rsidRDefault="005C10B1" w:rsidP="005C10B1">
      <w:pPr>
        <w:pStyle w:val="Descripcin"/>
        <w:jc w:val="center"/>
      </w:pPr>
      <w:r>
        <w:t xml:space="preserve">Figura </w:t>
      </w:r>
      <w:r w:rsidR="0075213B">
        <w:t>9</w:t>
      </w:r>
      <w:r>
        <w:t xml:space="preserve"> Burndown Report Sprint </w:t>
      </w:r>
      <w:r w:rsidR="0075213B">
        <w:t>5</w:t>
      </w:r>
    </w:p>
    <w:p w14:paraId="10FB778F" w14:textId="77777777" w:rsidR="005C10B1" w:rsidRPr="00DC122D" w:rsidRDefault="005C10B1" w:rsidP="005C10B1"/>
    <w:p w14:paraId="1A2663D8" w14:textId="26E4BCBC" w:rsidR="005C10B1" w:rsidRDefault="0075213B" w:rsidP="005C10B1">
      <w:pPr>
        <w:keepNext/>
        <w:ind w:firstLine="708"/>
        <w:jc w:val="center"/>
      </w:pPr>
      <w:r>
        <w:rPr>
          <w:noProof/>
        </w:rPr>
        <w:drawing>
          <wp:inline distT="0" distB="0" distL="0" distR="0" wp14:anchorId="3ECE0EFC" wp14:editId="03213B76">
            <wp:extent cx="4180114" cy="2039428"/>
            <wp:effectExtent l="0" t="0" r="0" b="0"/>
            <wp:docPr id="634" name="Imagen 63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n 634" descr="Interfaz de usuario gráfica, Texto, Aplicación, Chat o mensaje de texto&#10;&#10;Descripción generada automáticament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191328" cy="2044899"/>
                    </a:xfrm>
                    <a:prstGeom prst="rect">
                      <a:avLst/>
                    </a:prstGeom>
                    <a:noFill/>
                    <a:ln>
                      <a:noFill/>
                    </a:ln>
                  </pic:spPr>
                </pic:pic>
              </a:graphicData>
            </a:graphic>
          </wp:inline>
        </w:drawing>
      </w:r>
    </w:p>
    <w:p w14:paraId="4DD12677" w14:textId="78042A5D" w:rsidR="005C10B1" w:rsidRDefault="005C10B1" w:rsidP="005C10B1">
      <w:pPr>
        <w:pStyle w:val="Descripcin"/>
        <w:jc w:val="center"/>
      </w:pPr>
      <w:r>
        <w:t xml:space="preserve">Figura </w:t>
      </w:r>
      <w:r w:rsidR="0075213B">
        <w:t>10</w:t>
      </w:r>
      <w:r>
        <w:t xml:space="preserve"> Issue Sprint </w:t>
      </w:r>
      <w:r w:rsidR="0075213B">
        <w:t>5</w:t>
      </w:r>
    </w:p>
    <w:p w14:paraId="6BBD8AA1" w14:textId="77777777" w:rsidR="005C10B1" w:rsidRPr="00CE4579" w:rsidRDefault="005C10B1" w:rsidP="005C10B1"/>
    <w:p w14:paraId="617C35CD" w14:textId="77777777" w:rsidR="005C10B1" w:rsidRPr="00DC122D" w:rsidRDefault="005C10B1" w:rsidP="005C10B1"/>
    <w:tbl>
      <w:tblPr>
        <w:tblStyle w:val="Tablaconcuadrcula"/>
        <w:tblW w:w="0" w:type="auto"/>
        <w:jc w:val="center"/>
        <w:tblLook w:val="04A0" w:firstRow="1" w:lastRow="0" w:firstColumn="1" w:lastColumn="0" w:noHBand="0" w:noVBand="1"/>
      </w:tblPr>
      <w:tblGrid>
        <w:gridCol w:w="4490"/>
        <w:gridCol w:w="2736"/>
        <w:gridCol w:w="1268"/>
      </w:tblGrid>
      <w:tr w:rsidR="005C10B1" w14:paraId="0B7D54AF" w14:textId="77777777" w:rsidTr="00AF78D2">
        <w:trPr>
          <w:jc w:val="center"/>
        </w:trPr>
        <w:tc>
          <w:tcPr>
            <w:tcW w:w="4531" w:type="dxa"/>
            <w:shd w:val="clear" w:color="auto" w:fill="92D050"/>
          </w:tcPr>
          <w:p w14:paraId="7528E84A" w14:textId="77777777" w:rsidR="005C10B1" w:rsidRDefault="005C10B1" w:rsidP="00AF78D2">
            <w:pPr>
              <w:jc w:val="center"/>
            </w:pPr>
            <w:r>
              <w:t>Tareas completadas</w:t>
            </w:r>
          </w:p>
        </w:tc>
        <w:tc>
          <w:tcPr>
            <w:tcW w:w="2694" w:type="dxa"/>
            <w:shd w:val="clear" w:color="auto" w:fill="92D050"/>
          </w:tcPr>
          <w:p w14:paraId="3D645186" w14:textId="77777777" w:rsidR="005C10B1" w:rsidRDefault="005C10B1" w:rsidP="00AF78D2">
            <w:pPr>
              <w:jc w:val="center"/>
            </w:pPr>
            <w:r>
              <w:t>Etiquetas</w:t>
            </w:r>
          </w:p>
        </w:tc>
        <w:tc>
          <w:tcPr>
            <w:tcW w:w="1269" w:type="dxa"/>
            <w:shd w:val="clear" w:color="auto" w:fill="92D050"/>
          </w:tcPr>
          <w:p w14:paraId="4C985839" w14:textId="77777777" w:rsidR="005C10B1" w:rsidRDefault="005C10B1" w:rsidP="00AF78D2">
            <w:pPr>
              <w:jc w:val="center"/>
            </w:pPr>
            <w:r>
              <w:t>Estimación</w:t>
            </w:r>
          </w:p>
        </w:tc>
      </w:tr>
      <w:tr w:rsidR="005C10B1" w14:paraId="3170DB54" w14:textId="77777777" w:rsidTr="00AF78D2">
        <w:trPr>
          <w:jc w:val="center"/>
        </w:trPr>
        <w:tc>
          <w:tcPr>
            <w:tcW w:w="4531" w:type="dxa"/>
          </w:tcPr>
          <w:p w14:paraId="6226661C" w14:textId="125DF9DA" w:rsidR="005C10B1" w:rsidRDefault="00741185" w:rsidP="00AF78D2">
            <w:r w:rsidRPr="00741185">
              <w:t>Creación de la página de red dinámica en html.</w:t>
            </w:r>
          </w:p>
        </w:tc>
        <w:tc>
          <w:tcPr>
            <w:tcW w:w="2694" w:type="dxa"/>
          </w:tcPr>
          <w:p w14:paraId="76282446" w14:textId="58FE115D" w:rsidR="005C10B1" w:rsidRDefault="00741185" w:rsidP="00AF78D2">
            <w:pPr>
              <w:jc w:val="center"/>
            </w:pPr>
            <w:r>
              <w:rPr>
                <w:noProof/>
              </w:rPr>
              <w:drawing>
                <wp:inline distT="0" distB="0" distL="0" distR="0" wp14:anchorId="25ECFD5F" wp14:editId="0FC0DE29">
                  <wp:extent cx="981075" cy="295275"/>
                  <wp:effectExtent l="0" t="0" r="9525" b="952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7D04850A" w14:textId="26906F4A" w:rsidR="005C10B1" w:rsidRDefault="00741185" w:rsidP="00AF78D2">
            <w:pPr>
              <w:jc w:val="center"/>
            </w:pPr>
            <w:r>
              <w:t>3</w:t>
            </w:r>
          </w:p>
        </w:tc>
      </w:tr>
      <w:tr w:rsidR="005C10B1" w14:paraId="1A76FF46" w14:textId="77777777" w:rsidTr="00AF78D2">
        <w:trPr>
          <w:jc w:val="center"/>
        </w:trPr>
        <w:tc>
          <w:tcPr>
            <w:tcW w:w="4531" w:type="dxa"/>
          </w:tcPr>
          <w:p w14:paraId="519AE162" w14:textId="56D2FD7F" w:rsidR="005C10B1" w:rsidRDefault="00741185" w:rsidP="00AF78D2">
            <w:r w:rsidRPr="00741185">
              <w:t>Creación de la página de informe para red dinámica en html.</w:t>
            </w:r>
          </w:p>
        </w:tc>
        <w:tc>
          <w:tcPr>
            <w:tcW w:w="2694" w:type="dxa"/>
          </w:tcPr>
          <w:p w14:paraId="3DC54B76" w14:textId="33930C74" w:rsidR="005C10B1" w:rsidRDefault="00741185" w:rsidP="00AF78D2">
            <w:pPr>
              <w:jc w:val="center"/>
            </w:pPr>
            <w:r>
              <w:rPr>
                <w:noProof/>
              </w:rPr>
              <w:drawing>
                <wp:inline distT="0" distB="0" distL="0" distR="0" wp14:anchorId="2B517F8E" wp14:editId="70973403">
                  <wp:extent cx="981075" cy="295275"/>
                  <wp:effectExtent l="0" t="0" r="9525" b="9525"/>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54ECC60F" w14:textId="37DE0406" w:rsidR="005C10B1" w:rsidRDefault="00741185" w:rsidP="00AF78D2">
            <w:pPr>
              <w:jc w:val="center"/>
            </w:pPr>
            <w:r>
              <w:t>3</w:t>
            </w:r>
          </w:p>
        </w:tc>
      </w:tr>
      <w:tr w:rsidR="005C10B1" w14:paraId="587603A1" w14:textId="77777777" w:rsidTr="00AF78D2">
        <w:trPr>
          <w:jc w:val="center"/>
        </w:trPr>
        <w:tc>
          <w:tcPr>
            <w:tcW w:w="4531" w:type="dxa"/>
          </w:tcPr>
          <w:p w14:paraId="622BE164" w14:textId="42499E9E" w:rsidR="005C10B1" w:rsidRDefault="00741185" w:rsidP="00AF78D2">
            <w:r w:rsidRPr="00741185">
              <w:t>Enlazar la página de red dinámica a flask.</w:t>
            </w:r>
          </w:p>
        </w:tc>
        <w:tc>
          <w:tcPr>
            <w:tcW w:w="2694" w:type="dxa"/>
          </w:tcPr>
          <w:p w14:paraId="4872A5AD" w14:textId="77777777" w:rsidR="005C10B1" w:rsidRDefault="005C10B1" w:rsidP="00AF78D2">
            <w:pPr>
              <w:jc w:val="center"/>
            </w:pPr>
            <w:r>
              <w:rPr>
                <w:noProof/>
              </w:rPr>
              <w:drawing>
                <wp:inline distT="0" distB="0" distL="0" distR="0" wp14:anchorId="73987633" wp14:editId="3AFB717F">
                  <wp:extent cx="981075" cy="295275"/>
                  <wp:effectExtent l="0" t="0" r="9525"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714AAA59" w14:textId="381160AF" w:rsidR="005C10B1" w:rsidRDefault="00741185" w:rsidP="00AF78D2">
            <w:pPr>
              <w:jc w:val="center"/>
            </w:pPr>
            <w:r>
              <w:t>3</w:t>
            </w:r>
          </w:p>
        </w:tc>
      </w:tr>
      <w:tr w:rsidR="005C10B1" w14:paraId="50F2BD98" w14:textId="77777777" w:rsidTr="00AF78D2">
        <w:trPr>
          <w:jc w:val="center"/>
        </w:trPr>
        <w:tc>
          <w:tcPr>
            <w:tcW w:w="4531" w:type="dxa"/>
          </w:tcPr>
          <w:p w14:paraId="42761586" w14:textId="27AF7EB4" w:rsidR="005C10B1" w:rsidRDefault="00741185" w:rsidP="00AF78D2">
            <w:r w:rsidRPr="00741185">
              <w:t>Enlazar la página de informe a flask.</w:t>
            </w:r>
          </w:p>
        </w:tc>
        <w:tc>
          <w:tcPr>
            <w:tcW w:w="2694" w:type="dxa"/>
          </w:tcPr>
          <w:p w14:paraId="47248DF2" w14:textId="77777777" w:rsidR="005C10B1" w:rsidRDefault="005C10B1" w:rsidP="00AF78D2">
            <w:pPr>
              <w:jc w:val="center"/>
            </w:pPr>
            <w:r>
              <w:rPr>
                <w:noProof/>
              </w:rPr>
              <w:drawing>
                <wp:inline distT="0" distB="0" distL="0" distR="0" wp14:anchorId="5B3DEF6D" wp14:editId="7216FDB7">
                  <wp:extent cx="981075" cy="295275"/>
                  <wp:effectExtent l="0" t="0" r="9525"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9" w:type="dxa"/>
          </w:tcPr>
          <w:p w14:paraId="606655B4" w14:textId="3DE183F9" w:rsidR="005C10B1" w:rsidRDefault="00741185" w:rsidP="00AF78D2">
            <w:pPr>
              <w:jc w:val="center"/>
            </w:pPr>
            <w:r>
              <w:t>3</w:t>
            </w:r>
          </w:p>
        </w:tc>
      </w:tr>
      <w:tr w:rsidR="005C10B1" w14:paraId="466658FD" w14:textId="77777777" w:rsidTr="00AF78D2">
        <w:trPr>
          <w:jc w:val="center"/>
        </w:trPr>
        <w:tc>
          <w:tcPr>
            <w:tcW w:w="4531" w:type="dxa"/>
          </w:tcPr>
          <w:p w14:paraId="0B605CF1" w14:textId="7DE27AB4" w:rsidR="005C10B1" w:rsidRPr="00CE4579" w:rsidRDefault="00741185" w:rsidP="00AF78D2">
            <w:r w:rsidRPr="00741185">
              <w:t>Implementar algoritmo para red dinámica.</w:t>
            </w:r>
          </w:p>
        </w:tc>
        <w:tc>
          <w:tcPr>
            <w:tcW w:w="2694" w:type="dxa"/>
          </w:tcPr>
          <w:p w14:paraId="0ADA5289" w14:textId="579C5FE5" w:rsidR="005C10B1" w:rsidRDefault="00741185" w:rsidP="00AF78D2">
            <w:pPr>
              <w:jc w:val="center"/>
              <w:rPr>
                <w:noProof/>
              </w:rPr>
            </w:pPr>
            <w:r>
              <w:rPr>
                <w:noProof/>
              </w:rPr>
              <w:drawing>
                <wp:inline distT="0" distB="0" distL="0" distR="0" wp14:anchorId="2517BCF1" wp14:editId="1AB840D8">
                  <wp:extent cx="1590675" cy="3333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9" w:type="dxa"/>
          </w:tcPr>
          <w:p w14:paraId="749D0218" w14:textId="6505E318" w:rsidR="005C10B1" w:rsidRDefault="00741185" w:rsidP="00AF78D2">
            <w:pPr>
              <w:jc w:val="center"/>
            </w:pPr>
            <w:r>
              <w:t>13</w:t>
            </w:r>
          </w:p>
        </w:tc>
      </w:tr>
      <w:tr w:rsidR="005C10B1" w14:paraId="519F1A42" w14:textId="77777777" w:rsidTr="00AF78D2">
        <w:trPr>
          <w:jc w:val="center"/>
        </w:trPr>
        <w:tc>
          <w:tcPr>
            <w:tcW w:w="4531" w:type="dxa"/>
          </w:tcPr>
          <w:p w14:paraId="5F70CEEE" w14:textId="1495D94C" w:rsidR="005C10B1" w:rsidRPr="00CE4579" w:rsidRDefault="00741185" w:rsidP="00AF78D2">
            <w:r w:rsidRPr="00741185">
              <w:t>Implementar algoritmo para informe.</w:t>
            </w:r>
          </w:p>
        </w:tc>
        <w:tc>
          <w:tcPr>
            <w:tcW w:w="2694" w:type="dxa"/>
          </w:tcPr>
          <w:p w14:paraId="05BF6551" w14:textId="7FC1A13A" w:rsidR="005C10B1" w:rsidRDefault="00741185" w:rsidP="00AF78D2">
            <w:pPr>
              <w:jc w:val="center"/>
              <w:rPr>
                <w:noProof/>
              </w:rPr>
            </w:pPr>
            <w:r>
              <w:rPr>
                <w:noProof/>
              </w:rPr>
              <w:drawing>
                <wp:inline distT="0" distB="0" distL="0" distR="0" wp14:anchorId="42533C36" wp14:editId="0E39AD20">
                  <wp:extent cx="1590675" cy="333375"/>
                  <wp:effectExtent l="0" t="0" r="9525" b="9525"/>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9" w:type="dxa"/>
          </w:tcPr>
          <w:p w14:paraId="1A9E9AA3" w14:textId="09071AE6" w:rsidR="005C10B1" w:rsidRDefault="00741185" w:rsidP="00AF78D2">
            <w:pPr>
              <w:jc w:val="center"/>
            </w:pPr>
            <w:r>
              <w:t>5</w:t>
            </w:r>
          </w:p>
        </w:tc>
      </w:tr>
      <w:tr w:rsidR="00741185" w14:paraId="6CA72B07" w14:textId="77777777" w:rsidTr="00AF78D2">
        <w:trPr>
          <w:jc w:val="center"/>
        </w:trPr>
        <w:tc>
          <w:tcPr>
            <w:tcW w:w="4531" w:type="dxa"/>
          </w:tcPr>
          <w:p w14:paraId="4FA8F746" w14:textId="17382BC5" w:rsidR="00741185" w:rsidRPr="005C10B1" w:rsidRDefault="00741185" w:rsidP="00AF78D2">
            <w:r w:rsidRPr="00741185">
              <w:t>Realización de anexos.</w:t>
            </w:r>
          </w:p>
        </w:tc>
        <w:tc>
          <w:tcPr>
            <w:tcW w:w="2694" w:type="dxa"/>
          </w:tcPr>
          <w:p w14:paraId="20230801" w14:textId="3FE6437C" w:rsidR="00741185" w:rsidRDefault="00741185" w:rsidP="00AF78D2">
            <w:pPr>
              <w:jc w:val="center"/>
              <w:rPr>
                <w:noProof/>
              </w:rPr>
            </w:pPr>
            <w:r>
              <w:rPr>
                <w:noProof/>
              </w:rPr>
              <w:drawing>
                <wp:inline distT="0" distB="0" distL="0" distR="0" wp14:anchorId="7FB7D518" wp14:editId="4A76ECE2">
                  <wp:extent cx="1009650" cy="276225"/>
                  <wp:effectExtent l="0" t="0" r="0"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9650" cy="276225"/>
                          </a:xfrm>
                          <a:prstGeom prst="rect">
                            <a:avLst/>
                          </a:prstGeom>
                        </pic:spPr>
                      </pic:pic>
                    </a:graphicData>
                  </a:graphic>
                </wp:inline>
              </w:drawing>
            </w:r>
          </w:p>
        </w:tc>
        <w:tc>
          <w:tcPr>
            <w:tcW w:w="1269" w:type="dxa"/>
          </w:tcPr>
          <w:p w14:paraId="7AF6E474" w14:textId="709FA618" w:rsidR="00741185" w:rsidRDefault="00741185" w:rsidP="00AF78D2">
            <w:pPr>
              <w:jc w:val="center"/>
            </w:pPr>
            <w:r>
              <w:t>8</w:t>
            </w:r>
          </w:p>
        </w:tc>
      </w:tr>
      <w:tr w:rsidR="00741185" w14:paraId="581C75B6" w14:textId="77777777" w:rsidTr="00AF78D2">
        <w:trPr>
          <w:jc w:val="center"/>
        </w:trPr>
        <w:tc>
          <w:tcPr>
            <w:tcW w:w="4531" w:type="dxa"/>
          </w:tcPr>
          <w:p w14:paraId="642A932B" w14:textId="7C4F0B63" w:rsidR="00741185" w:rsidRPr="005C10B1" w:rsidRDefault="00741185" w:rsidP="00AF78D2">
            <w:r w:rsidRPr="00741185">
              <w:t>Realización de memoria.</w:t>
            </w:r>
          </w:p>
        </w:tc>
        <w:tc>
          <w:tcPr>
            <w:tcW w:w="2694" w:type="dxa"/>
          </w:tcPr>
          <w:p w14:paraId="505CBA8D" w14:textId="7E8CA3D9" w:rsidR="00741185" w:rsidRDefault="00741185" w:rsidP="00AF78D2">
            <w:pPr>
              <w:jc w:val="center"/>
              <w:rPr>
                <w:noProof/>
              </w:rPr>
            </w:pPr>
            <w:r>
              <w:rPr>
                <w:noProof/>
              </w:rPr>
              <w:drawing>
                <wp:inline distT="0" distB="0" distL="0" distR="0" wp14:anchorId="7476CA91" wp14:editId="0C461DEE">
                  <wp:extent cx="1009650" cy="276225"/>
                  <wp:effectExtent l="0" t="0" r="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9650" cy="276225"/>
                          </a:xfrm>
                          <a:prstGeom prst="rect">
                            <a:avLst/>
                          </a:prstGeom>
                        </pic:spPr>
                      </pic:pic>
                    </a:graphicData>
                  </a:graphic>
                </wp:inline>
              </w:drawing>
            </w:r>
          </w:p>
        </w:tc>
        <w:tc>
          <w:tcPr>
            <w:tcW w:w="1269" w:type="dxa"/>
          </w:tcPr>
          <w:p w14:paraId="106D9C93" w14:textId="37B3DDEE" w:rsidR="00741185" w:rsidRDefault="00741185" w:rsidP="00AF78D2">
            <w:pPr>
              <w:jc w:val="center"/>
            </w:pPr>
            <w:r>
              <w:t>8</w:t>
            </w:r>
          </w:p>
        </w:tc>
      </w:tr>
    </w:tbl>
    <w:p w14:paraId="5FBF34E9" w14:textId="7B2BF31C" w:rsidR="005C10B1" w:rsidRDefault="005C10B1" w:rsidP="005C10B1">
      <w:pPr>
        <w:pStyle w:val="Descripcin"/>
        <w:jc w:val="center"/>
      </w:pPr>
      <w:r>
        <w:t xml:space="preserve">Tabla </w:t>
      </w:r>
      <w:r w:rsidR="00741185">
        <w:t>6</w:t>
      </w:r>
      <w:r>
        <w:t xml:space="preserve"> Tareas sprint </w:t>
      </w:r>
      <w:r w:rsidR="00741185">
        <w:t>5</w:t>
      </w:r>
    </w:p>
    <w:p w14:paraId="35247170" w14:textId="1206E3F4" w:rsidR="00741185" w:rsidRDefault="00741185" w:rsidP="00741185">
      <w:pPr>
        <w:pStyle w:val="Ttulo3"/>
        <w:ind w:left="702" w:firstLine="708"/>
      </w:pPr>
      <w:bookmarkStart w:id="20" w:name="_Toc107913170"/>
      <w:r>
        <w:t>Sprint 6 (27/06/2022 – 04/07/2022)</w:t>
      </w:r>
      <w:bookmarkEnd w:id="20"/>
    </w:p>
    <w:p w14:paraId="5220A197" w14:textId="77777777" w:rsidR="00741185" w:rsidRDefault="00741185" w:rsidP="00741185"/>
    <w:p w14:paraId="48E3F7C5" w14:textId="11990BB8" w:rsidR="00741185" w:rsidRDefault="00741185" w:rsidP="00741185">
      <w:pPr>
        <w:ind w:left="708" w:firstLine="702"/>
      </w:pPr>
      <w:r>
        <w:t xml:space="preserve">En este sprint </w:t>
      </w:r>
      <w:r w:rsidR="001A4F52">
        <w:t>generaremos un informe dinámico, el cual deberá de estar dividido en propiedades de red y propiedades de nodo. Además del informe dinámico deberemos de hacer que nuestra red dinámica pueda ser exportada para Gephi, también crearemos un slider para poder moverse por la red dinámica. Por último, continuaremos con la documentación de los anexos y la memoria.</w:t>
      </w:r>
    </w:p>
    <w:p w14:paraId="6CA51934" w14:textId="77777777" w:rsidR="00741185" w:rsidRDefault="00741185" w:rsidP="00741185">
      <w:pPr>
        <w:ind w:left="708" w:firstLine="702"/>
      </w:pPr>
    </w:p>
    <w:p w14:paraId="14C4DB86" w14:textId="6BC32B94" w:rsidR="00741185" w:rsidRDefault="00741185" w:rsidP="00741185">
      <w:pPr>
        <w:ind w:left="708" w:firstLine="708"/>
      </w:pPr>
      <w:r>
        <w:t xml:space="preserve">Enlace al </w:t>
      </w:r>
      <w:r w:rsidR="001A4F52">
        <w:t>sexto</w:t>
      </w:r>
      <w:r>
        <w:t xml:space="preserve"> sprint:</w:t>
      </w:r>
      <w:r w:rsidR="001A4F52">
        <w:t xml:space="preserve"> </w:t>
      </w:r>
      <w:hyperlink r:id="rId318" w:history="1">
        <w:r w:rsidR="001A4F52" w:rsidRPr="009747C4">
          <w:rPr>
            <w:rStyle w:val="Hipervnculo"/>
          </w:rPr>
          <w:t>Sprint 6</w:t>
        </w:r>
      </w:hyperlink>
      <w:r>
        <w:t xml:space="preserve">. </w:t>
      </w:r>
    </w:p>
    <w:p w14:paraId="5F26726E" w14:textId="77777777" w:rsidR="00741185" w:rsidRDefault="00741185" w:rsidP="00741185">
      <w:pPr>
        <w:ind w:left="708" w:firstLine="702"/>
      </w:pPr>
    </w:p>
    <w:p w14:paraId="6100BC20" w14:textId="31F71DDB" w:rsidR="00741185" w:rsidRDefault="00741185" w:rsidP="00741185">
      <w:pPr>
        <w:ind w:left="708" w:firstLine="702"/>
      </w:pPr>
      <w:r>
        <w:t xml:space="preserve">El Burndown Report de nuestro </w:t>
      </w:r>
      <w:r w:rsidR="009747C4">
        <w:t>sexto</w:t>
      </w:r>
      <w:r>
        <w:t xml:space="preserve"> sprint quedó así:</w:t>
      </w:r>
    </w:p>
    <w:p w14:paraId="743E137B" w14:textId="77777777" w:rsidR="00741185" w:rsidRDefault="00741185" w:rsidP="00741185">
      <w:pPr>
        <w:ind w:left="708" w:firstLine="702"/>
      </w:pPr>
    </w:p>
    <w:p w14:paraId="0C7E3931" w14:textId="32230679" w:rsidR="00741185" w:rsidRDefault="009747C4" w:rsidP="00741185">
      <w:pPr>
        <w:keepNext/>
        <w:ind w:left="708" w:firstLine="702"/>
        <w:jc w:val="center"/>
      </w:pPr>
      <w:r>
        <w:rPr>
          <w:noProof/>
        </w:rPr>
        <w:drawing>
          <wp:inline distT="0" distB="0" distL="0" distR="0" wp14:anchorId="082B5AEC" wp14:editId="1184DC58">
            <wp:extent cx="3951942" cy="3301340"/>
            <wp:effectExtent l="0" t="0" r="0" b="0"/>
            <wp:docPr id="651" name="Imagen 6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n 651" descr="Gráfico&#10;&#10;Descripción generada automáticament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957137" cy="3305680"/>
                    </a:xfrm>
                    <a:prstGeom prst="rect">
                      <a:avLst/>
                    </a:prstGeom>
                    <a:noFill/>
                    <a:ln>
                      <a:noFill/>
                    </a:ln>
                  </pic:spPr>
                </pic:pic>
              </a:graphicData>
            </a:graphic>
          </wp:inline>
        </w:drawing>
      </w:r>
    </w:p>
    <w:p w14:paraId="6164C8AB" w14:textId="3E47CA39" w:rsidR="00741185" w:rsidRDefault="00741185" w:rsidP="00741185">
      <w:pPr>
        <w:pStyle w:val="Descripcin"/>
        <w:jc w:val="center"/>
      </w:pPr>
      <w:r>
        <w:t xml:space="preserve">Figura </w:t>
      </w:r>
      <w:r w:rsidR="009747C4">
        <w:t>11</w:t>
      </w:r>
      <w:r>
        <w:t xml:space="preserve"> Burndown Report Sprint </w:t>
      </w:r>
      <w:r w:rsidR="009747C4">
        <w:t>6</w:t>
      </w:r>
    </w:p>
    <w:p w14:paraId="727326FA" w14:textId="77777777" w:rsidR="00741185" w:rsidRPr="00DC122D" w:rsidRDefault="00741185" w:rsidP="00741185"/>
    <w:p w14:paraId="46AB4360" w14:textId="5C102D94" w:rsidR="00741185" w:rsidRDefault="009747C4" w:rsidP="00741185">
      <w:pPr>
        <w:keepNext/>
        <w:ind w:firstLine="708"/>
        <w:jc w:val="center"/>
      </w:pPr>
      <w:r>
        <w:rPr>
          <w:noProof/>
        </w:rPr>
        <w:drawing>
          <wp:inline distT="0" distB="0" distL="0" distR="0" wp14:anchorId="60DBF055" wp14:editId="6408936D">
            <wp:extent cx="4696691" cy="2068886"/>
            <wp:effectExtent l="0" t="0" r="8890" b="7620"/>
            <wp:docPr id="652" name="Imagen 6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Interfaz de usuario gráfica, Texto, Aplicación, Chat o mensaje de texto&#10;&#10;Descripción generada automáticament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01442" cy="2070979"/>
                    </a:xfrm>
                    <a:prstGeom prst="rect">
                      <a:avLst/>
                    </a:prstGeom>
                    <a:noFill/>
                    <a:ln>
                      <a:noFill/>
                    </a:ln>
                  </pic:spPr>
                </pic:pic>
              </a:graphicData>
            </a:graphic>
          </wp:inline>
        </w:drawing>
      </w:r>
    </w:p>
    <w:p w14:paraId="33448BC6" w14:textId="740274A9" w:rsidR="00741185" w:rsidRDefault="00741185" w:rsidP="00741185">
      <w:pPr>
        <w:pStyle w:val="Descripcin"/>
        <w:jc w:val="center"/>
      </w:pPr>
      <w:r>
        <w:t>Figura 1</w:t>
      </w:r>
      <w:r w:rsidR="009747C4">
        <w:t>2</w:t>
      </w:r>
      <w:r>
        <w:t xml:space="preserve"> Issue Sprint </w:t>
      </w:r>
      <w:r w:rsidR="009747C4">
        <w:t>6</w:t>
      </w:r>
    </w:p>
    <w:p w14:paraId="67B2F2DC" w14:textId="1D4267DD" w:rsidR="00741185" w:rsidRDefault="00741185" w:rsidP="00741185"/>
    <w:p w14:paraId="1797557D" w14:textId="675928C9" w:rsidR="009747C4" w:rsidRDefault="009747C4" w:rsidP="00741185"/>
    <w:p w14:paraId="627E9A08" w14:textId="2DE81E24" w:rsidR="00923089" w:rsidRDefault="00923089" w:rsidP="00741185"/>
    <w:p w14:paraId="3CD920DF" w14:textId="70CEE406" w:rsidR="00923089" w:rsidRDefault="00923089" w:rsidP="00741185"/>
    <w:p w14:paraId="4C0EB24A" w14:textId="6ADAA150" w:rsidR="00923089" w:rsidRDefault="00923089" w:rsidP="00741185"/>
    <w:p w14:paraId="606B717F" w14:textId="14EE03A9" w:rsidR="00923089" w:rsidRDefault="00923089" w:rsidP="00741185"/>
    <w:p w14:paraId="0A0F1ACD" w14:textId="0083EAFD" w:rsidR="00923089" w:rsidRDefault="00923089" w:rsidP="00741185"/>
    <w:p w14:paraId="5FDAAE72" w14:textId="636330A4" w:rsidR="00923089" w:rsidRDefault="00923089" w:rsidP="00741185"/>
    <w:p w14:paraId="6F4DF817" w14:textId="1D337581" w:rsidR="00923089" w:rsidRDefault="00923089" w:rsidP="00741185"/>
    <w:p w14:paraId="5A2FA61C" w14:textId="71046E9D" w:rsidR="00923089" w:rsidRDefault="00923089" w:rsidP="00741185"/>
    <w:p w14:paraId="52147332" w14:textId="7594303C" w:rsidR="00923089" w:rsidRDefault="00923089" w:rsidP="00741185"/>
    <w:p w14:paraId="510B5D4A" w14:textId="3C06C483" w:rsidR="00923089" w:rsidRDefault="00923089" w:rsidP="00741185"/>
    <w:p w14:paraId="6AADAD41" w14:textId="23DC8463" w:rsidR="00923089" w:rsidRDefault="00923089" w:rsidP="00741185"/>
    <w:p w14:paraId="5DCF8169" w14:textId="7CA482DD" w:rsidR="00923089" w:rsidRDefault="00923089" w:rsidP="00741185"/>
    <w:p w14:paraId="4E3D63CD" w14:textId="77777777" w:rsidR="00923089" w:rsidRDefault="00923089" w:rsidP="00741185"/>
    <w:p w14:paraId="4EB0B8E6" w14:textId="77777777" w:rsidR="009747C4" w:rsidRPr="00CE4579" w:rsidRDefault="009747C4" w:rsidP="00741185"/>
    <w:p w14:paraId="571BCA25" w14:textId="77777777" w:rsidR="00741185" w:rsidRPr="00DC122D" w:rsidRDefault="00741185" w:rsidP="00741185"/>
    <w:tbl>
      <w:tblPr>
        <w:tblStyle w:val="Tablaconcuadrcula"/>
        <w:tblW w:w="0" w:type="auto"/>
        <w:jc w:val="center"/>
        <w:tblLook w:val="04A0" w:firstRow="1" w:lastRow="0" w:firstColumn="1" w:lastColumn="0" w:noHBand="0" w:noVBand="1"/>
      </w:tblPr>
      <w:tblGrid>
        <w:gridCol w:w="4490"/>
        <w:gridCol w:w="2736"/>
        <w:gridCol w:w="1268"/>
      </w:tblGrid>
      <w:tr w:rsidR="00741185" w14:paraId="010594C0" w14:textId="77777777" w:rsidTr="009747C4">
        <w:trPr>
          <w:jc w:val="center"/>
        </w:trPr>
        <w:tc>
          <w:tcPr>
            <w:tcW w:w="4490" w:type="dxa"/>
            <w:shd w:val="clear" w:color="auto" w:fill="92D050"/>
          </w:tcPr>
          <w:p w14:paraId="6026E0AE" w14:textId="77777777" w:rsidR="00741185" w:rsidRDefault="00741185" w:rsidP="00AF78D2">
            <w:pPr>
              <w:jc w:val="center"/>
            </w:pPr>
            <w:r>
              <w:t>Tareas completadas</w:t>
            </w:r>
          </w:p>
        </w:tc>
        <w:tc>
          <w:tcPr>
            <w:tcW w:w="2736" w:type="dxa"/>
            <w:shd w:val="clear" w:color="auto" w:fill="92D050"/>
          </w:tcPr>
          <w:p w14:paraId="4E865AFC" w14:textId="77777777" w:rsidR="00741185" w:rsidRDefault="00741185" w:rsidP="00AF78D2">
            <w:pPr>
              <w:jc w:val="center"/>
            </w:pPr>
            <w:r>
              <w:t>Etiquetas</w:t>
            </w:r>
          </w:p>
        </w:tc>
        <w:tc>
          <w:tcPr>
            <w:tcW w:w="1268" w:type="dxa"/>
            <w:shd w:val="clear" w:color="auto" w:fill="92D050"/>
          </w:tcPr>
          <w:p w14:paraId="135D6558" w14:textId="77777777" w:rsidR="00741185" w:rsidRDefault="00741185" w:rsidP="00AF78D2">
            <w:pPr>
              <w:jc w:val="center"/>
            </w:pPr>
            <w:r>
              <w:t>Estimación</w:t>
            </w:r>
          </w:p>
        </w:tc>
      </w:tr>
      <w:tr w:rsidR="00741185" w14:paraId="48178788" w14:textId="77777777" w:rsidTr="009747C4">
        <w:trPr>
          <w:jc w:val="center"/>
        </w:trPr>
        <w:tc>
          <w:tcPr>
            <w:tcW w:w="4490" w:type="dxa"/>
          </w:tcPr>
          <w:p w14:paraId="4E282A91" w14:textId="66EC8D29" w:rsidR="00741185" w:rsidRDefault="009747C4" w:rsidP="00AF78D2">
            <w:r w:rsidRPr="009747C4">
              <w:t>Creación de un slider para red dinámica.</w:t>
            </w:r>
          </w:p>
        </w:tc>
        <w:tc>
          <w:tcPr>
            <w:tcW w:w="2736" w:type="dxa"/>
          </w:tcPr>
          <w:p w14:paraId="75F5EBF1" w14:textId="13BDA234" w:rsidR="00741185" w:rsidRDefault="009747C4" w:rsidP="00AF78D2">
            <w:pPr>
              <w:jc w:val="center"/>
            </w:pPr>
            <w:r>
              <w:rPr>
                <w:noProof/>
              </w:rPr>
              <w:drawing>
                <wp:inline distT="0" distB="0" distL="0" distR="0" wp14:anchorId="6D046BC5" wp14:editId="5DA75E53">
                  <wp:extent cx="1590675" cy="333375"/>
                  <wp:effectExtent l="0" t="0" r="9525" b="952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8" w:type="dxa"/>
          </w:tcPr>
          <w:p w14:paraId="76697E19" w14:textId="77777777" w:rsidR="00741185" w:rsidRDefault="00741185" w:rsidP="00AF78D2">
            <w:pPr>
              <w:jc w:val="center"/>
            </w:pPr>
            <w:r>
              <w:t>3</w:t>
            </w:r>
          </w:p>
        </w:tc>
      </w:tr>
      <w:tr w:rsidR="00741185" w14:paraId="61EE0B91" w14:textId="77777777" w:rsidTr="009747C4">
        <w:trPr>
          <w:jc w:val="center"/>
        </w:trPr>
        <w:tc>
          <w:tcPr>
            <w:tcW w:w="4490" w:type="dxa"/>
          </w:tcPr>
          <w:p w14:paraId="49B74F63" w14:textId="6EBC5768" w:rsidR="00741185" w:rsidRDefault="009747C4" w:rsidP="00AF78D2">
            <w:r w:rsidRPr="009747C4">
              <w:t>Continuación anexos.</w:t>
            </w:r>
          </w:p>
        </w:tc>
        <w:tc>
          <w:tcPr>
            <w:tcW w:w="2736" w:type="dxa"/>
          </w:tcPr>
          <w:p w14:paraId="186D60C9" w14:textId="5AC3E9C1" w:rsidR="00741185" w:rsidRDefault="009747C4" w:rsidP="00AF78D2">
            <w:pPr>
              <w:jc w:val="center"/>
            </w:pPr>
            <w:r>
              <w:rPr>
                <w:noProof/>
              </w:rPr>
              <w:drawing>
                <wp:inline distT="0" distB="0" distL="0" distR="0" wp14:anchorId="28EB7020" wp14:editId="6B393B63">
                  <wp:extent cx="1009650" cy="276225"/>
                  <wp:effectExtent l="0" t="0" r="0" b="952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9650" cy="276225"/>
                          </a:xfrm>
                          <a:prstGeom prst="rect">
                            <a:avLst/>
                          </a:prstGeom>
                        </pic:spPr>
                      </pic:pic>
                    </a:graphicData>
                  </a:graphic>
                </wp:inline>
              </w:drawing>
            </w:r>
          </w:p>
        </w:tc>
        <w:tc>
          <w:tcPr>
            <w:tcW w:w="1268" w:type="dxa"/>
          </w:tcPr>
          <w:p w14:paraId="3726AE00" w14:textId="77777777" w:rsidR="00741185" w:rsidRDefault="00741185" w:rsidP="00AF78D2">
            <w:pPr>
              <w:jc w:val="center"/>
            </w:pPr>
            <w:r>
              <w:t>3</w:t>
            </w:r>
          </w:p>
        </w:tc>
      </w:tr>
      <w:tr w:rsidR="00741185" w14:paraId="709ECA44" w14:textId="77777777" w:rsidTr="009747C4">
        <w:trPr>
          <w:jc w:val="center"/>
        </w:trPr>
        <w:tc>
          <w:tcPr>
            <w:tcW w:w="4490" w:type="dxa"/>
          </w:tcPr>
          <w:p w14:paraId="043EA427" w14:textId="514F7706" w:rsidR="00741185" w:rsidRDefault="009747C4" w:rsidP="00AF78D2">
            <w:r w:rsidRPr="009747C4">
              <w:t>Continuación memoria.</w:t>
            </w:r>
          </w:p>
        </w:tc>
        <w:tc>
          <w:tcPr>
            <w:tcW w:w="2736" w:type="dxa"/>
          </w:tcPr>
          <w:p w14:paraId="722C23E9" w14:textId="5E946C67" w:rsidR="00741185" w:rsidRDefault="009747C4" w:rsidP="00AF78D2">
            <w:pPr>
              <w:jc w:val="center"/>
            </w:pPr>
            <w:r>
              <w:rPr>
                <w:noProof/>
              </w:rPr>
              <w:drawing>
                <wp:inline distT="0" distB="0" distL="0" distR="0" wp14:anchorId="7F0F816F" wp14:editId="10E56D3F">
                  <wp:extent cx="100965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9650" cy="276225"/>
                          </a:xfrm>
                          <a:prstGeom prst="rect">
                            <a:avLst/>
                          </a:prstGeom>
                        </pic:spPr>
                      </pic:pic>
                    </a:graphicData>
                  </a:graphic>
                </wp:inline>
              </w:drawing>
            </w:r>
          </w:p>
        </w:tc>
        <w:tc>
          <w:tcPr>
            <w:tcW w:w="1268" w:type="dxa"/>
          </w:tcPr>
          <w:p w14:paraId="226AA73E" w14:textId="77777777" w:rsidR="00741185" w:rsidRDefault="00741185" w:rsidP="00AF78D2">
            <w:pPr>
              <w:jc w:val="center"/>
            </w:pPr>
            <w:r>
              <w:t>3</w:t>
            </w:r>
          </w:p>
        </w:tc>
      </w:tr>
      <w:tr w:rsidR="00741185" w14:paraId="635DA350" w14:textId="77777777" w:rsidTr="009747C4">
        <w:trPr>
          <w:jc w:val="center"/>
        </w:trPr>
        <w:tc>
          <w:tcPr>
            <w:tcW w:w="4490" w:type="dxa"/>
          </w:tcPr>
          <w:p w14:paraId="16C27D41" w14:textId="0CA54496" w:rsidR="00741185" w:rsidRDefault="009747C4" w:rsidP="00AF78D2">
            <w:r w:rsidRPr="009747C4">
              <w:t>Exportar red dinámica para Gephi.</w:t>
            </w:r>
          </w:p>
        </w:tc>
        <w:tc>
          <w:tcPr>
            <w:tcW w:w="2736" w:type="dxa"/>
          </w:tcPr>
          <w:p w14:paraId="3E4BE57B" w14:textId="2BECCD13" w:rsidR="00741185" w:rsidRDefault="009747C4" w:rsidP="00AF78D2">
            <w:pPr>
              <w:jc w:val="center"/>
            </w:pPr>
            <w:r>
              <w:rPr>
                <w:noProof/>
              </w:rPr>
              <w:drawing>
                <wp:inline distT="0" distB="0" distL="0" distR="0" wp14:anchorId="368428AC" wp14:editId="07190F00">
                  <wp:extent cx="1590675" cy="333375"/>
                  <wp:effectExtent l="0" t="0" r="9525" b="952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8" w:type="dxa"/>
          </w:tcPr>
          <w:p w14:paraId="00AF6260" w14:textId="77777777" w:rsidR="00741185" w:rsidRDefault="00741185" w:rsidP="00AF78D2">
            <w:pPr>
              <w:jc w:val="center"/>
            </w:pPr>
            <w:r>
              <w:t>3</w:t>
            </w:r>
          </w:p>
        </w:tc>
      </w:tr>
      <w:tr w:rsidR="00741185" w14:paraId="00C8653F" w14:textId="77777777" w:rsidTr="009747C4">
        <w:trPr>
          <w:jc w:val="center"/>
        </w:trPr>
        <w:tc>
          <w:tcPr>
            <w:tcW w:w="4490" w:type="dxa"/>
          </w:tcPr>
          <w:p w14:paraId="1A4F14E0" w14:textId="64E118FC" w:rsidR="00741185" w:rsidRPr="00CE4579" w:rsidRDefault="009747C4" w:rsidP="00AF78D2">
            <w:r w:rsidRPr="009747C4">
              <w:t>Generar informe dinámico para propiedades del nodo.</w:t>
            </w:r>
          </w:p>
        </w:tc>
        <w:tc>
          <w:tcPr>
            <w:tcW w:w="2736" w:type="dxa"/>
          </w:tcPr>
          <w:p w14:paraId="66E08806" w14:textId="77777777" w:rsidR="00741185" w:rsidRDefault="00741185" w:rsidP="00AF78D2">
            <w:pPr>
              <w:jc w:val="center"/>
              <w:rPr>
                <w:noProof/>
              </w:rPr>
            </w:pPr>
            <w:r>
              <w:rPr>
                <w:noProof/>
              </w:rPr>
              <w:drawing>
                <wp:inline distT="0" distB="0" distL="0" distR="0" wp14:anchorId="20FED46E" wp14:editId="6B2843EB">
                  <wp:extent cx="1590675" cy="333375"/>
                  <wp:effectExtent l="0" t="0" r="9525" b="952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8" w:type="dxa"/>
          </w:tcPr>
          <w:p w14:paraId="4ECF464A" w14:textId="77777777" w:rsidR="00741185" w:rsidRDefault="00741185" w:rsidP="00AF78D2">
            <w:pPr>
              <w:jc w:val="center"/>
            </w:pPr>
            <w:r>
              <w:t>13</w:t>
            </w:r>
          </w:p>
        </w:tc>
      </w:tr>
      <w:tr w:rsidR="00741185" w14:paraId="30087FFC" w14:textId="77777777" w:rsidTr="009747C4">
        <w:trPr>
          <w:jc w:val="center"/>
        </w:trPr>
        <w:tc>
          <w:tcPr>
            <w:tcW w:w="4490" w:type="dxa"/>
          </w:tcPr>
          <w:p w14:paraId="22E0C5A1" w14:textId="229CC787" w:rsidR="00741185" w:rsidRPr="00CE4579" w:rsidRDefault="009747C4" w:rsidP="00AF78D2">
            <w:r w:rsidRPr="009747C4">
              <w:t>Generar informe dinámico para propiedades de la red.</w:t>
            </w:r>
          </w:p>
        </w:tc>
        <w:tc>
          <w:tcPr>
            <w:tcW w:w="2736" w:type="dxa"/>
          </w:tcPr>
          <w:p w14:paraId="240A7D9E" w14:textId="77777777" w:rsidR="00741185" w:rsidRDefault="00741185" w:rsidP="00AF78D2">
            <w:pPr>
              <w:jc w:val="center"/>
              <w:rPr>
                <w:noProof/>
              </w:rPr>
            </w:pPr>
            <w:r>
              <w:rPr>
                <w:noProof/>
              </w:rPr>
              <w:drawing>
                <wp:inline distT="0" distB="0" distL="0" distR="0" wp14:anchorId="02C284E9" wp14:editId="7B719FE7">
                  <wp:extent cx="1590675" cy="333375"/>
                  <wp:effectExtent l="0" t="0" r="9525" b="952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90675" cy="333375"/>
                          </a:xfrm>
                          <a:prstGeom prst="rect">
                            <a:avLst/>
                          </a:prstGeom>
                        </pic:spPr>
                      </pic:pic>
                    </a:graphicData>
                  </a:graphic>
                </wp:inline>
              </w:drawing>
            </w:r>
          </w:p>
        </w:tc>
        <w:tc>
          <w:tcPr>
            <w:tcW w:w="1268" w:type="dxa"/>
          </w:tcPr>
          <w:p w14:paraId="4181EA5B" w14:textId="77777777" w:rsidR="00741185" w:rsidRDefault="00741185" w:rsidP="00AF78D2">
            <w:pPr>
              <w:jc w:val="center"/>
            </w:pPr>
            <w:r>
              <w:t>5</w:t>
            </w:r>
          </w:p>
        </w:tc>
      </w:tr>
      <w:tr w:rsidR="00741185" w14:paraId="40887D38" w14:textId="77777777" w:rsidTr="009747C4">
        <w:trPr>
          <w:jc w:val="center"/>
        </w:trPr>
        <w:tc>
          <w:tcPr>
            <w:tcW w:w="4490" w:type="dxa"/>
          </w:tcPr>
          <w:p w14:paraId="5122BD50" w14:textId="01BF20BE" w:rsidR="00741185" w:rsidRPr="005C10B1" w:rsidRDefault="009747C4" w:rsidP="00AF78D2">
            <w:r w:rsidRPr="009747C4">
              <w:t>Generar informe dinámico.</w:t>
            </w:r>
          </w:p>
        </w:tc>
        <w:tc>
          <w:tcPr>
            <w:tcW w:w="2736" w:type="dxa"/>
          </w:tcPr>
          <w:p w14:paraId="3CC58CF1" w14:textId="34760AEE" w:rsidR="00741185" w:rsidRDefault="009747C4" w:rsidP="00AF78D2">
            <w:pPr>
              <w:jc w:val="center"/>
              <w:rPr>
                <w:noProof/>
              </w:rPr>
            </w:pPr>
            <w:r>
              <w:rPr>
                <w:noProof/>
              </w:rPr>
              <w:drawing>
                <wp:inline distT="0" distB="0" distL="0" distR="0" wp14:anchorId="2F8E1C30" wp14:editId="79DC1B1A">
                  <wp:extent cx="981075" cy="295275"/>
                  <wp:effectExtent l="0" t="0" r="9525"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295275"/>
                          </a:xfrm>
                          <a:prstGeom prst="rect">
                            <a:avLst/>
                          </a:prstGeom>
                        </pic:spPr>
                      </pic:pic>
                    </a:graphicData>
                  </a:graphic>
                </wp:inline>
              </w:drawing>
            </w:r>
          </w:p>
        </w:tc>
        <w:tc>
          <w:tcPr>
            <w:tcW w:w="1268" w:type="dxa"/>
          </w:tcPr>
          <w:p w14:paraId="01BCBC17" w14:textId="77777777" w:rsidR="00741185" w:rsidRDefault="00741185" w:rsidP="00AF78D2">
            <w:pPr>
              <w:jc w:val="center"/>
            </w:pPr>
            <w:r>
              <w:t>8</w:t>
            </w:r>
          </w:p>
        </w:tc>
      </w:tr>
    </w:tbl>
    <w:p w14:paraId="3C9D685B" w14:textId="5BB202BB" w:rsidR="009747C4" w:rsidRDefault="00741185" w:rsidP="006D7900">
      <w:pPr>
        <w:pStyle w:val="Descripcin"/>
        <w:jc w:val="center"/>
      </w:pPr>
      <w:r>
        <w:t xml:space="preserve">Tabla </w:t>
      </w:r>
      <w:r w:rsidR="009747C4">
        <w:t>7</w:t>
      </w:r>
      <w:r>
        <w:t xml:space="preserve"> Tareas sprint </w:t>
      </w:r>
      <w:r w:rsidR="009747C4">
        <w:t>6</w:t>
      </w:r>
    </w:p>
    <w:p w14:paraId="2CD762E2" w14:textId="77777777" w:rsidR="008301CB" w:rsidRDefault="008301CB" w:rsidP="00675056">
      <w:pPr>
        <w:ind w:firstLine="708"/>
      </w:pPr>
    </w:p>
    <w:p w14:paraId="74E2B3D0" w14:textId="0AB201AB" w:rsidR="00E471F0" w:rsidRDefault="00E471F0" w:rsidP="000F2DBD">
      <w:pPr>
        <w:pStyle w:val="Ttulo2"/>
      </w:pPr>
      <w:bookmarkStart w:id="21" w:name="_Toc107913171"/>
      <w:r>
        <w:t xml:space="preserve">A.3. </w:t>
      </w:r>
      <w:r>
        <w:tab/>
        <w:t>Estudio de viabilidad</w:t>
      </w:r>
      <w:bookmarkEnd w:id="21"/>
    </w:p>
    <w:p w14:paraId="1150A372" w14:textId="583BA60C" w:rsidR="00E471F0" w:rsidRPr="00E471F0" w:rsidRDefault="00E471F0" w:rsidP="00E471F0">
      <w:pPr>
        <w:pStyle w:val="Ttulo3"/>
        <w:ind w:left="708" w:firstLine="708"/>
      </w:pPr>
      <w:bookmarkStart w:id="22" w:name="_Toc107913172"/>
      <w:r w:rsidRPr="00E471F0">
        <w:t xml:space="preserve">A.3.1. </w:t>
      </w:r>
      <w:r>
        <w:tab/>
      </w:r>
      <w:r w:rsidRPr="00E471F0">
        <w:t>Viabilidad económica</w:t>
      </w:r>
      <w:bookmarkEnd w:id="22"/>
    </w:p>
    <w:p w14:paraId="0C494861" w14:textId="76B0A0AE" w:rsidR="00E471F0" w:rsidRDefault="00902D6C" w:rsidP="00902D6C">
      <w:pPr>
        <w:ind w:left="1416" w:firstLine="714"/>
      </w:pPr>
      <w:r>
        <w:t xml:space="preserve">En esta sección se detalla </w:t>
      </w:r>
      <w:r w:rsidR="006D7900">
        <w:t>cuáles</w:t>
      </w:r>
      <w:r>
        <w:t xml:space="preserve"> serían los costes y los beneficios que se obtendrían con el proyecto si fuese desarrollado por una empresa real.  </w:t>
      </w:r>
      <w:r>
        <w:tab/>
      </w:r>
    </w:p>
    <w:p w14:paraId="507CABF0" w14:textId="59DD0335" w:rsidR="00902D6C" w:rsidRDefault="00902D6C" w:rsidP="00902D6C">
      <w:pPr>
        <w:ind w:left="1416" w:firstLine="714"/>
      </w:pPr>
    </w:p>
    <w:p w14:paraId="0ED0ED1C" w14:textId="71112121" w:rsidR="00902D6C" w:rsidRDefault="008C1229" w:rsidP="008C1229">
      <w:pPr>
        <w:pStyle w:val="Ttulo4"/>
        <w:ind w:left="1416" w:firstLine="708"/>
      </w:pPr>
      <w:r w:rsidRPr="008C1229">
        <w:t>Costes</w:t>
      </w:r>
    </w:p>
    <w:p w14:paraId="3930DAD0" w14:textId="66ADDDF4" w:rsidR="006D7900" w:rsidRDefault="006D7900" w:rsidP="006D7900">
      <w:pPr>
        <w:ind w:left="2124" w:firstLine="6"/>
      </w:pPr>
      <w:r>
        <w:t xml:space="preserve">Los costes que supondría la aplicación son: </w:t>
      </w:r>
    </w:p>
    <w:p w14:paraId="27875768" w14:textId="65C50562" w:rsidR="006D7900" w:rsidRDefault="006D7900" w:rsidP="006D7900">
      <w:pPr>
        <w:ind w:left="2124" w:firstLine="6"/>
      </w:pPr>
    </w:p>
    <w:p w14:paraId="526C6F32" w14:textId="53D74C2E" w:rsidR="00F35B40" w:rsidRDefault="00F35B40" w:rsidP="006D7900">
      <w:pPr>
        <w:ind w:left="2124" w:firstLine="6"/>
        <w:rPr>
          <w:b/>
          <w:bCs/>
        </w:rPr>
      </w:pPr>
      <w:r w:rsidRPr="00F35B40">
        <w:rPr>
          <w:b/>
          <w:bCs/>
        </w:rPr>
        <w:t>Empleados</w:t>
      </w:r>
    </w:p>
    <w:p w14:paraId="05925BFA" w14:textId="56FD2A0C" w:rsidR="00F35B40" w:rsidRDefault="00F35B40" w:rsidP="006D7900">
      <w:pPr>
        <w:ind w:left="2124" w:firstLine="6"/>
      </w:pPr>
      <w:r>
        <w:t>Esta sección tendrá en cuenta los costes que supondría el proyecto por la parte de empleados.</w:t>
      </w:r>
    </w:p>
    <w:p w14:paraId="3865E94E" w14:textId="713BB027" w:rsidR="000F2DBD" w:rsidRDefault="00F35B40" w:rsidP="000F2DBD">
      <w:pPr>
        <w:ind w:left="2124" w:firstLine="6"/>
      </w:pPr>
      <w:r>
        <w:t xml:space="preserve">Se han invertido 250 horas repartidas en 4 meses. Las horas trabajadas a la semana son 15,6 que redondearemos a 16. </w:t>
      </w:r>
      <w:r w:rsidR="000F2DBD">
        <w:t xml:space="preserve">Si se le paga al alumno </w:t>
      </w:r>
      <w:r w:rsidR="00ED3981">
        <w:t>19</w:t>
      </w:r>
      <w:r w:rsidR="000F2DBD">
        <w:t>€/hora, tendríamos que el salario bruto del alumno será:</w:t>
      </w:r>
    </w:p>
    <w:p w14:paraId="5927085E" w14:textId="6071A832" w:rsidR="008C1229" w:rsidRDefault="000F2DBD" w:rsidP="000F2DBD">
      <w:pPr>
        <w:ind w:left="2124" w:firstLine="708"/>
        <w:rPr>
          <w:rFonts w:ascii="Cambria Math" w:hAnsi="Cambria Math" w:cs="Cambria Math"/>
          <w:i/>
          <w:iCs/>
        </w:rPr>
      </w:pPr>
      <w:r w:rsidRPr="000F2DBD">
        <w:rPr>
          <w:i/>
          <w:iCs/>
        </w:rPr>
        <w:t>1</w:t>
      </w:r>
      <w:r w:rsidR="00ED3981">
        <w:rPr>
          <w:i/>
          <w:iCs/>
        </w:rPr>
        <w:t>9</w:t>
      </w:r>
      <w:r w:rsidRPr="000F2DBD">
        <w:rPr>
          <w:i/>
          <w:iCs/>
        </w:rPr>
        <w:t xml:space="preserve"> </w:t>
      </w:r>
      <w:r w:rsidRPr="000F2DBD">
        <w:rPr>
          <w:rFonts w:ascii="Cambria Math" w:hAnsi="Cambria Math" w:cs="Cambria Math"/>
          <w:i/>
          <w:iCs/>
        </w:rPr>
        <w:t xml:space="preserve">ℎ/𝑠𝑒𝑚𝑎𝑛𝑎 </w:t>
      </w:r>
      <w:r w:rsidRPr="000F2DBD">
        <w:rPr>
          <w:i/>
          <w:iCs/>
        </w:rPr>
        <w:t>× 22€/</w:t>
      </w:r>
      <w:r w:rsidRPr="000F2DBD">
        <w:rPr>
          <w:rFonts w:ascii="Cambria Math" w:hAnsi="Cambria Math" w:cs="Cambria Math"/>
          <w:i/>
          <w:iCs/>
        </w:rPr>
        <w:t xml:space="preserve">ℎ </w:t>
      </w:r>
      <w:r w:rsidRPr="000F2DBD">
        <w:rPr>
          <w:i/>
          <w:iCs/>
        </w:rPr>
        <w:t xml:space="preserve">× 4 </w:t>
      </w:r>
      <w:r w:rsidRPr="000F2DBD">
        <w:rPr>
          <w:rFonts w:ascii="Cambria Math" w:hAnsi="Cambria Math" w:cs="Cambria Math"/>
          <w:i/>
          <w:iCs/>
        </w:rPr>
        <w:t>𝑠𝑒𝑚𝑎𝑛𝑎𝑠/𝑚𝑒𝑠</w:t>
      </w:r>
      <w:r w:rsidRPr="000F2DBD">
        <w:rPr>
          <w:i/>
          <w:iCs/>
        </w:rPr>
        <w:t>=1</w:t>
      </w:r>
      <w:r w:rsidR="00ED3981">
        <w:rPr>
          <w:i/>
          <w:iCs/>
        </w:rPr>
        <w:t>216</w:t>
      </w:r>
      <w:r w:rsidRPr="000F2DBD">
        <w:rPr>
          <w:i/>
          <w:iCs/>
        </w:rPr>
        <w:t xml:space="preserve">€ </w:t>
      </w:r>
      <w:r w:rsidRPr="000F2DBD">
        <w:rPr>
          <w:rFonts w:ascii="Cambria Math" w:hAnsi="Cambria Math" w:cs="Cambria Math"/>
          <w:i/>
          <w:iCs/>
        </w:rPr>
        <w:t>𝑎𝑙</w:t>
      </w:r>
      <w:r w:rsidRPr="000F2DBD">
        <w:rPr>
          <w:i/>
          <w:iCs/>
        </w:rPr>
        <w:t xml:space="preserve"> </w:t>
      </w:r>
      <w:r w:rsidRPr="000F2DBD">
        <w:rPr>
          <w:rFonts w:ascii="Cambria Math" w:hAnsi="Cambria Math" w:cs="Cambria Math"/>
          <w:i/>
          <w:iCs/>
        </w:rPr>
        <w:t>𝑚𝑒</w:t>
      </w:r>
      <w:r>
        <w:rPr>
          <w:rFonts w:ascii="Cambria Math" w:hAnsi="Cambria Math" w:cs="Cambria Math"/>
          <w:i/>
          <w:iCs/>
        </w:rPr>
        <w:t>s</w:t>
      </w:r>
    </w:p>
    <w:p w14:paraId="4CEA605D" w14:textId="41F6615A" w:rsidR="000F2DBD" w:rsidRDefault="002767BE" w:rsidP="002767BE">
      <w:pPr>
        <w:ind w:left="2124" w:firstLine="6"/>
      </w:pPr>
      <w:r>
        <w:t>Al ser el salario bruto del empleado, se le deberán añadir los impuestos que deberá pagar la empresa estos son:</w:t>
      </w:r>
    </w:p>
    <w:p w14:paraId="2401993B" w14:textId="1CBB82BB" w:rsidR="002767BE" w:rsidRDefault="002767BE" w:rsidP="002767BE">
      <w:pPr>
        <w:pStyle w:val="Prrafodelista"/>
        <w:numPr>
          <w:ilvl w:val="0"/>
          <w:numId w:val="6"/>
        </w:numPr>
      </w:pPr>
      <w:r>
        <w:t>Contingencias comunes: 23,6%</w:t>
      </w:r>
    </w:p>
    <w:p w14:paraId="3B896E84" w14:textId="2002DBBF" w:rsidR="002767BE" w:rsidRDefault="002767BE" w:rsidP="002767BE">
      <w:pPr>
        <w:pStyle w:val="Prrafodelista"/>
        <w:numPr>
          <w:ilvl w:val="0"/>
          <w:numId w:val="6"/>
        </w:numPr>
      </w:pPr>
      <w:r>
        <w:t>Desempleo: 5,5%</w:t>
      </w:r>
    </w:p>
    <w:p w14:paraId="28B4F472" w14:textId="03752820" w:rsidR="002767BE" w:rsidRDefault="002767BE" w:rsidP="002767BE">
      <w:pPr>
        <w:pStyle w:val="Prrafodelista"/>
        <w:numPr>
          <w:ilvl w:val="0"/>
          <w:numId w:val="6"/>
        </w:numPr>
      </w:pPr>
      <w:r>
        <w:t>Formación profesional: 0,6%</w:t>
      </w:r>
    </w:p>
    <w:p w14:paraId="40911018" w14:textId="503AFC97" w:rsidR="002767BE" w:rsidRDefault="002767BE" w:rsidP="002767BE">
      <w:pPr>
        <w:pStyle w:val="Prrafodelista"/>
        <w:numPr>
          <w:ilvl w:val="0"/>
          <w:numId w:val="6"/>
        </w:numPr>
      </w:pPr>
      <w:r>
        <w:t>FOGASA: 0,2%</w:t>
      </w:r>
    </w:p>
    <w:p w14:paraId="01F901AE" w14:textId="2CE0341B" w:rsidR="002767BE" w:rsidRDefault="002767BE" w:rsidP="002767BE">
      <w:pPr>
        <w:ind w:left="2130"/>
      </w:pPr>
      <w:r>
        <w:t>Por lo que los costes totales serán:</w:t>
      </w:r>
    </w:p>
    <w:p w14:paraId="303BAF6D" w14:textId="540B1F2B" w:rsidR="002767BE" w:rsidRDefault="00ED3981" w:rsidP="00ED3981">
      <w:pPr>
        <w:ind w:left="2130" w:firstLine="702"/>
      </w:pPr>
      <w:r>
        <w:t>1216 €/mes x 100</w:t>
      </w:r>
      <w:r>
        <w:tab/>
        <w:t xml:space="preserve">        = 1734 €/mes</w:t>
      </w:r>
    </w:p>
    <w:p w14:paraId="53ECE412" w14:textId="00EF956D" w:rsidR="002767BE" w:rsidRPr="000F2DBD" w:rsidRDefault="002767BE" w:rsidP="002767BE">
      <w:pPr>
        <w:ind w:left="2124" w:firstLine="6"/>
      </w:pPr>
      <w:r>
        <w:rPr>
          <w:noProof/>
        </w:rPr>
        <mc:AlternateContent>
          <mc:Choice Requires="wps">
            <w:drawing>
              <wp:anchor distT="0" distB="0" distL="114300" distR="114300" simplePos="0" relativeHeight="251696128" behindDoc="0" locked="0" layoutInCell="1" allowOverlap="1" wp14:anchorId="4436B372" wp14:editId="2BB0280D">
                <wp:simplePos x="0" y="0"/>
                <wp:positionH relativeFrom="column">
                  <wp:posOffset>1399717</wp:posOffset>
                </wp:positionH>
                <wp:positionV relativeFrom="paragraph">
                  <wp:posOffset>25883</wp:posOffset>
                </wp:positionV>
                <wp:extent cx="1931213" cy="7315"/>
                <wp:effectExtent l="0" t="0" r="31115" b="31115"/>
                <wp:wrapNone/>
                <wp:docPr id="689" name="Conector recto 689"/>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B0E11" id="Conector recto 68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rsidR="00ED3981">
        <w:t xml:space="preserve">           100 – (23,6 + 5,5 + 0,6 +0,2)</w:t>
      </w:r>
    </w:p>
    <w:p w14:paraId="72E9E005" w14:textId="73C83C3B" w:rsidR="006E63C1" w:rsidRDefault="006E63C1" w:rsidP="00902D6C">
      <w:r>
        <w:tab/>
      </w:r>
      <w:r>
        <w:tab/>
      </w:r>
      <w:r>
        <w:tab/>
      </w:r>
      <w:r>
        <w:tab/>
      </w:r>
    </w:p>
    <w:p w14:paraId="0BFFE35E" w14:textId="77777777" w:rsidR="006E63C1" w:rsidRDefault="006E63C1" w:rsidP="006E63C1">
      <w:pPr>
        <w:ind w:left="2124" w:firstLine="6"/>
      </w:pPr>
      <w:r>
        <w:t>Además del alumno, en el desarrollo del proyecto han trabajado 2 cotutores que estimaremos que trabajan 2 h por semana, y como tienen más conocimientos se les pagará 35 €/h. Por lo que el salario bruto será:</w:t>
      </w:r>
    </w:p>
    <w:p w14:paraId="63BB8776" w14:textId="54290AC6" w:rsidR="006E63C1" w:rsidRDefault="006E63C1" w:rsidP="006E63C1">
      <w:pPr>
        <w:ind w:left="2124" w:firstLine="6"/>
      </w:pPr>
      <w:r>
        <w:tab/>
        <w:t>2 x (2 h/semana x 3</w:t>
      </w:r>
      <w:r w:rsidR="00FF022C">
        <w:t>5</w:t>
      </w:r>
      <w:r>
        <w:t xml:space="preserve"> €/h x 4 semanas/mes)</w:t>
      </w:r>
      <w:r w:rsidR="00FF022C">
        <w:t xml:space="preserve"> </w:t>
      </w:r>
      <w:r>
        <w:t xml:space="preserve">= 560 €/mes </w:t>
      </w:r>
    </w:p>
    <w:p w14:paraId="607D1ED3" w14:textId="77777777" w:rsidR="00FF022C" w:rsidRDefault="00FF022C" w:rsidP="006E63C1">
      <w:pPr>
        <w:ind w:left="2124" w:firstLine="6"/>
      </w:pPr>
    </w:p>
    <w:p w14:paraId="3426EB99" w14:textId="6207CD61" w:rsidR="00FF022C" w:rsidRDefault="00FF022C" w:rsidP="006E63C1">
      <w:pPr>
        <w:ind w:left="2124" w:firstLine="6"/>
      </w:pPr>
      <w:r>
        <w:t xml:space="preserve">Como ha pasado antes, la empresa deberá pagar impuestos, por lo que el coste mensual total es: </w:t>
      </w:r>
    </w:p>
    <w:p w14:paraId="2072E8CD" w14:textId="6474349F" w:rsidR="00FF022C" w:rsidRDefault="00FF022C" w:rsidP="00FF022C">
      <w:pPr>
        <w:ind w:left="2130" w:firstLine="702"/>
      </w:pPr>
      <w:r>
        <w:t>560 €/mes x 100</w:t>
      </w:r>
      <w:r>
        <w:tab/>
        <w:t xml:space="preserve">        = 798 €/mes</w:t>
      </w:r>
    </w:p>
    <w:p w14:paraId="7359B5D2" w14:textId="77777777" w:rsidR="00FF022C" w:rsidRPr="000F2DBD" w:rsidRDefault="00FF022C" w:rsidP="00FF022C">
      <w:pPr>
        <w:ind w:left="2124" w:firstLine="6"/>
      </w:pPr>
      <w:r>
        <w:rPr>
          <w:noProof/>
        </w:rPr>
        <mc:AlternateContent>
          <mc:Choice Requires="wps">
            <w:drawing>
              <wp:anchor distT="0" distB="0" distL="114300" distR="114300" simplePos="0" relativeHeight="251698176" behindDoc="0" locked="0" layoutInCell="1" allowOverlap="1" wp14:anchorId="674A9502" wp14:editId="33434C4A">
                <wp:simplePos x="0" y="0"/>
                <wp:positionH relativeFrom="column">
                  <wp:posOffset>1399717</wp:posOffset>
                </wp:positionH>
                <wp:positionV relativeFrom="paragraph">
                  <wp:posOffset>25883</wp:posOffset>
                </wp:positionV>
                <wp:extent cx="1931213" cy="7315"/>
                <wp:effectExtent l="0" t="0" r="31115" b="31115"/>
                <wp:wrapNone/>
                <wp:docPr id="690" name="Conector recto 690"/>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67E78" id="Conector recto 690"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t xml:space="preserve">           100 – (23,6 + 5,5 + 0,6 +0,2)</w:t>
      </w:r>
    </w:p>
    <w:p w14:paraId="605EECDC" w14:textId="591395F2" w:rsidR="00FF022C" w:rsidRDefault="00FF022C" w:rsidP="006E63C1">
      <w:pPr>
        <w:ind w:left="2124" w:firstLine="6"/>
      </w:pPr>
    </w:p>
    <w:p w14:paraId="5F6C4B1D" w14:textId="6B58DE25" w:rsidR="00FF022C" w:rsidRDefault="00FF022C" w:rsidP="006E63C1">
      <w:pPr>
        <w:ind w:left="2124" w:firstLine="6"/>
      </w:pPr>
      <w:r>
        <w:t>El coste mensual total será de 2532 €. Como el proyecto ha durado 4 meses la costa total será: 10128 €</w:t>
      </w:r>
    </w:p>
    <w:p w14:paraId="30106C7B" w14:textId="7626DD4E" w:rsidR="00206ACD" w:rsidRPr="00206ACD" w:rsidRDefault="00206ACD" w:rsidP="00206ACD">
      <w:pPr>
        <w:rPr>
          <w:b/>
          <w:bCs/>
        </w:rPr>
      </w:pPr>
    </w:p>
    <w:p w14:paraId="7C0C02E4" w14:textId="1DE750D6" w:rsidR="006E63C1" w:rsidRDefault="006E63C1" w:rsidP="00902D6C">
      <w:r>
        <w:tab/>
      </w:r>
      <w:r>
        <w:tab/>
      </w:r>
      <w:r>
        <w:tab/>
      </w:r>
    </w:p>
    <w:p w14:paraId="548348FF" w14:textId="0F7AB6E1" w:rsidR="008C1229" w:rsidRDefault="00E471F0" w:rsidP="004A3F73">
      <w:pPr>
        <w:pStyle w:val="Ttulo3"/>
        <w:ind w:left="708" w:firstLine="708"/>
      </w:pPr>
      <w:bookmarkStart w:id="23" w:name="_Toc107913173"/>
      <w:r>
        <w:t xml:space="preserve">A.3.2. </w:t>
      </w:r>
      <w:r>
        <w:tab/>
        <w:t>Viabilidad legal</w:t>
      </w:r>
      <w:bookmarkEnd w:id="23"/>
    </w:p>
    <w:p w14:paraId="64B95DED" w14:textId="0CD815C4" w:rsidR="008C1229" w:rsidRDefault="008C1229" w:rsidP="008C1229"/>
    <w:p w14:paraId="58C7CAE8" w14:textId="464E9A64" w:rsidR="009F5299" w:rsidRDefault="004A3F73" w:rsidP="004A3F73">
      <w:pPr>
        <w:ind w:left="1416" w:firstLine="714"/>
      </w:pPr>
      <w:r>
        <w:t xml:space="preserve">Debemos de comprobar cuales son las licencias software que estamos utilizando. </w:t>
      </w:r>
    </w:p>
    <w:p w14:paraId="5085D4FB" w14:textId="70CBE885" w:rsidR="004A3F73" w:rsidRDefault="004A3F73" w:rsidP="004A3F73">
      <w:pPr>
        <w:ind w:left="1416" w:firstLine="714"/>
      </w:pPr>
      <w:r>
        <w:t>El software utilizado y sus licencias son:</w:t>
      </w:r>
    </w:p>
    <w:p w14:paraId="59A4237C" w14:textId="08F23EEA" w:rsidR="004A3F73" w:rsidRDefault="004A3F73" w:rsidP="004A3F73">
      <w:pPr>
        <w:ind w:left="1416" w:firstLine="714"/>
      </w:pPr>
    </w:p>
    <w:tbl>
      <w:tblPr>
        <w:tblStyle w:val="Tablaconcuadrcula"/>
        <w:tblW w:w="6355" w:type="dxa"/>
        <w:tblInd w:w="1416" w:type="dxa"/>
        <w:tblLook w:val="04A0" w:firstRow="1" w:lastRow="0" w:firstColumn="1" w:lastColumn="0" w:noHBand="0" w:noVBand="1"/>
      </w:tblPr>
      <w:tblGrid>
        <w:gridCol w:w="2963"/>
        <w:gridCol w:w="1688"/>
        <w:gridCol w:w="1704"/>
      </w:tblGrid>
      <w:tr w:rsidR="004A3F73" w14:paraId="106CB23B" w14:textId="77777777" w:rsidTr="004A3F73">
        <w:trPr>
          <w:trHeight w:val="561"/>
        </w:trPr>
        <w:tc>
          <w:tcPr>
            <w:tcW w:w="2119" w:type="dxa"/>
            <w:shd w:val="clear" w:color="auto" w:fill="92D050"/>
          </w:tcPr>
          <w:p w14:paraId="4EEF070A" w14:textId="7D3EE27B" w:rsidR="004A3F73" w:rsidRDefault="004A3F73" w:rsidP="004A3F73">
            <w:pPr>
              <w:jc w:val="center"/>
            </w:pPr>
            <w:r>
              <w:t>Módulo</w:t>
            </w:r>
          </w:p>
        </w:tc>
        <w:tc>
          <w:tcPr>
            <w:tcW w:w="2114" w:type="dxa"/>
            <w:shd w:val="clear" w:color="auto" w:fill="92D050"/>
          </w:tcPr>
          <w:p w14:paraId="42EDEE83" w14:textId="3C60D4C9" w:rsidR="004A3F73" w:rsidRDefault="004A3F73" w:rsidP="004A3F73">
            <w:pPr>
              <w:jc w:val="center"/>
            </w:pPr>
            <w:r>
              <w:t>Versión</w:t>
            </w:r>
          </w:p>
        </w:tc>
        <w:tc>
          <w:tcPr>
            <w:tcW w:w="2122" w:type="dxa"/>
            <w:shd w:val="clear" w:color="auto" w:fill="92D050"/>
          </w:tcPr>
          <w:p w14:paraId="3CE3F64D" w14:textId="6F95753F" w:rsidR="004A3F73" w:rsidRDefault="004A3F73" w:rsidP="004A3F73">
            <w:pPr>
              <w:jc w:val="center"/>
            </w:pPr>
            <w:r>
              <w:t>Licencia</w:t>
            </w:r>
          </w:p>
        </w:tc>
      </w:tr>
      <w:tr w:rsidR="004A3F73" w14:paraId="0A6A3CC3" w14:textId="77777777" w:rsidTr="004A3F73">
        <w:trPr>
          <w:trHeight w:val="561"/>
        </w:trPr>
        <w:tc>
          <w:tcPr>
            <w:tcW w:w="2119" w:type="dxa"/>
          </w:tcPr>
          <w:p w14:paraId="34FE3523" w14:textId="5EDBA7AC" w:rsidR="004A3F73" w:rsidRDefault="004A3F73" w:rsidP="004A3F73">
            <w:r>
              <w:t>FLASK</w:t>
            </w:r>
          </w:p>
        </w:tc>
        <w:tc>
          <w:tcPr>
            <w:tcW w:w="2114" w:type="dxa"/>
          </w:tcPr>
          <w:p w14:paraId="17493FEE" w14:textId="1CD26F9E" w:rsidR="004A3F73" w:rsidRDefault="00AE7B49" w:rsidP="00AE7B49">
            <w:pPr>
              <w:jc w:val="center"/>
            </w:pPr>
            <w:r>
              <w:t>1.0.2</w:t>
            </w:r>
          </w:p>
        </w:tc>
        <w:tc>
          <w:tcPr>
            <w:tcW w:w="2122" w:type="dxa"/>
          </w:tcPr>
          <w:p w14:paraId="70265A7C" w14:textId="2F84D17F" w:rsidR="004A3F73" w:rsidRDefault="00AE7B49" w:rsidP="00AE7B49">
            <w:pPr>
              <w:jc w:val="center"/>
            </w:pPr>
            <w:r>
              <w:t>BSD</w:t>
            </w:r>
          </w:p>
        </w:tc>
      </w:tr>
      <w:tr w:rsidR="004A3F73" w14:paraId="4F19C27E" w14:textId="77777777" w:rsidTr="004A3F73">
        <w:trPr>
          <w:trHeight w:val="527"/>
        </w:trPr>
        <w:tc>
          <w:tcPr>
            <w:tcW w:w="2119" w:type="dxa"/>
          </w:tcPr>
          <w:p w14:paraId="28A9C61B" w14:textId="437530E2" w:rsidR="004A3F73" w:rsidRDefault="004A3F73" w:rsidP="004A3F73">
            <w:r>
              <w:t>FLASK-BABEL</w:t>
            </w:r>
          </w:p>
        </w:tc>
        <w:tc>
          <w:tcPr>
            <w:tcW w:w="2114" w:type="dxa"/>
          </w:tcPr>
          <w:p w14:paraId="1421B54E" w14:textId="06EB4B05" w:rsidR="004A3F73" w:rsidRDefault="00AE7B49" w:rsidP="00AE7B49">
            <w:pPr>
              <w:jc w:val="center"/>
            </w:pPr>
            <w:r>
              <w:t>0.12.2</w:t>
            </w:r>
          </w:p>
        </w:tc>
        <w:tc>
          <w:tcPr>
            <w:tcW w:w="2122" w:type="dxa"/>
          </w:tcPr>
          <w:p w14:paraId="6C352D5A" w14:textId="2961C678" w:rsidR="004A3F73" w:rsidRDefault="00AE7B49" w:rsidP="00AE7B49">
            <w:pPr>
              <w:jc w:val="center"/>
            </w:pPr>
            <w:r>
              <w:t>BSD</w:t>
            </w:r>
          </w:p>
        </w:tc>
      </w:tr>
      <w:tr w:rsidR="004A3F73" w14:paraId="248194E7" w14:textId="77777777" w:rsidTr="004A3F73">
        <w:trPr>
          <w:trHeight w:val="561"/>
        </w:trPr>
        <w:tc>
          <w:tcPr>
            <w:tcW w:w="2119" w:type="dxa"/>
          </w:tcPr>
          <w:p w14:paraId="2A472BB9" w14:textId="0295FB93" w:rsidR="004A3F73" w:rsidRDefault="004A3F73" w:rsidP="004A3F73">
            <w:r>
              <w:t>ETHNEA &amp; GENNI</w:t>
            </w:r>
          </w:p>
        </w:tc>
        <w:tc>
          <w:tcPr>
            <w:tcW w:w="2114" w:type="dxa"/>
          </w:tcPr>
          <w:p w14:paraId="07652AC8" w14:textId="68658B62" w:rsidR="004A3F73" w:rsidRDefault="00AE7B49" w:rsidP="00AE7B49">
            <w:pPr>
              <w:jc w:val="center"/>
            </w:pPr>
            <w:r>
              <w:t>-</w:t>
            </w:r>
          </w:p>
        </w:tc>
        <w:tc>
          <w:tcPr>
            <w:tcW w:w="2122" w:type="dxa"/>
          </w:tcPr>
          <w:p w14:paraId="4F26F493" w14:textId="229AFCA8" w:rsidR="004A3F73" w:rsidRDefault="00AE7B49" w:rsidP="00AE7B49">
            <w:pPr>
              <w:jc w:val="center"/>
            </w:pPr>
            <w:r>
              <w:t>Licencia</w:t>
            </w:r>
          </w:p>
        </w:tc>
      </w:tr>
      <w:tr w:rsidR="004A3F73" w14:paraId="0ABDDC70" w14:textId="77777777" w:rsidTr="004A3F73">
        <w:trPr>
          <w:trHeight w:val="561"/>
        </w:trPr>
        <w:tc>
          <w:tcPr>
            <w:tcW w:w="2119" w:type="dxa"/>
          </w:tcPr>
          <w:p w14:paraId="1A3A322B" w14:textId="632928AA" w:rsidR="004A3F73" w:rsidRDefault="004A3F73" w:rsidP="004A3F73">
            <w:r>
              <w:t>BEAUTIFULSOUP4</w:t>
            </w:r>
          </w:p>
        </w:tc>
        <w:tc>
          <w:tcPr>
            <w:tcW w:w="2114" w:type="dxa"/>
          </w:tcPr>
          <w:p w14:paraId="45A363B4" w14:textId="4DE50F13" w:rsidR="004A3F73" w:rsidRDefault="00AE7B49" w:rsidP="00AE7B49">
            <w:pPr>
              <w:jc w:val="center"/>
            </w:pPr>
            <w:r>
              <w:t>4.7.1</w:t>
            </w:r>
          </w:p>
        </w:tc>
        <w:tc>
          <w:tcPr>
            <w:tcW w:w="2122" w:type="dxa"/>
          </w:tcPr>
          <w:p w14:paraId="2834C031" w14:textId="76CA4347" w:rsidR="004A3F73" w:rsidRDefault="00AE7B49" w:rsidP="00AE7B49">
            <w:pPr>
              <w:jc w:val="center"/>
            </w:pPr>
            <w:r>
              <w:t>MIT</w:t>
            </w:r>
          </w:p>
        </w:tc>
      </w:tr>
      <w:tr w:rsidR="004A3F73" w14:paraId="64517C29" w14:textId="77777777" w:rsidTr="004A3F73">
        <w:trPr>
          <w:trHeight w:val="561"/>
        </w:trPr>
        <w:tc>
          <w:tcPr>
            <w:tcW w:w="2119" w:type="dxa"/>
          </w:tcPr>
          <w:p w14:paraId="30BE76DA" w14:textId="7E042EB1" w:rsidR="004A3F73" w:rsidRDefault="004A3F73" w:rsidP="004A3F73">
            <w:r>
              <w:t>MATPLOTLIB</w:t>
            </w:r>
          </w:p>
        </w:tc>
        <w:tc>
          <w:tcPr>
            <w:tcW w:w="2114" w:type="dxa"/>
          </w:tcPr>
          <w:p w14:paraId="15E24B96" w14:textId="2842584F" w:rsidR="004A3F73" w:rsidRDefault="00AE7B49" w:rsidP="00AE7B49">
            <w:pPr>
              <w:jc w:val="center"/>
            </w:pPr>
            <w:r>
              <w:t>3.0.2</w:t>
            </w:r>
          </w:p>
        </w:tc>
        <w:tc>
          <w:tcPr>
            <w:tcW w:w="2122" w:type="dxa"/>
          </w:tcPr>
          <w:p w14:paraId="257A6A6C" w14:textId="7832233C" w:rsidR="004A3F73" w:rsidRDefault="00AE7B49" w:rsidP="00AE7B49">
            <w:pPr>
              <w:jc w:val="center"/>
            </w:pPr>
            <w:r>
              <w:t>PSF</w:t>
            </w:r>
          </w:p>
        </w:tc>
      </w:tr>
      <w:tr w:rsidR="004A3F73" w14:paraId="62B413C7" w14:textId="77777777" w:rsidTr="004A3F73">
        <w:trPr>
          <w:trHeight w:val="561"/>
        </w:trPr>
        <w:tc>
          <w:tcPr>
            <w:tcW w:w="2119" w:type="dxa"/>
          </w:tcPr>
          <w:p w14:paraId="25152350" w14:textId="4DCFB582" w:rsidR="004A3F73" w:rsidRDefault="004A3F73" w:rsidP="004A3F73">
            <w:r>
              <w:t>NETWORKX</w:t>
            </w:r>
          </w:p>
        </w:tc>
        <w:tc>
          <w:tcPr>
            <w:tcW w:w="2114" w:type="dxa"/>
          </w:tcPr>
          <w:p w14:paraId="36F8758D" w14:textId="7195E3DB" w:rsidR="004A3F73" w:rsidRDefault="00AE7B49" w:rsidP="00AE7B49">
            <w:pPr>
              <w:jc w:val="center"/>
            </w:pPr>
            <w:r>
              <w:t>2.2</w:t>
            </w:r>
          </w:p>
        </w:tc>
        <w:tc>
          <w:tcPr>
            <w:tcW w:w="2122" w:type="dxa"/>
          </w:tcPr>
          <w:p w14:paraId="74C2729E" w14:textId="61BDF4DC" w:rsidR="004A3F73" w:rsidRDefault="00AE7B49" w:rsidP="00AE7B49">
            <w:pPr>
              <w:jc w:val="center"/>
            </w:pPr>
            <w:r>
              <w:t>BSD</w:t>
            </w:r>
          </w:p>
        </w:tc>
      </w:tr>
      <w:tr w:rsidR="004A3F73" w14:paraId="090FA1AF" w14:textId="77777777" w:rsidTr="004A3F73">
        <w:trPr>
          <w:trHeight w:val="527"/>
        </w:trPr>
        <w:tc>
          <w:tcPr>
            <w:tcW w:w="2119" w:type="dxa"/>
          </w:tcPr>
          <w:p w14:paraId="3167A737" w14:textId="2F2A4183" w:rsidR="004A3F73" w:rsidRDefault="004A3F73" w:rsidP="004A3F73">
            <w:r>
              <w:t>SCIPY</w:t>
            </w:r>
          </w:p>
        </w:tc>
        <w:tc>
          <w:tcPr>
            <w:tcW w:w="2114" w:type="dxa"/>
          </w:tcPr>
          <w:p w14:paraId="7086AE5D" w14:textId="74B776A1" w:rsidR="004A3F73" w:rsidRDefault="00AE7B49" w:rsidP="00AE7B49">
            <w:pPr>
              <w:jc w:val="center"/>
            </w:pPr>
            <w:r>
              <w:t>1.1.0</w:t>
            </w:r>
          </w:p>
        </w:tc>
        <w:tc>
          <w:tcPr>
            <w:tcW w:w="2122" w:type="dxa"/>
          </w:tcPr>
          <w:p w14:paraId="79DC0743" w14:textId="47258C94" w:rsidR="004A3F73" w:rsidRDefault="00AE7B49" w:rsidP="00AE7B49">
            <w:pPr>
              <w:jc w:val="center"/>
            </w:pPr>
            <w:r>
              <w:t>BSD</w:t>
            </w:r>
          </w:p>
        </w:tc>
      </w:tr>
      <w:tr w:rsidR="004A3F73" w14:paraId="2E59D6A4" w14:textId="77777777" w:rsidTr="004A3F73">
        <w:trPr>
          <w:trHeight w:val="527"/>
        </w:trPr>
        <w:tc>
          <w:tcPr>
            <w:tcW w:w="2119" w:type="dxa"/>
          </w:tcPr>
          <w:p w14:paraId="6694BF29" w14:textId="17B7F514" w:rsidR="004A3F73" w:rsidRDefault="004A3F73" w:rsidP="004A3F73">
            <w:r>
              <w:t>NUMPY</w:t>
            </w:r>
          </w:p>
        </w:tc>
        <w:tc>
          <w:tcPr>
            <w:tcW w:w="2114" w:type="dxa"/>
          </w:tcPr>
          <w:p w14:paraId="737663AE" w14:textId="3BA71F57" w:rsidR="004A3F73" w:rsidRDefault="00AE7B49" w:rsidP="00AE7B49">
            <w:pPr>
              <w:jc w:val="center"/>
            </w:pPr>
            <w:r>
              <w:t>1.14.3</w:t>
            </w:r>
          </w:p>
        </w:tc>
        <w:tc>
          <w:tcPr>
            <w:tcW w:w="2122" w:type="dxa"/>
          </w:tcPr>
          <w:p w14:paraId="1FDAF79C" w14:textId="3A83A87D" w:rsidR="004A3F73" w:rsidRDefault="00AE7B49" w:rsidP="00AE7B49">
            <w:pPr>
              <w:jc w:val="center"/>
            </w:pPr>
            <w:r>
              <w:t>BSD</w:t>
            </w:r>
          </w:p>
        </w:tc>
      </w:tr>
      <w:tr w:rsidR="004A3F73" w14:paraId="3892D79F" w14:textId="77777777" w:rsidTr="004A3F73">
        <w:trPr>
          <w:trHeight w:val="527"/>
        </w:trPr>
        <w:tc>
          <w:tcPr>
            <w:tcW w:w="2119" w:type="dxa"/>
          </w:tcPr>
          <w:p w14:paraId="478C298B" w14:textId="6D3349DC" w:rsidR="004A3F73" w:rsidRDefault="0084343C" w:rsidP="004A3F73">
            <w:r>
              <w:t>PLY</w:t>
            </w:r>
          </w:p>
        </w:tc>
        <w:tc>
          <w:tcPr>
            <w:tcW w:w="2114" w:type="dxa"/>
          </w:tcPr>
          <w:p w14:paraId="67229CC6" w14:textId="6545F47E" w:rsidR="004A3F73" w:rsidRDefault="00AE7B49" w:rsidP="00AE7B49">
            <w:pPr>
              <w:jc w:val="center"/>
            </w:pPr>
            <w:r>
              <w:t>3.11</w:t>
            </w:r>
          </w:p>
        </w:tc>
        <w:tc>
          <w:tcPr>
            <w:tcW w:w="2122" w:type="dxa"/>
          </w:tcPr>
          <w:p w14:paraId="35E54B9F" w14:textId="66788EAC" w:rsidR="004A3F73" w:rsidRDefault="00AE7B49" w:rsidP="00AE7B49">
            <w:pPr>
              <w:jc w:val="center"/>
            </w:pPr>
            <w:r>
              <w:t>BSD</w:t>
            </w:r>
          </w:p>
        </w:tc>
      </w:tr>
      <w:tr w:rsidR="004A3F73" w14:paraId="7DD0BEF9" w14:textId="77777777" w:rsidTr="004A3F73">
        <w:trPr>
          <w:trHeight w:val="527"/>
        </w:trPr>
        <w:tc>
          <w:tcPr>
            <w:tcW w:w="2119" w:type="dxa"/>
          </w:tcPr>
          <w:p w14:paraId="7466C5D3" w14:textId="100EB683" w:rsidR="004A3F73" w:rsidRDefault="0084343C" w:rsidP="004A3F73">
            <w:r>
              <w:t>HTML5LIB</w:t>
            </w:r>
          </w:p>
        </w:tc>
        <w:tc>
          <w:tcPr>
            <w:tcW w:w="2114" w:type="dxa"/>
          </w:tcPr>
          <w:p w14:paraId="25C03267" w14:textId="07CF3C42" w:rsidR="004A3F73" w:rsidRDefault="00AE7B49" w:rsidP="00AE7B49">
            <w:pPr>
              <w:jc w:val="center"/>
            </w:pPr>
            <w:r>
              <w:t>1.0.1</w:t>
            </w:r>
          </w:p>
        </w:tc>
        <w:tc>
          <w:tcPr>
            <w:tcW w:w="2122" w:type="dxa"/>
          </w:tcPr>
          <w:p w14:paraId="595A71E8" w14:textId="69D9C4B6" w:rsidR="004A3F73" w:rsidRDefault="00AE7B49" w:rsidP="00AE7B49">
            <w:pPr>
              <w:jc w:val="center"/>
            </w:pPr>
            <w:r>
              <w:t>MIT</w:t>
            </w:r>
          </w:p>
        </w:tc>
      </w:tr>
      <w:tr w:rsidR="004A3F73" w14:paraId="72AED6AE" w14:textId="77777777" w:rsidTr="004A3F73">
        <w:trPr>
          <w:trHeight w:val="527"/>
        </w:trPr>
        <w:tc>
          <w:tcPr>
            <w:tcW w:w="2119" w:type="dxa"/>
          </w:tcPr>
          <w:p w14:paraId="4C3B53A9" w14:textId="006594D6" w:rsidR="004A3F73" w:rsidRDefault="0084343C" w:rsidP="004A3F73">
            <w:r>
              <w:t>LXML</w:t>
            </w:r>
          </w:p>
        </w:tc>
        <w:tc>
          <w:tcPr>
            <w:tcW w:w="2114" w:type="dxa"/>
          </w:tcPr>
          <w:p w14:paraId="1B056851" w14:textId="35E97125" w:rsidR="004A3F73" w:rsidRDefault="00AE7B49" w:rsidP="00AE7B49">
            <w:pPr>
              <w:jc w:val="center"/>
            </w:pPr>
            <w:r>
              <w:t>4.3.1</w:t>
            </w:r>
          </w:p>
        </w:tc>
        <w:tc>
          <w:tcPr>
            <w:tcW w:w="2122" w:type="dxa"/>
          </w:tcPr>
          <w:p w14:paraId="397FB0CF" w14:textId="22AFFF94" w:rsidR="004A3F73" w:rsidRDefault="00AE7B49" w:rsidP="00AE7B49">
            <w:pPr>
              <w:jc w:val="center"/>
            </w:pPr>
            <w:r>
              <w:t>BSD</w:t>
            </w:r>
          </w:p>
        </w:tc>
      </w:tr>
      <w:tr w:rsidR="004A3F73" w14:paraId="10AE2B81" w14:textId="77777777" w:rsidTr="004A3F73">
        <w:trPr>
          <w:trHeight w:val="527"/>
        </w:trPr>
        <w:tc>
          <w:tcPr>
            <w:tcW w:w="2119" w:type="dxa"/>
          </w:tcPr>
          <w:p w14:paraId="386EB71D" w14:textId="65810399" w:rsidR="004A3F73" w:rsidRDefault="0084343C" w:rsidP="004A3F73">
            <w:r>
              <w:t>NETWORK</w:t>
            </w:r>
            <w:r w:rsidR="00B148ED">
              <w:t>_STYLING_WITH_D3</w:t>
            </w:r>
          </w:p>
        </w:tc>
        <w:tc>
          <w:tcPr>
            <w:tcW w:w="2114" w:type="dxa"/>
          </w:tcPr>
          <w:p w14:paraId="0A73AE94" w14:textId="1AA115A1" w:rsidR="004A3F73" w:rsidRDefault="00AE7B49" w:rsidP="00AE7B49">
            <w:pPr>
              <w:jc w:val="center"/>
            </w:pPr>
            <w:r>
              <w:t>-</w:t>
            </w:r>
          </w:p>
        </w:tc>
        <w:tc>
          <w:tcPr>
            <w:tcW w:w="2122" w:type="dxa"/>
          </w:tcPr>
          <w:p w14:paraId="12FD0B7B" w14:textId="0D13BA27" w:rsidR="004A3F73" w:rsidRDefault="00AE7B49" w:rsidP="00AE7B49">
            <w:pPr>
              <w:jc w:val="center"/>
            </w:pPr>
            <w:r>
              <w:t>MIT</w:t>
            </w:r>
          </w:p>
        </w:tc>
      </w:tr>
      <w:tr w:rsidR="004A3F73" w14:paraId="7228F93D" w14:textId="77777777" w:rsidTr="004A3F73">
        <w:trPr>
          <w:trHeight w:val="527"/>
        </w:trPr>
        <w:tc>
          <w:tcPr>
            <w:tcW w:w="2119" w:type="dxa"/>
          </w:tcPr>
          <w:p w14:paraId="04C7A1B9" w14:textId="09F0818C" w:rsidR="004A3F73" w:rsidRDefault="00B148ED" w:rsidP="004A3F73">
            <w:r>
              <w:t>DyNetX</w:t>
            </w:r>
          </w:p>
        </w:tc>
        <w:tc>
          <w:tcPr>
            <w:tcW w:w="2114" w:type="dxa"/>
          </w:tcPr>
          <w:p w14:paraId="7993EFF9" w14:textId="364E4C40" w:rsidR="004A3F73" w:rsidRDefault="00445CE4" w:rsidP="00445CE4">
            <w:pPr>
              <w:jc w:val="center"/>
            </w:pPr>
            <w:r>
              <w:t>0.3.1</w:t>
            </w:r>
          </w:p>
        </w:tc>
        <w:tc>
          <w:tcPr>
            <w:tcW w:w="2122" w:type="dxa"/>
          </w:tcPr>
          <w:p w14:paraId="3B6A2562" w14:textId="1FEE645C" w:rsidR="004A3F73" w:rsidRDefault="00AE7B49" w:rsidP="00AE7B49">
            <w:pPr>
              <w:jc w:val="center"/>
            </w:pPr>
            <w:r>
              <w:t>BSD</w:t>
            </w:r>
          </w:p>
        </w:tc>
      </w:tr>
      <w:tr w:rsidR="004A3F73" w14:paraId="61AB99D4" w14:textId="77777777" w:rsidTr="004A3F73">
        <w:trPr>
          <w:trHeight w:val="527"/>
        </w:trPr>
        <w:tc>
          <w:tcPr>
            <w:tcW w:w="2119" w:type="dxa"/>
          </w:tcPr>
          <w:p w14:paraId="28EE94CB" w14:textId="1E657C95" w:rsidR="004A3F73" w:rsidRDefault="00B148ED" w:rsidP="004A3F73">
            <w:r>
              <w:t>FFMPEG-PYTHON</w:t>
            </w:r>
          </w:p>
        </w:tc>
        <w:tc>
          <w:tcPr>
            <w:tcW w:w="2114" w:type="dxa"/>
          </w:tcPr>
          <w:p w14:paraId="63CEFE7E" w14:textId="5C2A5668" w:rsidR="004A3F73" w:rsidRDefault="00445CE4" w:rsidP="00445CE4">
            <w:pPr>
              <w:jc w:val="center"/>
            </w:pPr>
            <w:r>
              <w:t>0.2.0</w:t>
            </w:r>
          </w:p>
        </w:tc>
        <w:tc>
          <w:tcPr>
            <w:tcW w:w="2122" w:type="dxa"/>
          </w:tcPr>
          <w:p w14:paraId="1706244F" w14:textId="11217208" w:rsidR="004A3F73" w:rsidRDefault="00AE7B49" w:rsidP="00AE7B49">
            <w:pPr>
              <w:jc w:val="center"/>
            </w:pPr>
            <w:r>
              <w:t>BSD</w:t>
            </w:r>
          </w:p>
        </w:tc>
      </w:tr>
      <w:tr w:rsidR="00B148ED" w14:paraId="0D5795F1" w14:textId="77777777" w:rsidTr="004A3F73">
        <w:trPr>
          <w:trHeight w:val="527"/>
        </w:trPr>
        <w:tc>
          <w:tcPr>
            <w:tcW w:w="2119" w:type="dxa"/>
          </w:tcPr>
          <w:p w14:paraId="05A0CA85" w14:textId="5FF6B419" w:rsidR="00B148ED" w:rsidRDefault="00B148ED" w:rsidP="004A3F73">
            <w:r>
              <w:t>IPYTHON</w:t>
            </w:r>
          </w:p>
        </w:tc>
        <w:tc>
          <w:tcPr>
            <w:tcW w:w="2114" w:type="dxa"/>
          </w:tcPr>
          <w:p w14:paraId="04860D9D" w14:textId="17C2CC6B" w:rsidR="00B148ED" w:rsidRDefault="00445CE4" w:rsidP="00445CE4">
            <w:pPr>
              <w:jc w:val="center"/>
            </w:pPr>
            <w:r>
              <w:t>7.16.3</w:t>
            </w:r>
          </w:p>
        </w:tc>
        <w:tc>
          <w:tcPr>
            <w:tcW w:w="2122" w:type="dxa"/>
          </w:tcPr>
          <w:p w14:paraId="25C4E37A" w14:textId="64C17B98" w:rsidR="00B148ED" w:rsidRDefault="00AE7B49" w:rsidP="00AE7B49">
            <w:pPr>
              <w:jc w:val="center"/>
            </w:pPr>
            <w:r>
              <w:t>BSD</w:t>
            </w:r>
          </w:p>
        </w:tc>
      </w:tr>
    </w:tbl>
    <w:p w14:paraId="50645BF1" w14:textId="77777777" w:rsidR="004A3F73" w:rsidRDefault="004A3F73" w:rsidP="004A3F73">
      <w:pPr>
        <w:ind w:left="1416" w:firstLine="714"/>
      </w:pPr>
    </w:p>
    <w:p w14:paraId="785E5098" w14:textId="5546CCDB" w:rsidR="009F5299" w:rsidRDefault="009F5299" w:rsidP="008C1229"/>
    <w:p w14:paraId="5ECE8CDE" w14:textId="77777777" w:rsidR="00445CE4" w:rsidRDefault="00AE7B49" w:rsidP="00AE7B49">
      <w:pPr>
        <w:tabs>
          <w:tab w:val="left" w:pos="2129"/>
        </w:tabs>
      </w:pPr>
      <w:r>
        <w:tab/>
      </w:r>
      <w:r w:rsidR="00445CE4">
        <w:t>Todas las herramientas que empleamos son de uso libre, esto significa que no hay ninguna restricción. Esto nos hace ver que para nuestro necesitamos una licencia más restrictiva.</w:t>
      </w:r>
    </w:p>
    <w:p w14:paraId="182DCE4B" w14:textId="34D38B8F" w:rsidR="009F5299" w:rsidRDefault="00445CE4" w:rsidP="00AE7B49">
      <w:pPr>
        <w:tabs>
          <w:tab w:val="left" w:pos="2129"/>
        </w:tabs>
      </w:pPr>
      <w:r>
        <w:tab/>
      </w:r>
      <w:r w:rsidR="000120C9">
        <w:t>Por ello la licencia que tendrá nuestro proyecto será MIT, esto quiere decir que se permite el uso de la aplicación en todos los niveles.</w:t>
      </w:r>
    </w:p>
    <w:p w14:paraId="1DA6F92B" w14:textId="0987BC6F" w:rsidR="00AE7B49" w:rsidRDefault="00AE7B49" w:rsidP="00AE7B49">
      <w:pPr>
        <w:tabs>
          <w:tab w:val="left" w:pos="2129"/>
        </w:tabs>
      </w:pPr>
      <w:r>
        <w:tab/>
      </w:r>
    </w:p>
    <w:p w14:paraId="3754A300" w14:textId="44FE0513" w:rsidR="00AE7B49" w:rsidRDefault="00AE7B49" w:rsidP="00AE7B49">
      <w:pPr>
        <w:tabs>
          <w:tab w:val="left" w:pos="2129"/>
        </w:tabs>
      </w:pPr>
      <w:r>
        <w:tab/>
      </w:r>
    </w:p>
    <w:p w14:paraId="5A7B88EB" w14:textId="504098D4" w:rsidR="009F5299" w:rsidRDefault="009F5299" w:rsidP="008C1229"/>
    <w:p w14:paraId="5933E7B6" w14:textId="374D2422" w:rsidR="009F5299" w:rsidRDefault="009F5299" w:rsidP="008C1229"/>
    <w:p w14:paraId="256FFF39" w14:textId="549F0380" w:rsidR="009F5299" w:rsidRDefault="009F5299" w:rsidP="008C1229"/>
    <w:p w14:paraId="73561E83" w14:textId="49DD7FB3" w:rsidR="009F5299" w:rsidRDefault="009F5299" w:rsidP="008C1229"/>
    <w:p w14:paraId="5178D676" w14:textId="23C83DF1" w:rsidR="009F5299" w:rsidRDefault="009F5299" w:rsidP="008C1229"/>
    <w:p w14:paraId="53FD0E8E" w14:textId="2E244CC8" w:rsidR="009F5299" w:rsidRDefault="009F5299" w:rsidP="008C1229"/>
    <w:p w14:paraId="41A25D69" w14:textId="0CE66D4C" w:rsidR="009F5299" w:rsidRDefault="009F5299" w:rsidP="008C1229"/>
    <w:p w14:paraId="7EFBC284" w14:textId="1B622DDA" w:rsidR="009F5299" w:rsidRDefault="009F5299" w:rsidP="008C1229"/>
    <w:p w14:paraId="2085CD41" w14:textId="481FEDE9" w:rsidR="009F5299" w:rsidRDefault="009F5299" w:rsidP="008C1229"/>
    <w:p w14:paraId="0BF6DF6F" w14:textId="18E66C5C" w:rsidR="009F5299" w:rsidRDefault="009F5299" w:rsidP="008C1229"/>
    <w:p w14:paraId="5AD7C064" w14:textId="21FC944C" w:rsidR="009F5299" w:rsidRDefault="009F5299" w:rsidP="008C1229"/>
    <w:p w14:paraId="71D1E486" w14:textId="1C38DC5F" w:rsidR="009F5299" w:rsidRDefault="009F5299" w:rsidP="008C1229"/>
    <w:p w14:paraId="4C6AED5F" w14:textId="3D212C94" w:rsidR="009F5299" w:rsidRDefault="009F5299" w:rsidP="008C1229"/>
    <w:p w14:paraId="3CB80627" w14:textId="7AD0DE95" w:rsidR="009F5299" w:rsidRDefault="009F5299" w:rsidP="008C1229"/>
    <w:p w14:paraId="39F7E0DB" w14:textId="757A0C98" w:rsidR="009F5299" w:rsidRDefault="009F5299" w:rsidP="008C1229"/>
    <w:p w14:paraId="664217A8" w14:textId="242A91B5" w:rsidR="009F5299" w:rsidRDefault="009F5299" w:rsidP="008C1229"/>
    <w:p w14:paraId="10248541" w14:textId="6418C070" w:rsidR="00923089" w:rsidRDefault="00923089" w:rsidP="008C1229"/>
    <w:p w14:paraId="249B80E0" w14:textId="7CABD256" w:rsidR="00923089" w:rsidRDefault="00923089" w:rsidP="008C1229"/>
    <w:p w14:paraId="66B11996" w14:textId="332F8282" w:rsidR="00923089" w:rsidRDefault="00923089" w:rsidP="008C1229"/>
    <w:p w14:paraId="40AE8819" w14:textId="02A7FCE1" w:rsidR="00923089" w:rsidRDefault="00923089" w:rsidP="008C1229"/>
    <w:p w14:paraId="019CF665" w14:textId="7DA52C13" w:rsidR="00923089" w:rsidRDefault="00923089" w:rsidP="008C1229"/>
    <w:p w14:paraId="4498CC42" w14:textId="34E0D446" w:rsidR="00923089" w:rsidRDefault="00923089" w:rsidP="008C1229"/>
    <w:p w14:paraId="303C422B" w14:textId="12C34311" w:rsidR="00923089" w:rsidRDefault="00923089" w:rsidP="008C1229"/>
    <w:p w14:paraId="67F095AD" w14:textId="13AAF806" w:rsidR="00923089" w:rsidRDefault="00923089" w:rsidP="008C1229"/>
    <w:p w14:paraId="20F9C06B" w14:textId="2857923A" w:rsidR="00923089" w:rsidRDefault="00923089" w:rsidP="008C1229"/>
    <w:p w14:paraId="42918E3E" w14:textId="650AABD3" w:rsidR="00923089" w:rsidRDefault="00923089" w:rsidP="008C1229"/>
    <w:p w14:paraId="656EAC8B" w14:textId="61DE4A1A" w:rsidR="00923089" w:rsidRDefault="00923089" w:rsidP="008C1229"/>
    <w:p w14:paraId="27CDC015" w14:textId="1B4EAA0A" w:rsidR="00923089" w:rsidRDefault="00923089" w:rsidP="008C1229"/>
    <w:p w14:paraId="33DE1541" w14:textId="69E22D5C" w:rsidR="00923089" w:rsidRDefault="00923089" w:rsidP="008C1229"/>
    <w:p w14:paraId="24F31EF4" w14:textId="1DF74C23" w:rsidR="00923089" w:rsidRDefault="00923089" w:rsidP="008C1229"/>
    <w:p w14:paraId="333097DC" w14:textId="4525F554" w:rsidR="00923089" w:rsidRDefault="00923089" w:rsidP="008C1229"/>
    <w:p w14:paraId="5C417DF1" w14:textId="77777777" w:rsidR="00206ACD" w:rsidRDefault="00206ACD" w:rsidP="008C1229"/>
    <w:p w14:paraId="27185891" w14:textId="329DAAD7" w:rsidR="000120C9" w:rsidRDefault="000120C9" w:rsidP="008C1229"/>
    <w:p w14:paraId="65AFD54B" w14:textId="25967A43" w:rsidR="000120C9" w:rsidRDefault="000120C9" w:rsidP="008C1229"/>
    <w:p w14:paraId="18DD11EB" w14:textId="77777777" w:rsidR="000120C9" w:rsidRDefault="000120C9" w:rsidP="008C1229"/>
    <w:p w14:paraId="41DAA261" w14:textId="77777777" w:rsidR="00923089" w:rsidRDefault="00923089" w:rsidP="008C1229"/>
    <w:p w14:paraId="5C53E794" w14:textId="77777777" w:rsidR="009F5299" w:rsidRDefault="009F5299" w:rsidP="008C1229"/>
    <w:p w14:paraId="19E7F0A9" w14:textId="77777777" w:rsidR="009F5299" w:rsidRDefault="009F5299" w:rsidP="008C1229">
      <w:pPr>
        <w:pStyle w:val="Textoindependiente"/>
        <w:spacing w:before="10"/>
        <w:rPr>
          <w:rFonts w:ascii="Trebuchet MS"/>
          <w:sz w:val="18"/>
        </w:rPr>
        <w:sectPr w:rsidR="009F5299" w:rsidSect="009F5299">
          <w:type w:val="continuous"/>
          <w:pgSz w:w="11906" w:h="16838"/>
          <w:pgMar w:top="1417" w:right="1701" w:bottom="1417" w:left="1701" w:header="708" w:footer="708" w:gutter="0"/>
          <w:cols w:space="708"/>
          <w:docGrid w:linePitch="360"/>
        </w:sectPr>
      </w:pPr>
    </w:p>
    <w:p w14:paraId="14284071" w14:textId="67D7C5FF" w:rsidR="008C1229" w:rsidRDefault="008C1229" w:rsidP="008C1229">
      <w:pPr>
        <w:pStyle w:val="Textoindependiente"/>
        <w:spacing w:before="10"/>
        <w:rPr>
          <w:rFonts w:ascii="Trebuchet MS"/>
          <w:sz w:val="18"/>
        </w:rPr>
      </w:pPr>
      <w:r>
        <w:rPr>
          <w:noProof/>
        </w:rPr>
        <mc:AlternateContent>
          <mc:Choice Requires="wps">
            <w:drawing>
              <wp:anchor distT="0" distB="0" distL="0" distR="0" simplePos="0" relativeHeight="251679744" behindDoc="1" locked="0" layoutInCell="1" allowOverlap="1" wp14:anchorId="1CEB7368" wp14:editId="0FB71D13">
                <wp:simplePos x="0" y="0"/>
                <wp:positionH relativeFrom="page">
                  <wp:posOffset>1433195</wp:posOffset>
                </wp:positionH>
                <wp:positionV relativeFrom="paragraph">
                  <wp:posOffset>166370</wp:posOffset>
                </wp:positionV>
                <wp:extent cx="4669155" cy="1270"/>
                <wp:effectExtent l="0" t="0" r="0" b="0"/>
                <wp:wrapTopAndBottom/>
                <wp:docPr id="659" name="Forma libre: forma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248B0" id="Forma libre: forma 659" o:spid="_x0000_s1026" style="position:absolute;margin-left:112.85pt;margin-top:13.1pt;width:367.6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BD3AF90" w14:textId="77777777" w:rsidR="008C1229" w:rsidRPr="008C1229" w:rsidRDefault="008C1229" w:rsidP="008C1229">
      <w:pPr>
        <w:pStyle w:val="Textoindependiente"/>
        <w:spacing w:before="10"/>
        <w:rPr>
          <w:rFonts w:ascii="Trebuchet MS"/>
          <w:sz w:val="18"/>
        </w:rPr>
      </w:pPr>
    </w:p>
    <w:p w14:paraId="673CEC7D" w14:textId="57B89179" w:rsidR="008C1229" w:rsidRPr="00675056" w:rsidRDefault="008C1229" w:rsidP="008C1229">
      <w:pPr>
        <w:pStyle w:val="Ttulo1"/>
        <w:ind w:left="705"/>
      </w:pPr>
      <w:bookmarkStart w:id="24" w:name="_Toc107913174"/>
      <w:r>
        <w:t>Apéndice B. Especificación de requisitos</w:t>
      </w:r>
      <w:bookmarkEnd w:id="24"/>
    </w:p>
    <w:p w14:paraId="27497584" w14:textId="77777777" w:rsidR="008C1229" w:rsidRDefault="008C1229" w:rsidP="008C1229">
      <w:pPr>
        <w:pStyle w:val="Textoindependiente"/>
        <w:spacing w:before="10"/>
        <w:rPr>
          <w:rFonts w:ascii="Trebuchet MS"/>
          <w:sz w:val="18"/>
        </w:rPr>
      </w:pPr>
      <w:r>
        <w:rPr>
          <w:noProof/>
        </w:rPr>
        <mc:AlternateContent>
          <mc:Choice Requires="wps">
            <w:drawing>
              <wp:anchor distT="0" distB="0" distL="0" distR="0" simplePos="0" relativeHeight="251677696" behindDoc="1" locked="0" layoutInCell="1" allowOverlap="1" wp14:anchorId="2B41CB35" wp14:editId="161D73FE">
                <wp:simplePos x="0" y="0"/>
                <wp:positionH relativeFrom="page">
                  <wp:posOffset>1433195</wp:posOffset>
                </wp:positionH>
                <wp:positionV relativeFrom="paragraph">
                  <wp:posOffset>166370</wp:posOffset>
                </wp:positionV>
                <wp:extent cx="4669155" cy="1270"/>
                <wp:effectExtent l="0" t="0" r="0" b="0"/>
                <wp:wrapTopAndBottom/>
                <wp:docPr id="658" name="Forma libre: forma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0B937" id="Forma libre: forma 658" o:spid="_x0000_s1026" style="position:absolute;margin-left:112.85pt;margin-top:13.1pt;width:367.6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482E1754" w14:textId="77777777" w:rsidR="008C1229" w:rsidRDefault="008C1229" w:rsidP="008C1229">
      <w:pPr>
        <w:ind w:firstLine="708"/>
      </w:pPr>
    </w:p>
    <w:p w14:paraId="3BB7C414" w14:textId="3D6D5E87" w:rsidR="008C1229" w:rsidRDefault="00397720" w:rsidP="0051133D">
      <w:pPr>
        <w:pStyle w:val="Ttulo2"/>
        <w:tabs>
          <w:tab w:val="left" w:pos="708"/>
          <w:tab w:val="left" w:pos="1416"/>
          <w:tab w:val="left" w:pos="2124"/>
          <w:tab w:val="left" w:pos="2832"/>
          <w:tab w:val="center" w:pos="4606"/>
        </w:tabs>
      </w:pPr>
      <w:bookmarkStart w:id="25" w:name="_Toc107913175"/>
      <w:r>
        <w:t xml:space="preserve">B.1. </w:t>
      </w:r>
      <w:r>
        <w:tab/>
        <w:t>Introducción</w:t>
      </w:r>
      <w:bookmarkEnd w:id="25"/>
      <w:r w:rsidR="0051133D">
        <w:tab/>
      </w:r>
    </w:p>
    <w:p w14:paraId="27D0321E" w14:textId="2F494203" w:rsidR="0051133D" w:rsidRPr="0051133D" w:rsidRDefault="0012470B" w:rsidP="0012470B">
      <w:pPr>
        <w:ind w:left="708" w:firstLine="702"/>
      </w:pPr>
      <w:r>
        <w:t>En esta sección se explicarán los objetivos que se han tenido para la realizar la aplicación, los requisitos y los casos de uso, es decir que comportamiento tendrá nuestro proyecto.</w:t>
      </w:r>
    </w:p>
    <w:p w14:paraId="2ABBE383" w14:textId="77777777" w:rsidR="00397720" w:rsidRDefault="00397720" w:rsidP="00397720">
      <w:r>
        <w:tab/>
      </w:r>
    </w:p>
    <w:p w14:paraId="5F18A19F" w14:textId="221792F2" w:rsidR="00397720" w:rsidRDefault="00397720" w:rsidP="00397720">
      <w:pPr>
        <w:pStyle w:val="Ttulo2"/>
      </w:pPr>
      <w:bookmarkStart w:id="26" w:name="_Toc107913176"/>
      <w:r>
        <w:t>B.2.</w:t>
      </w:r>
      <w:r>
        <w:tab/>
        <w:t>Objetivos Generales</w:t>
      </w:r>
      <w:bookmarkEnd w:id="26"/>
    </w:p>
    <w:p w14:paraId="74B0F464" w14:textId="77777777" w:rsidR="005E21B6" w:rsidRDefault="0051133D" w:rsidP="005E21B6">
      <w:pPr>
        <w:ind w:left="708" w:firstLine="702"/>
      </w:pPr>
      <w:r>
        <w:t xml:space="preserve">Como este proyecto tiene dos versiones previas a él, </w:t>
      </w:r>
      <w:r w:rsidR="005E21B6">
        <w:t>deberemos tener en cuenta los objetivos generales de dichas versiones, que son:</w:t>
      </w:r>
    </w:p>
    <w:p w14:paraId="1FC228E7" w14:textId="77777777" w:rsidR="005E21B6" w:rsidRDefault="005E21B6" w:rsidP="005E21B6">
      <w:pPr>
        <w:pStyle w:val="Prrafodelista"/>
        <w:numPr>
          <w:ilvl w:val="0"/>
          <w:numId w:val="1"/>
        </w:numPr>
      </w:pPr>
      <w:r>
        <w:t>Crear una aplicación web que sea capaz de extraer características de una red dada.</w:t>
      </w:r>
    </w:p>
    <w:p w14:paraId="478B22EF" w14:textId="77777777" w:rsidR="005E21B6" w:rsidRDefault="005E21B6" w:rsidP="005E21B6">
      <w:pPr>
        <w:pStyle w:val="Prrafodelista"/>
        <w:numPr>
          <w:ilvl w:val="0"/>
          <w:numId w:val="1"/>
        </w:numPr>
      </w:pPr>
      <w:r>
        <w:t>Capacidad de elegir entre introducir un guion de la página imsdb o una novela con formato ePub.</w:t>
      </w:r>
    </w:p>
    <w:p w14:paraId="1DC962B6" w14:textId="77777777" w:rsidR="009B4899" w:rsidRDefault="005E21B6" w:rsidP="005E21B6">
      <w:pPr>
        <w:pStyle w:val="Prrafodelista"/>
        <w:numPr>
          <w:ilvl w:val="0"/>
          <w:numId w:val="1"/>
        </w:numPr>
      </w:pPr>
      <w:r>
        <w:t xml:space="preserve">Realización de un informe </w:t>
      </w:r>
      <w:r w:rsidR="009B4899">
        <w:t>ordenado y fácil de entender para el cliente una vez haya elegido las características.</w:t>
      </w:r>
    </w:p>
    <w:p w14:paraId="34907D42" w14:textId="77777777" w:rsidR="009B4899" w:rsidRDefault="009B4899" w:rsidP="005E21B6">
      <w:pPr>
        <w:pStyle w:val="Prrafodelista"/>
        <w:numPr>
          <w:ilvl w:val="0"/>
          <w:numId w:val="1"/>
        </w:numPr>
      </w:pPr>
      <w:r>
        <w:t>Permitir al cliente modificar los diccionarios de personajes que han sido extraídos, para que se pueda:</w:t>
      </w:r>
    </w:p>
    <w:p w14:paraId="7593B3DF" w14:textId="672B9605" w:rsidR="009B4899" w:rsidRDefault="009B4899" w:rsidP="009B4899">
      <w:pPr>
        <w:pStyle w:val="Prrafodelista"/>
        <w:numPr>
          <w:ilvl w:val="1"/>
          <w:numId w:val="1"/>
        </w:numPr>
      </w:pPr>
      <w:r>
        <w:t>Añadir personajes que no estén en el diccionario.</w:t>
      </w:r>
    </w:p>
    <w:p w14:paraId="7D6D1218" w14:textId="63D0EC2E" w:rsidR="0051133D" w:rsidRDefault="009B4899" w:rsidP="009B4899">
      <w:pPr>
        <w:pStyle w:val="Prrafodelista"/>
        <w:numPr>
          <w:ilvl w:val="1"/>
          <w:numId w:val="1"/>
        </w:numPr>
      </w:pPr>
      <w:r>
        <w:t>Eliminar personajes que estén en el diccionario.</w:t>
      </w:r>
    </w:p>
    <w:p w14:paraId="610179CD" w14:textId="00C51F49" w:rsidR="009B4899" w:rsidRDefault="009B4899" w:rsidP="009B4899">
      <w:pPr>
        <w:pStyle w:val="Prrafodelista"/>
        <w:numPr>
          <w:ilvl w:val="1"/>
          <w:numId w:val="1"/>
        </w:numPr>
      </w:pPr>
      <w:r>
        <w:t>Unir dos personajes que sean el mismo, pero que tuvieran diferente nombre.</w:t>
      </w:r>
    </w:p>
    <w:p w14:paraId="254DF5D5" w14:textId="25BE5EEF" w:rsidR="009B4899" w:rsidRDefault="009B4899" w:rsidP="009B4899">
      <w:pPr>
        <w:pStyle w:val="Prrafodelista"/>
        <w:numPr>
          <w:ilvl w:val="1"/>
          <w:numId w:val="1"/>
        </w:numPr>
      </w:pPr>
      <w:r>
        <w:t>Modificar el id de cualquier personaje.</w:t>
      </w:r>
    </w:p>
    <w:p w14:paraId="134CCAAC" w14:textId="13E6D4C6" w:rsidR="009B4899" w:rsidRDefault="00801980" w:rsidP="009B4899">
      <w:pPr>
        <w:pStyle w:val="Prrafodelista"/>
        <w:numPr>
          <w:ilvl w:val="1"/>
          <w:numId w:val="1"/>
        </w:numPr>
      </w:pPr>
      <w:r>
        <w:t>Modificar el nombre de cualquier personaje.</w:t>
      </w:r>
    </w:p>
    <w:p w14:paraId="49FFBE0A" w14:textId="342ED2A9" w:rsidR="00801980" w:rsidRDefault="00801980" w:rsidP="00801980">
      <w:pPr>
        <w:pStyle w:val="Prrafodelista"/>
        <w:numPr>
          <w:ilvl w:val="1"/>
          <w:numId w:val="1"/>
        </w:numPr>
      </w:pPr>
      <w:r>
        <w:t>Borrar el nombre de cualquier personaje.</w:t>
      </w:r>
    </w:p>
    <w:p w14:paraId="0354688D" w14:textId="58192F83" w:rsidR="00801980" w:rsidRDefault="00801980" w:rsidP="00801980">
      <w:pPr>
        <w:pStyle w:val="Prrafodelista"/>
        <w:numPr>
          <w:ilvl w:val="1"/>
          <w:numId w:val="1"/>
        </w:numPr>
      </w:pPr>
      <w:r>
        <w:t>Modificar la etnia de cualquier personaje.</w:t>
      </w:r>
    </w:p>
    <w:p w14:paraId="5940AB80" w14:textId="56C9A61A" w:rsidR="00801980" w:rsidRDefault="00801980" w:rsidP="00801980">
      <w:pPr>
        <w:pStyle w:val="Prrafodelista"/>
        <w:numPr>
          <w:ilvl w:val="1"/>
          <w:numId w:val="1"/>
        </w:numPr>
      </w:pPr>
      <w:r>
        <w:t>Modificar el sexo de cualquier personaje.</w:t>
      </w:r>
    </w:p>
    <w:p w14:paraId="10F61574" w14:textId="26713081" w:rsidR="00801980" w:rsidRDefault="00801980" w:rsidP="00801980">
      <w:pPr>
        <w:pStyle w:val="Prrafodelista"/>
        <w:numPr>
          <w:ilvl w:val="0"/>
          <w:numId w:val="1"/>
        </w:numPr>
      </w:pPr>
      <w:r>
        <w:t>Permitir al cliente visualizar la red y modificarla a su gusto.</w:t>
      </w:r>
    </w:p>
    <w:p w14:paraId="5F5E9BA1" w14:textId="6E7C4C23" w:rsidR="00801980" w:rsidRDefault="00801980" w:rsidP="00801980">
      <w:pPr>
        <w:pStyle w:val="Prrafodelista"/>
        <w:numPr>
          <w:ilvl w:val="0"/>
          <w:numId w:val="1"/>
        </w:numPr>
      </w:pPr>
      <w:r>
        <w:t>Permitir al cliente descargar la red en el formato que lo desee con la finalidad de importarla a otros programas como pueden ser Pajek, Gephi, Cytoscape, etc.</w:t>
      </w:r>
    </w:p>
    <w:p w14:paraId="3181C7F6" w14:textId="1C96EF5E" w:rsidR="00801980" w:rsidRDefault="00801980" w:rsidP="00801980">
      <w:pPr>
        <w:pStyle w:val="Prrafodelista"/>
        <w:numPr>
          <w:ilvl w:val="0"/>
          <w:numId w:val="1"/>
        </w:numPr>
      </w:pPr>
      <w:r>
        <w:t xml:space="preserve">Permitir que el usuario pueda acceder a una wiki que le proporcione </w:t>
      </w:r>
      <w:r w:rsidR="006A530D">
        <w:t>la información que necesita en todas las pantallas.</w:t>
      </w:r>
    </w:p>
    <w:p w14:paraId="6569BA85" w14:textId="16DCD180" w:rsidR="006A530D" w:rsidRDefault="006A530D" w:rsidP="006A530D">
      <w:pPr>
        <w:ind w:left="1410"/>
      </w:pPr>
    </w:p>
    <w:p w14:paraId="305DEADA" w14:textId="5529762B" w:rsidR="006A530D" w:rsidRDefault="006A530D" w:rsidP="006A530D">
      <w:pPr>
        <w:ind w:left="708" w:firstLine="702"/>
      </w:pPr>
      <w:r>
        <w:t>Una vez citadas todos los objetivos generales de las anteriores versiones, los nuevos objetivos generales serán:</w:t>
      </w:r>
    </w:p>
    <w:p w14:paraId="32A73D78" w14:textId="35F88FD9" w:rsidR="006A530D" w:rsidRDefault="006A530D" w:rsidP="006A530D">
      <w:pPr>
        <w:pStyle w:val="Prrafodelista"/>
        <w:numPr>
          <w:ilvl w:val="0"/>
          <w:numId w:val="1"/>
        </w:numPr>
      </w:pPr>
      <w:r>
        <w:t xml:space="preserve">Permitir al cliente visualizar la red dinámica y que pueda investigar </w:t>
      </w:r>
      <w:r w:rsidR="00AE7B49">
        <w:t>cómo</w:t>
      </w:r>
      <w:r>
        <w:t xml:space="preserve"> cambia la red dependiendo de los intervalos de tiempo que hay.</w:t>
      </w:r>
    </w:p>
    <w:p w14:paraId="742D537A" w14:textId="2B60AB53" w:rsidR="006A530D" w:rsidRDefault="006A530D" w:rsidP="006A530D">
      <w:pPr>
        <w:pStyle w:val="Prrafodelista"/>
        <w:numPr>
          <w:ilvl w:val="0"/>
          <w:numId w:val="1"/>
        </w:numPr>
      </w:pPr>
      <w:r>
        <w:t xml:space="preserve">Permitir al cliente descargar </w:t>
      </w:r>
      <w:r w:rsidR="00A771F1">
        <w:t>la animación de la red dinámica. El cliente podrá elegir entre descargar la animación de la red dinámica en el intervalo de tiempo en el que está o descargar la animación de la red dinámica entera.</w:t>
      </w:r>
    </w:p>
    <w:p w14:paraId="36995729" w14:textId="5EA11C52" w:rsidR="00A771F1" w:rsidRDefault="00A771F1" w:rsidP="006A530D">
      <w:pPr>
        <w:pStyle w:val="Prrafodelista"/>
        <w:numPr>
          <w:ilvl w:val="0"/>
          <w:numId w:val="1"/>
        </w:numPr>
      </w:pPr>
      <w:r>
        <w:t>Permitir al cliente descargar la red dinámica en el formato gexf, con la finalidad de poder importarla a otros programas.</w:t>
      </w:r>
    </w:p>
    <w:p w14:paraId="65C860EF" w14:textId="2EA88121" w:rsidR="00A771F1" w:rsidRDefault="00A771F1" w:rsidP="006A530D">
      <w:pPr>
        <w:pStyle w:val="Prrafodelista"/>
        <w:numPr>
          <w:ilvl w:val="0"/>
          <w:numId w:val="1"/>
        </w:numPr>
      </w:pPr>
      <w:r>
        <w:t xml:space="preserve">Realizar un informe organizado </w:t>
      </w:r>
      <w:r w:rsidR="00283A6B">
        <w:t>y de fácil entendimiento para el cliente de cada uno de los intervalos de tiempo de la red dinámica.</w:t>
      </w:r>
    </w:p>
    <w:p w14:paraId="116E8A69" w14:textId="5C531A1A" w:rsidR="00283A6B" w:rsidRDefault="00283A6B" w:rsidP="006A530D">
      <w:pPr>
        <w:pStyle w:val="Prrafodelista"/>
        <w:numPr>
          <w:ilvl w:val="0"/>
          <w:numId w:val="1"/>
        </w:numPr>
      </w:pPr>
      <w:r>
        <w:t>Realizar un informe dinámico en el que el cliente obtendrá las características elegidas por el desde el primer intervalo de la red hasta el intervalo que le hayamos indicado.</w:t>
      </w:r>
    </w:p>
    <w:p w14:paraId="5F2BA436" w14:textId="32847AE9" w:rsidR="00283A6B" w:rsidRPr="0051133D" w:rsidRDefault="00283A6B" w:rsidP="006A530D">
      <w:pPr>
        <w:pStyle w:val="Prrafodelista"/>
        <w:numPr>
          <w:ilvl w:val="0"/>
          <w:numId w:val="1"/>
        </w:numPr>
      </w:pPr>
      <w:r>
        <w:t>Permitir al cliente descargar el informe dinámico.</w:t>
      </w:r>
    </w:p>
    <w:p w14:paraId="6012B842" w14:textId="4933A122" w:rsidR="00397720" w:rsidRDefault="00397720" w:rsidP="00397720">
      <w:pPr>
        <w:ind w:firstLine="708"/>
      </w:pPr>
    </w:p>
    <w:p w14:paraId="5CB96812" w14:textId="1F6C0328" w:rsidR="00397720" w:rsidRDefault="00397720" w:rsidP="00397720">
      <w:pPr>
        <w:pStyle w:val="Ttulo2"/>
      </w:pPr>
      <w:bookmarkStart w:id="27" w:name="_Toc107913177"/>
      <w:r>
        <w:t>B.3.</w:t>
      </w:r>
      <w:r>
        <w:tab/>
        <w:t>Catálogo de requisitos</w:t>
      </w:r>
      <w:bookmarkEnd w:id="27"/>
    </w:p>
    <w:p w14:paraId="4F131B11" w14:textId="77777777" w:rsidR="00283A6B" w:rsidRDefault="00283A6B" w:rsidP="00283A6B">
      <w:pPr>
        <w:ind w:left="708" w:firstLine="702"/>
      </w:pPr>
      <w:r>
        <w:t>En este apartado se definirán todos los requisitos derivados de los objetivos que se han propuesto para el proyecto.</w:t>
      </w:r>
    </w:p>
    <w:p w14:paraId="0DC1C617" w14:textId="028EFC31" w:rsidR="00283A6B" w:rsidRDefault="00283A6B" w:rsidP="00283A6B">
      <w:pPr>
        <w:ind w:left="708" w:firstLine="702"/>
      </w:pPr>
      <w:r>
        <w:t xml:space="preserve">Como nos ha pasado en el anterior punto, </w:t>
      </w:r>
      <w:r w:rsidR="00613912">
        <w:t>tendremos requisitos de las versiones anteriores de nuestro proyecto que son:</w:t>
      </w:r>
    </w:p>
    <w:p w14:paraId="426D82BF" w14:textId="49C6B16D" w:rsidR="00613912" w:rsidRPr="00613912" w:rsidRDefault="00613912" w:rsidP="00975C08">
      <w:pPr>
        <w:pStyle w:val="Ttulo3"/>
        <w:ind w:left="702" w:firstLine="708"/>
      </w:pPr>
      <w:bookmarkStart w:id="28" w:name="_Toc107913178"/>
      <w:r w:rsidRPr="00613912">
        <w:t>Requisitos funcionales.</w:t>
      </w:r>
      <w:bookmarkEnd w:id="28"/>
    </w:p>
    <w:p w14:paraId="66917E3C" w14:textId="20DB0BFA" w:rsidR="00613912" w:rsidRDefault="00613912" w:rsidP="00613912">
      <w:pPr>
        <w:pStyle w:val="Prrafodelista"/>
        <w:numPr>
          <w:ilvl w:val="0"/>
          <w:numId w:val="1"/>
        </w:numPr>
      </w:pPr>
      <w:r>
        <w:t>R.F – 1 Selecc</w:t>
      </w:r>
      <w:r w:rsidR="00710708">
        <w:t>ionar</w:t>
      </w:r>
      <w:r>
        <w:t xml:space="preserve"> ePub o película: </w:t>
      </w:r>
      <w:r w:rsidR="00711935">
        <w:t>N</w:t>
      </w:r>
      <w:r>
        <w:t>uestra aplicación deberá ser capaz de que el cliente pueda elegir entre introducir un libro con el formato ePub o un guion de una película.</w:t>
      </w:r>
    </w:p>
    <w:p w14:paraId="7EB5430A" w14:textId="1FBE05DF" w:rsidR="00711935" w:rsidRDefault="00613912" w:rsidP="00613912">
      <w:pPr>
        <w:pStyle w:val="Prrafodelista"/>
        <w:numPr>
          <w:ilvl w:val="0"/>
          <w:numId w:val="1"/>
        </w:numPr>
      </w:pPr>
      <w:r>
        <w:t>R.F – 2 Introdu</w:t>
      </w:r>
      <w:r w:rsidR="00710708">
        <w:t>cir</w:t>
      </w:r>
      <w:r>
        <w:t xml:space="preserve"> ePub: </w:t>
      </w:r>
      <w:r w:rsidR="00711935">
        <w:t>Nuestra aplicación deberá permitir al cliente introducir un libro con formato ePub, verifique que es correcto y dar acceso a la siguiente pantalla.</w:t>
      </w:r>
    </w:p>
    <w:p w14:paraId="50228530" w14:textId="6CAA2807" w:rsidR="00711935" w:rsidRDefault="00711935" w:rsidP="00613912">
      <w:pPr>
        <w:pStyle w:val="Prrafodelista"/>
        <w:numPr>
          <w:ilvl w:val="0"/>
          <w:numId w:val="1"/>
        </w:numPr>
      </w:pPr>
      <w:r>
        <w:t>R.F – 3 Crear diccionario: Nuestra aplicación deberá crear a partir del ePub que se ha introducido un diccionario de forma automática.</w:t>
      </w:r>
    </w:p>
    <w:p w14:paraId="2CD6365B" w14:textId="77777777" w:rsidR="00710708" w:rsidRDefault="00711935" w:rsidP="00613912">
      <w:pPr>
        <w:pStyle w:val="Prrafodelista"/>
        <w:numPr>
          <w:ilvl w:val="0"/>
          <w:numId w:val="1"/>
        </w:numPr>
      </w:pPr>
      <w:r>
        <w:t xml:space="preserve">R.F – 4 Vaciar diccionario: </w:t>
      </w:r>
      <w:r w:rsidR="00710708">
        <w:t>Nuestra</w:t>
      </w:r>
      <w:r>
        <w:t xml:space="preserve"> </w:t>
      </w:r>
      <w:r w:rsidR="00710708">
        <w:t>aplicación permitirá al cliente vaciar el diccionario existente.</w:t>
      </w:r>
    </w:p>
    <w:p w14:paraId="652EDF89" w14:textId="77777777" w:rsidR="00710708" w:rsidRDefault="00710708" w:rsidP="00613912">
      <w:pPr>
        <w:pStyle w:val="Prrafodelista"/>
        <w:numPr>
          <w:ilvl w:val="0"/>
          <w:numId w:val="1"/>
        </w:numPr>
      </w:pPr>
      <w:r>
        <w:t>R.F – 5 Importar diccionario: Nuestra aplicación deberá permitir al cliente importar un diccionario con un fichero .csv que luego se validará.</w:t>
      </w:r>
    </w:p>
    <w:p w14:paraId="78BCEBEA" w14:textId="77777777" w:rsidR="00710708" w:rsidRDefault="00710708" w:rsidP="00613912">
      <w:pPr>
        <w:pStyle w:val="Prrafodelista"/>
        <w:numPr>
          <w:ilvl w:val="0"/>
          <w:numId w:val="1"/>
        </w:numPr>
      </w:pPr>
      <w:r>
        <w:t>R.F – 6 Obtener diccionario: Nuestra aplicación permitirá al cliente obtener un diccionario de una wiki de personajes.</w:t>
      </w:r>
    </w:p>
    <w:p w14:paraId="3AAFDC23" w14:textId="719416B5" w:rsidR="00607240" w:rsidRDefault="00710708" w:rsidP="00613912">
      <w:pPr>
        <w:pStyle w:val="Prrafodelista"/>
        <w:numPr>
          <w:ilvl w:val="0"/>
          <w:numId w:val="1"/>
        </w:numPr>
      </w:pPr>
      <w:r>
        <w:t>R.F – 7 Introducir guion</w:t>
      </w:r>
      <w:r w:rsidR="00607240">
        <w:t>:</w:t>
      </w:r>
      <w:r>
        <w:t xml:space="preserve"> </w:t>
      </w:r>
      <w:r w:rsidR="00916BD5">
        <w:t>Nuestra aplicación permitirá al cliente introducir el guion de una película en forma de enlace a la página imsdb, y esta podrá leer la página establecida y extraer a los personajes en un diccionario.</w:t>
      </w:r>
    </w:p>
    <w:p w14:paraId="44B23195" w14:textId="5AC1E699" w:rsidR="00607240" w:rsidRDefault="00607240" w:rsidP="00607240">
      <w:pPr>
        <w:pStyle w:val="Prrafodelista"/>
        <w:numPr>
          <w:ilvl w:val="0"/>
          <w:numId w:val="1"/>
        </w:numPr>
      </w:pPr>
      <w:r>
        <w:t>R.F – 8 Modificar personajes: Nuestra aplicación mostrará una lista con todos los personajes que se hayan obtenido y el cliente podrá modificarlos a su manera.</w:t>
      </w:r>
    </w:p>
    <w:p w14:paraId="25EB8D77" w14:textId="52B6C225" w:rsidR="00607240" w:rsidRDefault="00607240" w:rsidP="00607240">
      <w:pPr>
        <w:pStyle w:val="Prrafodelista"/>
        <w:numPr>
          <w:ilvl w:val="1"/>
          <w:numId w:val="1"/>
        </w:numPr>
      </w:pPr>
      <w:r>
        <w:t>R.F – 8.1 Añadir personajes: Nuestra aplicación permitirá al cliente añadir el personaje que quiera.</w:t>
      </w:r>
    </w:p>
    <w:p w14:paraId="66149DA0" w14:textId="4842D9CF" w:rsidR="00607240" w:rsidRDefault="00607240" w:rsidP="00607240">
      <w:pPr>
        <w:pStyle w:val="Prrafodelista"/>
        <w:numPr>
          <w:ilvl w:val="1"/>
          <w:numId w:val="1"/>
        </w:numPr>
      </w:pPr>
      <w:r>
        <w:t>R.F – 8.2 Borrar personajes: Nuestra aplicación permitirá al cliente eliminar cualquier personaje que esté en el diccionario.</w:t>
      </w:r>
    </w:p>
    <w:p w14:paraId="1D764008" w14:textId="47AAC845" w:rsidR="00607240" w:rsidRDefault="00607240" w:rsidP="00607240">
      <w:pPr>
        <w:pStyle w:val="Prrafodelista"/>
        <w:numPr>
          <w:ilvl w:val="1"/>
          <w:numId w:val="1"/>
        </w:numPr>
      </w:pPr>
      <w:r>
        <w:t>R.F – 8.3 Juntar personajes: Nuestra aplicación permitirá al cliente juntar los personajes que él quiera.</w:t>
      </w:r>
    </w:p>
    <w:p w14:paraId="27669B31" w14:textId="7DD1D262" w:rsidR="00607240" w:rsidRDefault="00607240" w:rsidP="00607240">
      <w:pPr>
        <w:pStyle w:val="Prrafodelista"/>
        <w:numPr>
          <w:ilvl w:val="1"/>
          <w:numId w:val="1"/>
        </w:numPr>
      </w:pPr>
      <w:r>
        <w:t>R.F – 8.4 Añadir referencia: Nuestra aplicación permitirá añadir una referencia a la id de cualquier personaje.</w:t>
      </w:r>
    </w:p>
    <w:p w14:paraId="5CE2DB8F" w14:textId="7319E942" w:rsidR="00607240" w:rsidRDefault="00607240" w:rsidP="00607240">
      <w:pPr>
        <w:pStyle w:val="Prrafodelista"/>
        <w:numPr>
          <w:ilvl w:val="1"/>
          <w:numId w:val="1"/>
        </w:numPr>
      </w:pPr>
      <w:r>
        <w:t>R.F – 8.5 Eliminar referencia: Nuestra aplicación permitirá al cliente eliminar cualquier referencia de una id que haya sido aportada por el cliente.</w:t>
      </w:r>
    </w:p>
    <w:p w14:paraId="703E8816" w14:textId="02FB4FED" w:rsidR="00607240" w:rsidRDefault="00607240" w:rsidP="00E23A95">
      <w:pPr>
        <w:pStyle w:val="Prrafodelista"/>
        <w:numPr>
          <w:ilvl w:val="1"/>
          <w:numId w:val="1"/>
        </w:numPr>
      </w:pPr>
      <w:r>
        <w:t>R.F – 8.6 Modificar id</w:t>
      </w:r>
      <w:r w:rsidR="00E23A95">
        <w:t>: N</w:t>
      </w:r>
      <w:r>
        <w:t>uestra aplicación permitirá modificar la id del personaje que hayamos elegido</w:t>
      </w:r>
      <w:r w:rsidR="00E23A95">
        <w:t>.</w:t>
      </w:r>
    </w:p>
    <w:p w14:paraId="0AD0ABDF" w14:textId="59CC057C" w:rsidR="00607240" w:rsidRDefault="00E23A95" w:rsidP="00E23A95">
      <w:pPr>
        <w:pStyle w:val="Prrafodelista"/>
        <w:numPr>
          <w:ilvl w:val="1"/>
          <w:numId w:val="1"/>
        </w:numPr>
      </w:pPr>
      <w:r>
        <w:t>R.F – 8.7 M</w:t>
      </w:r>
      <w:r w:rsidR="00607240">
        <w:t>odificar etnia</w:t>
      </w:r>
      <w:r>
        <w:t>: N</w:t>
      </w:r>
      <w:r w:rsidR="00607240">
        <w:t>uestra aplicación permitirá modificar la etnia de cualquier personaje que esté en el diccionario</w:t>
      </w:r>
      <w:r>
        <w:t>.</w:t>
      </w:r>
    </w:p>
    <w:p w14:paraId="35899847" w14:textId="4E92336F" w:rsidR="00607240" w:rsidRDefault="00E23A95" w:rsidP="00E23A95">
      <w:pPr>
        <w:pStyle w:val="Prrafodelista"/>
        <w:numPr>
          <w:ilvl w:val="1"/>
          <w:numId w:val="1"/>
        </w:numPr>
      </w:pPr>
      <w:r>
        <w:t>R.F – 8.8 M</w:t>
      </w:r>
      <w:r w:rsidR="00607240">
        <w:t>odificar sexo</w:t>
      </w:r>
      <w:r>
        <w:t>: N</w:t>
      </w:r>
      <w:r w:rsidR="00607240">
        <w:t>uestra aplicación permitirá modificar el sexo de cualquier personaje que esté en el diccionario</w:t>
      </w:r>
      <w:r>
        <w:t>.</w:t>
      </w:r>
    </w:p>
    <w:p w14:paraId="3090EC56" w14:textId="28D96CA4" w:rsidR="00607240" w:rsidRDefault="00E23A95" w:rsidP="00E23A95">
      <w:pPr>
        <w:pStyle w:val="Prrafodelista"/>
        <w:numPr>
          <w:ilvl w:val="1"/>
          <w:numId w:val="1"/>
        </w:numPr>
      </w:pPr>
      <w:r>
        <w:t>R.F - 8.9 E</w:t>
      </w:r>
      <w:r w:rsidR="00607240">
        <w:t>xportar diccionario</w:t>
      </w:r>
      <w:r>
        <w:t>: N</w:t>
      </w:r>
      <w:r w:rsidR="00607240">
        <w:t>uestra aplicación permitirá al usuario exportar el diccionario de personajes creado</w:t>
      </w:r>
      <w:r>
        <w:t>.</w:t>
      </w:r>
    </w:p>
    <w:p w14:paraId="6B2DFB59" w14:textId="534D8D60" w:rsidR="00607240" w:rsidRDefault="00E23A95" w:rsidP="00E23A95">
      <w:pPr>
        <w:pStyle w:val="Prrafodelista"/>
        <w:numPr>
          <w:ilvl w:val="1"/>
          <w:numId w:val="1"/>
        </w:numPr>
      </w:pPr>
      <w:r>
        <w:t>R.F – 8.10 O</w:t>
      </w:r>
      <w:r w:rsidR="00607240">
        <w:t>btener posiciones</w:t>
      </w:r>
      <w:r>
        <w:t>: N</w:t>
      </w:r>
      <w:r w:rsidR="00607240">
        <w:t>uestra aplicación obtendrá las posiciones en las que se encuentran los personajes dentro del catálogo de personajes</w:t>
      </w:r>
      <w:r>
        <w:t>.</w:t>
      </w:r>
    </w:p>
    <w:p w14:paraId="1AD6DDFE" w14:textId="232E6E5F" w:rsidR="00607240" w:rsidRDefault="00E23A95" w:rsidP="00E23A95">
      <w:pPr>
        <w:pStyle w:val="Prrafodelista"/>
        <w:numPr>
          <w:ilvl w:val="1"/>
          <w:numId w:val="1"/>
        </w:numPr>
      </w:pPr>
      <w:r>
        <w:t>R.F – 8.11 O</w:t>
      </w:r>
      <w:r w:rsidR="00607240">
        <w:t>btener etnia y sexo</w:t>
      </w:r>
      <w:r>
        <w:t>: N</w:t>
      </w:r>
      <w:r w:rsidR="00607240">
        <w:t xml:space="preserve">uestra aplicación obtendrá </w:t>
      </w:r>
      <w:r>
        <w:t>la etnia</w:t>
      </w:r>
      <w:r w:rsidR="00607240">
        <w:t xml:space="preserve"> y el </w:t>
      </w:r>
      <w:r>
        <w:t>sexo de</w:t>
      </w:r>
      <w:r w:rsidR="00607240">
        <w:t xml:space="preserve"> los personajes</w:t>
      </w:r>
      <w:r>
        <w:t xml:space="preserve"> </w:t>
      </w:r>
      <w:r w:rsidR="00607240">
        <w:t>dentro del catálogo de personajes</w:t>
      </w:r>
      <w:r>
        <w:t>.</w:t>
      </w:r>
    </w:p>
    <w:p w14:paraId="04EE5615" w14:textId="29F5952A" w:rsidR="00607240" w:rsidRDefault="00E23A95" w:rsidP="00E23A95">
      <w:pPr>
        <w:pStyle w:val="Prrafodelista"/>
        <w:numPr>
          <w:ilvl w:val="0"/>
          <w:numId w:val="1"/>
        </w:numPr>
      </w:pPr>
      <w:r>
        <w:t>R.F – 9 A</w:t>
      </w:r>
      <w:r w:rsidR="00607240">
        <w:t>ñadir parámetros ePub</w:t>
      </w:r>
      <w:r>
        <w:t>: N</w:t>
      </w:r>
      <w:r w:rsidR="00607240">
        <w:t xml:space="preserve">uestra aplicación recogerá parámetros importantes como son el número de </w:t>
      </w:r>
      <w:r>
        <w:t>apariciones, el</w:t>
      </w:r>
      <w:r w:rsidR="00607240">
        <w:t xml:space="preserve"> intervalo de aparición y si se tienen en cuenta o no los capítulos</w:t>
      </w:r>
    </w:p>
    <w:p w14:paraId="4083E928" w14:textId="3C2EB326" w:rsidR="00607240" w:rsidRDefault="00E23A95" w:rsidP="00E23A95">
      <w:pPr>
        <w:pStyle w:val="Prrafodelista"/>
        <w:numPr>
          <w:ilvl w:val="0"/>
          <w:numId w:val="1"/>
        </w:numPr>
      </w:pPr>
      <w:r>
        <w:t>R.F – 10 A</w:t>
      </w:r>
      <w:r w:rsidR="00607240">
        <w:t>ñadir parámetros película</w:t>
      </w:r>
      <w:r>
        <w:t>: N</w:t>
      </w:r>
      <w:r w:rsidR="00607240">
        <w:t>uestra aplicación recogerá el parámetro número de apariciones</w:t>
      </w:r>
    </w:p>
    <w:p w14:paraId="5DCD28DA" w14:textId="2B8214F9" w:rsidR="00607240" w:rsidRDefault="00E23A95" w:rsidP="006C0285">
      <w:pPr>
        <w:pStyle w:val="Prrafodelista"/>
        <w:numPr>
          <w:ilvl w:val="0"/>
          <w:numId w:val="1"/>
        </w:numPr>
      </w:pPr>
      <w:r>
        <w:t>R.F – 11 V</w:t>
      </w:r>
      <w:r w:rsidR="00607240">
        <w:t>isualización de la red</w:t>
      </w:r>
      <w:r w:rsidR="006C0285">
        <w:t>: N</w:t>
      </w:r>
      <w:r w:rsidR="00607240">
        <w:t xml:space="preserve">uestra aplicación permitirá </w:t>
      </w:r>
      <w:r w:rsidR="006C0285">
        <w:t>al cliente</w:t>
      </w:r>
      <w:r w:rsidR="00607240">
        <w:t xml:space="preserve"> visualizar y modificar la red al gusto del cliente</w:t>
      </w:r>
    </w:p>
    <w:p w14:paraId="5B5E286D" w14:textId="69E90C39" w:rsidR="00607240" w:rsidRDefault="006C0285" w:rsidP="006C0285">
      <w:pPr>
        <w:pStyle w:val="Prrafodelista"/>
        <w:numPr>
          <w:ilvl w:val="1"/>
          <w:numId w:val="1"/>
        </w:numPr>
      </w:pPr>
      <w:r>
        <w:t>R.F – 11.1 E</w:t>
      </w:r>
      <w:r w:rsidR="00607240">
        <w:t>xportación de la red</w:t>
      </w:r>
      <w:r>
        <w:t>: N</w:t>
      </w:r>
      <w:r w:rsidR="00607240">
        <w:t>uestra aplicación permitirá exportar la red en diferentes formatos</w:t>
      </w:r>
    </w:p>
    <w:p w14:paraId="5D1A2EC2" w14:textId="64664869" w:rsidR="00607240" w:rsidRDefault="006C0285" w:rsidP="006C0285">
      <w:pPr>
        <w:pStyle w:val="Prrafodelista"/>
        <w:numPr>
          <w:ilvl w:val="0"/>
          <w:numId w:val="1"/>
        </w:numPr>
      </w:pPr>
      <w:r>
        <w:t xml:space="preserve">R.F – 12 </w:t>
      </w:r>
      <w:r w:rsidR="0015170F">
        <w:t>S</w:t>
      </w:r>
      <w:r w:rsidR="00607240">
        <w:t>elección de características</w:t>
      </w:r>
      <w:r>
        <w:t>: N</w:t>
      </w:r>
      <w:r w:rsidR="00607240">
        <w:t xml:space="preserve">uestra aplicación permitirá </w:t>
      </w:r>
      <w:r>
        <w:t xml:space="preserve">al cliente </w:t>
      </w:r>
      <w:r w:rsidR="00607240">
        <w:t>elegir las características que él desee con la finalidad de poder verlas en el informe que se generará</w:t>
      </w:r>
      <w:r w:rsidR="0015170F">
        <w:t>.</w:t>
      </w:r>
    </w:p>
    <w:p w14:paraId="727787C0" w14:textId="6A4E776E" w:rsidR="00607240" w:rsidRDefault="006C0285" w:rsidP="006C0285">
      <w:pPr>
        <w:pStyle w:val="Prrafodelista"/>
        <w:numPr>
          <w:ilvl w:val="0"/>
          <w:numId w:val="1"/>
        </w:numPr>
      </w:pPr>
      <w:r>
        <w:t>R.F – 13 V</w:t>
      </w:r>
      <w:r w:rsidR="00607240">
        <w:t>isualización del informe</w:t>
      </w:r>
      <w:r>
        <w:t>:</w:t>
      </w:r>
      <w:r w:rsidR="00607240">
        <w:t xml:space="preserve"> </w:t>
      </w:r>
      <w:r>
        <w:t>N</w:t>
      </w:r>
      <w:r w:rsidR="00607240">
        <w:t>uestra aplicación permitirá al cliente visualizar el informe de las características que ha elegido y poder navegar por el informe</w:t>
      </w:r>
      <w:r>
        <w:t>.</w:t>
      </w:r>
    </w:p>
    <w:p w14:paraId="7DFCB0AD" w14:textId="42032A36" w:rsidR="00607240" w:rsidRDefault="006C0285" w:rsidP="006C0285">
      <w:pPr>
        <w:pStyle w:val="Prrafodelista"/>
        <w:numPr>
          <w:ilvl w:val="0"/>
          <w:numId w:val="1"/>
        </w:numPr>
      </w:pPr>
      <w:r>
        <w:t>R.F – 14 B</w:t>
      </w:r>
      <w:r w:rsidR="00607240">
        <w:t>otones de navegación</w:t>
      </w:r>
      <w:r>
        <w:t>: N</w:t>
      </w:r>
      <w:r w:rsidR="00607240">
        <w:t xml:space="preserve">uestra aplicación permitirá al cliente el uso de forma </w:t>
      </w:r>
      <w:r>
        <w:t>correcta de</w:t>
      </w:r>
      <w:r w:rsidR="00607240">
        <w:t xml:space="preserve"> los botones que han sido asignados por la aplicación</w:t>
      </w:r>
    </w:p>
    <w:p w14:paraId="79C14F99" w14:textId="0763EBFA" w:rsidR="00607240" w:rsidRDefault="006C0285" w:rsidP="006C0285">
      <w:pPr>
        <w:pStyle w:val="Prrafodelista"/>
        <w:numPr>
          <w:ilvl w:val="0"/>
          <w:numId w:val="1"/>
        </w:numPr>
      </w:pPr>
      <w:r>
        <w:t>R.F – 15 W</w:t>
      </w:r>
      <w:r w:rsidR="00607240">
        <w:t>iki</w:t>
      </w:r>
      <w:r>
        <w:t>: N</w:t>
      </w:r>
      <w:r w:rsidR="00607240">
        <w:t xml:space="preserve">uestra aplicación </w:t>
      </w:r>
      <w:r>
        <w:t>permitirá</w:t>
      </w:r>
      <w:r w:rsidR="00607240">
        <w:t xml:space="preserve"> </w:t>
      </w:r>
      <w:r>
        <w:t>al cliente acceder</w:t>
      </w:r>
      <w:r w:rsidR="00607240">
        <w:t xml:space="preserve"> a la wiki de ayuda</w:t>
      </w:r>
    </w:p>
    <w:p w14:paraId="5D721F65" w14:textId="4ECD4B9D" w:rsidR="00607240" w:rsidRDefault="006C0285" w:rsidP="006C0285">
      <w:pPr>
        <w:pStyle w:val="Prrafodelista"/>
        <w:numPr>
          <w:ilvl w:val="0"/>
          <w:numId w:val="1"/>
        </w:numPr>
      </w:pPr>
      <w:r>
        <w:t>R.F – 16 A</w:t>
      </w:r>
      <w:r w:rsidR="00607240">
        <w:t>cerca de</w:t>
      </w:r>
      <w:r>
        <w:t>: N</w:t>
      </w:r>
      <w:r w:rsidR="00607240">
        <w:t xml:space="preserve">uestra aplicación permitirá al cliente acceder a la página acerca de para </w:t>
      </w:r>
      <w:r>
        <w:t>consultar la</w:t>
      </w:r>
      <w:r w:rsidR="00607240">
        <w:t xml:space="preserve"> información que aparece</w:t>
      </w:r>
      <w:r>
        <w:t>.</w:t>
      </w:r>
    </w:p>
    <w:p w14:paraId="7FB7E2E9" w14:textId="3CAE9CB8" w:rsidR="00607240" w:rsidRDefault="006C0285" w:rsidP="006C0285">
      <w:pPr>
        <w:pStyle w:val="Prrafodelista"/>
        <w:numPr>
          <w:ilvl w:val="0"/>
          <w:numId w:val="1"/>
        </w:numPr>
      </w:pPr>
      <w:r>
        <w:t>R.F – 17 C</w:t>
      </w:r>
      <w:r w:rsidR="00607240">
        <w:t>ambio de idioma</w:t>
      </w:r>
      <w:r>
        <w:t>: N</w:t>
      </w:r>
      <w:r w:rsidR="00607240">
        <w:t xml:space="preserve">uestra aplicación </w:t>
      </w:r>
      <w:r>
        <w:t>permitirá</w:t>
      </w:r>
      <w:r w:rsidR="00607240">
        <w:t xml:space="preserve"> cambiar el idioma a uno de los idiomas que estén disponibles</w:t>
      </w:r>
      <w:r w:rsidR="007B2A95">
        <w:t>.</w:t>
      </w:r>
    </w:p>
    <w:p w14:paraId="0256296C" w14:textId="3D60001D" w:rsidR="007B2A95" w:rsidRDefault="007B2A95" w:rsidP="007B2A95">
      <w:pPr>
        <w:ind w:left="1410"/>
      </w:pPr>
    </w:p>
    <w:p w14:paraId="16421BA8" w14:textId="012BBE0C" w:rsidR="007B2A95" w:rsidRDefault="007B2A95" w:rsidP="007B2A95">
      <w:pPr>
        <w:ind w:left="1410"/>
      </w:pPr>
      <w:r>
        <w:t>Los nuevos requisitos serán:</w:t>
      </w:r>
    </w:p>
    <w:p w14:paraId="3E81C94F" w14:textId="3875D591" w:rsidR="00613912" w:rsidRDefault="007B2A95" w:rsidP="007B2A95">
      <w:pPr>
        <w:pStyle w:val="Prrafodelista"/>
        <w:numPr>
          <w:ilvl w:val="0"/>
          <w:numId w:val="1"/>
        </w:numPr>
      </w:pPr>
      <w:r>
        <w:t>R.F – 18 V</w:t>
      </w:r>
      <w:r w:rsidR="00607240">
        <w:t>isualización</w:t>
      </w:r>
      <w:r>
        <w:t xml:space="preserve"> </w:t>
      </w:r>
      <w:r w:rsidR="00607240">
        <w:t>de la red dinámica</w:t>
      </w:r>
      <w:r>
        <w:t>: N</w:t>
      </w:r>
      <w:r w:rsidR="00607240">
        <w:t>uestra aplicación permitirá al cliente visualizar la red dinámica</w:t>
      </w:r>
      <w:r>
        <w:t xml:space="preserve"> a su gusto y podrá investigar como cambia la red a partir de los intervalos de tiempo.</w:t>
      </w:r>
    </w:p>
    <w:p w14:paraId="359BE390" w14:textId="4FD99A1E" w:rsidR="007B2A95" w:rsidRDefault="007B2A95" w:rsidP="007B2A95">
      <w:pPr>
        <w:pStyle w:val="Prrafodelista"/>
        <w:numPr>
          <w:ilvl w:val="1"/>
          <w:numId w:val="1"/>
        </w:numPr>
      </w:pPr>
      <w:r>
        <w:t>R.F – 18.1 Descargar animación: Nuestra aplicación permitirá al cliente descargar la animación de la red dinámica desde el intervalo actual o la animación de la red dinámica entera.</w:t>
      </w:r>
    </w:p>
    <w:p w14:paraId="69FA5154" w14:textId="3BE82466" w:rsidR="007B2A95" w:rsidRDefault="007B2A95" w:rsidP="007B2A95">
      <w:pPr>
        <w:pStyle w:val="Prrafodelista"/>
        <w:numPr>
          <w:ilvl w:val="1"/>
          <w:numId w:val="1"/>
        </w:numPr>
      </w:pPr>
      <w:r>
        <w:t xml:space="preserve">R.F - 18.2 </w:t>
      </w:r>
      <w:r w:rsidR="00AF03C7">
        <w:t>E</w:t>
      </w:r>
      <w:r>
        <w:t>xportación de la red: Nuestra aplicación permitirá exportar la red</w:t>
      </w:r>
      <w:r w:rsidR="0015170F">
        <w:t xml:space="preserve"> dinámica</w:t>
      </w:r>
      <w:r>
        <w:t xml:space="preserve"> en formato</w:t>
      </w:r>
      <w:r w:rsidR="0015170F">
        <w:t xml:space="preserve"> gexf.</w:t>
      </w:r>
    </w:p>
    <w:p w14:paraId="19D0F037" w14:textId="411C0361" w:rsidR="0015170F" w:rsidRDefault="0015170F" w:rsidP="0015170F">
      <w:pPr>
        <w:pStyle w:val="Prrafodelista"/>
        <w:numPr>
          <w:ilvl w:val="0"/>
          <w:numId w:val="1"/>
        </w:numPr>
      </w:pPr>
      <w:r>
        <w:t>R.F – 19 Visualización del informe</w:t>
      </w:r>
      <w:r w:rsidR="00AF03C7">
        <w:t xml:space="preserve"> por intervalo</w:t>
      </w:r>
      <w:r>
        <w:t>: Nuestra aplicación permitirá al cliente visualizar el informe del intervalo elegido con las características que ha elegido y poder navegar por el informe.</w:t>
      </w:r>
    </w:p>
    <w:p w14:paraId="35FE3E15" w14:textId="5D843E95" w:rsidR="0015170F" w:rsidRDefault="0015170F" w:rsidP="0015170F">
      <w:pPr>
        <w:pStyle w:val="Prrafodelista"/>
        <w:numPr>
          <w:ilvl w:val="0"/>
          <w:numId w:val="1"/>
        </w:numPr>
      </w:pPr>
      <w:r>
        <w:t xml:space="preserve">R.F – 20 Visualización del informe dinámico: Nuestra aplicación permitirá al cliente visualizar el informe desde el primer intervalo hasta el intervalo </w:t>
      </w:r>
      <w:r w:rsidR="00221A4C">
        <w:t>elegido con las características que ha elegido y poder navegar por el informe.</w:t>
      </w:r>
    </w:p>
    <w:p w14:paraId="58486A88" w14:textId="77777777" w:rsidR="00221A4C" w:rsidRDefault="00221A4C" w:rsidP="00221A4C">
      <w:pPr>
        <w:pStyle w:val="Prrafodelista"/>
        <w:numPr>
          <w:ilvl w:val="1"/>
          <w:numId w:val="1"/>
        </w:numPr>
      </w:pPr>
      <w:r>
        <w:t>R.F – 20.1 Descargar informe: Nuestra aplicación permitirá al cliente descargar el informe dinámico.</w:t>
      </w:r>
    </w:p>
    <w:p w14:paraId="0B4B0650" w14:textId="34BD4148" w:rsidR="00397720" w:rsidRDefault="00397720" w:rsidP="00221A4C">
      <w:pPr>
        <w:ind w:left="708" w:firstLine="708"/>
      </w:pPr>
    </w:p>
    <w:p w14:paraId="5B7E30CF" w14:textId="46E27364" w:rsidR="00221A4C" w:rsidRDefault="00221A4C" w:rsidP="00975C08">
      <w:pPr>
        <w:pStyle w:val="Ttulo3"/>
        <w:ind w:left="708" w:firstLine="708"/>
      </w:pPr>
      <w:bookmarkStart w:id="29" w:name="_Toc107913179"/>
      <w:r w:rsidRPr="00221A4C">
        <w:t>Requisitos no funcionales</w:t>
      </w:r>
      <w:bookmarkEnd w:id="29"/>
    </w:p>
    <w:p w14:paraId="4B1B7008" w14:textId="6DFCF2B4" w:rsidR="00221A4C" w:rsidRDefault="00221A4C" w:rsidP="00221A4C">
      <w:pPr>
        <w:ind w:left="708" w:firstLine="708"/>
      </w:pPr>
      <w:r>
        <w:rPr>
          <w:b/>
          <w:bCs/>
        </w:rPr>
        <w:t>-</w:t>
      </w:r>
      <w:r>
        <w:rPr>
          <w:b/>
          <w:bCs/>
        </w:rPr>
        <w:tab/>
      </w:r>
      <w:r>
        <w:t>R.N.F-1</w:t>
      </w:r>
      <w:r w:rsidR="00AE7B49">
        <w:t xml:space="preserve"> Usabilidad</w:t>
      </w:r>
    </w:p>
    <w:p w14:paraId="1BF7D62F" w14:textId="129F8917" w:rsidR="00445CE4" w:rsidRDefault="00445CE4" w:rsidP="00221A4C">
      <w:pPr>
        <w:ind w:left="708" w:firstLine="708"/>
      </w:pPr>
      <w:r>
        <w:rPr>
          <w:b/>
          <w:bCs/>
        </w:rPr>
        <w:t>-</w:t>
      </w:r>
      <w:r>
        <w:t xml:space="preserve"> </w:t>
      </w:r>
      <w:r>
        <w:tab/>
        <w:t>R.N.F-2 Seguridad</w:t>
      </w:r>
    </w:p>
    <w:p w14:paraId="0D5AFCF8" w14:textId="32C92FD6" w:rsidR="00445CE4" w:rsidRDefault="00445CE4" w:rsidP="00221A4C">
      <w:pPr>
        <w:ind w:left="708" w:firstLine="708"/>
      </w:pPr>
      <w:r>
        <w:rPr>
          <w:b/>
          <w:bCs/>
        </w:rPr>
        <w:t>-</w:t>
      </w:r>
      <w:r>
        <w:tab/>
        <w:t>R.N.F-3 Mantenibilidad</w:t>
      </w:r>
    </w:p>
    <w:p w14:paraId="45F49EF5" w14:textId="6F33562D" w:rsidR="00221A4C" w:rsidRDefault="00445CE4" w:rsidP="00445CE4">
      <w:pPr>
        <w:ind w:left="708" w:firstLine="708"/>
        <w:rPr>
          <w:b/>
          <w:bCs/>
        </w:rPr>
      </w:pPr>
      <w:r>
        <w:rPr>
          <w:b/>
          <w:bCs/>
        </w:rPr>
        <w:t>-</w:t>
      </w:r>
      <w:r>
        <w:tab/>
        <w:t>R.N.F-4 Disponibilidad</w:t>
      </w:r>
    </w:p>
    <w:p w14:paraId="7871A901" w14:textId="3607026B" w:rsidR="00221A4C" w:rsidRPr="00221A4C" w:rsidRDefault="00221A4C" w:rsidP="00221A4C">
      <w:pPr>
        <w:ind w:left="708" w:firstLine="708"/>
        <w:rPr>
          <w:b/>
          <w:bCs/>
        </w:rPr>
      </w:pPr>
      <w:r>
        <w:rPr>
          <w:b/>
          <w:bCs/>
        </w:rPr>
        <w:t xml:space="preserve"> </w:t>
      </w:r>
    </w:p>
    <w:p w14:paraId="5741B4CE" w14:textId="7C92B7B1" w:rsidR="00397720" w:rsidRDefault="00397720" w:rsidP="00397720">
      <w:pPr>
        <w:pStyle w:val="Ttulo2"/>
      </w:pPr>
      <w:bookmarkStart w:id="30" w:name="_Toc107913180"/>
      <w:r>
        <w:t xml:space="preserve">B.4. </w:t>
      </w:r>
      <w:r>
        <w:tab/>
        <w:t>Especificación de requisitos</w:t>
      </w:r>
      <w:bookmarkEnd w:id="30"/>
    </w:p>
    <w:p w14:paraId="239E003B" w14:textId="7F7BA5E1" w:rsidR="00397720" w:rsidRDefault="00397720" w:rsidP="00397720">
      <w:pPr>
        <w:ind w:firstLine="708"/>
      </w:pPr>
    </w:p>
    <w:p w14:paraId="4597AFC2" w14:textId="578557CA" w:rsidR="00397720" w:rsidRDefault="00EC1407" w:rsidP="00EC1407">
      <w:pPr>
        <w:ind w:left="708" w:firstLine="705"/>
      </w:pPr>
      <w:r>
        <w:t>En esta sección se va a crear un diagrama de casos de uso y se describirá todos los casos de uso que tiene el proyecto. Para describir de forma correcta un caso de uso deberemos indicar la frecuencia que hemos asignado:</w:t>
      </w:r>
    </w:p>
    <w:p w14:paraId="3185CA1C" w14:textId="4CBBA57A" w:rsidR="00EC1407" w:rsidRDefault="00EC1407" w:rsidP="00EC1407">
      <w:pPr>
        <w:ind w:left="708" w:firstLine="705"/>
      </w:pPr>
      <w:r>
        <w:t>-Muy baja: si la frecuencia es muy baja significa que el caso de uso se usa menos del 20% de las veces que se ha usado la aplicación.</w:t>
      </w:r>
    </w:p>
    <w:p w14:paraId="7ACCD872" w14:textId="03B1005A" w:rsidR="00926B6C" w:rsidRDefault="00926B6C" w:rsidP="00926B6C">
      <w:pPr>
        <w:ind w:left="708" w:firstLine="705"/>
      </w:pPr>
      <w:r>
        <w:t>-Baja: si la frecuencia es baja significa que el caso de uso se usa entre el 20% y el 40% de las veces que se ha usado la aplicación.</w:t>
      </w:r>
    </w:p>
    <w:p w14:paraId="6852E512" w14:textId="50E82BA0" w:rsidR="00926B6C" w:rsidRDefault="00926B6C" w:rsidP="00926B6C">
      <w:pPr>
        <w:ind w:left="708" w:firstLine="705"/>
      </w:pPr>
      <w:r>
        <w:t>-Media: si la frecuencia es media significa que el caso de uso se usa entre el 40% y 70% de las veces que se ha usado la aplicación.</w:t>
      </w:r>
    </w:p>
    <w:p w14:paraId="4F2AD01C" w14:textId="758E9CC1" w:rsidR="00926B6C" w:rsidRDefault="00926B6C" w:rsidP="00926B6C">
      <w:pPr>
        <w:ind w:left="708" w:firstLine="705"/>
      </w:pPr>
      <w:r>
        <w:t>-Alta: si la frecuencia es alta significa que el caso de uso se usa entre el 70% y 90% de las veces que se ha usado la aplicación.</w:t>
      </w:r>
    </w:p>
    <w:p w14:paraId="387EA394" w14:textId="24E99342" w:rsidR="00926B6C" w:rsidRDefault="00926B6C" w:rsidP="00926B6C">
      <w:pPr>
        <w:ind w:left="708" w:firstLine="705"/>
      </w:pPr>
      <w:r>
        <w:t>-Muy alta: si la frecuencia es muy alta significa que el caso de uso se usa más del 90% de las veces que se ha usado la aplicación.</w:t>
      </w:r>
    </w:p>
    <w:p w14:paraId="43FF8D44" w14:textId="3DDB35C1" w:rsidR="008B3BC5" w:rsidRDefault="008B3BC5" w:rsidP="00926B6C"/>
    <w:p w14:paraId="1DAA14F7" w14:textId="20F31821" w:rsidR="008B3BC5" w:rsidRDefault="008B3BC5" w:rsidP="00397720">
      <w:pPr>
        <w:ind w:firstLine="708"/>
      </w:pPr>
    </w:p>
    <w:p w14:paraId="4ED7B56C" w14:textId="77777777" w:rsidR="008B3BC5" w:rsidRDefault="008B3BC5" w:rsidP="00397720">
      <w:pPr>
        <w:ind w:firstLine="708"/>
        <w:sectPr w:rsidR="008B3BC5" w:rsidSect="009F5299">
          <w:type w:val="continuous"/>
          <w:pgSz w:w="11906" w:h="16838"/>
          <w:pgMar w:top="1417" w:right="1701" w:bottom="1417" w:left="1701" w:header="708" w:footer="708" w:gutter="0"/>
          <w:cols w:space="708"/>
          <w:docGrid w:linePitch="360"/>
        </w:sectPr>
      </w:pPr>
    </w:p>
    <w:p w14:paraId="4EF39391" w14:textId="736C4D8B" w:rsidR="008B3BC5" w:rsidRDefault="008B3BC5" w:rsidP="00397720">
      <w:pPr>
        <w:ind w:firstLine="708"/>
      </w:pPr>
    </w:p>
    <w:p w14:paraId="75DEF8DB" w14:textId="1B3EE621" w:rsidR="008B3BC5" w:rsidRDefault="000B2A6F" w:rsidP="000B2A6F">
      <w:pPr>
        <w:pStyle w:val="Ttulo3"/>
      </w:pPr>
      <w:bookmarkStart w:id="31" w:name="_Toc107913181"/>
      <w:r>
        <w:t>Diagramas de casos de uso</w:t>
      </w:r>
      <w:bookmarkEnd w:id="31"/>
    </w:p>
    <w:p w14:paraId="570F3DF4" w14:textId="0168831D" w:rsidR="005F6C4A" w:rsidRPr="005F6C4A" w:rsidRDefault="005F6C4A" w:rsidP="005F6C4A">
      <w:pPr>
        <w:jc w:val="right"/>
      </w:pPr>
      <w:r>
        <w:t>*Los casos de uso en naranja sin los que han sido añadidos en este proyecto.</w:t>
      </w:r>
    </w:p>
    <w:p w14:paraId="3FE2E3F1" w14:textId="7E4F74D5" w:rsidR="00624518" w:rsidRPr="00624518" w:rsidRDefault="00624518" w:rsidP="00624518">
      <w:pPr>
        <w:jc w:val="right"/>
      </w:pPr>
      <w:r>
        <w:tab/>
      </w:r>
    </w:p>
    <w:p w14:paraId="7A1A42DB" w14:textId="51F8D9E1" w:rsidR="008B3BC5" w:rsidRDefault="008B3BC5" w:rsidP="00397720">
      <w:pPr>
        <w:ind w:firstLine="708"/>
      </w:pPr>
    </w:p>
    <w:p w14:paraId="458BFC6A" w14:textId="6EF80A1F" w:rsidR="008B3BC5" w:rsidRDefault="008B3BC5" w:rsidP="00397720">
      <w:pPr>
        <w:ind w:firstLine="708"/>
      </w:pPr>
    </w:p>
    <w:p w14:paraId="2FFCF4CA" w14:textId="3CCFBC88" w:rsidR="008B3BC5" w:rsidRDefault="000B2A6F" w:rsidP="00397720">
      <w:pPr>
        <w:ind w:firstLine="708"/>
      </w:pPr>
      <w:r>
        <w:rPr>
          <w:noProof/>
        </w:rPr>
        <mc:AlternateContent>
          <mc:Choice Requires="wps">
            <w:drawing>
              <wp:anchor distT="0" distB="0" distL="114300" distR="114300" simplePos="0" relativeHeight="251682816" behindDoc="0" locked="0" layoutInCell="1" allowOverlap="1" wp14:anchorId="08806FDF" wp14:editId="23069702">
                <wp:simplePos x="0" y="0"/>
                <wp:positionH relativeFrom="column">
                  <wp:posOffset>-205105</wp:posOffset>
                </wp:positionH>
                <wp:positionV relativeFrom="paragraph">
                  <wp:posOffset>4417695</wp:posOffset>
                </wp:positionV>
                <wp:extent cx="10377805" cy="635"/>
                <wp:effectExtent l="0" t="0" r="0" b="0"/>
                <wp:wrapTopAndBottom/>
                <wp:docPr id="661" name="Cuadro de texto 661"/>
                <wp:cNvGraphicFramePr/>
                <a:graphic xmlns:a="http://schemas.openxmlformats.org/drawingml/2006/main">
                  <a:graphicData uri="http://schemas.microsoft.com/office/word/2010/wordprocessingShape">
                    <wps:wsp>
                      <wps:cNvSpPr txBox="1"/>
                      <wps:spPr>
                        <a:xfrm>
                          <a:off x="0" y="0"/>
                          <a:ext cx="10377805" cy="635"/>
                        </a:xfrm>
                        <a:prstGeom prst="rect">
                          <a:avLst/>
                        </a:prstGeom>
                        <a:solidFill>
                          <a:prstClr val="white"/>
                        </a:solidFill>
                        <a:ln>
                          <a:noFill/>
                        </a:ln>
                      </wps:spPr>
                      <wps:txbx>
                        <w:txbxContent>
                          <w:p w14:paraId="36AAA4E5" w14:textId="4CAE3F71" w:rsidR="000B2A6F" w:rsidRPr="00D545D8" w:rsidRDefault="000B2A6F" w:rsidP="000B2A6F">
                            <w:pPr>
                              <w:pStyle w:val="Descripcin"/>
                              <w:jc w:val="center"/>
                              <w:rPr>
                                <w:noProof/>
                              </w:rPr>
                            </w:pPr>
                            <w:bookmarkStart w:id="32" w:name="_Toc107913241"/>
                            <w:r>
                              <w:t xml:space="preserve">Figura </w:t>
                            </w:r>
                            <w:fldSimple w:instr=" SEQ Figura \* ARABIC ">
                              <w:r w:rsidR="00BA4C58">
                                <w:rPr>
                                  <w:noProof/>
                                </w:rPr>
                                <w:t>7</w:t>
                              </w:r>
                            </w:fldSimple>
                            <w:r>
                              <w:t xml:space="preserve"> Diagrama de casos de uso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806FDF" id="_x0000_t202" coordsize="21600,21600" o:spt="202" path="m,l,21600r21600,l21600,xe">
                <v:stroke joinstyle="miter"/>
                <v:path gradientshapeok="t" o:connecttype="rect"/>
              </v:shapetype>
              <v:shape id="Cuadro de texto 661" o:spid="_x0000_s1027" type="#_x0000_t202" style="position:absolute;left:0;text-align:left;margin-left:-16.15pt;margin-top:347.85pt;width:817.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" stroked="f">
                <v:textbox style="mso-fit-shape-to-text:t" inset="0,0,0,0">
                  <w:txbxContent>
                    <w:p w14:paraId="36AAA4E5" w14:textId="4CAE3F71" w:rsidR="000B2A6F" w:rsidRPr="00D545D8" w:rsidRDefault="000B2A6F" w:rsidP="000B2A6F">
                      <w:pPr>
                        <w:pStyle w:val="Descripcin"/>
                        <w:jc w:val="center"/>
                        <w:rPr>
                          <w:noProof/>
                        </w:rPr>
                      </w:pPr>
                      <w:bookmarkStart w:id="33" w:name="_Toc107913241"/>
                      <w:r>
                        <w:t xml:space="preserve">Figura </w:t>
                      </w:r>
                      <w:fldSimple w:instr=" SEQ Figura \* ARABIC ">
                        <w:r w:rsidR="00BA4C58">
                          <w:rPr>
                            <w:noProof/>
                          </w:rPr>
                          <w:t>7</w:t>
                        </w:r>
                      </w:fldSimple>
                      <w:r>
                        <w:t xml:space="preserve"> Diagrama de casos de uso</w:t>
                      </w:r>
                      <w:bookmarkEnd w:id="33"/>
                    </w:p>
                  </w:txbxContent>
                </v:textbox>
                <w10:wrap type="topAndBottom"/>
              </v:shape>
            </w:pict>
          </mc:Fallback>
        </mc:AlternateContent>
      </w:r>
      <w:r>
        <w:rPr>
          <w:noProof/>
        </w:rPr>
        <w:drawing>
          <wp:anchor distT="0" distB="0" distL="114300" distR="114300" simplePos="0" relativeHeight="251680768" behindDoc="0" locked="0" layoutInCell="1" allowOverlap="1" wp14:anchorId="2FFF6671" wp14:editId="5EFB60B0">
            <wp:simplePos x="0" y="0"/>
            <wp:positionH relativeFrom="margin">
              <wp:align>center</wp:align>
            </wp:positionH>
            <wp:positionV relativeFrom="paragraph">
              <wp:posOffset>335280</wp:posOffset>
            </wp:positionV>
            <wp:extent cx="10377805" cy="4025265"/>
            <wp:effectExtent l="0" t="0" r="4445" b="0"/>
            <wp:wrapTopAndBottom/>
            <wp:docPr id="660" name="Imagen 660"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descr="Diagrama&#10;&#10;Descripción generada automáticamente con confianza baja"/>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0377805"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295D6" w14:textId="76FBDFB5" w:rsidR="008B3BC5" w:rsidRDefault="008B3BC5" w:rsidP="00397720">
      <w:pPr>
        <w:ind w:firstLine="708"/>
      </w:pPr>
    </w:p>
    <w:p w14:paraId="2B699FDD" w14:textId="0E26A33A" w:rsidR="008B3BC5" w:rsidRDefault="008B3BC5" w:rsidP="00397720">
      <w:pPr>
        <w:ind w:firstLine="708"/>
      </w:pPr>
    </w:p>
    <w:p w14:paraId="7B50958C" w14:textId="5D8625E0" w:rsidR="008B3BC5" w:rsidRDefault="008B3BC5" w:rsidP="00397720">
      <w:pPr>
        <w:ind w:firstLine="708"/>
      </w:pPr>
    </w:p>
    <w:p w14:paraId="7E67F2B0" w14:textId="74D654DA" w:rsidR="008B3BC5" w:rsidRDefault="008B3BC5" w:rsidP="00397720">
      <w:pPr>
        <w:ind w:firstLine="708"/>
      </w:pPr>
    </w:p>
    <w:p w14:paraId="5D822668" w14:textId="65083D52" w:rsidR="008B3BC5" w:rsidRDefault="008B3BC5" w:rsidP="00397720">
      <w:pPr>
        <w:ind w:firstLine="708"/>
      </w:pPr>
    </w:p>
    <w:p w14:paraId="7ADAEDA8" w14:textId="77777777" w:rsidR="008B3BC5" w:rsidRDefault="008B3BC5" w:rsidP="005F6C4A">
      <w:pPr>
        <w:sectPr w:rsidR="008B3BC5" w:rsidSect="000B2A6F">
          <w:pgSz w:w="16838" w:h="11906" w:orient="landscape"/>
          <w:pgMar w:top="567" w:right="567" w:bottom="567" w:left="567" w:header="709" w:footer="709" w:gutter="0"/>
          <w:cols w:space="708"/>
          <w:docGrid w:linePitch="360"/>
        </w:sectPr>
      </w:pPr>
    </w:p>
    <w:p w14:paraId="45EB9C60" w14:textId="4D7AAD4D" w:rsidR="008B3BC5" w:rsidRDefault="005F6C4A" w:rsidP="00D05302">
      <w:pPr>
        <w:pStyle w:val="Ttulo3"/>
        <w:ind w:firstLine="708"/>
      </w:pPr>
      <w:bookmarkStart w:id="34" w:name="_Toc107913182"/>
      <w:r>
        <w:t>Actores</w:t>
      </w:r>
      <w:bookmarkEnd w:id="34"/>
    </w:p>
    <w:p w14:paraId="76574427" w14:textId="0ED1FD1C" w:rsidR="00D05302" w:rsidRDefault="00D05302" w:rsidP="00D05302">
      <w:r>
        <w:tab/>
      </w:r>
      <w:r w:rsidR="00926B6C">
        <w:t xml:space="preserve">En este proyecto solo tendremos un actor, lo único </w:t>
      </w:r>
      <w:r w:rsidR="0012470B">
        <w:t>que,</w:t>
      </w:r>
      <w:r w:rsidR="00926B6C">
        <w:t xml:space="preserve"> si dicho actor introduce un guion o un ePub, la aplicación creará al actor una sesión temporal durante el tiempo que este usando la aplicación, </w:t>
      </w:r>
      <w:r w:rsidR="00280E4F">
        <w:t>por lo que el actor que haya introducido la película o la novela tendrá acceso a sitios que los actores que no han introducido nada no pueden llegar.</w:t>
      </w:r>
    </w:p>
    <w:p w14:paraId="5F248DF5" w14:textId="77777777" w:rsidR="00926B6C" w:rsidRDefault="00926B6C" w:rsidP="00D05302"/>
    <w:p w14:paraId="74360644" w14:textId="20A570F7" w:rsidR="00D05302" w:rsidRDefault="00D05302" w:rsidP="00D05302">
      <w:pPr>
        <w:pStyle w:val="Ttulo3"/>
      </w:pPr>
      <w:r>
        <w:tab/>
      </w:r>
      <w:bookmarkStart w:id="35" w:name="_Toc107913183"/>
      <w:r>
        <w:t>Casos de uso</w:t>
      </w:r>
      <w:bookmarkEnd w:id="35"/>
    </w:p>
    <w:p w14:paraId="05EB663C" w14:textId="29D9709A" w:rsidR="00745D39" w:rsidRPr="00745D39" w:rsidRDefault="00745D39" w:rsidP="00745D39">
      <w:pPr>
        <w:ind w:firstLine="708"/>
      </w:pPr>
      <w:r>
        <w:t>Como hemos hecho en el diagrama de casos de uso, los casos de uso en naranja serán los añadidos en el proyecto actual.</w:t>
      </w:r>
    </w:p>
    <w:p w14:paraId="076E3212" w14:textId="3D5BE5AD" w:rsidR="001D2903" w:rsidRDefault="001D2903" w:rsidP="001D2903">
      <w:pPr>
        <w:pStyle w:val="Descripcin"/>
        <w:framePr w:hSpace="141" w:wrap="around" w:vAnchor="text" w:hAnchor="page" w:x="5657" w:y="3928"/>
        <w:jc w:val="center"/>
      </w:pPr>
      <w:bookmarkStart w:id="36" w:name="_Toc107913277"/>
      <w:r>
        <w:t xml:space="preserve">Tabla </w:t>
      </w:r>
      <w:fldSimple w:instr=" SEQ Tabla \* ARABIC ">
        <w:r w:rsidR="00BA4C58">
          <w:rPr>
            <w:noProof/>
          </w:rPr>
          <w:t>4</w:t>
        </w:r>
      </w:fldSimple>
      <w:r>
        <w:t xml:space="preserve"> Caso de uso 1</w:t>
      </w:r>
      <w:bookmarkEnd w:id="36"/>
    </w:p>
    <w:p w14:paraId="7A21E4AD" w14:textId="77777777" w:rsidR="00D05302" w:rsidRPr="00D05302" w:rsidRDefault="00D05302" w:rsidP="00D05302">
      <w:r>
        <w:tab/>
      </w:r>
    </w:p>
    <w:tbl>
      <w:tblPr>
        <w:tblStyle w:val="Tablaconcuadrcula"/>
        <w:tblpPr w:leftFromText="141" w:rightFromText="141" w:vertAnchor="text" w:tblpY="-23"/>
        <w:tblW w:w="0" w:type="auto"/>
        <w:tblLook w:val="04A0" w:firstRow="1" w:lastRow="0" w:firstColumn="1" w:lastColumn="0" w:noHBand="0" w:noVBand="1"/>
      </w:tblPr>
      <w:tblGrid>
        <w:gridCol w:w="2122"/>
        <w:gridCol w:w="992"/>
        <w:gridCol w:w="5380"/>
      </w:tblGrid>
      <w:tr w:rsidR="00D05302" w14:paraId="03DE438B" w14:textId="77777777" w:rsidTr="002C6021">
        <w:tc>
          <w:tcPr>
            <w:tcW w:w="2122" w:type="dxa"/>
            <w:tcBorders>
              <w:bottom w:val="single" w:sz="4" w:space="0" w:color="auto"/>
            </w:tcBorders>
            <w:shd w:val="clear" w:color="auto" w:fill="92D050"/>
          </w:tcPr>
          <w:p w14:paraId="014EC639" w14:textId="77777777" w:rsidR="00D05302" w:rsidRPr="00681815" w:rsidRDefault="00D05302" w:rsidP="00AF78D2">
            <w:pPr>
              <w:jc w:val="center"/>
              <w:rPr>
                <w:b/>
                <w:bCs/>
              </w:rPr>
            </w:pPr>
            <w:r>
              <w:rPr>
                <w:b/>
                <w:bCs/>
              </w:rPr>
              <w:t>Caso de uso 1</w:t>
            </w:r>
          </w:p>
        </w:tc>
        <w:tc>
          <w:tcPr>
            <w:tcW w:w="6372" w:type="dxa"/>
            <w:gridSpan w:val="2"/>
            <w:shd w:val="clear" w:color="auto" w:fill="92D050"/>
          </w:tcPr>
          <w:p w14:paraId="46173879" w14:textId="77777777" w:rsidR="00D05302" w:rsidRPr="00681815" w:rsidRDefault="00D05302" w:rsidP="00AF78D2">
            <w:pPr>
              <w:jc w:val="center"/>
              <w:rPr>
                <w:b/>
                <w:bCs/>
              </w:rPr>
            </w:pPr>
            <w:r>
              <w:rPr>
                <w:b/>
                <w:bCs/>
              </w:rPr>
              <w:t>Seleccionar ePub o Película</w:t>
            </w:r>
          </w:p>
        </w:tc>
      </w:tr>
      <w:tr w:rsidR="00D05302" w14:paraId="58858BDB" w14:textId="77777777" w:rsidTr="002C6021">
        <w:tc>
          <w:tcPr>
            <w:tcW w:w="2122" w:type="dxa"/>
            <w:tcBorders>
              <w:bottom w:val="single" w:sz="4" w:space="0" w:color="auto"/>
              <w:right w:val="single" w:sz="4" w:space="0" w:color="auto"/>
            </w:tcBorders>
            <w:shd w:val="clear" w:color="auto" w:fill="92D050"/>
          </w:tcPr>
          <w:p w14:paraId="00D1D250" w14:textId="77777777" w:rsidR="00D05302" w:rsidRDefault="00D05302" w:rsidP="00AF78D2">
            <w:r>
              <w:t>Requisitos asociados:</w:t>
            </w:r>
          </w:p>
        </w:tc>
        <w:tc>
          <w:tcPr>
            <w:tcW w:w="6372" w:type="dxa"/>
            <w:gridSpan w:val="2"/>
            <w:tcBorders>
              <w:left w:val="single" w:sz="4" w:space="0" w:color="auto"/>
            </w:tcBorders>
          </w:tcPr>
          <w:p w14:paraId="0C7DFDFD" w14:textId="77777777" w:rsidR="00D05302" w:rsidRDefault="00D05302" w:rsidP="00AF78D2">
            <w:pPr>
              <w:jc w:val="center"/>
            </w:pPr>
            <w:r>
              <w:t>R.F-1</w:t>
            </w:r>
          </w:p>
        </w:tc>
      </w:tr>
      <w:tr w:rsidR="00D05302" w14:paraId="595C007D" w14:textId="77777777" w:rsidTr="002C6021">
        <w:tc>
          <w:tcPr>
            <w:tcW w:w="2122" w:type="dxa"/>
            <w:tcBorders>
              <w:right w:val="single" w:sz="4" w:space="0" w:color="auto"/>
            </w:tcBorders>
            <w:shd w:val="clear" w:color="auto" w:fill="92D050"/>
          </w:tcPr>
          <w:p w14:paraId="165337B3"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118C95D0" w14:textId="1C23623F" w:rsidR="00D05302" w:rsidRPr="002C6021" w:rsidRDefault="002C6021" w:rsidP="00AF78D2">
            <w:pPr>
              <w:rPr>
                <w:shd w:val="clear" w:color="auto" w:fill="FFFFFF" w:themeFill="background1"/>
              </w:rPr>
            </w:pPr>
            <w:r>
              <w:rPr>
                <w:shd w:val="clear" w:color="auto" w:fill="FFFFFF" w:themeFill="background1"/>
              </w:rPr>
              <w:t xml:space="preserve">Permite al </w:t>
            </w:r>
            <w:r w:rsidR="007F54C2">
              <w:rPr>
                <w:shd w:val="clear" w:color="auto" w:fill="FFFFFF" w:themeFill="background1"/>
              </w:rPr>
              <w:t>cliente</w:t>
            </w:r>
            <w:r>
              <w:rPr>
                <w:shd w:val="clear" w:color="auto" w:fill="FFFFFF" w:themeFill="background1"/>
              </w:rPr>
              <w:t>, aunque no tenga sesión creada, seleccionar si quiere introducir un ePub o un guion de una película.</w:t>
            </w:r>
          </w:p>
        </w:tc>
      </w:tr>
      <w:tr w:rsidR="00D05302" w14:paraId="0908ED04" w14:textId="77777777" w:rsidTr="002C6021">
        <w:tc>
          <w:tcPr>
            <w:tcW w:w="2122" w:type="dxa"/>
            <w:tcBorders>
              <w:right w:val="single" w:sz="4" w:space="0" w:color="auto"/>
            </w:tcBorders>
            <w:shd w:val="clear" w:color="auto" w:fill="92D050"/>
          </w:tcPr>
          <w:p w14:paraId="398B9088" w14:textId="77777777" w:rsidR="00D05302" w:rsidRDefault="00D05302" w:rsidP="00AF78D2">
            <w:r>
              <w:t>Precondición:</w:t>
            </w:r>
          </w:p>
        </w:tc>
        <w:tc>
          <w:tcPr>
            <w:tcW w:w="6372" w:type="dxa"/>
            <w:gridSpan w:val="2"/>
            <w:tcBorders>
              <w:left w:val="single" w:sz="4" w:space="0" w:color="auto"/>
              <w:bottom w:val="single" w:sz="4" w:space="0" w:color="auto"/>
            </w:tcBorders>
          </w:tcPr>
          <w:p w14:paraId="3A347212" w14:textId="77EBD614" w:rsidR="00D05302" w:rsidRDefault="002C6021" w:rsidP="00AF78D2">
            <w:r>
              <w:t>Se debe pulsar el botón empezar que está en la pantalla principal.</w:t>
            </w:r>
          </w:p>
        </w:tc>
      </w:tr>
      <w:tr w:rsidR="00D05302" w14:paraId="73DD51C3" w14:textId="77777777" w:rsidTr="002C6021">
        <w:tc>
          <w:tcPr>
            <w:tcW w:w="2122" w:type="dxa"/>
            <w:vMerge w:val="restart"/>
            <w:tcBorders>
              <w:right w:val="single" w:sz="4" w:space="0" w:color="auto"/>
            </w:tcBorders>
            <w:shd w:val="clear" w:color="auto" w:fill="92D050"/>
          </w:tcPr>
          <w:p w14:paraId="36796914"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6AC0E7B3"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0585AA27" w14:textId="77777777" w:rsidR="00D05302" w:rsidRDefault="00D05302" w:rsidP="00AF78D2">
            <w:r>
              <w:t>Acción</w:t>
            </w:r>
          </w:p>
        </w:tc>
      </w:tr>
      <w:tr w:rsidR="00D05302" w14:paraId="1C32C498" w14:textId="77777777" w:rsidTr="002C6021">
        <w:trPr>
          <w:trHeight w:val="213"/>
        </w:trPr>
        <w:tc>
          <w:tcPr>
            <w:tcW w:w="2122" w:type="dxa"/>
            <w:vMerge/>
            <w:tcBorders>
              <w:right w:val="single" w:sz="4" w:space="0" w:color="auto"/>
            </w:tcBorders>
            <w:shd w:val="clear" w:color="auto" w:fill="92D050"/>
          </w:tcPr>
          <w:p w14:paraId="0C969D81"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0925147D"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6E8FC2D8" w14:textId="6624D768" w:rsidR="00D05302" w:rsidRDefault="002C6021" w:rsidP="002C6021">
            <w:r>
              <w:t>El cliente accederá a la página.</w:t>
            </w:r>
            <w:r w:rsidR="00D05302">
              <w:t xml:space="preserve"> </w:t>
            </w:r>
          </w:p>
        </w:tc>
      </w:tr>
      <w:tr w:rsidR="00D05302" w14:paraId="396F406F" w14:textId="77777777" w:rsidTr="002C6021">
        <w:trPr>
          <w:trHeight w:val="213"/>
        </w:trPr>
        <w:tc>
          <w:tcPr>
            <w:tcW w:w="2122" w:type="dxa"/>
            <w:vMerge/>
            <w:tcBorders>
              <w:right w:val="single" w:sz="4" w:space="0" w:color="auto"/>
            </w:tcBorders>
            <w:shd w:val="clear" w:color="auto" w:fill="92D050"/>
          </w:tcPr>
          <w:p w14:paraId="62ACB2E4"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1657AD19"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3C984A82" w14:textId="6CACF266" w:rsidR="00D05302" w:rsidRDefault="00D05302" w:rsidP="00AF78D2">
            <w:r>
              <w:t>El</w:t>
            </w:r>
            <w:r w:rsidR="002C6021">
              <w:t xml:space="preserve"> cliente escogerá la opción que prefiera.</w:t>
            </w:r>
          </w:p>
        </w:tc>
      </w:tr>
      <w:tr w:rsidR="00D05302" w14:paraId="23A4C06E" w14:textId="77777777" w:rsidTr="002C6021">
        <w:tc>
          <w:tcPr>
            <w:tcW w:w="2122" w:type="dxa"/>
            <w:tcBorders>
              <w:right w:val="single" w:sz="4" w:space="0" w:color="auto"/>
            </w:tcBorders>
            <w:shd w:val="clear" w:color="auto" w:fill="92D050"/>
          </w:tcPr>
          <w:p w14:paraId="7C07A8AE" w14:textId="77777777" w:rsidR="00D05302" w:rsidRDefault="00D05302" w:rsidP="00AF78D2">
            <w:r>
              <w:t>Postcondición:</w:t>
            </w:r>
          </w:p>
        </w:tc>
        <w:tc>
          <w:tcPr>
            <w:tcW w:w="6372" w:type="dxa"/>
            <w:gridSpan w:val="2"/>
            <w:tcBorders>
              <w:left w:val="single" w:sz="4" w:space="0" w:color="auto"/>
            </w:tcBorders>
          </w:tcPr>
          <w:p w14:paraId="4CDF0A8E" w14:textId="7C18E1F2" w:rsidR="00D05302" w:rsidRDefault="007F54C2" w:rsidP="007F54C2">
            <w:r>
              <w:t>El cliente será direccionado al menú para introducir el ePub o el guion, según lo que haya seleccionado.</w:t>
            </w:r>
          </w:p>
        </w:tc>
      </w:tr>
      <w:tr w:rsidR="00D05302" w14:paraId="6BFCAC9E" w14:textId="77777777" w:rsidTr="002C6021">
        <w:tc>
          <w:tcPr>
            <w:tcW w:w="2122" w:type="dxa"/>
            <w:tcBorders>
              <w:right w:val="single" w:sz="4" w:space="0" w:color="auto"/>
            </w:tcBorders>
            <w:shd w:val="clear" w:color="auto" w:fill="92D050"/>
          </w:tcPr>
          <w:p w14:paraId="02770372" w14:textId="77777777" w:rsidR="00D05302" w:rsidRDefault="00D05302" w:rsidP="00AF78D2">
            <w:r>
              <w:t>Excepciones:</w:t>
            </w:r>
          </w:p>
        </w:tc>
        <w:tc>
          <w:tcPr>
            <w:tcW w:w="6372" w:type="dxa"/>
            <w:gridSpan w:val="2"/>
            <w:tcBorders>
              <w:left w:val="single" w:sz="4" w:space="0" w:color="auto"/>
            </w:tcBorders>
            <w:shd w:val="clear" w:color="auto" w:fill="FFFFFF" w:themeFill="background1"/>
          </w:tcPr>
          <w:p w14:paraId="2ACBEAD5" w14:textId="25508230" w:rsidR="00D05302" w:rsidRDefault="007F54C2" w:rsidP="00AF78D2">
            <w:r>
              <w:t xml:space="preserve">No hay </w:t>
            </w:r>
          </w:p>
        </w:tc>
      </w:tr>
      <w:tr w:rsidR="00D05302" w14:paraId="6C8C63E2" w14:textId="77777777" w:rsidTr="002C6021">
        <w:tc>
          <w:tcPr>
            <w:tcW w:w="2122" w:type="dxa"/>
            <w:tcBorders>
              <w:right w:val="single" w:sz="4" w:space="0" w:color="auto"/>
            </w:tcBorders>
            <w:shd w:val="clear" w:color="auto" w:fill="92D050"/>
          </w:tcPr>
          <w:p w14:paraId="577725EE" w14:textId="77777777" w:rsidR="00D05302" w:rsidRDefault="00D05302" w:rsidP="00AF78D2">
            <w:r>
              <w:t>Importancia:</w:t>
            </w:r>
          </w:p>
        </w:tc>
        <w:tc>
          <w:tcPr>
            <w:tcW w:w="6372" w:type="dxa"/>
            <w:gridSpan w:val="2"/>
            <w:tcBorders>
              <w:left w:val="single" w:sz="4" w:space="0" w:color="auto"/>
            </w:tcBorders>
          </w:tcPr>
          <w:p w14:paraId="10F6F11B" w14:textId="4071AEBC" w:rsidR="00D05302" w:rsidRDefault="007F54C2" w:rsidP="00AF78D2">
            <w:r>
              <w:t>Muy a</w:t>
            </w:r>
            <w:r w:rsidR="00D05302">
              <w:t>lta</w:t>
            </w:r>
          </w:p>
        </w:tc>
      </w:tr>
      <w:tr w:rsidR="00D05302" w14:paraId="6B9850C4" w14:textId="77777777" w:rsidTr="002C6021">
        <w:tc>
          <w:tcPr>
            <w:tcW w:w="2122" w:type="dxa"/>
            <w:tcBorders>
              <w:right w:val="single" w:sz="4" w:space="0" w:color="auto"/>
            </w:tcBorders>
            <w:shd w:val="clear" w:color="auto" w:fill="92D050"/>
          </w:tcPr>
          <w:p w14:paraId="60E0D574" w14:textId="77777777" w:rsidR="00D05302" w:rsidRDefault="00D05302" w:rsidP="00AF78D2">
            <w:r>
              <w:t>Frecuencia:</w:t>
            </w:r>
          </w:p>
        </w:tc>
        <w:tc>
          <w:tcPr>
            <w:tcW w:w="6372" w:type="dxa"/>
            <w:gridSpan w:val="2"/>
            <w:tcBorders>
              <w:left w:val="single" w:sz="4" w:space="0" w:color="auto"/>
            </w:tcBorders>
          </w:tcPr>
          <w:p w14:paraId="2C69A2D3" w14:textId="77777777" w:rsidR="00D05302" w:rsidRDefault="00D05302" w:rsidP="001D2903">
            <w:pPr>
              <w:keepNext/>
            </w:pPr>
            <w:r>
              <w:t>Muy alta</w:t>
            </w:r>
          </w:p>
        </w:tc>
      </w:tr>
    </w:tbl>
    <w:p w14:paraId="6DD144C9" w14:textId="2983818E" w:rsidR="001D2903" w:rsidRDefault="001D2903" w:rsidP="001D2903"/>
    <w:p w14:paraId="350DF416" w14:textId="77777777" w:rsidR="001D2903" w:rsidRDefault="001D2903" w:rsidP="001D2903"/>
    <w:p w14:paraId="0559DBB7" w14:textId="7517FB5D" w:rsidR="001D2903" w:rsidRDefault="001D2903" w:rsidP="001D2903">
      <w:pPr>
        <w:pStyle w:val="Descripcin"/>
        <w:framePr w:hSpace="141" w:wrap="around" w:vAnchor="text" w:hAnchor="page" w:x="5966" w:y="4502"/>
      </w:pPr>
      <w:bookmarkStart w:id="37" w:name="_Toc107913278"/>
      <w:r>
        <w:t xml:space="preserve">Tabla </w:t>
      </w:r>
      <w:fldSimple w:instr=" SEQ Tabla \* ARABIC ">
        <w:r w:rsidR="00BA4C58">
          <w:rPr>
            <w:noProof/>
          </w:rPr>
          <w:t>5</w:t>
        </w:r>
      </w:fldSimple>
      <w:r>
        <w:t xml:space="preserve"> Caso de uso 2</w:t>
      </w:r>
      <w:bookmarkEnd w:id="37"/>
    </w:p>
    <w:p w14:paraId="551B409C" w14:textId="77777777" w:rsidR="001D2903" w:rsidRPr="001D2903" w:rsidRDefault="001D2903" w:rsidP="001D2903"/>
    <w:tbl>
      <w:tblPr>
        <w:tblStyle w:val="Tablaconcuadrcula"/>
        <w:tblpPr w:leftFromText="141" w:rightFromText="141" w:vertAnchor="text" w:tblpY="-47"/>
        <w:tblW w:w="0" w:type="auto"/>
        <w:tblLook w:val="04A0" w:firstRow="1" w:lastRow="0" w:firstColumn="1" w:lastColumn="0" w:noHBand="0" w:noVBand="1"/>
      </w:tblPr>
      <w:tblGrid>
        <w:gridCol w:w="2122"/>
        <w:gridCol w:w="992"/>
        <w:gridCol w:w="5380"/>
      </w:tblGrid>
      <w:tr w:rsidR="00D05302" w:rsidRPr="00681815" w14:paraId="757369F7" w14:textId="77777777" w:rsidTr="007F54C2">
        <w:tc>
          <w:tcPr>
            <w:tcW w:w="2122" w:type="dxa"/>
            <w:tcBorders>
              <w:bottom w:val="single" w:sz="4" w:space="0" w:color="auto"/>
            </w:tcBorders>
            <w:shd w:val="clear" w:color="auto" w:fill="92D050"/>
          </w:tcPr>
          <w:p w14:paraId="5F02D464" w14:textId="77777777" w:rsidR="00D05302" w:rsidRPr="00681815" w:rsidRDefault="00D05302" w:rsidP="00AF78D2">
            <w:pPr>
              <w:jc w:val="center"/>
              <w:rPr>
                <w:b/>
                <w:bCs/>
              </w:rPr>
            </w:pPr>
            <w:r>
              <w:rPr>
                <w:b/>
                <w:bCs/>
              </w:rPr>
              <w:t>Caso de uso 2</w:t>
            </w:r>
          </w:p>
        </w:tc>
        <w:tc>
          <w:tcPr>
            <w:tcW w:w="6372" w:type="dxa"/>
            <w:gridSpan w:val="2"/>
            <w:shd w:val="clear" w:color="auto" w:fill="92D050"/>
          </w:tcPr>
          <w:p w14:paraId="0A9AF346" w14:textId="77777777" w:rsidR="00D05302" w:rsidRPr="00681815" w:rsidRDefault="00D05302" w:rsidP="00AF78D2">
            <w:pPr>
              <w:jc w:val="center"/>
              <w:rPr>
                <w:b/>
                <w:bCs/>
              </w:rPr>
            </w:pPr>
            <w:r>
              <w:rPr>
                <w:b/>
                <w:bCs/>
              </w:rPr>
              <w:t>Introducción de ePub</w:t>
            </w:r>
          </w:p>
        </w:tc>
      </w:tr>
      <w:tr w:rsidR="00D05302" w14:paraId="25E18D6B" w14:textId="77777777" w:rsidTr="007F54C2">
        <w:tc>
          <w:tcPr>
            <w:tcW w:w="2122" w:type="dxa"/>
            <w:tcBorders>
              <w:bottom w:val="single" w:sz="4" w:space="0" w:color="auto"/>
              <w:right w:val="single" w:sz="4" w:space="0" w:color="auto"/>
            </w:tcBorders>
            <w:shd w:val="clear" w:color="auto" w:fill="92D050"/>
          </w:tcPr>
          <w:p w14:paraId="67B52901" w14:textId="77777777" w:rsidR="00D05302" w:rsidRDefault="00D05302" w:rsidP="00AF78D2">
            <w:r>
              <w:t>Requisitos asociados:</w:t>
            </w:r>
          </w:p>
        </w:tc>
        <w:tc>
          <w:tcPr>
            <w:tcW w:w="6372" w:type="dxa"/>
            <w:gridSpan w:val="2"/>
            <w:tcBorders>
              <w:left w:val="single" w:sz="4" w:space="0" w:color="auto"/>
            </w:tcBorders>
          </w:tcPr>
          <w:p w14:paraId="2BF30A5E" w14:textId="77777777" w:rsidR="00D05302" w:rsidRDefault="00D05302" w:rsidP="00AF78D2">
            <w:pPr>
              <w:jc w:val="center"/>
            </w:pPr>
            <w:r>
              <w:t>R.F-2</w:t>
            </w:r>
          </w:p>
        </w:tc>
      </w:tr>
      <w:tr w:rsidR="00D05302" w14:paraId="33FAA12D" w14:textId="77777777" w:rsidTr="007F54C2">
        <w:tc>
          <w:tcPr>
            <w:tcW w:w="2122" w:type="dxa"/>
            <w:tcBorders>
              <w:right w:val="single" w:sz="4" w:space="0" w:color="auto"/>
            </w:tcBorders>
            <w:shd w:val="clear" w:color="auto" w:fill="92D050"/>
          </w:tcPr>
          <w:p w14:paraId="58FB1078"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32B3BA30" w14:textId="71A2F7D1" w:rsidR="00D05302" w:rsidRDefault="007F54C2" w:rsidP="00AF78D2">
            <w:r>
              <w:rPr>
                <w:shd w:val="clear" w:color="auto" w:fill="FFFFFF" w:themeFill="background1"/>
              </w:rPr>
              <w:t>El cliente podrá introducir un libro en formato ePub.</w:t>
            </w:r>
          </w:p>
        </w:tc>
      </w:tr>
      <w:tr w:rsidR="00D05302" w14:paraId="45F71088" w14:textId="77777777" w:rsidTr="007F54C2">
        <w:tc>
          <w:tcPr>
            <w:tcW w:w="2122" w:type="dxa"/>
            <w:tcBorders>
              <w:right w:val="single" w:sz="4" w:space="0" w:color="auto"/>
            </w:tcBorders>
            <w:shd w:val="clear" w:color="auto" w:fill="92D050"/>
          </w:tcPr>
          <w:p w14:paraId="3105F7BE" w14:textId="77777777" w:rsidR="00D05302" w:rsidRDefault="00D05302" w:rsidP="00AF78D2">
            <w:r>
              <w:t>Precondición:</w:t>
            </w:r>
          </w:p>
        </w:tc>
        <w:tc>
          <w:tcPr>
            <w:tcW w:w="6372" w:type="dxa"/>
            <w:gridSpan w:val="2"/>
            <w:tcBorders>
              <w:left w:val="single" w:sz="4" w:space="0" w:color="auto"/>
              <w:bottom w:val="single" w:sz="4" w:space="0" w:color="auto"/>
            </w:tcBorders>
          </w:tcPr>
          <w:p w14:paraId="4CFDF6EF" w14:textId="57602668" w:rsidR="00D05302" w:rsidRDefault="007F54C2" w:rsidP="00AF78D2">
            <w:r>
              <w:t>Se debe haber seleccionado el botón ePub en la pantalla de selección.</w:t>
            </w:r>
          </w:p>
        </w:tc>
      </w:tr>
      <w:tr w:rsidR="00D05302" w14:paraId="35B71D3B" w14:textId="77777777" w:rsidTr="007F54C2">
        <w:tc>
          <w:tcPr>
            <w:tcW w:w="2122" w:type="dxa"/>
            <w:vMerge w:val="restart"/>
            <w:tcBorders>
              <w:right w:val="single" w:sz="4" w:space="0" w:color="auto"/>
            </w:tcBorders>
            <w:shd w:val="clear" w:color="auto" w:fill="92D050"/>
          </w:tcPr>
          <w:p w14:paraId="324205DA"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29E74ADF"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29301C36" w14:textId="77777777" w:rsidR="00D05302" w:rsidRDefault="00D05302" w:rsidP="00AF78D2">
            <w:r>
              <w:t>Acción</w:t>
            </w:r>
          </w:p>
        </w:tc>
      </w:tr>
      <w:tr w:rsidR="00D05302" w14:paraId="74EAE81C" w14:textId="77777777" w:rsidTr="007F54C2">
        <w:trPr>
          <w:trHeight w:val="213"/>
        </w:trPr>
        <w:tc>
          <w:tcPr>
            <w:tcW w:w="2122" w:type="dxa"/>
            <w:vMerge/>
            <w:tcBorders>
              <w:right w:val="single" w:sz="4" w:space="0" w:color="auto"/>
            </w:tcBorders>
            <w:shd w:val="clear" w:color="auto" w:fill="92D050"/>
          </w:tcPr>
          <w:p w14:paraId="4CE94390"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2BD1D111"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2B4E4647" w14:textId="1E8BD257" w:rsidR="00D05302" w:rsidRDefault="00D05302" w:rsidP="00AF78D2">
            <w:r>
              <w:t xml:space="preserve">El </w:t>
            </w:r>
            <w:r w:rsidR="007F54C2">
              <w:t>cliente</w:t>
            </w:r>
            <w:r>
              <w:t xml:space="preserve"> pulsa el botón de seleccionar archivo.</w:t>
            </w:r>
          </w:p>
        </w:tc>
      </w:tr>
      <w:tr w:rsidR="00D05302" w14:paraId="44EE9B60" w14:textId="77777777" w:rsidTr="007F54C2">
        <w:trPr>
          <w:trHeight w:val="213"/>
        </w:trPr>
        <w:tc>
          <w:tcPr>
            <w:tcW w:w="2122" w:type="dxa"/>
            <w:vMerge/>
            <w:tcBorders>
              <w:right w:val="single" w:sz="4" w:space="0" w:color="auto"/>
            </w:tcBorders>
            <w:shd w:val="clear" w:color="auto" w:fill="92D050"/>
          </w:tcPr>
          <w:p w14:paraId="72D75D99"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4B2EB848"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5A608C2E" w14:textId="1E991F43" w:rsidR="00D05302" w:rsidRDefault="007F54C2" w:rsidP="00AF78D2">
            <w:r>
              <w:t>El cliente selecciona el libro que quiere.</w:t>
            </w:r>
          </w:p>
        </w:tc>
      </w:tr>
      <w:tr w:rsidR="00D05302" w14:paraId="005877E0" w14:textId="77777777" w:rsidTr="007F54C2">
        <w:trPr>
          <w:trHeight w:val="213"/>
        </w:trPr>
        <w:tc>
          <w:tcPr>
            <w:tcW w:w="2122" w:type="dxa"/>
            <w:vMerge/>
            <w:tcBorders>
              <w:right w:val="single" w:sz="4" w:space="0" w:color="auto"/>
            </w:tcBorders>
            <w:shd w:val="clear" w:color="auto" w:fill="92D050"/>
          </w:tcPr>
          <w:p w14:paraId="10CB837A"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6A7F8B60" w14:textId="77777777" w:rsidR="00D05302" w:rsidRDefault="00D05302" w:rsidP="00AF78D2">
            <w:pPr>
              <w:jc w:val="center"/>
            </w:pPr>
            <w:r>
              <w:t>3-</w:t>
            </w:r>
          </w:p>
        </w:tc>
        <w:tc>
          <w:tcPr>
            <w:tcW w:w="5380" w:type="dxa"/>
            <w:tcBorders>
              <w:left w:val="single" w:sz="4" w:space="0" w:color="auto"/>
            </w:tcBorders>
            <w:shd w:val="clear" w:color="auto" w:fill="FFFFFF" w:themeFill="background1"/>
          </w:tcPr>
          <w:p w14:paraId="3A12DA96" w14:textId="0487FAED" w:rsidR="00D05302" w:rsidRDefault="00D05302" w:rsidP="00AF78D2">
            <w:r>
              <w:t xml:space="preserve">El </w:t>
            </w:r>
            <w:r w:rsidR="007F54C2">
              <w:t>cliente</w:t>
            </w:r>
            <w:r>
              <w:t xml:space="preserve"> pulsa el botón de “Cargar”.</w:t>
            </w:r>
          </w:p>
        </w:tc>
      </w:tr>
      <w:tr w:rsidR="00D05302" w14:paraId="3860DA83" w14:textId="77777777" w:rsidTr="007F54C2">
        <w:tc>
          <w:tcPr>
            <w:tcW w:w="2122" w:type="dxa"/>
            <w:tcBorders>
              <w:right w:val="single" w:sz="4" w:space="0" w:color="auto"/>
            </w:tcBorders>
            <w:shd w:val="clear" w:color="auto" w:fill="92D050"/>
          </w:tcPr>
          <w:p w14:paraId="5CFB7582" w14:textId="77777777" w:rsidR="00D05302" w:rsidRDefault="00D05302" w:rsidP="00AF78D2">
            <w:r>
              <w:t>Postcondición:</w:t>
            </w:r>
          </w:p>
        </w:tc>
        <w:tc>
          <w:tcPr>
            <w:tcW w:w="6372" w:type="dxa"/>
            <w:gridSpan w:val="2"/>
            <w:tcBorders>
              <w:left w:val="single" w:sz="4" w:space="0" w:color="auto"/>
            </w:tcBorders>
          </w:tcPr>
          <w:p w14:paraId="35D7F1B7" w14:textId="6D2AC80D" w:rsidR="00D05302" w:rsidRDefault="00D05302" w:rsidP="00AF78D2">
            <w:r>
              <w:t xml:space="preserve">El </w:t>
            </w:r>
            <w:r w:rsidR="007F54C2">
              <w:t>cliente</w:t>
            </w:r>
            <w:r>
              <w:t xml:space="preserve"> </w:t>
            </w:r>
            <w:r w:rsidR="001D2903">
              <w:t>será direccionado</w:t>
            </w:r>
            <w:r>
              <w:t xml:space="preserve"> a la pantalla de creación de diccionarios.</w:t>
            </w:r>
          </w:p>
        </w:tc>
      </w:tr>
      <w:tr w:rsidR="00D05302" w14:paraId="5BFA75F0" w14:textId="77777777" w:rsidTr="007F54C2">
        <w:trPr>
          <w:trHeight w:val="107"/>
        </w:trPr>
        <w:tc>
          <w:tcPr>
            <w:tcW w:w="2122" w:type="dxa"/>
            <w:vMerge w:val="restart"/>
            <w:tcBorders>
              <w:right w:val="single" w:sz="4" w:space="0" w:color="auto"/>
            </w:tcBorders>
            <w:shd w:val="clear" w:color="auto" w:fill="92D050"/>
          </w:tcPr>
          <w:p w14:paraId="76ABB60B" w14:textId="77777777" w:rsidR="00D05302" w:rsidRDefault="00D05302" w:rsidP="00AF78D2">
            <w:r>
              <w:t>Excepciones:</w:t>
            </w:r>
          </w:p>
        </w:tc>
        <w:tc>
          <w:tcPr>
            <w:tcW w:w="992" w:type="dxa"/>
            <w:tcBorders>
              <w:left w:val="single" w:sz="4" w:space="0" w:color="auto"/>
            </w:tcBorders>
            <w:shd w:val="clear" w:color="auto" w:fill="92D050"/>
          </w:tcPr>
          <w:p w14:paraId="3473B7C3" w14:textId="77777777" w:rsidR="00D05302" w:rsidRDefault="00D05302" w:rsidP="00AF78D2">
            <w:pPr>
              <w:jc w:val="center"/>
            </w:pPr>
            <w:r>
              <w:t>Número</w:t>
            </w:r>
          </w:p>
        </w:tc>
        <w:tc>
          <w:tcPr>
            <w:tcW w:w="5380" w:type="dxa"/>
            <w:tcBorders>
              <w:left w:val="single" w:sz="4" w:space="0" w:color="auto"/>
            </w:tcBorders>
            <w:shd w:val="clear" w:color="auto" w:fill="92D050"/>
          </w:tcPr>
          <w:p w14:paraId="565D7FBE" w14:textId="77777777" w:rsidR="00D05302" w:rsidRDefault="00D05302" w:rsidP="00AF78D2">
            <w:r>
              <w:t>Excepción</w:t>
            </w:r>
          </w:p>
        </w:tc>
      </w:tr>
      <w:tr w:rsidR="00D05302" w14:paraId="65FB4A7E" w14:textId="77777777" w:rsidTr="007F54C2">
        <w:trPr>
          <w:trHeight w:val="107"/>
        </w:trPr>
        <w:tc>
          <w:tcPr>
            <w:tcW w:w="2122" w:type="dxa"/>
            <w:vMerge/>
            <w:tcBorders>
              <w:right w:val="single" w:sz="4" w:space="0" w:color="auto"/>
            </w:tcBorders>
            <w:shd w:val="clear" w:color="auto" w:fill="92D050"/>
          </w:tcPr>
          <w:p w14:paraId="328B50D4" w14:textId="77777777" w:rsidR="00D05302" w:rsidRDefault="00D05302" w:rsidP="00AF78D2"/>
        </w:tc>
        <w:tc>
          <w:tcPr>
            <w:tcW w:w="992" w:type="dxa"/>
            <w:tcBorders>
              <w:left w:val="single" w:sz="4" w:space="0" w:color="auto"/>
            </w:tcBorders>
            <w:shd w:val="clear" w:color="auto" w:fill="FFFFFF" w:themeFill="background1"/>
          </w:tcPr>
          <w:p w14:paraId="25A8AA49" w14:textId="43AB96B7" w:rsidR="00D05302" w:rsidRDefault="00DB201B" w:rsidP="00AF78D2">
            <w:pPr>
              <w:jc w:val="center"/>
            </w:pPr>
            <w:r>
              <w:t>2</w:t>
            </w:r>
            <w:r w:rsidR="00D05302">
              <w:t>-</w:t>
            </w:r>
          </w:p>
        </w:tc>
        <w:tc>
          <w:tcPr>
            <w:tcW w:w="5380" w:type="dxa"/>
            <w:tcBorders>
              <w:left w:val="single" w:sz="4" w:space="0" w:color="auto"/>
            </w:tcBorders>
            <w:shd w:val="clear" w:color="auto" w:fill="FFFFFF" w:themeFill="background1"/>
          </w:tcPr>
          <w:p w14:paraId="5299811E" w14:textId="43B27099" w:rsidR="00D05302" w:rsidRDefault="00D05302" w:rsidP="00AF78D2">
            <w:r>
              <w:t xml:space="preserve">El fichero introducido </w:t>
            </w:r>
            <w:r w:rsidR="001D2903">
              <w:t>no es de formato</w:t>
            </w:r>
            <w:r>
              <w:t xml:space="preserve"> ePub.</w:t>
            </w:r>
          </w:p>
        </w:tc>
      </w:tr>
      <w:tr w:rsidR="00D05302" w14:paraId="6F390206" w14:textId="77777777" w:rsidTr="007F54C2">
        <w:trPr>
          <w:trHeight w:val="106"/>
        </w:trPr>
        <w:tc>
          <w:tcPr>
            <w:tcW w:w="2122" w:type="dxa"/>
            <w:vMerge/>
            <w:tcBorders>
              <w:right w:val="single" w:sz="4" w:space="0" w:color="auto"/>
            </w:tcBorders>
            <w:shd w:val="clear" w:color="auto" w:fill="92D050"/>
          </w:tcPr>
          <w:p w14:paraId="7465A181" w14:textId="77777777" w:rsidR="00D05302" w:rsidRDefault="00D05302" w:rsidP="00AF78D2"/>
        </w:tc>
        <w:tc>
          <w:tcPr>
            <w:tcW w:w="992" w:type="dxa"/>
            <w:tcBorders>
              <w:left w:val="single" w:sz="4" w:space="0" w:color="auto"/>
            </w:tcBorders>
            <w:shd w:val="clear" w:color="auto" w:fill="FFFFFF" w:themeFill="background1"/>
          </w:tcPr>
          <w:p w14:paraId="79F1DAFB" w14:textId="2E7839BC" w:rsidR="00D05302" w:rsidRDefault="00DB201B" w:rsidP="00AF78D2">
            <w:pPr>
              <w:jc w:val="center"/>
            </w:pPr>
            <w:r>
              <w:t>3</w:t>
            </w:r>
            <w:r w:rsidR="00D05302">
              <w:t>-</w:t>
            </w:r>
          </w:p>
        </w:tc>
        <w:tc>
          <w:tcPr>
            <w:tcW w:w="5380" w:type="dxa"/>
            <w:tcBorders>
              <w:left w:val="single" w:sz="4" w:space="0" w:color="auto"/>
            </w:tcBorders>
            <w:shd w:val="clear" w:color="auto" w:fill="FFFFFF" w:themeFill="background1"/>
          </w:tcPr>
          <w:p w14:paraId="4E6AB89B" w14:textId="77777777" w:rsidR="00D05302" w:rsidRDefault="00D05302" w:rsidP="00AF78D2">
            <w:r>
              <w:t>El fichero introducido no tiene una estructura válida.</w:t>
            </w:r>
          </w:p>
        </w:tc>
      </w:tr>
      <w:tr w:rsidR="00D05302" w14:paraId="292AC35E" w14:textId="77777777" w:rsidTr="007F54C2">
        <w:tc>
          <w:tcPr>
            <w:tcW w:w="2122" w:type="dxa"/>
            <w:tcBorders>
              <w:right w:val="single" w:sz="4" w:space="0" w:color="auto"/>
            </w:tcBorders>
            <w:shd w:val="clear" w:color="auto" w:fill="92D050"/>
          </w:tcPr>
          <w:p w14:paraId="790F99B6" w14:textId="77777777" w:rsidR="00D05302" w:rsidRDefault="00D05302" w:rsidP="00AF78D2">
            <w:r>
              <w:t>Importancia:</w:t>
            </w:r>
          </w:p>
        </w:tc>
        <w:tc>
          <w:tcPr>
            <w:tcW w:w="6372" w:type="dxa"/>
            <w:gridSpan w:val="2"/>
            <w:tcBorders>
              <w:left w:val="single" w:sz="4" w:space="0" w:color="auto"/>
            </w:tcBorders>
          </w:tcPr>
          <w:p w14:paraId="6688CCEE" w14:textId="77777777" w:rsidR="00D05302" w:rsidRDefault="00D05302" w:rsidP="00AF78D2">
            <w:r>
              <w:t>Alta</w:t>
            </w:r>
          </w:p>
        </w:tc>
      </w:tr>
      <w:tr w:rsidR="00D05302" w14:paraId="34382400" w14:textId="77777777" w:rsidTr="007F54C2">
        <w:tc>
          <w:tcPr>
            <w:tcW w:w="2122" w:type="dxa"/>
            <w:tcBorders>
              <w:right w:val="single" w:sz="4" w:space="0" w:color="auto"/>
            </w:tcBorders>
            <w:shd w:val="clear" w:color="auto" w:fill="92D050"/>
          </w:tcPr>
          <w:p w14:paraId="6895BF1E" w14:textId="77777777" w:rsidR="00D05302" w:rsidRDefault="00D05302" w:rsidP="00AF78D2">
            <w:r>
              <w:t>Frecuencia:</w:t>
            </w:r>
          </w:p>
        </w:tc>
        <w:tc>
          <w:tcPr>
            <w:tcW w:w="6372" w:type="dxa"/>
            <w:gridSpan w:val="2"/>
            <w:tcBorders>
              <w:left w:val="single" w:sz="4" w:space="0" w:color="auto"/>
            </w:tcBorders>
          </w:tcPr>
          <w:p w14:paraId="53D1D729" w14:textId="77777777" w:rsidR="00D05302" w:rsidRDefault="00D05302" w:rsidP="001D2903">
            <w:pPr>
              <w:keepNext/>
            </w:pPr>
            <w:r>
              <w:t>Media</w:t>
            </w:r>
          </w:p>
        </w:tc>
      </w:tr>
    </w:tbl>
    <w:p w14:paraId="01977B40" w14:textId="634EB15A" w:rsidR="00D05302" w:rsidRDefault="00D05302" w:rsidP="00D05302"/>
    <w:p w14:paraId="5CF6BA89" w14:textId="005F08BE" w:rsidR="001D2903" w:rsidRDefault="001D2903" w:rsidP="00D05302"/>
    <w:p w14:paraId="58DF14DF" w14:textId="0130A388" w:rsidR="001D2903" w:rsidRDefault="001D2903" w:rsidP="00D05302"/>
    <w:p w14:paraId="41FE4537" w14:textId="52B21A49" w:rsidR="001D2903" w:rsidRDefault="001D2903" w:rsidP="00D05302"/>
    <w:p w14:paraId="15A73684" w14:textId="4AE3312E" w:rsidR="001D2903" w:rsidRDefault="001D2903" w:rsidP="00D05302"/>
    <w:p w14:paraId="08E299A4" w14:textId="782CD994" w:rsidR="001D2903" w:rsidRDefault="001D2903" w:rsidP="00D05302"/>
    <w:p w14:paraId="6BA3FB06" w14:textId="0CE2038D" w:rsidR="001D2903" w:rsidRDefault="001D2903" w:rsidP="00D05302"/>
    <w:p w14:paraId="55AF0120" w14:textId="35CB1EB7" w:rsidR="001D2903" w:rsidRDefault="001D2903" w:rsidP="00D05302"/>
    <w:p w14:paraId="4C661025" w14:textId="02864817" w:rsidR="001D2903" w:rsidRDefault="001D2903" w:rsidP="00D05302"/>
    <w:p w14:paraId="74885C5D" w14:textId="2E4C5CF7" w:rsidR="001D2903" w:rsidRDefault="001D2903" w:rsidP="00D05302"/>
    <w:p w14:paraId="42973FFB" w14:textId="3F7E4844" w:rsidR="001D2903" w:rsidRDefault="001D2903" w:rsidP="00D05302"/>
    <w:p w14:paraId="6AA72880" w14:textId="29C9A180" w:rsidR="001D2903" w:rsidRDefault="001D2903" w:rsidP="00D05302"/>
    <w:p w14:paraId="37456DAA" w14:textId="7D8CD524" w:rsidR="001D2903" w:rsidRDefault="001D2903" w:rsidP="00D05302"/>
    <w:p w14:paraId="0928B2F1" w14:textId="0BB3DDBE" w:rsidR="00745D39" w:rsidRDefault="00745D39" w:rsidP="00745D39">
      <w:pPr>
        <w:pStyle w:val="Descripcin"/>
        <w:framePr w:hSpace="141" w:wrap="around" w:vAnchor="text" w:hAnchor="page" w:x="5760" w:y="3971"/>
      </w:pPr>
      <w:bookmarkStart w:id="38" w:name="_Toc107913279"/>
      <w:r>
        <w:t xml:space="preserve">Tabla </w:t>
      </w:r>
      <w:fldSimple w:instr=" SEQ Tabla \* ARABIC ">
        <w:r w:rsidR="00BA4C58">
          <w:rPr>
            <w:noProof/>
          </w:rPr>
          <w:t>6</w:t>
        </w:r>
      </w:fldSimple>
      <w:r>
        <w:t xml:space="preserve"> Caso de uso 3</w:t>
      </w:r>
      <w:bookmarkEnd w:id="38"/>
    </w:p>
    <w:p w14:paraId="1ED9C3BC" w14:textId="2336CE4D" w:rsidR="001D2903" w:rsidRDefault="001D2903" w:rsidP="00D05302"/>
    <w:tbl>
      <w:tblPr>
        <w:tblStyle w:val="Tablaconcuadrcula"/>
        <w:tblpPr w:leftFromText="141" w:rightFromText="141" w:vertAnchor="text" w:horzAnchor="margin" w:tblpY="-39"/>
        <w:tblW w:w="0" w:type="auto"/>
        <w:tblLook w:val="04A0" w:firstRow="1" w:lastRow="0" w:firstColumn="1" w:lastColumn="0" w:noHBand="0" w:noVBand="1"/>
      </w:tblPr>
      <w:tblGrid>
        <w:gridCol w:w="2122"/>
        <w:gridCol w:w="992"/>
        <w:gridCol w:w="5380"/>
      </w:tblGrid>
      <w:tr w:rsidR="001D2903" w:rsidRPr="00681815" w14:paraId="5B5CEC16" w14:textId="77777777" w:rsidTr="00745D39">
        <w:tc>
          <w:tcPr>
            <w:tcW w:w="2122" w:type="dxa"/>
            <w:tcBorders>
              <w:bottom w:val="single" w:sz="4" w:space="0" w:color="auto"/>
            </w:tcBorders>
            <w:shd w:val="clear" w:color="auto" w:fill="92D050"/>
          </w:tcPr>
          <w:p w14:paraId="0AFC5D62" w14:textId="77777777" w:rsidR="001D2903" w:rsidRPr="00681815" w:rsidRDefault="001D2903" w:rsidP="00AF78D2">
            <w:pPr>
              <w:jc w:val="center"/>
              <w:rPr>
                <w:b/>
                <w:bCs/>
              </w:rPr>
            </w:pPr>
            <w:r>
              <w:rPr>
                <w:b/>
                <w:bCs/>
              </w:rPr>
              <w:t>Caso de uso 3</w:t>
            </w:r>
          </w:p>
        </w:tc>
        <w:tc>
          <w:tcPr>
            <w:tcW w:w="6372" w:type="dxa"/>
            <w:gridSpan w:val="2"/>
            <w:shd w:val="clear" w:color="auto" w:fill="92D050"/>
          </w:tcPr>
          <w:p w14:paraId="0E973F1D" w14:textId="77777777" w:rsidR="001D2903" w:rsidRPr="00681815" w:rsidRDefault="001D2903" w:rsidP="00AF78D2">
            <w:pPr>
              <w:jc w:val="center"/>
              <w:rPr>
                <w:b/>
                <w:bCs/>
              </w:rPr>
            </w:pPr>
            <w:r>
              <w:rPr>
                <w:b/>
                <w:bCs/>
              </w:rPr>
              <w:t>Crear diccionario de forma automática</w:t>
            </w:r>
          </w:p>
        </w:tc>
      </w:tr>
      <w:tr w:rsidR="001D2903" w14:paraId="5C9106C0" w14:textId="77777777" w:rsidTr="00745D39">
        <w:tc>
          <w:tcPr>
            <w:tcW w:w="2122" w:type="dxa"/>
            <w:tcBorders>
              <w:bottom w:val="single" w:sz="4" w:space="0" w:color="auto"/>
              <w:right w:val="single" w:sz="4" w:space="0" w:color="auto"/>
            </w:tcBorders>
            <w:shd w:val="clear" w:color="auto" w:fill="92D050"/>
          </w:tcPr>
          <w:p w14:paraId="16D9FCCF" w14:textId="77777777" w:rsidR="001D2903" w:rsidRDefault="001D2903" w:rsidP="00AF78D2">
            <w:r>
              <w:t>Requisitos asociados:</w:t>
            </w:r>
          </w:p>
        </w:tc>
        <w:tc>
          <w:tcPr>
            <w:tcW w:w="6372" w:type="dxa"/>
            <w:gridSpan w:val="2"/>
            <w:tcBorders>
              <w:left w:val="single" w:sz="4" w:space="0" w:color="auto"/>
            </w:tcBorders>
          </w:tcPr>
          <w:p w14:paraId="43C44B7E" w14:textId="77777777" w:rsidR="001D2903" w:rsidRDefault="001D2903" w:rsidP="00AF78D2">
            <w:pPr>
              <w:jc w:val="center"/>
            </w:pPr>
            <w:r>
              <w:t>R.F-3</w:t>
            </w:r>
          </w:p>
        </w:tc>
      </w:tr>
      <w:tr w:rsidR="001D2903" w14:paraId="6A7E8983" w14:textId="77777777" w:rsidTr="00745D39">
        <w:tc>
          <w:tcPr>
            <w:tcW w:w="2122" w:type="dxa"/>
            <w:tcBorders>
              <w:right w:val="single" w:sz="4" w:space="0" w:color="auto"/>
            </w:tcBorders>
            <w:shd w:val="clear" w:color="auto" w:fill="92D050"/>
          </w:tcPr>
          <w:p w14:paraId="42BCD5C2"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61613D6E" w14:textId="3AE1C6C4" w:rsidR="001D2903" w:rsidRDefault="001D2903" w:rsidP="001D2903">
            <w:r>
              <w:rPr>
                <w:shd w:val="clear" w:color="auto" w:fill="FFFFFF" w:themeFill="background1"/>
              </w:rPr>
              <w:t>El cliente podrá crear un diccionario de forma automática.</w:t>
            </w:r>
          </w:p>
        </w:tc>
      </w:tr>
      <w:tr w:rsidR="001D2903" w14:paraId="344DAA9A" w14:textId="77777777" w:rsidTr="00745D39">
        <w:tc>
          <w:tcPr>
            <w:tcW w:w="2122" w:type="dxa"/>
            <w:tcBorders>
              <w:right w:val="single" w:sz="4" w:space="0" w:color="auto"/>
            </w:tcBorders>
            <w:shd w:val="clear" w:color="auto" w:fill="92D050"/>
          </w:tcPr>
          <w:p w14:paraId="136E5DA7" w14:textId="77777777" w:rsidR="001D2903" w:rsidRDefault="001D2903" w:rsidP="00AF78D2">
            <w:r>
              <w:t>Precondición:</w:t>
            </w:r>
          </w:p>
        </w:tc>
        <w:tc>
          <w:tcPr>
            <w:tcW w:w="6372" w:type="dxa"/>
            <w:gridSpan w:val="2"/>
            <w:tcBorders>
              <w:left w:val="single" w:sz="4" w:space="0" w:color="auto"/>
              <w:bottom w:val="single" w:sz="4" w:space="0" w:color="auto"/>
            </w:tcBorders>
          </w:tcPr>
          <w:p w14:paraId="0C0B9B33" w14:textId="397C4D32" w:rsidR="001D2903" w:rsidRDefault="00745D39" w:rsidP="00745D39">
            <w:r>
              <w:t>Introducir el ePub de forma correcta.</w:t>
            </w:r>
          </w:p>
        </w:tc>
      </w:tr>
      <w:tr w:rsidR="001D2903" w14:paraId="48B36F3A" w14:textId="77777777" w:rsidTr="00745D39">
        <w:tc>
          <w:tcPr>
            <w:tcW w:w="2122" w:type="dxa"/>
            <w:vMerge w:val="restart"/>
            <w:tcBorders>
              <w:right w:val="single" w:sz="4" w:space="0" w:color="auto"/>
            </w:tcBorders>
            <w:shd w:val="clear" w:color="auto" w:fill="92D050"/>
          </w:tcPr>
          <w:p w14:paraId="22969CD4"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70B446A"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64C505A" w14:textId="77777777" w:rsidR="001D2903" w:rsidRDefault="001D2903" w:rsidP="00AF78D2">
            <w:r>
              <w:t>Acción</w:t>
            </w:r>
          </w:p>
        </w:tc>
      </w:tr>
      <w:tr w:rsidR="001D2903" w14:paraId="178DBA5B" w14:textId="77777777" w:rsidTr="00745D39">
        <w:trPr>
          <w:trHeight w:val="213"/>
        </w:trPr>
        <w:tc>
          <w:tcPr>
            <w:tcW w:w="2122" w:type="dxa"/>
            <w:vMerge/>
            <w:tcBorders>
              <w:right w:val="single" w:sz="4" w:space="0" w:color="auto"/>
            </w:tcBorders>
            <w:shd w:val="clear" w:color="auto" w:fill="92D050"/>
          </w:tcPr>
          <w:p w14:paraId="26BED871"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02822EC3"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57489BCC" w14:textId="5D41A56F" w:rsidR="001D2903" w:rsidRDefault="00745D39" w:rsidP="00AF78D2">
            <w:r>
              <w:t>El cliente selecciona el</w:t>
            </w:r>
            <w:r w:rsidR="001D2903">
              <w:t xml:space="preserve"> botón de “Crear diccionario”.</w:t>
            </w:r>
          </w:p>
        </w:tc>
      </w:tr>
      <w:tr w:rsidR="001D2903" w14:paraId="409F2762" w14:textId="77777777" w:rsidTr="00745D39">
        <w:trPr>
          <w:trHeight w:val="213"/>
        </w:trPr>
        <w:tc>
          <w:tcPr>
            <w:tcW w:w="2122" w:type="dxa"/>
            <w:vMerge/>
            <w:tcBorders>
              <w:right w:val="single" w:sz="4" w:space="0" w:color="auto"/>
            </w:tcBorders>
            <w:shd w:val="clear" w:color="auto" w:fill="92D050"/>
          </w:tcPr>
          <w:p w14:paraId="3332E5F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2ADE5D7"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24573529" w14:textId="2477BD49" w:rsidR="001D2903" w:rsidRDefault="001D2903" w:rsidP="00AF78D2">
            <w:r>
              <w:t>Se obtienen los personajes y se crea el diccionario.</w:t>
            </w:r>
          </w:p>
        </w:tc>
      </w:tr>
      <w:tr w:rsidR="001D2903" w14:paraId="004A9043" w14:textId="77777777" w:rsidTr="00745D39">
        <w:trPr>
          <w:trHeight w:val="213"/>
        </w:trPr>
        <w:tc>
          <w:tcPr>
            <w:tcW w:w="2122" w:type="dxa"/>
            <w:vMerge/>
            <w:tcBorders>
              <w:right w:val="single" w:sz="4" w:space="0" w:color="auto"/>
            </w:tcBorders>
            <w:shd w:val="clear" w:color="auto" w:fill="92D050"/>
          </w:tcPr>
          <w:p w14:paraId="34B6AB00"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ECAF504"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2B268860" w14:textId="77777777" w:rsidR="001D2903" w:rsidRDefault="001D2903" w:rsidP="00AF78D2">
            <w:r>
              <w:t>Se muestra una alerta diciendo que se ha creado.</w:t>
            </w:r>
          </w:p>
        </w:tc>
      </w:tr>
      <w:tr w:rsidR="001D2903" w14:paraId="7AC4F234" w14:textId="77777777" w:rsidTr="00745D39">
        <w:tc>
          <w:tcPr>
            <w:tcW w:w="2122" w:type="dxa"/>
            <w:tcBorders>
              <w:right w:val="single" w:sz="4" w:space="0" w:color="auto"/>
            </w:tcBorders>
            <w:shd w:val="clear" w:color="auto" w:fill="92D050"/>
          </w:tcPr>
          <w:p w14:paraId="478D1575" w14:textId="77777777" w:rsidR="001D2903" w:rsidRDefault="001D2903" w:rsidP="00AF78D2">
            <w:r>
              <w:t>Postcondición:</w:t>
            </w:r>
          </w:p>
        </w:tc>
        <w:tc>
          <w:tcPr>
            <w:tcW w:w="6372" w:type="dxa"/>
            <w:gridSpan w:val="2"/>
            <w:tcBorders>
              <w:left w:val="single" w:sz="4" w:space="0" w:color="auto"/>
            </w:tcBorders>
          </w:tcPr>
          <w:p w14:paraId="0A7D0F69" w14:textId="77777777" w:rsidR="001D2903" w:rsidRDefault="001D2903" w:rsidP="00AF78D2">
            <w:r>
              <w:t>Se crea el diccionario con los personajes, en caso de existir uno, se añaden al diccionario.</w:t>
            </w:r>
          </w:p>
        </w:tc>
      </w:tr>
      <w:tr w:rsidR="001D2903" w14:paraId="7825CAB2" w14:textId="77777777" w:rsidTr="00745D39">
        <w:trPr>
          <w:trHeight w:val="107"/>
        </w:trPr>
        <w:tc>
          <w:tcPr>
            <w:tcW w:w="2122" w:type="dxa"/>
            <w:tcBorders>
              <w:right w:val="single" w:sz="4" w:space="0" w:color="auto"/>
            </w:tcBorders>
            <w:shd w:val="clear" w:color="auto" w:fill="92D050"/>
          </w:tcPr>
          <w:p w14:paraId="708CA488"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5E90E81F" w14:textId="6819537F" w:rsidR="001D2903" w:rsidRDefault="00745D39" w:rsidP="00AF78D2">
            <w:r>
              <w:t>No hay</w:t>
            </w:r>
          </w:p>
        </w:tc>
      </w:tr>
      <w:tr w:rsidR="001D2903" w14:paraId="23393896" w14:textId="77777777" w:rsidTr="00745D39">
        <w:tc>
          <w:tcPr>
            <w:tcW w:w="2122" w:type="dxa"/>
            <w:tcBorders>
              <w:right w:val="single" w:sz="4" w:space="0" w:color="auto"/>
            </w:tcBorders>
            <w:shd w:val="clear" w:color="auto" w:fill="92D050"/>
          </w:tcPr>
          <w:p w14:paraId="5CDDFBE8" w14:textId="77777777" w:rsidR="001D2903" w:rsidRDefault="001D2903" w:rsidP="00AF78D2">
            <w:r>
              <w:t>Importancia:</w:t>
            </w:r>
          </w:p>
        </w:tc>
        <w:tc>
          <w:tcPr>
            <w:tcW w:w="6372" w:type="dxa"/>
            <w:gridSpan w:val="2"/>
            <w:tcBorders>
              <w:left w:val="single" w:sz="4" w:space="0" w:color="auto"/>
            </w:tcBorders>
          </w:tcPr>
          <w:p w14:paraId="4B15ED30" w14:textId="13DEF085" w:rsidR="001D2903" w:rsidRDefault="00745D39" w:rsidP="00AF78D2">
            <w:r>
              <w:t>Baja</w:t>
            </w:r>
          </w:p>
        </w:tc>
      </w:tr>
      <w:tr w:rsidR="001D2903" w14:paraId="62F04FEF" w14:textId="77777777" w:rsidTr="00745D39">
        <w:trPr>
          <w:trHeight w:val="60"/>
        </w:trPr>
        <w:tc>
          <w:tcPr>
            <w:tcW w:w="2122" w:type="dxa"/>
            <w:tcBorders>
              <w:right w:val="single" w:sz="4" w:space="0" w:color="auto"/>
            </w:tcBorders>
            <w:shd w:val="clear" w:color="auto" w:fill="92D050"/>
          </w:tcPr>
          <w:p w14:paraId="653C866A" w14:textId="77777777" w:rsidR="001D2903" w:rsidRDefault="001D2903" w:rsidP="00AF78D2">
            <w:r>
              <w:t>Frecuencia:</w:t>
            </w:r>
          </w:p>
        </w:tc>
        <w:tc>
          <w:tcPr>
            <w:tcW w:w="6372" w:type="dxa"/>
            <w:gridSpan w:val="2"/>
            <w:tcBorders>
              <w:left w:val="single" w:sz="4" w:space="0" w:color="auto"/>
            </w:tcBorders>
          </w:tcPr>
          <w:p w14:paraId="5DFD8BFD" w14:textId="368D55DC" w:rsidR="001D2903" w:rsidRDefault="00745D39" w:rsidP="00745D39">
            <w:pPr>
              <w:keepNext/>
            </w:pPr>
            <w:r>
              <w:t>Muy baja</w:t>
            </w:r>
          </w:p>
        </w:tc>
      </w:tr>
    </w:tbl>
    <w:p w14:paraId="38377AA9" w14:textId="2D4BF059" w:rsidR="001D2903" w:rsidRDefault="001D2903" w:rsidP="001D2903">
      <w:pPr>
        <w:pStyle w:val="Descripcin"/>
        <w:keepNext/>
        <w:jc w:val="center"/>
      </w:pPr>
    </w:p>
    <w:p w14:paraId="3F089A2D" w14:textId="16F63BF4" w:rsidR="00FF31CD" w:rsidRDefault="00FF31CD" w:rsidP="00FF31CD">
      <w:pPr>
        <w:pStyle w:val="Descripcin"/>
        <w:framePr w:hSpace="141" w:wrap="around" w:vAnchor="text" w:hAnchor="page" w:x="5461" w:y="3668"/>
      </w:pPr>
      <w:bookmarkStart w:id="39" w:name="_Toc107913280"/>
      <w:r>
        <w:t xml:space="preserve">Tabla </w:t>
      </w:r>
      <w:fldSimple w:instr=" SEQ Tabla \* ARABIC ">
        <w:r w:rsidR="00BA4C58">
          <w:rPr>
            <w:noProof/>
          </w:rPr>
          <w:t>7</w:t>
        </w:r>
      </w:fldSimple>
      <w:r>
        <w:t xml:space="preserve"> Caso de uso 4</w:t>
      </w:r>
      <w:bookmarkEnd w:id="39"/>
    </w:p>
    <w:p w14:paraId="5550511C" w14:textId="77777777" w:rsidR="001D2903" w:rsidRPr="001D2903" w:rsidRDefault="001D2903" w:rsidP="001D2903"/>
    <w:tbl>
      <w:tblPr>
        <w:tblStyle w:val="Tablaconcuadrcula"/>
        <w:tblpPr w:leftFromText="141" w:rightFromText="141" w:vertAnchor="text" w:horzAnchor="margin" w:tblpY="-45"/>
        <w:tblW w:w="0" w:type="auto"/>
        <w:tblLook w:val="04A0" w:firstRow="1" w:lastRow="0" w:firstColumn="1" w:lastColumn="0" w:noHBand="0" w:noVBand="1"/>
      </w:tblPr>
      <w:tblGrid>
        <w:gridCol w:w="2122"/>
        <w:gridCol w:w="992"/>
        <w:gridCol w:w="5380"/>
      </w:tblGrid>
      <w:tr w:rsidR="001D2903" w:rsidRPr="00681815" w14:paraId="57EA1E64" w14:textId="77777777" w:rsidTr="00745D39">
        <w:tc>
          <w:tcPr>
            <w:tcW w:w="2122" w:type="dxa"/>
            <w:tcBorders>
              <w:bottom w:val="single" w:sz="4" w:space="0" w:color="auto"/>
            </w:tcBorders>
            <w:shd w:val="clear" w:color="auto" w:fill="92D050"/>
          </w:tcPr>
          <w:p w14:paraId="43698261" w14:textId="77777777" w:rsidR="001D2903" w:rsidRPr="00681815" w:rsidRDefault="001D2903" w:rsidP="00AF78D2">
            <w:pPr>
              <w:jc w:val="center"/>
              <w:rPr>
                <w:b/>
                <w:bCs/>
              </w:rPr>
            </w:pPr>
            <w:r>
              <w:rPr>
                <w:b/>
                <w:bCs/>
              </w:rPr>
              <w:t>Caso de uso 4</w:t>
            </w:r>
          </w:p>
        </w:tc>
        <w:tc>
          <w:tcPr>
            <w:tcW w:w="6372" w:type="dxa"/>
            <w:gridSpan w:val="2"/>
            <w:shd w:val="clear" w:color="auto" w:fill="92D050"/>
          </w:tcPr>
          <w:p w14:paraId="41BBAD0A" w14:textId="77777777" w:rsidR="001D2903" w:rsidRPr="00681815" w:rsidRDefault="001D2903" w:rsidP="00AF78D2">
            <w:pPr>
              <w:jc w:val="center"/>
              <w:rPr>
                <w:b/>
                <w:bCs/>
              </w:rPr>
            </w:pPr>
            <w:r>
              <w:rPr>
                <w:b/>
                <w:bCs/>
              </w:rPr>
              <w:t>Vaciar diccionario</w:t>
            </w:r>
          </w:p>
        </w:tc>
      </w:tr>
      <w:tr w:rsidR="001D2903" w14:paraId="5705C99F" w14:textId="77777777" w:rsidTr="00745D39">
        <w:tc>
          <w:tcPr>
            <w:tcW w:w="2122" w:type="dxa"/>
            <w:tcBorders>
              <w:bottom w:val="single" w:sz="4" w:space="0" w:color="auto"/>
              <w:right w:val="single" w:sz="4" w:space="0" w:color="auto"/>
            </w:tcBorders>
            <w:shd w:val="clear" w:color="auto" w:fill="92D050"/>
          </w:tcPr>
          <w:p w14:paraId="4B9CC04A" w14:textId="77777777" w:rsidR="001D2903" w:rsidRDefault="001D2903" w:rsidP="00AF78D2">
            <w:r>
              <w:t>Requisitos asociados:</w:t>
            </w:r>
          </w:p>
        </w:tc>
        <w:tc>
          <w:tcPr>
            <w:tcW w:w="6372" w:type="dxa"/>
            <w:gridSpan w:val="2"/>
            <w:tcBorders>
              <w:left w:val="single" w:sz="4" w:space="0" w:color="auto"/>
            </w:tcBorders>
          </w:tcPr>
          <w:p w14:paraId="5789A82E" w14:textId="77777777" w:rsidR="001D2903" w:rsidRDefault="001D2903" w:rsidP="00AF78D2">
            <w:pPr>
              <w:jc w:val="center"/>
            </w:pPr>
            <w:r>
              <w:t>R.F-4</w:t>
            </w:r>
          </w:p>
        </w:tc>
      </w:tr>
      <w:tr w:rsidR="001D2903" w14:paraId="55D81CAB" w14:textId="77777777" w:rsidTr="00745D39">
        <w:tc>
          <w:tcPr>
            <w:tcW w:w="2122" w:type="dxa"/>
            <w:tcBorders>
              <w:right w:val="single" w:sz="4" w:space="0" w:color="auto"/>
            </w:tcBorders>
            <w:shd w:val="clear" w:color="auto" w:fill="92D050"/>
          </w:tcPr>
          <w:p w14:paraId="1414BB98"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7A6D8018" w14:textId="127BD397" w:rsidR="001D2903" w:rsidRDefault="00745D39" w:rsidP="00AF78D2">
            <w:r>
              <w:rPr>
                <w:shd w:val="clear" w:color="auto" w:fill="FFFFFF" w:themeFill="background1"/>
              </w:rPr>
              <w:t xml:space="preserve">El cliente podrá vaciar el diccionario </w:t>
            </w:r>
            <w:r w:rsidR="00FF31CD">
              <w:rPr>
                <w:shd w:val="clear" w:color="auto" w:fill="FFFFFF" w:themeFill="background1"/>
              </w:rPr>
              <w:t>actual.</w:t>
            </w:r>
          </w:p>
        </w:tc>
      </w:tr>
      <w:tr w:rsidR="00FF31CD" w14:paraId="04902C3E" w14:textId="77777777" w:rsidTr="00745D39">
        <w:tc>
          <w:tcPr>
            <w:tcW w:w="2122" w:type="dxa"/>
            <w:tcBorders>
              <w:right w:val="single" w:sz="4" w:space="0" w:color="auto"/>
            </w:tcBorders>
            <w:shd w:val="clear" w:color="auto" w:fill="92D050"/>
          </w:tcPr>
          <w:p w14:paraId="5ED0A103" w14:textId="77777777" w:rsidR="00FF31CD" w:rsidRDefault="00FF31CD" w:rsidP="00FF31CD">
            <w:r>
              <w:t>Precondición:</w:t>
            </w:r>
          </w:p>
        </w:tc>
        <w:tc>
          <w:tcPr>
            <w:tcW w:w="6372" w:type="dxa"/>
            <w:gridSpan w:val="2"/>
            <w:tcBorders>
              <w:left w:val="single" w:sz="4" w:space="0" w:color="auto"/>
              <w:bottom w:val="single" w:sz="4" w:space="0" w:color="auto"/>
            </w:tcBorders>
          </w:tcPr>
          <w:p w14:paraId="04BDE894" w14:textId="3BF10BA2" w:rsidR="00FF31CD" w:rsidRDefault="00FF31CD" w:rsidP="00FF31CD">
            <w:r>
              <w:t>Introducir el ePub de forma correcta.</w:t>
            </w:r>
          </w:p>
        </w:tc>
      </w:tr>
      <w:tr w:rsidR="001D2903" w14:paraId="7A7F9312" w14:textId="77777777" w:rsidTr="00745D39">
        <w:tc>
          <w:tcPr>
            <w:tcW w:w="2122" w:type="dxa"/>
            <w:vMerge w:val="restart"/>
            <w:tcBorders>
              <w:right w:val="single" w:sz="4" w:space="0" w:color="auto"/>
            </w:tcBorders>
            <w:shd w:val="clear" w:color="auto" w:fill="92D050"/>
          </w:tcPr>
          <w:p w14:paraId="29FDFC06"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FBA402F"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773D01EB" w14:textId="77777777" w:rsidR="001D2903" w:rsidRDefault="001D2903" w:rsidP="00AF78D2">
            <w:r>
              <w:t>Acción</w:t>
            </w:r>
          </w:p>
        </w:tc>
      </w:tr>
      <w:tr w:rsidR="001D2903" w14:paraId="0825A66D" w14:textId="77777777" w:rsidTr="00745D39">
        <w:trPr>
          <w:trHeight w:val="213"/>
        </w:trPr>
        <w:tc>
          <w:tcPr>
            <w:tcW w:w="2122" w:type="dxa"/>
            <w:vMerge/>
            <w:tcBorders>
              <w:right w:val="single" w:sz="4" w:space="0" w:color="auto"/>
            </w:tcBorders>
            <w:shd w:val="clear" w:color="auto" w:fill="92D050"/>
          </w:tcPr>
          <w:p w14:paraId="0B3A1FB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FE0556C"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6C3A002D" w14:textId="63A168A1" w:rsidR="001D2903" w:rsidRDefault="00FF31CD" w:rsidP="00AF78D2">
            <w:r>
              <w:t xml:space="preserve">El cliente selecciona </w:t>
            </w:r>
            <w:r w:rsidR="001D2903">
              <w:t>el botón de “Vaciar diccionario”.</w:t>
            </w:r>
          </w:p>
        </w:tc>
      </w:tr>
      <w:tr w:rsidR="001D2903" w14:paraId="73ED0632" w14:textId="77777777" w:rsidTr="00745D39">
        <w:trPr>
          <w:trHeight w:val="213"/>
        </w:trPr>
        <w:tc>
          <w:tcPr>
            <w:tcW w:w="2122" w:type="dxa"/>
            <w:vMerge/>
            <w:tcBorders>
              <w:right w:val="single" w:sz="4" w:space="0" w:color="auto"/>
            </w:tcBorders>
            <w:shd w:val="clear" w:color="auto" w:fill="92D050"/>
          </w:tcPr>
          <w:p w14:paraId="276E629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0C9F1A8"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6E48A4F4" w14:textId="77777777" w:rsidR="001D2903" w:rsidRDefault="001D2903" w:rsidP="00AF78D2">
            <w:r>
              <w:t>Se vacía el diccionario.</w:t>
            </w:r>
          </w:p>
        </w:tc>
      </w:tr>
      <w:tr w:rsidR="001D2903" w14:paraId="53A93F91" w14:textId="77777777" w:rsidTr="00745D39">
        <w:trPr>
          <w:trHeight w:val="213"/>
        </w:trPr>
        <w:tc>
          <w:tcPr>
            <w:tcW w:w="2122" w:type="dxa"/>
            <w:vMerge/>
            <w:tcBorders>
              <w:right w:val="single" w:sz="4" w:space="0" w:color="auto"/>
            </w:tcBorders>
            <w:shd w:val="clear" w:color="auto" w:fill="92D050"/>
          </w:tcPr>
          <w:p w14:paraId="6713992F"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75E88500"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4434489" w14:textId="77777777" w:rsidR="001D2903" w:rsidRDefault="001D2903" w:rsidP="00AF78D2">
            <w:r>
              <w:t>Se muestra una alerta diciendo que se ha vaciado.</w:t>
            </w:r>
          </w:p>
        </w:tc>
      </w:tr>
      <w:tr w:rsidR="001D2903" w14:paraId="56266316" w14:textId="77777777" w:rsidTr="00745D39">
        <w:tc>
          <w:tcPr>
            <w:tcW w:w="2122" w:type="dxa"/>
            <w:tcBorders>
              <w:right w:val="single" w:sz="4" w:space="0" w:color="auto"/>
            </w:tcBorders>
            <w:shd w:val="clear" w:color="auto" w:fill="92D050"/>
          </w:tcPr>
          <w:p w14:paraId="1EF88B00" w14:textId="77777777" w:rsidR="001D2903" w:rsidRDefault="001D2903" w:rsidP="00AF78D2">
            <w:r>
              <w:t>Postcondición:</w:t>
            </w:r>
          </w:p>
        </w:tc>
        <w:tc>
          <w:tcPr>
            <w:tcW w:w="6372" w:type="dxa"/>
            <w:gridSpan w:val="2"/>
            <w:tcBorders>
              <w:left w:val="single" w:sz="4" w:space="0" w:color="auto"/>
            </w:tcBorders>
          </w:tcPr>
          <w:p w14:paraId="3FF93300" w14:textId="3E9687CE" w:rsidR="001D2903" w:rsidRDefault="00FF31CD" w:rsidP="00FF31CD">
            <w:r>
              <w:t>El diccionario actual es vaciado.</w:t>
            </w:r>
          </w:p>
        </w:tc>
      </w:tr>
      <w:tr w:rsidR="001D2903" w14:paraId="48BB7DE2" w14:textId="77777777" w:rsidTr="00745D39">
        <w:trPr>
          <w:trHeight w:val="107"/>
        </w:trPr>
        <w:tc>
          <w:tcPr>
            <w:tcW w:w="2122" w:type="dxa"/>
            <w:tcBorders>
              <w:right w:val="single" w:sz="4" w:space="0" w:color="auto"/>
            </w:tcBorders>
            <w:shd w:val="clear" w:color="auto" w:fill="92D050"/>
          </w:tcPr>
          <w:p w14:paraId="19B425E6"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2F1EB967" w14:textId="54C19FD6" w:rsidR="001D2903" w:rsidRDefault="00FF31CD" w:rsidP="00AF78D2">
            <w:r>
              <w:t>No hay</w:t>
            </w:r>
          </w:p>
        </w:tc>
      </w:tr>
      <w:tr w:rsidR="001D2903" w14:paraId="5462B1E0" w14:textId="77777777" w:rsidTr="00745D39">
        <w:tc>
          <w:tcPr>
            <w:tcW w:w="2122" w:type="dxa"/>
            <w:tcBorders>
              <w:right w:val="single" w:sz="4" w:space="0" w:color="auto"/>
            </w:tcBorders>
            <w:shd w:val="clear" w:color="auto" w:fill="92D050"/>
          </w:tcPr>
          <w:p w14:paraId="5BD91C4B" w14:textId="77777777" w:rsidR="001D2903" w:rsidRDefault="001D2903" w:rsidP="00AF78D2">
            <w:r>
              <w:t>Importancia:</w:t>
            </w:r>
          </w:p>
        </w:tc>
        <w:tc>
          <w:tcPr>
            <w:tcW w:w="6372" w:type="dxa"/>
            <w:gridSpan w:val="2"/>
            <w:tcBorders>
              <w:left w:val="single" w:sz="4" w:space="0" w:color="auto"/>
            </w:tcBorders>
          </w:tcPr>
          <w:p w14:paraId="331F573E" w14:textId="38E098DB" w:rsidR="001D2903" w:rsidRDefault="00FF31CD" w:rsidP="00AF78D2">
            <w:r>
              <w:t>Baja</w:t>
            </w:r>
          </w:p>
        </w:tc>
      </w:tr>
      <w:tr w:rsidR="001D2903" w14:paraId="659A3BEB" w14:textId="77777777" w:rsidTr="00745D39">
        <w:trPr>
          <w:trHeight w:val="60"/>
        </w:trPr>
        <w:tc>
          <w:tcPr>
            <w:tcW w:w="2122" w:type="dxa"/>
            <w:tcBorders>
              <w:right w:val="single" w:sz="4" w:space="0" w:color="auto"/>
            </w:tcBorders>
            <w:shd w:val="clear" w:color="auto" w:fill="92D050"/>
          </w:tcPr>
          <w:p w14:paraId="694EBBBC" w14:textId="77777777" w:rsidR="001D2903" w:rsidRDefault="001D2903" w:rsidP="00AF78D2">
            <w:r>
              <w:t>Frecuencia:</w:t>
            </w:r>
          </w:p>
        </w:tc>
        <w:tc>
          <w:tcPr>
            <w:tcW w:w="6372" w:type="dxa"/>
            <w:gridSpan w:val="2"/>
            <w:tcBorders>
              <w:left w:val="single" w:sz="4" w:space="0" w:color="auto"/>
            </w:tcBorders>
          </w:tcPr>
          <w:p w14:paraId="0C850194" w14:textId="048541A4" w:rsidR="001D2903" w:rsidRDefault="00FF31CD" w:rsidP="00FF31CD">
            <w:pPr>
              <w:keepNext/>
            </w:pPr>
            <w:r>
              <w:t>Muy baja</w:t>
            </w:r>
          </w:p>
        </w:tc>
      </w:tr>
    </w:tbl>
    <w:p w14:paraId="68F98634" w14:textId="307B6766" w:rsidR="001D2903" w:rsidRDefault="001D2903" w:rsidP="00280E4F">
      <w:pPr>
        <w:pStyle w:val="Descripcin"/>
        <w:keepNext/>
      </w:pPr>
    </w:p>
    <w:p w14:paraId="1102C58C" w14:textId="77777777" w:rsidR="001D2903" w:rsidRPr="001D2903" w:rsidRDefault="001D2903" w:rsidP="001D2903"/>
    <w:tbl>
      <w:tblPr>
        <w:tblStyle w:val="Tablaconcuadrcula"/>
        <w:tblpPr w:leftFromText="141" w:rightFromText="141" w:vertAnchor="text" w:tblpY="-3"/>
        <w:tblW w:w="0" w:type="auto"/>
        <w:tblLook w:val="04A0" w:firstRow="1" w:lastRow="0" w:firstColumn="1" w:lastColumn="0" w:noHBand="0" w:noVBand="1"/>
      </w:tblPr>
      <w:tblGrid>
        <w:gridCol w:w="2122"/>
        <w:gridCol w:w="992"/>
        <w:gridCol w:w="5380"/>
      </w:tblGrid>
      <w:tr w:rsidR="001D2903" w:rsidRPr="00681815" w14:paraId="0B91FCE1" w14:textId="77777777" w:rsidTr="00FF31CD">
        <w:tc>
          <w:tcPr>
            <w:tcW w:w="2122" w:type="dxa"/>
            <w:tcBorders>
              <w:bottom w:val="single" w:sz="4" w:space="0" w:color="auto"/>
            </w:tcBorders>
            <w:shd w:val="clear" w:color="auto" w:fill="92D050"/>
          </w:tcPr>
          <w:p w14:paraId="479E5EF1" w14:textId="77777777" w:rsidR="001D2903" w:rsidRPr="00681815" w:rsidRDefault="001D2903" w:rsidP="00AF78D2">
            <w:pPr>
              <w:jc w:val="center"/>
              <w:rPr>
                <w:b/>
                <w:bCs/>
              </w:rPr>
            </w:pPr>
            <w:r>
              <w:rPr>
                <w:b/>
                <w:bCs/>
              </w:rPr>
              <w:t>Caso de uso 5</w:t>
            </w:r>
          </w:p>
        </w:tc>
        <w:tc>
          <w:tcPr>
            <w:tcW w:w="6372" w:type="dxa"/>
            <w:gridSpan w:val="2"/>
            <w:shd w:val="clear" w:color="auto" w:fill="92D050"/>
          </w:tcPr>
          <w:p w14:paraId="21AD2C87" w14:textId="77777777" w:rsidR="001D2903" w:rsidRPr="00681815" w:rsidRDefault="001D2903" w:rsidP="00AF78D2">
            <w:pPr>
              <w:jc w:val="center"/>
              <w:rPr>
                <w:b/>
                <w:bCs/>
              </w:rPr>
            </w:pPr>
            <w:r>
              <w:rPr>
                <w:b/>
                <w:bCs/>
              </w:rPr>
              <w:t>Importación de diccionario</w:t>
            </w:r>
          </w:p>
        </w:tc>
      </w:tr>
      <w:tr w:rsidR="001D2903" w14:paraId="3EE67A07" w14:textId="77777777" w:rsidTr="00FF31CD">
        <w:tc>
          <w:tcPr>
            <w:tcW w:w="2122" w:type="dxa"/>
            <w:tcBorders>
              <w:bottom w:val="single" w:sz="4" w:space="0" w:color="auto"/>
              <w:right w:val="single" w:sz="4" w:space="0" w:color="auto"/>
            </w:tcBorders>
            <w:shd w:val="clear" w:color="auto" w:fill="92D050"/>
          </w:tcPr>
          <w:p w14:paraId="7A9F024D" w14:textId="77777777" w:rsidR="001D2903" w:rsidRDefault="001D2903" w:rsidP="00AF78D2">
            <w:r>
              <w:t>Requisitos asociados:</w:t>
            </w:r>
          </w:p>
        </w:tc>
        <w:tc>
          <w:tcPr>
            <w:tcW w:w="6372" w:type="dxa"/>
            <w:gridSpan w:val="2"/>
            <w:tcBorders>
              <w:left w:val="single" w:sz="4" w:space="0" w:color="auto"/>
            </w:tcBorders>
          </w:tcPr>
          <w:p w14:paraId="41283783" w14:textId="77777777" w:rsidR="001D2903" w:rsidRDefault="001D2903" w:rsidP="00AF78D2">
            <w:pPr>
              <w:jc w:val="center"/>
            </w:pPr>
            <w:r>
              <w:t>R.F-5</w:t>
            </w:r>
          </w:p>
        </w:tc>
      </w:tr>
      <w:tr w:rsidR="001D2903" w14:paraId="002C857C" w14:textId="77777777" w:rsidTr="00FF31CD">
        <w:tc>
          <w:tcPr>
            <w:tcW w:w="2122" w:type="dxa"/>
            <w:tcBorders>
              <w:right w:val="single" w:sz="4" w:space="0" w:color="auto"/>
            </w:tcBorders>
            <w:shd w:val="clear" w:color="auto" w:fill="92D050"/>
          </w:tcPr>
          <w:p w14:paraId="2AE4256D"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0D7C99FF" w14:textId="45862EA3" w:rsidR="001D2903" w:rsidRDefault="00FF31CD" w:rsidP="00FF31CD">
            <w:r>
              <w:rPr>
                <w:shd w:val="clear" w:color="auto" w:fill="FFFFFF" w:themeFill="background1"/>
              </w:rPr>
              <w:t>El cliente podrá importar un diccionario de personajes.</w:t>
            </w:r>
          </w:p>
        </w:tc>
      </w:tr>
      <w:tr w:rsidR="001D2903" w14:paraId="53980EC9" w14:textId="77777777" w:rsidTr="00FF31CD">
        <w:tc>
          <w:tcPr>
            <w:tcW w:w="2122" w:type="dxa"/>
            <w:tcBorders>
              <w:right w:val="single" w:sz="4" w:space="0" w:color="auto"/>
            </w:tcBorders>
            <w:shd w:val="clear" w:color="auto" w:fill="92D050"/>
          </w:tcPr>
          <w:p w14:paraId="4709A237" w14:textId="77777777" w:rsidR="001D2903" w:rsidRDefault="001D2903" w:rsidP="00AF78D2">
            <w:r>
              <w:t>Precondición:</w:t>
            </w:r>
          </w:p>
        </w:tc>
        <w:tc>
          <w:tcPr>
            <w:tcW w:w="6372" w:type="dxa"/>
            <w:gridSpan w:val="2"/>
            <w:tcBorders>
              <w:left w:val="single" w:sz="4" w:space="0" w:color="auto"/>
              <w:bottom w:val="single" w:sz="4" w:space="0" w:color="auto"/>
            </w:tcBorders>
          </w:tcPr>
          <w:p w14:paraId="57A0EC5A" w14:textId="628E47CD" w:rsidR="001D2903" w:rsidRDefault="00FF31CD" w:rsidP="00AF78D2">
            <w:r>
              <w:t>Introducir el ePub de forma correcta.</w:t>
            </w:r>
          </w:p>
        </w:tc>
      </w:tr>
      <w:tr w:rsidR="001D2903" w14:paraId="31267F19" w14:textId="77777777" w:rsidTr="00FF31CD">
        <w:tc>
          <w:tcPr>
            <w:tcW w:w="2122" w:type="dxa"/>
            <w:vMerge w:val="restart"/>
            <w:tcBorders>
              <w:right w:val="single" w:sz="4" w:space="0" w:color="auto"/>
            </w:tcBorders>
            <w:shd w:val="clear" w:color="auto" w:fill="92D050"/>
          </w:tcPr>
          <w:p w14:paraId="0B7C29E9"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356090E8"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4A3F623" w14:textId="77777777" w:rsidR="001D2903" w:rsidRDefault="001D2903" w:rsidP="00AF78D2">
            <w:r>
              <w:t>Acción</w:t>
            </w:r>
          </w:p>
        </w:tc>
      </w:tr>
      <w:tr w:rsidR="001D2903" w14:paraId="16CE22B2" w14:textId="77777777" w:rsidTr="00FF31CD">
        <w:trPr>
          <w:trHeight w:val="213"/>
        </w:trPr>
        <w:tc>
          <w:tcPr>
            <w:tcW w:w="2122" w:type="dxa"/>
            <w:vMerge/>
            <w:tcBorders>
              <w:right w:val="single" w:sz="4" w:space="0" w:color="auto"/>
            </w:tcBorders>
            <w:shd w:val="clear" w:color="auto" w:fill="92D050"/>
          </w:tcPr>
          <w:p w14:paraId="2CE6A884"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27DB9FE7"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2F92337E" w14:textId="11EF4886" w:rsidR="001D2903" w:rsidRDefault="00FF31CD" w:rsidP="00AF78D2">
            <w:r w:rsidRPr="00FF31CD">
              <w:t xml:space="preserve">El cliente selecciona </w:t>
            </w:r>
            <w:r w:rsidR="001D2903">
              <w:t>el botón de “Importar diccionario”.</w:t>
            </w:r>
          </w:p>
        </w:tc>
      </w:tr>
      <w:tr w:rsidR="001D2903" w14:paraId="0E02588E" w14:textId="77777777" w:rsidTr="00FF31CD">
        <w:trPr>
          <w:trHeight w:val="213"/>
        </w:trPr>
        <w:tc>
          <w:tcPr>
            <w:tcW w:w="2122" w:type="dxa"/>
            <w:vMerge/>
            <w:tcBorders>
              <w:right w:val="single" w:sz="4" w:space="0" w:color="auto"/>
            </w:tcBorders>
            <w:shd w:val="clear" w:color="auto" w:fill="92D050"/>
          </w:tcPr>
          <w:p w14:paraId="7D15C9CC"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7EB8DB9"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32A8BA5D" w14:textId="7B20FE9C" w:rsidR="001D2903" w:rsidRDefault="001D2903" w:rsidP="00AF78D2">
            <w:r>
              <w:t xml:space="preserve">El </w:t>
            </w:r>
            <w:r w:rsidR="00FF31CD">
              <w:t xml:space="preserve">cliente selecciona </w:t>
            </w:r>
            <w:r>
              <w:t>el botón de seleccionar archivo.</w:t>
            </w:r>
          </w:p>
        </w:tc>
      </w:tr>
      <w:tr w:rsidR="001D2903" w14:paraId="375BFE32" w14:textId="77777777" w:rsidTr="00FF31CD">
        <w:trPr>
          <w:trHeight w:val="107"/>
        </w:trPr>
        <w:tc>
          <w:tcPr>
            <w:tcW w:w="2122" w:type="dxa"/>
            <w:vMerge/>
            <w:tcBorders>
              <w:right w:val="single" w:sz="4" w:space="0" w:color="auto"/>
            </w:tcBorders>
            <w:shd w:val="clear" w:color="auto" w:fill="92D050"/>
          </w:tcPr>
          <w:p w14:paraId="0B0C001A"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66CA7FB"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1752D69" w14:textId="2B0CE209" w:rsidR="001D2903" w:rsidRDefault="001D2903" w:rsidP="00AF78D2">
            <w:r>
              <w:t xml:space="preserve">El </w:t>
            </w:r>
            <w:r w:rsidR="00FF31CD">
              <w:t>cliente</w:t>
            </w:r>
            <w:r>
              <w:t xml:space="preserve"> e</w:t>
            </w:r>
            <w:r w:rsidR="00FF31CD">
              <w:t>lije</w:t>
            </w:r>
            <w:r>
              <w:t xml:space="preserve"> el archivo </w:t>
            </w:r>
            <w:r w:rsidR="00FF31CD">
              <w:t>que desea</w:t>
            </w:r>
            <w:r>
              <w:t>.</w:t>
            </w:r>
          </w:p>
        </w:tc>
      </w:tr>
      <w:tr w:rsidR="001D2903" w14:paraId="152D36BF" w14:textId="77777777" w:rsidTr="00FF31CD">
        <w:trPr>
          <w:trHeight w:val="107"/>
        </w:trPr>
        <w:tc>
          <w:tcPr>
            <w:tcW w:w="2122" w:type="dxa"/>
            <w:vMerge/>
            <w:tcBorders>
              <w:right w:val="single" w:sz="4" w:space="0" w:color="auto"/>
            </w:tcBorders>
            <w:shd w:val="clear" w:color="auto" w:fill="92D050"/>
          </w:tcPr>
          <w:p w14:paraId="5F33911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852F447" w14:textId="77777777" w:rsidR="001D2903" w:rsidRDefault="001D2903" w:rsidP="00AF78D2">
            <w:pPr>
              <w:jc w:val="center"/>
            </w:pPr>
            <w:r>
              <w:t>4-</w:t>
            </w:r>
          </w:p>
        </w:tc>
        <w:tc>
          <w:tcPr>
            <w:tcW w:w="5380" w:type="dxa"/>
            <w:tcBorders>
              <w:left w:val="single" w:sz="4" w:space="0" w:color="auto"/>
            </w:tcBorders>
            <w:shd w:val="clear" w:color="auto" w:fill="FFFFFF" w:themeFill="background1"/>
          </w:tcPr>
          <w:p w14:paraId="01723378" w14:textId="6DC85022" w:rsidR="001D2903" w:rsidRDefault="001D2903" w:rsidP="00AF78D2">
            <w:r>
              <w:t xml:space="preserve">El </w:t>
            </w:r>
            <w:r w:rsidR="00417529">
              <w:t>cliente</w:t>
            </w:r>
            <w:r>
              <w:t xml:space="preserve"> pulsa el botón “Cargar”.</w:t>
            </w:r>
          </w:p>
        </w:tc>
      </w:tr>
      <w:tr w:rsidR="001D2903" w14:paraId="711ED8E5" w14:textId="77777777" w:rsidTr="00FF31CD">
        <w:trPr>
          <w:trHeight w:val="106"/>
        </w:trPr>
        <w:tc>
          <w:tcPr>
            <w:tcW w:w="2122" w:type="dxa"/>
            <w:vMerge/>
            <w:tcBorders>
              <w:right w:val="single" w:sz="4" w:space="0" w:color="auto"/>
            </w:tcBorders>
            <w:shd w:val="clear" w:color="auto" w:fill="92D050"/>
          </w:tcPr>
          <w:p w14:paraId="029A010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9270F86" w14:textId="77777777" w:rsidR="001D2903" w:rsidRDefault="001D2903" w:rsidP="00AF78D2">
            <w:pPr>
              <w:jc w:val="center"/>
            </w:pPr>
            <w:r>
              <w:t>5-</w:t>
            </w:r>
          </w:p>
        </w:tc>
        <w:tc>
          <w:tcPr>
            <w:tcW w:w="5380" w:type="dxa"/>
            <w:tcBorders>
              <w:left w:val="single" w:sz="4" w:space="0" w:color="auto"/>
            </w:tcBorders>
            <w:shd w:val="clear" w:color="auto" w:fill="FFFFFF" w:themeFill="background1"/>
          </w:tcPr>
          <w:p w14:paraId="1A8B67EE" w14:textId="77777777" w:rsidR="001D2903" w:rsidRDefault="001D2903" w:rsidP="00AF78D2">
            <w:r>
              <w:t>Se muestra una alerta diciendo que se ha importado.</w:t>
            </w:r>
          </w:p>
        </w:tc>
      </w:tr>
      <w:tr w:rsidR="001D2903" w14:paraId="35144359" w14:textId="77777777" w:rsidTr="00FF31CD">
        <w:tc>
          <w:tcPr>
            <w:tcW w:w="2122" w:type="dxa"/>
            <w:tcBorders>
              <w:right w:val="single" w:sz="4" w:space="0" w:color="auto"/>
            </w:tcBorders>
            <w:shd w:val="clear" w:color="auto" w:fill="92D050"/>
          </w:tcPr>
          <w:p w14:paraId="4773B550" w14:textId="77777777" w:rsidR="001D2903" w:rsidRDefault="001D2903" w:rsidP="00AF78D2">
            <w:r>
              <w:t>Postcondición:</w:t>
            </w:r>
          </w:p>
        </w:tc>
        <w:tc>
          <w:tcPr>
            <w:tcW w:w="6372" w:type="dxa"/>
            <w:gridSpan w:val="2"/>
            <w:tcBorders>
              <w:left w:val="single" w:sz="4" w:space="0" w:color="auto"/>
            </w:tcBorders>
          </w:tcPr>
          <w:p w14:paraId="3CFF9C19" w14:textId="77777777" w:rsidR="001D2903" w:rsidRDefault="001D2903" w:rsidP="00AF78D2">
            <w:r>
              <w:t>Se rellena el diccionario con los personajes importados.</w:t>
            </w:r>
          </w:p>
        </w:tc>
      </w:tr>
      <w:tr w:rsidR="001D2903" w14:paraId="45E9DCB2" w14:textId="77777777" w:rsidTr="00FF31CD">
        <w:trPr>
          <w:trHeight w:val="107"/>
        </w:trPr>
        <w:tc>
          <w:tcPr>
            <w:tcW w:w="2122" w:type="dxa"/>
            <w:vMerge w:val="restart"/>
            <w:tcBorders>
              <w:right w:val="single" w:sz="4" w:space="0" w:color="auto"/>
            </w:tcBorders>
            <w:shd w:val="clear" w:color="auto" w:fill="92D050"/>
          </w:tcPr>
          <w:p w14:paraId="6568861F" w14:textId="77777777" w:rsidR="001D2903" w:rsidRDefault="001D2903" w:rsidP="00AF78D2">
            <w:r>
              <w:t>Excepciones:</w:t>
            </w:r>
          </w:p>
        </w:tc>
        <w:tc>
          <w:tcPr>
            <w:tcW w:w="992" w:type="dxa"/>
            <w:tcBorders>
              <w:left w:val="single" w:sz="4" w:space="0" w:color="auto"/>
            </w:tcBorders>
            <w:shd w:val="clear" w:color="auto" w:fill="92D050"/>
          </w:tcPr>
          <w:p w14:paraId="75EE3677" w14:textId="77777777" w:rsidR="001D2903" w:rsidRDefault="001D2903" w:rsidP="00AF78D2">
            <w:pPr>
              <w:jc w:val="center"/>
            </w:pPr>
            <w:r>
              <w:t>Número</w:t>
            </w:r>
          </w:p>
        </w:tc>
        <w:tc>
          <w:tcPr>
            <w:tcW w:w="5380" w:type="dxa"/>
            <w:tcBorders>
              <w:left w:val="single" w:sz="4" w:space="0" w:color="auto"/>
            </w:tcBorders>
            <w:shd w:val="clear" w:color="auto" w:fill="92D050"/>
          </w:tcPr>
          <w:p w14:paraId="4EAC5FF3" w14:textId="77777777" w:rsidR="001D2903" w:rsidRDefault="001D2903" w:rsidP="00AF78D2">
            <w:r>
              <w:t>Excepción</w:t>
            </w:r>
          </w:p>
        </w:tc>
      </w:tr>
      <w:tr w:rsidR="001D2903" w14:paraId="7AFF3A75" w14:textId="77777777" w:rsidTr="00FF31CD">
        <w:trPr>
          <w:trHeight w:val="107"/>
        </w:trPr>
        <w:tc>
          <w:tcPr>
            <w:tcW w:w="2122" w:type="dxa"/>
            <w:vMerge/>
            <w:tcBorders>
              <w:right w:val="single" w:sz="4" w:space="0" w:color="auto"/>
            </w:tcBorders>
            <w:shd w:val="clear" w:color="auto" w:fill="92D050"/>
          </w:tcPr>
          <w:p w14:paraId="37C47653" w14:textId="77777777" w:rsidR="001D2903" w:rsidRDefault="001D2903" w:rsidP="00AF78D2"/>
        </w:tc>
        <w:tc>
          <w:tcPr>
            <w:tcW w:w="992" w:type="dxa"/>
            <w:tcBorders>
              <w:left w:val="single" w:sz="4" w:space="0" w:color="auto"/>
            </w:tcBorders>
            <w:shd w:val="clear" w:color="auto" w:fill="FFFFFF" w:themeFill="background1"/>
          </w:tcPr>
          <w:p w14:paraId="06FC29F1" w14:textId="7A095AD1" w:rsidR="001D2903" w:rsidRDefault="00DB201B" w:rsidP="00AF78D2">
            <w:pPr>
              <w:jc w:val="center"/>
            </w:pPr>
            <w:r>
              <w:t>4</w:t>
            </w:r>
            <w:r w:rsidR="001D2903">
              <w:t>-</w:t>
            </w:r>
          </w:p>
        </w:tc>
        <w:tc>
          <w:tcPr>
            <w:tcW w:w="5380" w:type="dxa"/>
            <w:tcBorders>
              <w:left w:val="single" w:sz="4" w:space="0" w:color="auto"/>
            </w:tcBorders>
            <w:shd w:val="clear" w:color="auto" w:fill="FFFFFF" w:themeFill="background1"/>
          </w:tcPr>
          <w:p w14:paraId="12E1C996" w14:textId="31586149" w:rsidR="001D2903" w:rsidRDefault="001D2903" w:rsidP="00AF78D2">
            <w:r>
              <w:t xml:space="preserve">El fichero </w:t>
            </w:r>
            <w:r w:rsidR="00417529">
              <w:t xml:space="preserve">que se ha </w:t>
            </w:r>
            <w:r>
              <w:t>introducido no tiene formato “.csv”</w:t>
            </w:r>
          </w:p>
        </w:tc>
      </w:tr>
      <w:tr w:rsidR="001D2903" w14:paraId="09380E77" w14:textId="77777777" w:rsidTr="00FF31CD">
        <w:tc>
          <w:tcPr>
            <w:tcW w:w="2122" w:type="dxa"/>
            <w:tcBorders>
              <w:right w:val="single" w:sz="4" w:space="0" w:color="auto"/>
            </w:tcBorders>
            <w:shd w:val="clear" w:color="auto" w:fill="92D050"/>
          </w:tcPr>
          <w:p w14:paraId="2C7298D6" w14:textId="77777777" w:rsidR="001D2903" w:rsidRDefault="001D2903" w:rsidP="00AF78D2">
            <w:r>
              <w:t>Importancia:</w:t>
            </w:r>
          </w:p>
        </w:tc>
        <w:tc>
          <w:tcPr>
            <w:tcW w:w="6372" w:type="dxa"/>
            <w:gridSpan w:val="2"/>
            <w:tcBorders>
              <w:left w:val="single" w:sz="4" w:space="0" w:color="auto"/>
            </w:tcBorders>
          </w:tcPr>
          <w:p w14:paraId="435E06CF" w14:textId="2BA33235" w:rsidR="001D2903" w:rsidRDefault="00417529" w:rsidP="00AF78D2">
            <w:r>
              <w:t>Media</w:t>
            </w:r>
          </w:p>
        </w:tc>
      </w:tr>
      <w:tr w:rsidR="001D2903" w14:paraId="445D40A6" w14:textId="77777777" w:rsidTr="00FF31CD">
        <w:tc>
          <w:tcPr>
            <w:tcW w:w="2122" w:type="dxa"/>
            <w:tcBorders>
              <w:right w:val="single" w:sz="4" w:space="0" w:color="auto"/>
            </w:tcBorders>
            <w:shd w:val="clear" w:color="auto" w:fill="92D050"/>
          </w:tcPr>
          <w:p w14:paraId="468FA7D9" w14:textId="77777777" w:rsidR="001D2903" w:rsidRDefault="001D2903" w:rsidP="00AF78D2">
            <w:r>
              <w:t>Frecuencia:</w:t>
            </w:r>
          </w:p>
        </w:tc>
        <w:tc>
          <w:tcPr>
            <w:tcW w:w="6372" w:type="dxa"/>
            <w:gridSpan w:val="2"/>
            <w:tcBorders>
              <w:left w:val="single" w:sz="4" w:space="0" w:color="auto"/>
            </w:tcBorders>
          </w:tcPr>
          <w:p w14:paraId="102707A7" w14:textId="479CBB24" w:rsidR="001D2903" w:rsidRDefault="00417529" w:rsidP="00417529">
            <w:pPr>
              <w:keepNext/>
            </w:pPr>
            <w:r>
              <w:t>Baja</w:t>
            </w:r>
          </w:p>
        </w:tc>
      </w:tr>
    </w:tbl>
    <w:p w14:paraId="07F91DAC" w14:textId="1BFC2299" w:rsidR="00280E4F" w:rsidRDefault="00280E4F" w:rsidP="00280E4F">
      <w:pPr>
        <w:pStyle w:val="Descripcin"/>
        <w:framePr w:hSpace="141" w:wrap="around" w:vAnchor="text" w:hAnchor="page" w:x="5421" w:y="4224"/>
      </w:pPr>
      <w:bookmarkStart w:id="40" w:name="_Toc107913281"/>
      <w:bookmarkStart w:id="41" w:name="_Toc32403617"/>
      <w:r>
        <w:t xml:space="preserve">Tabla </w:t>
      </w:r>
      <w:fldSimple w:instr=" SEQ Tabla \* ARABIC ">
        <w:r w:rsidR="00BA4C58">
          <w:rPr>
            <w:noProof/>
          </w:rPr>
          <w:t>8</w:t>
        </w:r>
      </w:fldSimple>
      <w:r>
        <w:t xml:space="preserve"> Caso de uso 5</w:t>
      </w:r>
      <w:bookmarkEnd w:id="40"/>
    </w:p>
    <w:bookmarkEnd w:id="41"/>
    <w:p w14:paraId="7EF43F98" w14:textId="198B2133" w:rsidR="00280E4F" w:rsidRDefault="00280E4F" w:rsidP="00280E4F"/>
    <w:p w14:paraId="09856CE9" w14:textId="77777777" w:rsidR="00280E4F" w:rsidRDefault="00280E4F" w:rsidP="00280E4F"/>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280E4F" w:rsidRPr="00681815" w14:paraId="282367B6" w14:textId="77777777" w:rsidTr="00AF78D2">
        <w:tc>
          <w:tcPr>
            <w:tcW w:w="2122" w:type="dxa"/>
            <w:tcBorders>
              <w:bottom w:val="single" w:sz="4" w:space="0" w:color="auto"/>
            </w:tcBorders>
            <w:shd w:val="clear" w:color="auto" w:fill="92D050"/>
          </w:tcPr>
          <w:p w14:paraId="135B897F" w14:textId="77777777" w:rsidR="00280E4F" w:rsidRPr="00681815" w:rsidRDefault="00280E4F" w:rsidP="00AF78D2">
            <w:pPr>
              <w:jc w:val="center"/>
              <w:rPr>
                <w:b/>
                <w:bCs/>
              </w:rPr>
            </w:pPr>
            <w:r>
              <w:rPr>
                <w:b/>
                <w:bCs/>
              </w:rPr>
              <w:t>Caso de uso 6</w:t>
            </w:r>
          </w:p>
        </w:tc>
        <w:tc>
          <w:tcPr>
            <w:tcW w:w="6372" w:type="dxa"/>
            <w:gridSpan w:val="2"/>
            <w:shd w:val="clear" w:color="auto" w:fill="92D050"/>
          </w:tcPr>
          <w:p w14:paraId="39B677EC" w14:textId="77777777" w:rsidR="00280E4F" w:rsidRPr="00681815" w:rsidRDefault="00280E4F" w:rsidP="00AF78D2">
            <w:pPr>
              <w:jc w:val="center"/>
              <w:rPr>
                <w:b/>
                <w:bCs/>
              </w:rPr>
            </w:pPr>
            <w:r>
              <w:rPr>
                <w:b/>
                <w:bCs/>
              </w:rPr>
              <w:t>Obtención de diccionario</w:t>
            </w:r>
          </w:p>
        </w:tc>
      </w:tr>
      <w:tr w:rsidR="00280E4F" w14:paraId="4550E312" w14:textId="77777777" w:rsidTr="00AF78D2">
        <w:tc>
          <w:tcPr>
            <w:tcW w:w="2122" w:type="dxa"/>
            <w:tcBorders>
              <w:bottom w:val="single" w:sz="4" w:space="0" w:color="auto"/>
              <w:right w:val="single" w:sz="4" w:space="0" w:color="auto"/>
            </w:tcBorders>
            <w:shd w:val="clear" w:color="auto" w:fill="92D050"/>
          </w:tcPr>
          <w:p w14:paraId="714E75D3" w14:textId="77777777" w:rsidR="00280E4F" w:rsidRDefault="00280E4F" w:rsidP="00AF78D2">
            <w:r>
              <w:t>Requisitos asociados:</w:t>
            </w:r>
          </w:p>
        </w:tc>
        <w:tc>
          <w:tcPr>
            <w:tcW w:w="6372" w:type="dxa"/>
            <w:gridSpan w:val="2"/>
            <w:tcBorders>
              <w:left w:val="single" w:sz="4" w:space="0" w:color="auto"/>
            </w:tcBorders>
          </w:tcPr>
          <w:p w14:paraId="6A0B0F25" w14:textId="77777777" w:rsidR="00280E4F" w:rsidRDefault="00280E4F" w:rsidP="00AF78D2">
            <w:pPr>
              <w:jc w:val="center"/>
            </w:pPr>
            <w:r>
              <w:t>R.F-6</w:t>
            </w:r>
          </w:p>
        </w:tc>
      </w:tr>
      <w:tr w:rsidR="00280E4F" w14:paraId="57FED234" w14:textId="77777777" w:rsidTr="00AF78D2">
        <w:tc>
          <w:tcPr>
            <w:tcW w:w="2122" w:type="dxa"/>
            <w:tcBorders>
              <w:right w:val="single" w:sz="4" w:space="0" w:color="auto"/>
            </w:tcBorders>
            <w:shd w:val="clear" w:color="auto" w:fill="92D050"/>
          </w:tcPr>
          <w:p w14:paraId="4B240134" w14:textId="77777777" w:rsidR="00280E4F" w:rsidRDefault="00280E4F" w:rsidP="00AF78D2">
            <w:r>
              <w:t>Descripción:</w:t>
            </w:r>
          </w:p>
        </w:tc>
        <w:tc>
          <w:tcPr>
            <w:tcW w:w="6372" w:type="dxa"/>
            <w:gridSpan w:val="2"/>
            <w:tcBorders>
              <w:left w:val="single" w:sz="4" w:space="0" w:color="auto"/>
            </w:tcBorders>
            <w:shd w:val="clear" w:color="auto" w:fill="FFFFFF" w:themeFill="background1"/>
          </w:tcPr>
          <w:p w14:paraId="3F4F15A9" w14:textId="4F9DCEE1" w:rsidR="00280E4F" w:rsidRDefault="00FE5152" w:rsidP="00FE5152">
            <w:r>
              <w:rPr>
                <w:shd w:val="clear" w:color="auto" w:fill="FFFFFF" w:themeFill="background1"/>
              </w:rPr>
              <w:t>El cliente podrá obtener un diccionario a partir de una wiki en concreto.</w:t>
            </w:r>
          </w:p>
        </w:tc>
      </w:tr>
      <w:tr w:rsidR="00280E4F" w14:paraId="1986BD85" w14:textId="77777777" w:rsidTr="00AF78D2">
        <w:tc>
          <w:tcPr>
            <w:tcW w:w="2122" w:type="dxa"/>
            <w:tcBorders>
              <w:right w:val="single" w:sz="4" w:space="0" w:color="auto"/>
            </w:tcBorders>
            <w:shd w:val="clear" w:color="auto" w:fill="92D050"/>
          </w:tcPr>
          <w:p w14:paraId="65D2FE9D" w14:textId="77777777" w:rsidR="00280E4F" w:rsidRDefault="00280E4F" w:rsidP="00AF78D2">
            <w:r>
              <w:t>Precondición:</w:t>
            </w:r>
          </w:p>
        </w:tc>
        <w:tc>
          <w:tcPr>
            <w:tcW w:w="6372" w:type="dxa"/>
            <w:gridSpan w:val="2"/>
            <w:tcBorders>
              <w:left w:val="single" w:sz="4" w:space="0" w:color="auto"/>
              <w:bottom w:val="single" w:sz="4" w:space="0" w:color="auto"/>
            </w:tcBorders>
          </w:tcPr>
          <w:p w14:paraId="6A7EB230" w14:textId="0FB926EA" w:rsidR="00280E4F" w:rsidRDefault="00FE5152" w:rsidP="00FE5152">
            <w:r>
              <w:t>Introducir el ePub de forma correcta.</w:t>
            </w:r>
          </w:p>
        </w:tc>
      </w:tr>
      <w:tr w:rsidR="00280E4F" w14:paraId="77BA6940" w14:textId="77777777" w:rsidTr="00FE5152">
        <w:tc>
          <w:tcPr>
            <w:tcW w:w="2122" w:type="dxa"/>
            <w:vMerge w:val="restart"/>
            <w:tcBorders>
              <w:right w:val="single" w:sz="4" w:space="0" w:color="auto"/>
            </w:tcBorders>
            <w:shd w:val="clear" w:color="auto" w:fill="92D050"/>
          </w:tcPr>
          <w:p w14:paraId="6121683D" w14:textId="77777777" w:rsidR="00280E4F" w:rsidRDefault="00280E4F" w:rsidP="00AF78D2">
            <w:r>
              <w:t>Acciones:</w:t>
            </w:r>
          </w:p>
        </w:tc>
        <w:tc>
          <w:tcPr>
            <w:tcW w:w="992" w:type="dxa"/>
            <w:tcBorders>
              <w:left w:val="single" w:sz="4" w:space="0" w:color="auto"/>
              <w:bottom w:val="single" w:sz="4" w:space="0" w:color="auto"/>
              <w:right w:val="single" w:sz="4" w:space="0" w:color="auto"/>
            </w:tcBorders>
            <w:shd w:val="clear" w:color="auto" w:fill="92D050"/>
          </w:tcPr>
          <w:p w14:paraId="59A8CC97" w14:textId="77777777" w:rsidR="00280E4F" w:rsidRDefault="00280E4F" w:rsidP="00AF78D2">
            <w:pPr>
              <w:jc w:val="center"/>
            </w:pPr>
            <w:r>
              <w:t>Paso</w:t>
            </w:r>
          </w:p>
        </w:tc>
        <w:tc>
          <w:tcPr>
            <w:tcW w:w="5380" w:type="dxa"/>
            <w:tcBorders>
              <w:left w:val="single" w:sz="4" w:space="0" w:color="auto"/>
              <w:bottom w:val="single" w:sz="4" w:space="0" w:color="auto"/>
            </w:tcBorders>
            <w:shd w:val="clear" w:color="auto" w:fill="92D050"/>
          </w:tcPr>
          <w:p w14:paraId="3BBDB44B" w14:textId="77777777" w:rsidR="00280E4F" w:rsidRDefault="00280E4F" w:rsidP="00AF78D2">
            <w:r>
              <w:t>Acción</w:t>
            </w:r>
          </w:p>
        </w:tc>
      </w:tr>
      <w:tr w:rsidR="00280E4F" w14:paraId="3B506BD7" w14:textId="77777777" w:rsidTr="00AF78D2">
        <w:trPr>
          <w:trHeight w:val="213"/>
        </w:trPr>
        <w:tc>
          <w:tcPr>
            <w:tcW w:w="2122" w:type="dxa"/>
            <w:vMerge/>
            <w:tcBorders>
              <w:right w:val="single" w:sz="4" w:space="0" w:color="auto"/>
            </w:tcBorders>
            <w:shd w:val="clear" w:color="auto" w:fill="92D050"/>
          </w:tcPr>
          <w:p w14:paraId="4564AB72"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4211FD2B" w14:textId="77777777" w:rsidR="00280E4F" w:rsidRDefault="00280E4F" w:rsidP="00AF78D2">
            <w:pPr>
              <w:jc w:val="center"/>
            </w:pPr>
            <w:r>
              <w:t>1-</w:t>
            </w:r>
          </w:p>
        </w:tc>
        <w:tc>
          <w:tcPr>
            <w:tcW w:w="5380" w:type="dxa"/>
            <w:tcBorders>
              <w:top w:val="single" w:sz="4" w:space="0" w:color="auto"/>
              <w:left w:val="single" w:sz="4" w:space="0" w:color="auto"/>
            </w:tcBorders>
            <w:shd w:val="clear" w:color="auto" w:fill="FFFFFF" w:themeFill="background1"/>
          </w:tcPr>
          <w:p w14:paraId="472A42C5" w14:textId="624955A5" w:rsidR="00280E4F" w:rsidRDefault="00280E4F" w:rsidP="00AF78D2">
            <w:r>
              <w:t xml:space="preserve">El </w:t>
            </w:r>
            <w:r w:rsidR="00FE5152">
              <w:t>cliente</w:t>
            </w:r>
            <w:r>
              <w:t xml:space="preserve"> introduce el link de la web correcta.</w:t>
            </w:r>
          </w:p>
        </w:tc>
      </w:tr>
      <w:tr w:rsidR="00280E4F" w14:paraId="60751986" w14:textId="77777777" w:rsidTr="00AF78D2">
        <w:trPr>
          <w:trHeight w:val="213"/>
        </w:trPr>
        <w:tc>
          <w:tcPr>
            <w:tcW w:w="2122" w:type="dxa"/>
            <w:vMerge/>
            <w:tcBorders>
              <w:right w:val="single" w:sz="4" w:space="0" w:color="auto"/>
            </w:tcBorders>
            <w:shd w:val="clear" w:color="auto" w:fill="92D050"/>
          </w:tcPr>
          <w:p w14:paraId="1745DCA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6E2E48A1" w14:textId="77777777" w:rsidR="00280E4F" w:rsidRDefault="00280E4F" w:rsidP="00AF78D2">
            <w:pPr>
              <w:jc w:val="center"/>
            </w:pPr>
            <w:r>
              <w:t>2-</w:t>
            </w:r>
          </w:p>
        </w:tc>
        <w:tc>
          <w:tcPr>
            <w:tcW w:w="5380" w:type="dxa"/>
            <w:tcBorders>
              <w:left w:val="single" w:sz="4" w:space="0" w:color="auto"/>
            </w:tcBorders>
            <w:shd w:val="clear" w:color="auto" w:fill="FFFFFF" w:themeFill="background1"/>
          </w:tcPr>
          <w:p w14:paraId="00A54C84" w14:textId="1FFDC9AE" w:rsidR="00280E4F" w:rsidRDefault="00280E4F" w:rsidP="00AF78D2">
            <w:r>
              <w:t xml:space="preserve">El </w:t>
            </w:r>
            <w:r w:rsidR="00FE5152">
              <w:t>cliente selecciona</w:t>
            </w:r>
            <w:r>
              <w:t xml:space="preserve"> el botón “Obtener”.</w:t>
            </w:r>
          </w:p>
        </w:tc>
      </w:tr>
      <w:tr w:rsidR="00280E4F" w14:paraId="12C6891C" w14:textId="77777777" w:rsidTr="00AF78D2">
        <w:trPr>
          <w:trHeight w:val="213"/>
        </w:trPr>
        <w:tc>
          <w:tcPr>
            <w:tcW w:w="2122" w:type="dxa"/>
            <w:vMerge/>
            <w:tcBorders>
              <w:right w:val="single" w:sz="4" w:space="0" w:color="auto"/>
            </w:tcBorders>
            <w:shd w:val="clear" w:color="auto" w:fill="92D050"/>
          </w:tcPr>
          <w:p w14:paraId="0761250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34D5C8A5" w14:textId="77777777" w:rsidR="00280E4F" w:rsidRDefault="00280E4F" w:rsidP="00AF78D2">
            <w:pPr>
              <w:jc w:val="center"/>
            </w:pPr>
            <w:r>
              <w:t>3-</w:t>
            </w:r>
          </w:p>
        </w:tc>
        <w:tc>
          <w:tcPr>
            <w:tcW w:w="5380" w:type="dxa"/>
            <w:tcBorders>
              <w:left w:val="single" w:sz="4" w:space="0" w:color="auto"/>
            </w:tcBorders>
            <w:shd w:val="clear" w:color="auto" w:fill="FFFFFF" w:themeFill="background1"/>
          </w:tcPr>
          <w:p w14:paraId="087F32A5" w14:textId="77777777" w:rsidR="00280E4F" w:rsidRDefault="00280E4F" w:rsidP="00AF78D2">
            <w:r>
              <w:t>Se notifica mediante una alerta el éxito en la obtención.</w:t>
            </w:r>
          </w:p>
        </w:tc>
      </w:tr>
      <w:tr w:rsidR="00280E4F" w14:paraId="359AF1F6" w14:textId="77777777" w:rsidTr="00AF78D2">
        <w:tc>
          <w:tcPr>
            <w:tcW w:w="2122" w:type="dxa"/>
            <w:tcBorders>
              <w:right w:val="single" w:sz="4" w:space="0" w:color="auto"/>
            </w:tcBorders>
            <w:shd w:val="clear" w:color="auto" w:fill="92D050"/>
          </w:tcPr>
          <w:p w14:paraId="6586AE3E" w14:textId="77777777" w:rsidR="00280E4F" w:rsidRDefault="00280E4F" w:rsidP="00AF78D2">
            <w:r>
              <w:t>Postcondición:</w:t>
            </w:r>
          </w:p>
        </w:tc>
        <w:tc>
          <w:tcPr>
            <w:tcW w:w="6372" w:type="dxa"/>
            <w:gridSpan w:val="2"/>
            <w:tcBorders>
              <w:left w:val="single" w:sz="4" w:space="0" w:color="auto"/>
            </w:tcBorders>
          </w:tcPr>
          <w:p w14:paraId="7AD76DC4" w14:textId="77777777" w:rsidR="00280E4F" w:rsidRDefault="00280E4F" w:rsidP="00AF78D2">
            <w:r>
              <w:t>Se rellena el diccionario con los personajes obtenidos.</w:t>
            </w:r>
          </w:p>
        </w:tc>
      </w:tr>
      <w:tr w:rsidR="00280E4F" w14:paraId="080EEA14" w14:textId="77777777" w:rsidTr="00FE5152">
        <w:trPr>
          <w:trHeight w:val="107"/>
        </w:trPr>
        <w:tc>
          <w:tcPr>
            <w:tcW w:w="2122" w:type="dxa"/>
            <w:vMerge w:val="restart"/>
            <w:tcBorders>
              <w:right w:val="single" w:sz="4" w:space="0" w:color="auto"/>
            </w:tcBorders>
            <w:shd w:val="clear" w:color="auto" w:fill="92D050"/>
          </w:tcPr>
          <w:p w14:paraId="14414AA7" w14:textId="77777777" w:rsidR="00280E4F" w:rsidRDefault="00280E4F" w:rsidP="00AF78D2">
            <w:r>
              <w:t>Excepciones:</w:t>
            </w:r>
          </w:p>
        </w:tc>
        <w:tc>
          <w:tcPr>
            <w:tcW w:w="992" w:type="dxa"/>
            <w:tcBorders>
              <w:left w:val="single" w:sz="4" w:space="0" w:color="auto"/>
            </w:tcBorders>
            <w:shd w:val="clear" w:color="auto" w:fill="92D050"/>
          </w:tcPr>
          <w:p w14:paraId="27D9ABCE" w14:textId="77777777" w:rsidR="00280E4F" w:rsidRDefault="00280E4F" w:rsidP="00AF78D2">
            <w:pPr>
              <w:jc w:val="center"/>
            </w:pPr>
            <w:r>
              <w:t>Número</w:t>
            </w:r>
          </w:p>
        </w:tc>
        <w:tc>
          <w:tcPr>
            <w:tcW w:w="5380" w:type="dxa"/>
            <w:tcBorders>
              <w:left w:val="single" w:sz="4" w:space="0" w:color="auto"/>
            </w:tcBorders>
            <w:shd w:val="clear" w:color="auto" w:fill="92D050"/>
          </w:tcPr>
          <w:p w14:paraId="64A0CE15" w14:textId="77777777" w:rsidR="00280E4F" w:rsidRDefault="00280E4F" w:rsidP="00AF78D2">
            <w:r>
              <w:t>Excepción</w:t>
            </w:r>
          </w:p>
        </w:tc>
      </w:tr>
      <w:tr w:rsidR="00280E4F" w14:paraId="761B3823" w14:textId="77777777" w:rsidTr="00AF78D2">
        <w:trPr>
          <w:trHeight w:val="107"/>
        </w:trPr>
        <w:tc>
          <w:tcPr>
            <w:tcW w:w="2122" w:type="dxa"/>
            <w:vMerge/>
            <w:tcBorders>
              <w:right w:val="single" w:sz="4" w:space="0" w:color="auto"/>
            </w:tcBorders>
            <w:shd w:val="clear" w:color="auto" w:fill="92D050"/>
          </w:tcPr>
          <w:p w14:paraId="3F36AAB4" w14:textId="77777777" w:rsidR="00280E4F" w:rsidRDefault="00280E4F" w:rsidP="00AF78D2"/>
        </w:tc>
        <w:tc>
          <w:tcPr>
            <w:tcW w:w="992" w:type="dxa"/>
            <w:tcBorders>
              <w:left w:val="single" w:sz="4" w:space="0" w:color="auto"/>
            </w:tcBorders>
            <w:shd w:val="clear" w:color="auto" w:fill="FFFFFF" w:themeFill="background1"/>
          </w:tcPr>
          <w:p w14:paraId="2F3F8007" w14:textId="41DC0DD0" w:rsidR="00280E4F" w:rsidRDefault="00DB201B" w:rsidP="00AF78D2">
            <w:pPr>
              <w:jc w:val="center"/>
            </w:pPr>
            <w:r>
              <w:t>2</w:t>
            </w:r>
            <w:r w:rsidR="00280E4F">
              <w:t>-</w:t>
            </w:r>
          </w:p>
        </w:tc>
        <w:tc>
          <w:tcPr>
            <w:tcW w:w="5380" w:type="dxa"/>
            <w:tcBorders>
              <w:left w:val="single" w:sz="4" w:space="0" w:color="auto"/>
            </w:tcBorders>
            <w:shd w:val="clear" w:color="auto" w:fill="FFFFFF" w:themeFill="background1"/>
          </w:tcPr>
          <w:p w14:paraId="321F4EB5" w14:textId="48F7932A" w:rsidR="00280E4F" w:rsidRDefault="00280E4F" w:rsidP="00AF78D2">
            <w:r>
              <w:t xml:space="preserve">El </w:t>
            </w:r>
            <w:r w:rsidR="00FE5152">
              <w:t>cliente</w:t>
            </w:r>
            <w:r>
              <w:t xml:space="preserve"> no ha introducido la url correcta.</w:t>
            </w:r>
          </w:p>
        </w:tc>
      </w:tr>
      <w:tr w:rsidR="00280E4F" w14:paraId="2CE159FA" w14:textId="77777777" w:rsidTr="00AF78D2">
        <w:tc>
          <w:tcPr>
            <w:tcW w:w="2122" w:type="dxa"/>
            <w:tcBorders>
              <w:right w:val="single" w:sz="4" w:space="0" w:color="auto"/>
            </w:tcBorders>
            <w:shd w:val="clear" w:color="auto" w:fill="92D050"/>
          </w:tcPr>
          <w:p w14:paraId="0D45945F" w14:textId="77777777" w:rsidR="00280E4F" w:rsidRDefault="00280E4F" w:rsidP="00AF78D2">
            <w:r>
              <w:t>Importancia:</w:t>
            </w:r>
          </w:p>
        </w:tc>
        <w:tc>
          <w:tcPr>
            <w:tcW w:w="6372" w:type="dxa"/>
            <w:gridSpan w:val="2"/>
            <w:tcBorders>
              <w:left w:val="single" w:sz="4" w:space="0" w:color="auto"/>
            </w:tcBorders>
          </w:tcPr>
          <w:p w14:paraId="4159CB84" w14:textId="4D2A2765" w:rsidR="00280E4F" w:rsidRDefault="000B6ED2" w:rsidP="00AF78D2">
            <w:r>
              <w:t>Muy baja</w:t>
            </w:r>
          </w:p>
        </w:tc>
      </w:tr>
      <w:tr w:rsidR="00280E4F" w14:paraId="6963351C" w14:textId="77777777" w:rsidTr="00AF78D2">
        <w:tc>
          <w:tcPr>
            <w:tcW w:w="2122" w:type="dxa"/>
            <w:tcBorders>
              <w:right w:val="single" w:sz="4" w:space="0" w:color="auto"/>
            </w:tcBorders>
            <w:shd w:val="clear" w:color="auto" w:fill="92D050"/>
          </w:tcPr>
          <w:p w14:paraId="5C45892F" w14:textId="77777777" w:rsidR="00280E4F" w:rsidRDefault="00280E4F" w:rsidP="00AF78D2">
            <w:r>
              <w:t>Frecuencia:</w:t>
            </w:r>
          </w:p>
        </w:tc>
        <w:tc>
          <w:tcPr>
            <w:tcW w:w="6372" w:type="dxa"/>
            <w:gridSpan w:val="2"/>
            <w:tcBorders>
              <w:left w:val="single" w:sz="4" w:space="0" w:color="auto"/>
            </w:tcBorders>
          </w:tcPr>
          <w:p w14:paraId="72ACC735" w14:textId="662250B0" w:rsidR="00280E4F" w:rsidRDefault="000B6ED2" w:rsidP="00AF78D2">
            <w:pPr>
              <w:keepNext/>
            </w:pPr>
            <w:r>
              <w:t>Muy baja</w:t>
            </w:r>
          </w:p>
        </w:tc>
      </w:tr>
    </w:tbl>
    <w:p w14:paraId="13942F41" w14:textId="3D71E49D" w:rsidR="00280E4F" w:rsidRDefault="00280E4F" w:rsidP="000B6ED2">
      <w:pPr>
        <w:pStyle w:val="Descripcin"/>
        <w:keepNext/>
        <w:ind w:left="3540" w:firstLine="708"/>
      </w:pPr>
      <w:r>
        <w:t>Tabla 9 Caso de uso 6</w:t>
      </w:r>
    </w:p>
    <w:p w14:paraId="555C236A" w14:textId="4AC7852E" w:rsidR="000B6ED2" w:rsidRDefault="000B6ED2" w:rsidP="000B6ED2"/>
    <w:p w14:paraId="634D1039" w14:textId="1E7444BC" w:rsidR="000B6ED2" w:rsidRDefault="000B6ED2" w:rsidP="000B6ED2"/>
    <w:p w14:paraId="6D7D9498" w14:textId="05BA832F" w:rsidR="000B6ED2" w:rsidRDefault="000B6ED2" w:rsidP="000B6ED2"/>
    <w:p w14:paraId="5F474E35" w14:textId="4D902091" w:rsidR="000B6ED2" w:rsidRDefault="000B6ED2" w:rsidP="000B6ED2"/>
    <w:p w14:paraId="2D3E484C" w14:textId="49685B7C" w:rsidR="000B6ED2" w:rsidRDefault="000B6ED2" w:rsidP="000B6ED2"/>
    <w:p w14:paraId="438A6FA6" w14:textId="30EA17B6" w:rsidR="000B6ED2" w:rsidRDefault="000B6ED2" w:rsidP="000B6ED2"/>
    <w:p w14:paraId="1F9C63E1" w14:textId="4DB08282" w:rsidR="000B6ED2" w:rsidRDefault="000B6ED2" w:rsidP="000B6ED2"/>
    <w:p w14:paraId="078B91EB" w14:textId="10698BF0" w:rsidR="000B6ED2" w:rsidRDefault="000B6ED2" w:rsidP="000B6ED2"/>
    <w:p w14:paraId="3C2A2611" w14:textId="380336A3" w:rsidR="000B6ED2" w:rsidRDefault="000B6ED2" w:rsidP="000B6ED2"/>
    <w:p w14:paraId="6E53EA99" w14:textId="245BD231" w:rsidR="000B6ED2" w:rsidRDefault="000B6ED2" w:rsidP="000B6ED2"/>
    <w:p w14:paraId="719B56C6" w14:textId="6F5CD3E0" w:rsidR="000B6ED2" w:rsidRDefault="000B6ED2" w:rsidP="000B6ED2"/>
    <w:p w14:paraId="57393295" w14:textId="485661DC" w:rsidR="000B6ED2" w:rsidRDefault="000B6ED2" w:rsidP="000B6ED2"/>
    <w:p w14:paraId="34F505B2" w14:textId="36E85029" w:rsidR="000B6ED2" w:rsidRDefault="000B6ED2" w:rsidP="000B6ED2"/>
    <w:p w14:paraId="09580E36" w14:textId="1225F4E1" w:rsidR="000B6ED2" w:rsidRDefault="000B6ED2" w:rsidP="000B6ED2"/>
    <w:p w14:paraId="5530053F" w14:textId="2E4633DB" w:rsidR="000B6ED2" w:rsidRDefault="000B6ED2" w:rsidP="000B6ED2"/>
    <w:p w14:paraId="56401699" w14:textId="73AFD4B4" w:rsidR="000B6ED2" w:rsidRDefault="000B6ED2" w:rsidP="000B6ED2"/>
    <w:p w14:paraId="3B7FF786" w14:textId="77777777" w:rsidR="000B6ED2" w:rsidRPr="000B6ED2" w:rsidRDefault="000B6ED2" w:rsidP="000B6ED2"/>
    <w:p w14:paraId="2192AF4B" w14:textId="77777777" w:rsidR="00280E4F" w:rsidRPr="00280E4F" w:rsidRDefault="00280E4F" w:rsidP="00280E4F"/>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417529" w:rsidRPr="00681815" w14:paraId="5479C029" w14:textId="77777777" w:rsidTr="00FE5152">
        <w:tc>
          <w:tcPr>
            <w:tcW w:w="2122" w:type="dxa"/>
            <w:tcBorders>
              <w:bottom w:val="single" w:sz="4" w:space="0" w:color="auto"/>
            </w:tcBorders>
            <w:shd w:val="clear" w:color="auto" w:fill="92D050"/>
          </w:tcPr>
          <w:p w14:paraId="71FF5092" w14:textId="77777777" w:rsidR="00417529" w:rsidRPr="00681815" w:rsidRDefault="00417529" w:rsidP="00AF78D2">
            <w:pPr>
              <w:jc w:val="center"/>
              <w:rPr>
                <w:b/>
                <w:bCs/>
              </w:rPr>
            </w:pPr>
            <w:r>
              <w:rPr>
                <w:b/>
                <w:bCs/>
              </w:rPr>
              <w:t>Caso de uso 7</w:t>
            </w:r>
          </w:p>
        </w:tc>
        <w:tc>
          <w:tcPr>
            <w:tcW w:w="6372" w:type="dxa"/>
            <w:gridSpan w:val="2"/>
            <w:shd w:val="clear" w:color="auto" w:fill="92D050"/>
          </w:tcPr>
          <w:p w14:paraId="6AC2F68F" w14:textId="77777777" w:rsidR="00417529" w:rsidRPr="00681815" w:rsidRDefault="00417529" w:rsidP="00AF78D2">
            <w:pPr>
              <w:jc w:val="center"/>
              <w:rPr>
                <w:b/>
                <w:bCs/>
              </w:rPr>
            </w:pPr>
            <w:r>
              <w:rPr>
                <w:b/>
                <w:bCs/>
              </w:rPr>
              <w:t>Introducción del guion</w:t>
            </w:r>
          </w:p>
        </w:tc>
      </w:tr>
      <w:tr w:rsidR="00417529" w14:paraId="2C7F8FEC" w14:textId="77777777" w:rsidTr="00FE5152">
        <w:tc>
          <w:tcPr>
            <w:tcW w:w="2122" w:type="dxa"/>
            <w:tcBorders>
              <w:bottom w:val="single" w:sz="4" w:space="0" w:color="auto"/>
              <w:right w:val="single" w:sz="4" w:space="0" w:color="auto"/>
            </w:tcBorders>
            <w:shd w:val="clear" w:color="auto" w:fill="92D050"/>
          </w:tcPr>
          <w:p w14:paraId="5DCDDA88" w14:textId="77777777" w:rsidR="00417529" w:rsidRDefault="00417529" w:rsidP="00AF78D2">
            <w:r>
              <w:t>Requisitos asociados:</w:t>
            </w:r>
          </w:p>
        </w:tc>
        <w:tc>
          <w:tcPr>
            <w:tcW w:w="6372" w:type="dxa"/>
            <w:gridSpan w:val="2"/>
            <w:tcBorders>
              <w:left w:val="single" w:sz="4" w:space="0" w:color="auto"/>
            </w:tcBorders>
          </w:tcPr>
          <w:p w14:paraId="3D4573FD" w14:textId="77777777" w:rsidR="00417529" w:rsidRDefault="00417529" w:rsidP="00AF78D2">
            <w:pPr>
              <w:jc w:val="center"/>
            </w:pPr>
            <w:r>
              <w:t>R.F-7</w:t>
            </w:r>
          </w:p>
        </w:tc>
      </w:tr>
      <w:tr w:rsidR="00417529" w14:paraId="18E28F58" w14:textId="77777777" w:rsidTr="00FE5152">
        <w:tc>
          <w:tcPr>
            <w:tcW w:w="2122" w:type="dxa"/>
            <w:tcBorders>
              <w:right w:val="single" w:sz="4" w:space="0" w:color="auto"/>
            </w:tcBorders>
            <w:shd w:val="clear" w:color="auto" w:fill="92D050"/>
          </w:tcPr>
          <w:p w14:paraId="34C11080"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6DA2C814" w14:textId="060379D5" w:rsidR="00417529" w:rsidRDefault="00FE5152" w:rsidP="00FE5152">
            <w:r>
              <w:rPr>
                <w:shd w:val="clear" w:color="auto" w:fill="FFFFFF" w:themeFill="background1"/>
              </w:rPr>
              <w:t>El cliente creará un diccionario a partir del guion de la película.</w:t>
            </w:r>
          </w:p>
        </w:tc>
      </w:tr>
      <w:tr w:rsidR="00417529" w14:paraId="55A1C98B" w14:textId="77777777" w:rsidTr="00FE5152">
        <w:tc>
          <w:tcPr>
            <w:tcW w:w="2122" w:type="dxa"/>
            <w:tcBorders>
              <w:right w:val="single" w:sz="4" w:space="0" w:color="auto"/>
            </w:tcBorders>
            <w:shd w:val="clear" w:color="auto" w:fill="92D050"/>
          </w:tcPr>
          <w:p w14:paraId="46A1E1FC" w14:textId="77777777" w:rsidR="00417529" w:rsidRDefault="00417529" w:rsidP="00AF78D2">
            <w:r>
              <w:t>Precondición:</w:t>
            </w:r>
          </w:p>
        </w:tc>
        <w:tc>
          <w:tcPr>
            <w:tcW w:w="6372" w:type="dxa"/>
            <w:gridSpan w:val="2"/>
            <w:tcBorders>
              <w:left w:val="single" w:sz="4" w:space="0" w:color="auto"/>
              <w:bottom w:val="single" w:sz="4" w:space="0" w:color="auto"/>
            </w:tcBorders>
          </w:tcPr>
          <w:p w14:paraId="4B67512B" w14:textId="03F950C9" w:rsidR="00417529" w:rsidRDefault="00FE5152" w:rsidP="00FE5152">
            <w:r>
              <w:t>Elegir la opción “Película”.</w:t>
            </w:r>
          </w:p>
        </w:tc>
      </w:tr>
      <w:tr w:rsidR="00417529" w14:paraId="5B93312A" w14:textId="77777777" w:rsidTr="00FE5152">
        <w:tc>
          <w:tcPr>
            <w:tcW w:w="2122" w:type="dxa"/>
            <w:vMerge w:val="restart"/>
            <w:tcBorders>
              <w:right w:val="single" w:sz="4" w:space="0" w:color="auto"/>
            </w:tcBorders>
            <w:shd w:val="clear" w:color="auto" w:fill="92D050"/>
          </w:tcPr>
          <w:p w14:paraId="3ABDBB0E"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1BBDCE99"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5BAB7422" w14:textId="77777777" w:rsidR="00417529" w:rsidRDefault="00417529" w:rsidP="00AF78D2">
            <w:r>
              <w:t>Acción</w:t>
            </w:r>
          </w:p>
        </w:tc>
      </w:tr>
      <w:tr w:rsidR="00417529" w14:paraId="5A26008A" w14:textId="77777777" w:rsidTr="00FE5152">
        <w:trPr>
          <w:trHeight w:val="213"/>
        </w:trPr>
        <w:tc>
          <w:tcPr>
            <w:tcW w:w="2122" w:type="dxa"/>
            <w:vMerge/>
            <w:tcBorders>
              <w:right w:val="single" w:sz="4" w:space="0" w:color="auto"/>
            </w:tcBorders>
            <w:shd w:val="clear" w:color="auto" w:fill="92D050"/>
          </w:tcPr>
          <w:p w14:paraId="38D1F8EB"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A470EFC"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4316BB8E" w14:textId="4C77A548" w:rsidR="00417529" w:rsidRDefault="00417529" w:rsidP="00AF78D2">
            <w:r>
              <w:t xml:space="preserve">El </w:t>
            </w:r>
            <w:r w:rsidR="00FE5152">
              <w:t>cliente</w:t>
            </w:r>
            <w:r>
              <w:t xml:space="preserve"> introduce el link de la web correcta.</w:t>
            </w:r>
          </w:p>
        </w:tc>
      </w:tr>
      <w:tr w:rsidR="00417529" w14:paraId="08F41855" w14:textId="77777777" w:rsidTr="00FE5152">
        <w:trPr>
          <w:trHeight w:val="213"/>
        </w:trPr>
        <w:tc>
          <w:tcPr>
            <w:tcW w:w="2122" w:type="dxa"/>
            <w:vMerge/>
            <w:tcBorders>
              <w:right w:val="single" w:sz="4" w:space="0" w:color="auto"/>
            </w:tcBorders>
            <w:shd w:val="clear" w:color="auto" w:fill="92D050"/>
          </w:tcPr>
          <w:p w14:paraId="7EEF92AF"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47DB3AA3"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40654AD1" w14:textId="4A84D4B9" w:rsidR="00417529" w:rsidRDefault="00417529" w:rsidP="00AF78D2">
            <w:r>
              <w:t xml:space="preserve">El </w:t>
            </w:r>
            <w:r w:rsidR="00FE5152">
              <w:t>cliente</w:t>
            </w:r>
            <w:r>
              <w:t xml:space="preserve"> pulsa el botón “Obtener”.</w:t>
            </w:r>
          </w:p>
        </w:tc>
      </w:tr>
      <w:tr w:rsidR="00417529" w14:paraId="423406BE" w14:textId="77777777" w:rsidTr="00FE5152">
        <w:trPr>
          <w:trHeight w:val="213"/>
        </w:trPr>
        <w:tc>
          <w:tcPr>
            <w:tcW w:w="2122" w:type="dxa"/>
            <w:vMerge/>
            <w:tcBorders>
              <w:right w:val="single" w:sz="4" w:space="0" w:color="auto"/>
            </w:tcBorders>
            <w:shd w:val="clear" w:color="auto" w:fill="92D050"/>
          </w:tcPr>
          <w:p w14:paraId="175637A5"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1A16259"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0746CD06" w14:textId="4C1C0BAE" w:rsidR="00417529" w:rsidRDefault="00891B35" w:rsidP="00891B35">
            <w:r>
              <w:t>Si se ha tenido éxito se pasará a la pantalla de modificar personajes.</w:t>
            </w:r>
          </w:p>
        </w:tc>
      </w:tr>
      <w:tr w:rsidR="00417529" w14:paraId="03D708A5" w14:textId="77777777" w:rsidTr="00FE5152">
        <w:tc>
          <w:tcPr>
            <w:tcW w:w="2122" w:type="dxa"/>
            <w:tcBorders>
              <w:right w:val="single" w:sz="4" w:space="0" w:color="auto"/>
            </w:tcBorders>
            <w:shd w:val="clear" w:color="auto" w:fill="92D050"/>
          </w:tcPr>
          <w:p w14:paraId="60F37D44" w14:textId="77777777" w:rsidR="00417529" w:rsidRDefault="00417529" w:rsidP="00AF78D2">
            <w:r>
              <w:t>Postcondición:</w:t>
            </w:r>
          </w:p>
        </w:tc>
        <w:tc>
          <w:tcPr>
            <w:tcW w:w="6372" w:type="dxa"/>
            <w:gridSpan w:val="2"/>
            <w:tcBorders>
              <w:left w:val="single" w:sz="4" w:space="0" w:color="auto"/>
            </w:tcBorders>
          </w:tcPr>
          <w:p w14:paraId="78197629" w14:textId="77777777" w:rsidR="00417529" w:rsidRDefault="00417529" w:rsidP="00AF78D2">
            <w:r>
              <w:t>Se crea el diccionario con los personajes obtenidos.</w:t>
            </w:r>
          </w:p>
        </w:tc>
      </w:tr>
      <w:tr w:rsidR="00417529" w14:paraId="7A87769D" w14:textId="77777777" w:rsidTr="00FE5152">
        <w:trPr>
          <w:trHeight w:val="107"/>
        </w:trPr>
        <w:tc>
          <w:tcPr>
            <w:tcW w:w="2122" w:type="dxa"/>
            <w:vMerge w:val="restart"/>
            <w:tcBorders>
              <w:right w:val="single" w:sz="4" w:space="0" w:color="auto"/>
            </w:tcBorders>
            <w:shd w:val="clear" w:color="auto" w:fill="92D050"/>
          </w:tcPr>
          <w:p w14:paraId="6B735E42" w14:textId="77777777" w:rsidR="00417529" w:rsidRDefault="00417529" w:rsidP="00AF78D2">
            <w:r>
              <w:t>Excepciones:</w:t>
            </w:r>
          </w:p>
        </w:tc>
        <w:tc>
          <w:tcPr>
            <w:tcW w:w="992" w:type="dxa"/>
            <w:tcBorders>
              <w:left w:val="single" w:sz="4" w:space="0" w:color="auto"/>
            </w:tcBorders>
            <w:shd w:val="clear" w:color="auto" w:fill="92D050"/>
          </w:tcPr>
          <w:p w14:paraId="43F3EC48" w14:textId="77777777" w:rsidR="00417529" w:rsidRDefault="00417529" w:rsidP="00AF78D2">
            <w:pPr>
              <w:jc w:val="center"/>
            </w:pPr>
            <w:r>
              <w:t>Número</w:t>
            </w:r>
          </w:p>
        </w:tc>
        <w:tc>
          <w:tcPr>
            <w:tcW w:w="5380" w:type="dxa"/>
            <w:tcBorders>
              <w:left w:val="single" w:sz="4" w:space="0" w:color="auto"/>
            </w:tcBorders>
            <w:shd w:val="clear" w:color="auto" w:fill="92D050"/>
          </w:tcPr>
          <w:p w14:paraId="7FBC6BFB" w14:textId="77777777" w:rsidR="00417529" w:rsidRDefault="00417529" w:rsidP="00AF78D2">
            <w:r>
              <w:t>Excepción</w:t>
            </w:r>
          </w:p>
        </w:tc>
      </w:tr>
      <w:tr w:rsidR="00417529" w14:paraId="285AF368" w14:textId="77777777" w:rsidTr="00FE5152">
        <w:trPr>
          <w:trHeight w:val="107"/>
        </w:trPr>
        <w:tc>
          <w:tcPr>
            <w:tcW w:w="2122" w:type="dxa"/>
            <w:vMerge/>
            <w:tcBorders>
              <w:right w:val="single" w:sz="4" w:space="0" w:color="auto"/>
            </w:tcBorders>
            <w:shd w:val="clear" w:color="auto" w:fill="92D050"/>
          </w:tcPr>
          <w:p w14:paraId="39DE5DBF" w14:textId="77777777" w:rsidR="00417529" w:rsidRDefault="00417529" w:rsidP="00AF78D2"/>
        </w:tc>
        <w:tc>
          <w:tcPr>
            <w:tcW w:w="992" w:type="dxa"/>
            <w:tcBorders>
              <w:left w:val="single" w:sz="4" w:space="0" w:color="auto"/>
            </w:tcBorders>
            <w:shd w:val="clear" w:color="auto" w:fill="FFFFFF" w:themeFill="background1"/>
          </w:tcPr>
          <w:p w14:paraId="22BF33D7" w14:textId="66446EFD"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1C349593" w14:textId="77777777" w:rsidR="00417529" w:rsidRDefault="00417529" w:rsidP="00AF78D2">
            <w:r>
              <w:t>El usuario no ha introducido la url correcta.</w:t>
            </w:r>
          </w:p>
        </w:tc>
      </w:tr>
      <w:tr w:rsidR="00417529" w14:paraId="46E18241" w14:textId="77777777" w:rsidTr="00FE5152">
        <w:trPr>
          <w:trHeight w:val="107"/>
        </w:trPr>
        <w:tc>
          <w:tcPr>
            <w:tcW w:w="2122" w:type="dxa"/>
            <w:vMerge/>
            <w:tcBorders>
              <w:right w:val="single" w:sz="4" w:space="0" w:color="auto"/>
            </w:tcBorders>
            <w:shd w:val="clear" w:color="auto" w:fill="92D050"/>
          </w:tcPr>
          <w:p w14:paraId="4438AFCD" w14:textId="77777777" w:rsidR="00417529" w:rsidRDefault="00417529" w:rsidP="00AF78D2"/>
        </w:tc>
        <w:tc>
          <w:tcPr>
            <w:tcW w:w="992" w:type="dxa"/>
            <w:tcBorders>
              <w:left w:val="single" w:sz="4" w:space="0" w:color="auto"/>
            </w:tcBorders>
            <w:shd w:val="clear" w:color="auto" w:fill="FFFFFF" w:themeFill="background1"/>
          </w:tcPr>
          <w:p w14:paraId="4DBD2F34"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6DC8AEA9" w14:textId="77777777" w:rsidR="00417529" w:rsidRDefault="00417529" w:rsidP="00AF78D2">
            <w:r>
              <w:t>El usuario no ha introducido ninguna url.</w:t>
            </w:r>
          </w:p>
        </w:tc>
      </w:tr>
      <w:tr w:rsidR="00417529" w14:paraId="0E2C11BA" w14:textId="77777777" w:rsidTr="00FE5152">
        <w:trPr>
          <w:trHeight w:val="107"/>
        </w:trPr>
        <w:tc>
          <w:tcPr>
            <w:tcW w:w="2122" w:type="dxa"/>
            <w:vMerge/>
            <w:tcBorders>
              <w:right w:val="single" w:sz="4" w:space="0" w:color="auto"/>
            </w:tcBorders>
            <w:shd w:val="clear" w:color="auto" w:fill="92D050"/>
          </w:tcPr>
          <w:p w14:paraId="544ED100" w14:textId="77777777" w:rsidR="00417529" w:rsidRDefault="00417529" w:rsidP="00AF78D2"/>
        </w:tc>
        <w:tc>
          <w:tcPr>
            <w:tcW w:w="992" w:type="dxa"/>
            <w:tcBorders>
              <w:left w:val="single" w:sz="4" w:space="0" w:color="auto"/>
            </w:tcBorders>
            <w:shd w:val="clear" w:color="auto" w:fill="FFFFFF" w:themeFill="background1"/>
          </w:tcPr>
          <w:p w14:paraId="6EB4E196" w14:textId="6943237F"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2C3F299C" w14:textId="77777777" w:rsidR="00417529" w:rsidRDefault="00417529" w:rsidP="00AF78D2">
            <w:r>
              <w:t>El guion no sigue el formato, se redirige a una página de alerta.</w:t>
            </w:r>
          </w:p>
        </w:tc>
      </w:tr>
      <w:tr w:rsidR="00417529" w14:paraId="53C78BD9" w14:textId="77777777" w:rsidTr="00FE5152">
        <w:tc>
          <w:tcPr>
            <w:tcW w:w="2122" w:type="dxa"/>
            <w:tcBorders>
              <w:right w:val="single" w:sz="4" w:space="0" w:color="auto"/>
            </w:tcBorders>
            <w:shd w:val="clear" w:color="auto" w:fill="92D050"/>
          </w:tcPr>
          <w:p w14:paraId="4BB0CE0F" w14:textId="77777777" w:rsidR="00417529" w:rsidRDefault="00417529" w:rsidP="00AF78D2">
            <w:r>
              <w:t>Importancia:</w:t>
            </w:r>
          </w:p>
        </w:tc>
        <w:tc>
          <w:tcPr>
            <w:tcW w:w="6372" w:type="dxa"/>
            <w:gridSpan w:val="2"/>
            <w:tcBorders>
              <w:left w:val="single" w:sz="4" w:space="0" w:color="auto"/>
            </w:tcBorders>
          </w:tcPr>
          <w:p w14:paraId="58DDE5D9" w14:textId="509C8F98" w:rsidR="00417529" w:rsidRDefault="00C90443" w:rsidP="00AF78D2">
            <w:r>
              <w:t>Alta</w:t>
            </w:r>
          </w:p>
        </w:tc>
      </w:tr>
      <w:tr w:rsidR="00417529" w14:paraId="33E16F9F" w14:textId="77777777" w:rsidTr="00FE5152">
        <w:tc>
          <w:tcPr>
            <w:tcW w:w="2122" w:type="dxa"/>
            <w:tcBorders>
              <w:right w:val="single" w:sz="4" w:space="0" w:color="auto"/>
            </w:tcBorders>
            <w:shd w:val="clear" w:color="auto" w:fill="92D050"/>
          </w:tcPr>
          <w:p w14:paraId="294CF1C1" w14:textId="77777777" w:rsidR="00417529" w:rsidRDefault="00417529" w:rsidP="00AF78D2">
            <w:r>
              <w:t>Frecuencia:</w:t>
            </w:r>
          </w:p>
        </w:tc>
        <w:tc>
          <w:tcPr>
            <w:tcW w:w="6372" w:type="dxa"/>
            <w:gridSpan w:val="2"/>
            <w:tcBorders>
              <w:left w:val="single" w:sz="4" w:space="0" w:color="auto"/>
            </w:tcBorders>
          </w:tcPr>
          <w:p w14:paraId="07E33E80" w14:textId="09959DFE" w:rsidR="00417529" w:rsidRDefault="00C90443" w:rsidP="00AF78D2">
            <w:pPr>
              <w:keepNext/>
            </w:pPr>
            <w:r>
              <w:t>Media</w:t>
            </w:r>
          </w:p>
        </w:tc>
      </w:tr>
    </w:tbl>
    <w:p w14:paraId="6A83E64C" w14:textId="6C259BAC" w:rsidR="00417529" w:rsidRDefault="00417529" w:rsidP="00417529">
      <w:pPr>
        <w:pStyle w:val="Descripcin"/>
        <w:keepNext/>
        <w:jc w:val="center"/>
      </w:pPr>
      <w:bookmarkStart w:id="42" w:name="_Toc32403618"/>
      <w:r>
        <w:t xml:space="preserve">Tabla </w:t>
      </w:r>
      <w:r w:rsidR="00DB201B">
        <w:t>10</w:t>
      </w:r>
      <w:r>
        <w:t xml:space="preserve"> Caso de uso 7</w:t>
      </w:r>
      <w:bookmarkEnd w:id="42"/>
    </w:p>
    <w:p w14:paraId="53B21FD0" w14:textId="77777777" w:rsidR="000B6ED2" w:rsidRPr="000B6ED2" w:rsidRDefault="000B6ED2" w:rsidP="000B6ED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417529" w:rsidRPr="00681815" w14:paraId="3C859770" w14:textId="77777777" w:rsidTr="00C90443">
        <w:tc>
          <w:tcPr>
            <w:tcW w:w="2122" w:type="dxa"/>
            <w:tcBorders>
              <w:bottom w:val="single" w:sz="4" w:space="0" w:color="auto"/>
            </w:tcBorders>
            <w:shd w:val="clear" w:color="auto" w:fill="92D050"/>
          </w:tcPr>
          <w:p w14:paraId="6126F302" w14:textId="77777777" w:rsidR="00417529" w:rsidRPr="00681815" w:rsidRDefault="00417529" w:rsidP="00AF78D2">
            <w:pPr>
              <w:jc w:val="center"/>
              <w:rPr>
                <w:b/>
                <w:bCs/>
              </w:rPr>
            </w:pPr>
            <w:r>
              <w:rPr>
                <w:b/>
                <w:bCs/>
              </w:rPr>
              <w:t>Caso de uso 8</w:t>
            </w:r>
          </w:p>
        </w:tc>
        <w:tc>
          <w:tcPr>
            <w:tcW w:w="6372" w:type="dxa"/>
            <w:gridSpan w:val="2"/>
            <w:shd w:val="clear" w:color="auto" w:fill="92D050"/>
          </w:tcPr>
          <w:p w14:paraId="2E45882B" w14:textId="77777777" w:rsidR="00417529" w:rsidRPr="00681815" w:rsidRDefault="00417529" w:rsidP="00AF78D2">
            <w:pPr>
              <w:jc w:val="center"/>
              <w:rPr>
                <w:b/>
                <w:bCs/>
              </w:rPr>
            </w:pPr>
            <w:r>
              <w:rPr>
                <w:b/>
                <w:bCs/>
              </w:rPr>
              <w:t>Modificar personajes</w:t>
            </w:r>
          </w:p>
        </w:tc>
      </w:tr>
      <w:tr w:rsidR="00417529" w14:paraId="19C2C126" w14:textId="77777777" w:rsidTr="00C90443">
        <w:tc>
          <w:tcPr>
            <w:tcW w:w="2122" w:type="dxa"/>
            <w:tcBorders>
              <w:bottom w:val="single" w:sz="4" w:space="0" w:color="auto"/>
              <w:right w:val="single" w:sz="4" w:space="0" w:color="auto"/>
            </w:tcBorders>
            <w:shd w:val="clear" w:color="auto" w:fill="92D050"/>
          </w:tcPr>
          <w:p w14:paraId="6C0F77E8" w14:textId="77777777" w:rsidR="00417529" w:rsidRDefault="00417529" w:rsidP="00AF78D2">
            <w:r>
              <w:t>Requisitos asociados:</w:t>
            </w:r>
          </w:p>
        </w:tc>
        <w:tc>
          <w:tcPr>
            <w:tcW w:w="6372" w:type="dxa"/>
            <w:gridSpan w:val="2"/>
            <w:tcBorders>
              <w:left w:val="single" w:sz="4" w:space="0" w:color="auto"/>
            </w:tcBorders>
          </w:tcPr>
          <w:p w14:paraId="2877DF6B" w14:textId="77777777" w:rsidR="00417529" w:rsidRDefault="00417529" w:rsidP="00AF78D2">
            <w:pPr>
              <w:jc w:val="center"/>
            </w:pPr>
            <w:r>
              <w:t>R.F-8, R.F-8.1,  R.F-8.2,  R.F-8.3,  R.F-8.4,  R.F-8.5,  R.F-8.6,  R.F-8.7,  R.F-8.8,  R.F-8.9,  R.F-8.10,  R.F-8.11</w:t>
            </w:r>
          </w:p>
        </w:tc>
      </w:tr>
      <w:tr w:rsidR="00417529" w14:paraId="2DFB0535" w14:textId="77777777" w:rsidTr="00C90443">
        <w:tc>
          <w:tcPr>
            <w:tcW w:w="2122" w:type="dxa"/>
            <w:tcBorders>
              <w:right w:val="single" w:sz="4" w:space="0" w:color="auto"/>
            </w:tcBorders>
            <w:shd w:val="clear" w:color="auto" w:fill="92D050"/>
          </w:tcPr>
          <w:p w14:paraId="5F7887E6"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2E026C21" w14:textId="172087A2" w:rsidR="00417529" w:rsidRDefault="00DB201B" w:rsidP="00AF78D2">
            <w:r>
              <w:t>Tener un diccionario de cualquiera de los dos formatos (película o ePub) y llegar a la página modificar personajes.</w:t>
            </w:r>
          </w:p>
        </w:tc>
      </w:tr>
      <w:tr w:rsidR="00417529" w14:paraId="4A7F0BA5" w14:textId="77777777" w:rsidTr="00C90443">
        <w:tc>
          <w:tcPr>
            <w:tcW w:w="2122" w:type="dxa"/>
            <w:tcBorders>
              <w:right w:val="single" w:sz="4" w:space="0" w:color="auto"/>
            </w:tcBorders>
            <w:shd w:val="clear" w:color="auto" w:fill="92D050"/>
          </w:tcPr>
          <w:p w14:paraId="12038638" w14:textId="77777777" w:rsidR="00417529" w:rsidRDefault="00417529" w:rsidP="00AF78D2">
            <w:r>
              <w:t>Precondición:</w:t>
            </w:r>
          </w:p>
        </w:tc>
        <w:tc>
          <w:tcPr>
            <w:tcW w:w="6372" w:type="dxa"/>
            <w:gridSpan w:val="2"/>
            <w:tcBorders>
              <w:left w:val="single" w:sz="4" w:space="0" w:color="auto"/>
              <w:bottom w:val="single" w:sz="4" w:space="0" w:color="auto"/>
            </w:tcBorders>
          </w:tcPr>
          <w:p w14:paraId="2C40BC28" w14:textId="19B96996" w:rsidR="00417529" w:rsidRDefault="00417529" w:rsidP="00AF78D2">
            <w:r>
              <w:t xml:space="preserve">Haber creado los diccionarios de ePub </w:t>
            </w:r>
            <w:r w:rsidR="00DB201B">
              <w:t>o</w:t>
            </w:r>
            <w:r>
              <w:t xml:space="preserve"> de película de forma correcta.</w:t>
            </w:r>
          </w:p>
        </w:tc>
      </w:tr>
      <w:tr w:rsidR="00417529" w14:paraId="31CD997D" w14:textId="77777777" w:rsidTr="00C90443">
        <w:tc>
          <w:tcPr>
            <w:tcW w:w="2122" w:type="dxa"/>
            <w:vMerge w:val="restart"/>
            <w:tcBorders>
              <w:right w:val="single" w:sz="4" w:space="0" w:color="auto"/>
            </w:tcBorders>
            <w:shd w:val="clear" w:color="auto" w:fill="92D050"/>
          </w:tcPr>
          <w:p w14:paraId="06EE8CDD"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089EBE8C"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4D00C68B" w14:textId="77777777" w:rsidR="00417529" w:rsidRDefault="00417529" w:rsidP="00AF78D2">
            <w:r>
              <w:t>Acción</w:t>
            </w:r>
          </w:p>
        </w:tc>
      </w:tr>
      <w:tr w:rsidR="00417529" w14:paraId="4CF792E3" w14:textId="77777777" w:rsidTr="00C90443">
        <w:trPr>
          <w:trHeight w:val="213"/>
        </w:trPr>
        <w:tc>
          <w:tcPr>
            <w:tcW w:w="2122" w:type="dxa"/>
            <w:vMerge/>
            <w:tcBorders>
              <w:right w:val="single" w:sz="4" w:space="0" w:color="auto"/>
            </w:tcBorders>
            <w:shd w:val="clear" w:color="auto" w:fill="92D050"/>
          </w:tcPr>
          <w:p w14:paraId="378625D4"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3066128E"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56E29193" w14:textId="77777777" w:rsidR="00417529" w:rsidRDefault="00417529" w:rsidP="00AF78D2">
            <w:r>
              <w:t>Se cargan los personajes en una tabla.</w:t>
            </w:r>
          </w:p>
        </w:tc>
      </w:tr>
      <w:tr w:rsidR="00417529" w14:paraId="625E8A31" w14:textId="77777777" w:rsidTr="00C90443">
        <w:trPr>
          <w:trHeight w:val="213"/>
        </w:trPr>
        <w:tc>
          <w:tcPr>
            <w:tcW w:w="2122" w:type="dxa"/>
            <w:vMerge/>
            <w:tcBorders>
              <w:right w:val="single" w:sz="4" w:space="0" w:color="auto"/>
            </w:tcBorders>
            <w:shd w:val="clear" w:color="auto" w:fill="92D050"/>
          </w:tcPr>
          <w:p w14:paraId="50CAEA2D"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1386A6C7"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2FB8DF62" w14:textId="77777777" w:rsidR="00417529" w:rsidRDefault="00417529" w:rsidP="00AF78D2">
            <w:r>
              <w:t>Se muestran los personajes al usuario.</w:t>
            </w:r>
          </w:p>
        </w:tc>
      </w:tr>
      <w:tr w:rsidR="00417529" w14:paraId="11CD3109" w14:textId="77777777" w:rsidTr="00C90443">
        <w:trPr>
          <w:trHeight w:val="213"/>
        </w:trPr>
        <w:tc>
          <w:tcPr>
            <w:tcW w:w="2122" w:type="dxa"/>
            <w:vMerge/>
            <w:tcBorders>
              <w:right w:val="single" w:sz="4" w:space="0" w:color="auto"/>
            </w:tcBorders>
            <w:shd w:val="clear" w:color="auto" w:fill="92D050"/>
          </w:tcPr>
          <w:p w14:paraId="5FE8609A"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70CED5E0"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49EFDBB9" w14:textId="77777777" w:rsidR="00417529" w:rsidRDefault="00417529" w:rsidP="00AF78D2">
            <w:r>
              <w:t>El usuario podrá elegir distintas opciones de modificación.</w:t>
            </w:r>
          </w:p>
        </w:tc>
      </w:tr>
      <w:tr w:rsidR="00417529" w14:paraId="254AEE64" w14:textId="77777777" w:rsidTr="00C90443">
        <w:tc>
          <w:tcPr>
            <w:tcW w:w="2122" w:type="dxa"/>
            <w:tcBorders>
              <w:right w:val="single" w:sz="4" w:space="0" w:color="auto"/>
            </w:tcBorders>
            <w:shd w:val="clear" w:color="auto" w:fill="92D050"/>
          </w:tcPr>
          <w:p w14:paraId="07DEDE2B" w14:textId="77777777" w:rsidR="00417529" w:rsidRDefault="00417529" w:rsidP="00AF78D2">
            <w:r>
              <w:t>Postcondición:</w:t>
            </w:r>
          </w:p>
        </w:tc>
        <w:tc>
          <w:tcPr>
            <w:tcW w:w="6372" w:type="dxa"/>
            <w:gridSpan w:val="2"/>
            <w:tcBorders>
              <w:left w:val="single" w:sz="4" w:space="0" w:color="auto"/>
            </w:tcBorders>
          </w:tcPr>
          <w:p w14:paraId="0BFDDE6F" w14:textId="77777777" w:rsidR="00417529" w:rsidRDefault="00417529" w:rsidP="00AF78D2">
            <w:r>
              <w:t>El usuario visualiza los personajes.</w:t>
            </w:r>
          </w:p>
        </w:tc>
      </w:tr>
      <w:tr w:rsidR="00417529" w14:paraId="7CF73A4E" w14:textId="77777777" w:rsidTr="00C90443">
        <w:trPr>
          <w:trHeight w:val="213"/>
        </w:trPr>
        <w:tc>
          <w:tcPr>
            <w:tcW w:w="2122" w:type="dxa"/>
            <w:tcBorders>
              <w:right w:val="single" w:sz="4" w:space="0" w:color="auto"/>
            </w:tcBorders>
            <w:shd w:val="clear" w:color="auto" w:fill="92D050"/>
          </w:tcPr>
          <w:p w14:paraId="46A8304B" w14:textId="77777777" w:rsidR="00417529" w:rsidRDefault="00417529" w:rsidP="00AF78D2">
            <w:r>
              <w:t>Excepciones:</w:t>
            </w:r>
          </w:p>
        </w:tc>
        <w:tc>
          <w:tcPr>
            <w:tcW w:w="6372" w:type="dxa"/>
            <w:gridSpan w:val="2"/>
            <w:tcBorders>
              <w:left w:val="single" w:sz="4" w:space="0" w:color="auto"/>
            </w:tcBorders>
            <w:shd w:val="clear" w:color="auto" w:fill="FFFFFF" w:themeFill="background1"/>
          </w:tcPr>
          <w:p w14:paraId="3D518F67" w14:textId="39E74C38" w:rsidR="00417529" w:rsidRDefault="00DB201B" w:rsidP="00AF78D2">
            <w:r>
              <w:t>No hay.</w:t>
            </w:r>
          </w:p>
        </w:tc>
      </w:tr>
      <w:tr w:rsidR="00417529" w14:paraId="5ABAD39E" w14:textId="77777777" w:rsidTr="00C90443">
        <w:tc>
          <w:tcPr>
            <w:tcW w:w="2122" w:type="dxa"/>
            <w:tcBorders>
              <w:right w:val="single" w:sz="4" w:space="0" w:color="auto"/>
            </w:tcBorders>
            <w:shd w:val="clear" w:color="auto" w:fill="92D050"/>
          </w:tcPr>
          <w:p w14:paraId="3384C503" w14:textId="77777777" w:rsidR="00417529" w:rsidRDefault="00417529" w:rsidP="00AF78D2">
            <w:r>
              <w:t>Importancia:</w:t>
            </w:r>
          </w:p>
        </w:tc>
        <w:tc>
          <w:tcPr>
            <w:tcW w:w="6372" w:type="dxa"/>
            <w:gridSpan w:val="2"/>
            <w:tcBorders>
              <w:left w:val="single" w:sz="4" w:space="0" w:color="auto"/>
            </w:tcBorders>
          </w:tcPr>
          <w:p w14:paraId="0786D58A" w14:textId="1F316496" w:rsidR="00417529" w:rsidRDefault="00C90443" w:rsidP="00AF78D2">
            <w:r>
              <w:t>Muy a</w:t>
            </w:r>
            <w:r w:rsidR="00417529">
              <w:t>lta</w:t>
            </w:r>
          </w:p>
        </w:tc>
      </w:tr>
      <w:tr w:rsidR="00417529" w14:paraId="271C06AD" w14:textId="77777777" w:rsidTr="00C90443">
        <w:tc>
          <w:tcPr>
            <w:tcW w:w="2122" w:type="dxa"/>
            <w:tcBorders>
              <w:right w:val="single" w:sz="4" w:space="0" w:color="auto"/>
            </w:tcBorders>
            <w:shd w:val="clear" w:color="auto" w:fill="92D050"/>
          </w:tcPr>
          <w:p w14:paraId="4C552EFC" w14:textId="77777777" w:rsidR="00417529" w:rsidRDefault="00417529" w:rsidP="00AF78D2">
            <w:r>
              <w:t>Frecuencia:</w:t>
            </w:r>
          </w:p>
        </w:tc>
        <w:tc>
          <w:tcPr>
            <w:tcW w:w="6372" w:type="dxa"/>
            <w:gridSpan w:val="2"/>
            <w:tcBorders>
              <w:left w:val="single" w:sz="4" w:space="0" w:color="auto"/>
            </w:tcBorders>
          </w:tcPr>
          <w:p w14:paraId="7AF86A89" w14:textId="0EA96A37" w:rsidR="00417529" w:rsidRDefault="00C90443" w:rsidP="00AF78D2">
            <w:pPr>
              <w:keepNext/>
            </w:pPr>
            <w:r>
              <w:t>Muy a</w:t>
            </w:r>
            <w:r w:rsidR="00417529">
              <w:t>lta</w:t>
            </w:r>
          </w:p>
        </w:tc>
      </w:tr>
    </w:tbl>
    <w:p w14:paraId="11E3B50C" w14:textId="51BFA6CC" w:rsidR="000B6ED2" w:rsidRDefault="000B6ED2" w:rsidP="000B6ED2">
      <w:pPr>
        <w:pStyle w:val="Descripcin"/>
        <w:keepNext/>
        <w:jc w:val="center"/>
      </w:pPr>
      <w:bookmarkStart w:id="43" w:name="_Toc32403619"/>
      <w:r>
        <w:t xml:space="preserve">Tabla </w:t>
      </w:r>
      <w:r w:rsidR="00DB201B">
        <w:t>11</w:t>
      </w:r>
      <w:r>
        <w:t xml:space="preserve"> Caso de uso 8</w:t>
      </w:r>
      <w:bookmarkEnd w:id="43"/>
    </w:p>
    <w:p w14:paraId="78920563" w14:textId="661C1F11" w:rsidR="000B6ED2" w:rsidRDefault="000B6ED2" w:rsidP="00D05302"/>
    <w:p w14:paraId="5FE0CB68" w14:textId="4DE834C4" w:rsidR="000B6ED2" w:rsidRDefault="000B6ED2" w:rsidP="00D05302"/>
    <w:p w14:paraId="603D10D4" w14:textId="21BB75C0" w:rsidR="000B6ED2" w:rsidRDefault="000B6ED2" w:rsidP="00D05302"/>
    <w:p w14:paraId="2FA10D55" w14:textId="508953C3" w:rsidR="000B6ED2" w:rsidRDefault="000B6ED2" w:rsidP="00D05302"/>
    <w:p w14:paraId="3F5F5088" w14:textId="46A15270" w:rsidR="000B6ED2" w:rsidRDefault="000B6ED2" w:rsidP="00D05302"/>
    <w:p w14:paraId="35E47525" w14:textId="186ED9D8" w:rsidR="000B6ED2" w:rsidRDefault="000B6ED2" w:rsidP="00D05302"/>
    <w:p w14:paraId="6FA7FF4B" w14:textId="1AF9D98F" w:rsidR="000B6ED2" w:rsidRDefault="000B6ED2" w:rsidP="00D05302"/>
    <w:p w14:paraId="7E1BF96B" w14:textId="123C8019" w:rsidR="000B6ED2" w:rsidRDefault="000B6ED2" w:rsidP="00D05302"/>
    <w:p w14:paraId="360B0D3C" w14:textId="61077B94" w:rsidR="000B6ED2" w:rsidRDefault="000B6ED2" w:rsidP="00D05302"/>
    <w:p w14:paraId="771CD339" w14:textId="27E03894" w:rsidR="000B6ED2" w:rsidRDefault="000B6ED2" w:rsidP="00D05302"/>
    <w:p w14:paraId="5FE75DCE" w14:textId="406EC291" w:rsidR="000B6ED2" w:rsidRDefault="000B6ED2" w:rsidP="00D05302"/>
    <w:p w14:paraId="742B0213" w14:textId="77777777" w:rsidR="00DB201B" w:rsidRDefault="00DB201B" w:rsidP="00D05302"/>
    <w:p w14:paraId="791F1F32" w14:textId="77777777" w:rsidR="000B6ED2" w:rsidRDefault="000B6ED2" w:rsidP="00D05302"/>
    <w:tbl>
      <w:tblPr>
        <w:tblStyle w:val="Tablaconcuadrcula"/>
        <w:tblpPr w:leftFromText="141" w:rightFromText="141" w:vertAnchor="text" w:horzAnchor="margin" w:tblpY="70"/>
        <w:tblW w:w="0" w:type="auto"/>
        <w:tblLook w:val="04A0" w:firstRow="1" w:lastRow="0" w:firstColumn="1" w:lastColumn="0" w:noHBand="0" w:noVBand="1"/>
      </w:tblPr>
      <w:tblGrid>
        <w:gridCol w:w="2122"/>
        <w:gridCol w:w="992"/>
        <w:gridCol w:w="5380"/>
      </w:tblGrid>
      <w:tr w:rsidR="000B6ED2" w:rsidRPr="00681815" w14:paraId="0D714285" w14:textId="77777777" w:rsidTr="00DB201B">
        <w:tc>
          <w:tcPr>
            <w:tcW w:w="2122" w:type="dxa"/>
            <w:tcBorders>
              <w:bottom w:val="single" w:sz="4" w:space="0" w:color="auto"/>
            </w:tcBorders>
            <w:shd w:val="clear" w:color="auto" w:fill="92D050"/>
          </w:tcPr>
          <w:p w14:paraId="07C84244" w14:textId="77777777" w:rsidR="000B6ED2" w:rsidRPr="00681815" w:rsidRDefault="000B6ED2" w:rsidP="00AF78D2">
            <w:pPr>
              <w:jc w:val="center"/>
              <w:rPr>
                <w:b/>
                <w:bCs/>
              </w:rPr>
            </w:pPr>
            <w:r>
              <w:rPr>
                <w:b/>
                <w:bCs/>
              </w:rPr>
              <w:t>Caso de uso 9</w:t>
            </w:r>
          </w:p>
        </w:tc>
        <w:tc>
          <w:tcPr>
            <w:tcW w:w="6372" w:type="dxa"/>
            <w:gridSpan w:val="2"/>
            <w:shd w:val="clear" w:color="auto" w:fill="92D050"/>
          </w:tcPr>
          <w:p w14:paraId="28A2ED2B" w14:textId="77777777" w:rsidR="000B6ED2" w:rsidRPr="00681815" w:rsidRDefault="000B6ED2" w:rsidP="00AF78D2">
            <w:pPr>
              <w:jc w:val="center"/>
              <w:rPr>
                <w:b/>
                <w:bCs/>
              </w:rPr>
            </w:pPr>
            <w:r>
              <w:rPr>
                <w:b/>
                <w:bCs/>
              </w:rPr>
              <w:t>Añadir personaje</w:t>
            </w:r>
          </w:p>
        </w:tc>
      </w:tr>
      <w:tr w:rsidR="000B6ED2" w14:paraId="2F18760E" w14:textId="77777777" w:rsidTr="00DB201B">
        <w:tc>
          <w:tcPr>
            <w:tcW w:w="2122" w:type="dxa"/>
            <w:tcBorders>
              <w:bottom w:val="single" w:sz="4" w:space="0" w:color="auto"/>
              <w:right w:val="single" w:sz="4" w:space="0" w:color="auto"/>
            </w:tcBorders>
            <w:shd w:val="clear" w:color="auto" w:fill="92D050"/>
          </w:tcPr>
          <w:p w14:paraId="4D11AF20" w14:textId="77777777" w:rsidR="000B6ED2" w:rsidRDefault="000B6ED2" w:rsidP="00AF78D2">
            <w:r>
              <w:t>Requisitos asociados:</w:t>
            </w:r>
          </w:p>
        </w:tc>
        <w:tc>
          <w:tcPr>
            <w:tcW w:w="6372" w:type="dxa"/>
            <w:gridSpan w:val="2"/>
            <w:tcBorders>
              <w:left w:val="single" w:sz="4" w:space="0" w:color="auto"/>
            </w:tcBorders>
          </w:tcPr>
          <w:p w14:paraId="3A782B0D" w14:textId="77777777" w:rsidR="000B6ED2" w:rsidRDefault="000B6ED2" w:rsidP="00AF78D2">
            <w:pPr>
              <w:jc w:val="center"/>
            </w:pPr>
            <w:r>
              <w:t>R.F-8.1,</w:t>
            </w:r>
            <w:del w:id="44" w:author="Josema Galán" w:date="2020-02-04T09:44:00Z">
              <w:r w:rsidDel="00E437D9">
                <w:delText xml:space="preserve"> </w:delText>
              </w:r>
            </w:del>
            <w:r>
              <w:t xml:space="preserve"> R.F-14</w:t>
            </w:r>
          </w:p>
        </w:tc>
      </w:tr>
      <w:tr w:rsidR="000B6ED2" w14:paraId="0B1BB1CE" w14:textId="77777777" w:rsidTr="00DB201B">
        <w:tc>
          <w:tcPr>
            <w:tcW w:w="2122" w:type="dxa"/>
            <w:tcBorders>
              <w:right w:val="single" w:sz="4" w:space="0" w:color="auto"/>
            </w:tcBorders>
            <w:shd w:val="clear" w:color="auto" w:fill="92D050"/>
          </w:tcPr>
          <w:p w14:paraId="5875B2E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5C39A1" w14:textId="18414585" w:rsidR="000B6ED2" w:rsidRDefault="006907EF" w:rsidP="00AF78D2">
            <w:r>
              <w:rPr>
                <w:shd w:val="clear" w:color="auto" w:fill="FFFFFF" w:themeFill="background1"/>
              </w:rPr>
              <w:t>El cliente podrá añadir un nuevo personaje.</w:t>
            </w:r>
          </w:p>
        </w:tc>
      </w:tr>
      <w:tr w:rsidR="000B6ED2" w14:paraId="0DC39EEF" w14:textId="77777777" w:rsidTr="00DB201B">
        <w:tc>
          <w:tcPr>
            <w:tcW w:w="2122" w:type="dxa"/>
            <w:tcBorders>
              <w:right w:val="single" w:sz="4" w:space="0" w:color="auto"/>
            </w:tcBorders>
            <w:shd w:val="clear" w:color="auto" w:fill="92D050"/>
          </w:tcPr>
          <w:p w14:paraId="4080D6EC" w14:textId="77777777" w:rsidR="000B6ED2" w:rsidRDefault="000B6ED2" w:rsidP="00AF78D2">
            <w:r>
              <w:t>Precondición:</w:t>
            </w:r>
          </w:p>
        </w:tc>
        <w:tc>
          <w:tcPr>
            <w:tcW w:w="6372" w:type="dxa"/>
            <w:gridSpan w:val="2"/>
            <w:tcBorders>
              <w:left w:val="single" w:sz="4" w:space="0" w:color="auto"/>
              <w:bottom w:val="single" w:sz="4" w:space="0" w:color="auto"/>
            </w:tcBorders>
          </w:tcPr>
          <w:p w14:paraId="29C1E038" w14:textId="053B98AC" w:rsidR="000B6ED2" w:rsidRDefault="006907EF" w:rsidP="006907EF">
            <w:r>
              <w:t>Tener un diccionario cargado y estar en la página de añadir personajes.</w:t>
            </w:r>
          </w:p>
        </w:tc>
      </w:tr>
      <w:tr w:rsidR="000B6ED2" w14:paraId="1955C5C3" w14:textId="77777777" w:rsidTr="00DB201B">
        <w:tc>
          <w:tcPr>
            <w:tcW w:w="2122" w:type="dxa"/>
            <w:vMerge w:val="restart"/>
            <w:tcBorders>
              <w:right w:val="single" w:sz="4" w:space="0" w:color="auto"/>
            </w:tcBorders>
            <w:shd w:val="clear" w:color="auto" w:fill="92D050"/>
          </w:tcPr>
          <w:p w14:paraId="24B5017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0595AF"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44C2C8C" w14:textId="77777777" w:rsidR="000B6ED2" w:rsidRDefault="000B6ED2" w:rsidP="00AF78D2">
            <w:r>
              <w:t>Acción</w:t>
            </w:r>
          </w:p>
        </w:tc>
      </w:tr>
      <w:tr w:rsidR="000B6ED2" w14:paraId="4680E1F6" w14:textId="77777777" w:rsidTr="00DB201B">
        <w:trPr>
          <w:trHeight w:val="213"/>
        </w:trPr>
        <w:tc>
          <w:tcPr>
            <w:tcW w:w="2122" w:type="dxa"/>
            <w:vMerge/>
            <w:tcBorders>
              <w:right w:val="single" w:sz="4" w:space="0" w:color="auto"/>
            </w:tcBorders>
            <w:shd w:val="clear" w:color="auto" w:fill="92D050"/>
          </w:tcPr>
          <w:p w14:paraId="0A90879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5AE2C6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65E9697E" w14:textId="493D3E87" w:rsidR="000B6ED2" w:rsidRDefault="000B6ED2" w:rsidP="00AF78D2">
            <w:r>
              <w:t xml:space="preserve">El </w:t>
            </w:r>
            <w:r w:rsidR="006907EF">
              <w:t>cliente</w:t>
            </w:r>
            <w:r>
              <w:t xml:space="preserve"> introduce la id del personaje a introducir.</w:t>
            </w:r>
          </w:p>
        </w:tc>
      </w:tr>
      <w:tr w:rsidR="000B6ED2" w14:paraId="1B59FE85" w14:textId="77777777" w:rsidTr="00DB201B">
        <w:trPr>
          <w:trHeight w:val="213"/>
        </w:trPr>
        <w:tc>
          <w:tcPr>
            <w:tcW w:w="2122" w:type="dxa"/>
            <w:vMerge/>
            <w:tcBorders>
              <w:right w:val="single" w:sz="4" w:space="0" w:color="auto"/>
            </w:tcBorders>
            <w:shd w:val="clear" w:color="auto" w:fill="92D050"/>
          </w:tcPr>
          <w:p w14:paraId="5969766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DEF432D"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EF0EA52" w14:textId="10F4F243" w:rsidR="000B6ED2" w:rsidRDefault="000B6ED2" w:rsidP="00AF78D2">
            <w:r>
              <w:t xml:space="preserve">El </w:t>
            </w:r>
            <w:r w:rsidR="006907EF">
              <w:t>cliente</w:t>
            </w:r>
            <w:r>
              <w:t xml:space="preserve"> introduce el nombre del personaje.</w:t>
            </w:r>
          </w:p>
        </w:tc>
      </w:tr>
      <w:tr w:rsidR="000B6ED2" w14:paraId="52B9A786" w14:textId="77777777" w:rsidTr="00DB201B">
        <w:trPr>
          <w:trHeight w:val="107"/>
        </w:trPr>
        <w:tc>
          <w:tcPr>
            <w:tcW w:w="2122" w:type="dxa"/>
            <w:vMerge/>
            <w:tcBorders>
              <w:right w:val="single" w:sz="4" w:space="0" w:color="auto"/>
            </w:tcBorders>
            <w:shd w:val="clear" w:color="auto" w:fill="92D050"/>
          </w:tcPr>
          <w:p w14:paraId="6685E6AB"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EF0A5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26D35E7" w14:textId="7B5C3D79" w:rsidR="000B6ED2" w:rsidRDefault="000B6ED2" w:rsidP="00AF78D2">
            <w:r>
              <w:t xml:space="preserve">El </w:t>
            </w:r>
            <w:r w:rsidR="006907EF">
              <w:t>cliente</w:t>
            </w:r>
            <w:r>
              <w:t xml:space="preserve"> pulsa “Añadir”.</w:t>
            </w:r>
          </w:p>
        </w:tc>
      </w:tr>
      <w:tr w:rsidR="000B6ED2" w14:paraId="1808B45D" w14:textId="77777777" w:rsidTr="00DB201B">
        <w:trPr>
          <w:trHeight w:val="106"/>
        </w:trPr>
        <w:tc>
          <w:tcPr>
            <w:tcW w:w="2122" w:type="dxa"/>
            <w:vMerge/>
            <w:tcBorders>
              <w:right w:val="single" w:sz="4" w:space="0" w:color="auto"/>
            </w:tcBorders>
            <w:shd w:val="clear" w:color="auto" w:fill="92D050"/>
          </w:tcPr>
          <w:p w14:paraId="375C99E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88B457"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57B58C0" w14:textId="6F2BC20C" w:rsidR="000B6ED2" w:rsidRDefault="000B6ED2" w:rsidP="00AF78D2">
            <w:r>
              <w:t xml:space="preserve">Se notifica al </w:t>
            </w:r>
            <w:r w:rsidR="006907EF">
              <w:t>cliente</w:t>
            </w:r>
            <w:r>
              <w:t xml:space="preserve"> con una alerta que el personaje se añadió.</w:t>
            </w:r>
          </w:p>
        </w:tc>
      </w:tr>
      <w:tr w:rsidR="000B6ED2" w14:paraId="6AF9E14D" w14:textId="77777777" w:rsidTr="00DB201B">
        <w:tc>
          <w:tcPr>
            <w:tcW w:w="2122" w:type="dxa"/>
            <w:tcBorders>
              <w:right w:val="single" w:sz="4" w:space="0" w:color="auto"/>
            </w:tcBorders>
            <w:shd w:val="clear" w:color="auto" w:fill="92D050"/>
          </w:tcPr>
          <w:p w14:paraId="20FC1BF1" w14:textId="77777777" w:rsidR="000B6ED2" w:rsidRDefault="000B6ED2" w:rsidP="00AF78D2">
            <w:r>
              <w:t>Postcondición:</w:t>
            </w:r>
          </w:p>
        </w:tc>
        <w:tc>
          <w:tcPr>
            <w:tcW w:w="6372" w:type="dxa"/>
            <w:gridSpan w:val="2"/>
            <w:tcBorders>
              <w:left w:val="single" w:sz="4" w:space="0" w:color="auto"/>
            </w:tcBorders>
          </w:tcPr>
          <w:p w14:paraId="02C8C352" w14:textId="77777777" w:rsidR="000B6ED2" w:rsidRDefault="000B6ED2" w:rsidP="00AF78D2">
            <w:r>
              <w:t>Se añade un nuevo personaje en el diccionario.</w:t>
            </w:r>
          </w:p>
        </w:tc>
      </w:tr>
      <w:tr w:rsidR="000B6ED2" w14:paraId="333BBEE5" w14:textId="77777777" w:rsidTr="00DB201B">
        <w:trPr>
          <w:trHeight w:val="107"/>
        </w:trPr>
        <w:tc>
          <w:tcPr>
            <w:tcW w:w="2122" w:type="dxa"/>
            <w:vMerge w:val="restart"/>
            <w:tcBorders>
              <w:right w:val="single" w:sz="4" w:space="0" w:color="auto"/>
            </w:tcBorders>
            <w:shd w:val="clear" w:color="auto" w:fill="92D050"/>
          </w:tcPr>
          <w:p w14:paraId="0F452FE1" w14:textId="77777777" w:rsidR="000B6ED2" w:rsidRDefault="000B6ED2" w:rsidP="00AF78D2">
            <w:r>
              <w:t>Excepciones:</w:t>
            </w:r>
          </w:p>
        </w:tc>
        <w:tc>
          <w:tcPr>
            <w:tcW w:w="992" w:type="dxa"/>
            <w:tcBorders>
              <w:left w:val="single" w:sz="4" w:space="0" w:color="auto"/>
            </w:tcBorders>
            <w:shd w:val="clear" w:color="auto" w:fill="92D050"/>
          </w:tcPr>
          <w:p w14:paraId="6C4A7A51" w14:textId="77777777" w:rsidR="000B6ED2" w:rsidRDefault="000B6ED2" w:rsidP="00AF78D2">
            <w:pPr>
              <w:jc w:val="center"/>
            </w:pPr>
            <w:r>
              <w:t>Paso</w:t>
            </w:r>
          </w:p>
        </w:tc>
        <w:tc>
          <w:tcPr>
            <w:tcW w:w="5380" w:type="dxa"/>
            <w:tcBorders>
              <w:left w:val="single" w:sz="4" w:space="0" w:color="auto"/>
            </w:tcBorders>
            <w:shd w:val="clear" w:color="auto" w:fill="92D050"/>
          </w:tcPr>
          <w:p w14:paraId="00435C62" w14:textId="77777777" w:rsidR="000B6ED2" w:rsidRDefault="000B6ED2" w:rsidP="00AF78D2">
            <w:r>
              <w:t>Excepción</w:t>
            </w:r>
          </w:p>
        </w:tc>
      </w:tr>
      <w:tr w:rsidR="000B6ED2" w14:paraId="6E131D54" w14:textId="77777777" w:rsidTr="00DB201B">
        <w:trPr>
          <w:trHeight w:val="107"/>
        </w:trPr>
        <w:tc>
          <w:tcPr>
            <w:tcW w:w="2122" w:type="dxa"/>
            <w:vMerge/>
            <w:tcBorders>
              <w:right w:val="single" w:sz="4" w:space="0" w:color="auto"/>
            </w:tcBorders>
            <w:shd w:val="clear" w:color="auto" w:fill="92D050"/>
          </w:tcPr>
          <w:p w14:paraId="16171FE0" w14:textId="77777777" w:rsidR="000B6ED2" w:rsidRDefault="000B6ED2" w:rsidP="00AF78D2"/>
        </w:tc>
        <w:tc>
          <w:tcPr>
            <w:tcW w:w="992" w:type="dxa"/>
            <w:tcBorders>
              <w:left w:val="single" w:sz="4" w:space="0" w:color="auto"/>
            </w:tcBorders>
            <w:shd w:val="clear" w:color="auto" w:fill="FFFFFF" w:themeFill="background1"/>
          </w:tcPr>
          <w:p w14:paraId="102E9D95" w14:textId="77777777" w:rsidR="000B6ED2" w:rsidRDefault="000B6ED2" w:rsidP="00AF78D2">
            <w:pPr>
              <w:jc w:val="center"/>
            </w:pPr>
            <w:r>
              <w:t>1-, 2-</w:t>
            </w:r>
          </w:p>
        </w:tc>
        <w:tc>
          <w:tcPr>
            <w:tcW w:w="5380" w:type="dxa"/>
            <w:tcBorders>
              <w:left w:val="single" w:sz="4" w:space="0" w:color="auto"/>
            </w:tcBorders>
            <w:shd w:val="clear" w:color="auto" w:fill="FFFFFF" w:themeFill="background1"/>
          </w:tcPr>
          <w:p w14:paraId="6760225C" w14:textId="77777777" w:rsidR="000B6ED2" w:rsidRDefault="000B6ED2" w:rsidP="00AF78D2">
            <w:r>
              <w:t>El usuario no introduce alguno de los campos.</w:t>
            </w:r>
          </w:p>
        </w:tc>
      </w:tr>
      <w:tr w:rsidR="000B6ED2" w14:paraId="2512CCFB" w14:textId="77777777" w:rsidTr="00DB201B">
        <w:trPr>
          <w:trHeight w:val="106"/>
        </w:trPr>
        <w:tc>
          <w:tcPr>
            <w:tcW w:w="2122" w:type="dxa"/>
            <w:vMerge/>
            <w:tcBorders>
              <w:right w:val="single" w:sz="4" w:space="0" w:color="auto"/>
            </w:tcBorders>
            <w:shd w:val="clear" w:color="auto" w:fill="92D050"/>
          </w:tcPr>
          <w:p w14:paraId="6E590DA8" w14:textId="77777777" w:rsidR="000B6ED2" w:rsidRDefault="000B6ED2" w:rsidP="00AF78D2"/>
        </w:tc>
        <w:tc>
          <w:tcPr>
            <w:tcW w:w="992" w:type="dxa"/>
            <w:tcBorders>
              <w:left w:val="single" w:sz="4" w:space="0" w:color="auto"/>
            </w:tcBorders>
            <w:shd w:val="clear" w:color="auto" w:fill="FFFFFF" w:themeFill="background1"/>
          </w:tcPr>
          <w:p w14:paraId="696DE6D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3D5C83" w14:textId="77777777" w:rsidR="000B6ED2" w:rsidRDefault="000B6ED2" w:rsidP="00AF78D2">
            <w:r>
              <w:t>El usuario introduce una id ya existente.</w:t>
            </w:r>
          </w:p>
        </w:tc>
      </w:tr>
      <w:tr w:rsidR="000B6ED2" w14:paraId="2FC9192C" w14:textId="77777777" w:rsidTr="00DB201B">
        <w:tc>
          <w:tcPr>
            <w:tcW w:w="2122" w:type="dxa"/>
            <w:tcBorders>
              <w:right w:val="single" w:sz="4" w:space="0" w:color="auto"/>
            </w:tcBorders>
            <w:shd w:val="clear" w:color="auto" w:fill="92D050"/>
          </w:tcPr>
          <w:p w14:paraId="5D4E8649" w14:textId="77777777" w:rsidR="000B6ED2" w:rsidRDefault="000B6ED2" w:rsidP="00AF78D2">
            <w:r>
              <w:t>Importancia:</w:t>
            </w:r>
          </w:p>
        </w:tc>
        <w:tc>
          <w:tcPr>
            <w:tcW w:w="6372" w:type="dxa"/>
            <w:gridSpan w:val="2"/>
            <w:tcBorders>
              <w:left w:val="single" w:sz="4" w:space="0" w:color="auto"/>
            </w:tcBorders>
          </w:tcPr>
          <w:p w14:paraId="288274D7" w14:textId="205CD2C9" w:rsidR="000B6ED2" w:rsidRDefault="00DB201B" w:rsidP="00AF78D2">
            <w:r>
              <w:t>Baja</w:t>
            </w:r>
          </w:p>
        </w:tc>
      </w:tr>
      <w:tr w:rsidR="000B6ED2" w14:paraId="533E0B77" w14:textId="77777777" w:rsidTr="00DB201B">
        <w:tc>
          <w:tcPr>
            <w:tcW w:w="2122" w:type="dxa"/>
            <w:tcBorders>
              <w:right w:val="single" w:sz="4" w:space="0" w:color="auto"/>
            </w:tcBorders>
            <w:shd w:val="clear" w:color="auto" w:fill="92D050"/>
          </w:tcPr>
          <w:p w14:paraId="50D7883F" w14:textId="77777777" w:rsidR="000B6ED2" w:rsidRDefault="000B6ED2" w:rsidP="00AF78D2">
            <w:r>
              <w:t>Frecuencia:</w:t>
            </w:r>
          </w:p>
        </w:tc>
        <w:tc>
          <w:tcPr>
            <w:tcW w:w="6372" w:type="dxa"/>
            <w:gridSpan w:val="2"/>
            <w:tcBorders>
              <w:left w:val="single" w:sz="4" w:space="0" w:color="auto"/>
            </w:tcBorders>
          </w:tcPr>
          <w:p w14:paraId="7792BBDD" w14:textId="63DF0478" w:rsidR="000B6ED2" w:rsidRDefault="00DB201B" w:rsidP="00AF78D2">
            <w:pPr>
              <w:keepNext/>
            </w:pPr>
            <w:r>
              <w:t>Muy b</w:t>
            </w:r>
            <w:r w:rsidR="000B6ED2">
              <w:t>aja</w:t>
            </w:r>
          </w:p>
        </w:tc>
      </w:tr>
    </w:tbl>
    <w:p w14:paraId="0E4AA994" w14:textId="41ABA285" w:rsidR="000B6ED2" w:rsidRDefault="000B6ED2" w:rsidP="000B6ED2">
      <w:pPr>
        <w:pStyle w:val="Descripcin"/>
        <w:keepNext/>
        <w:jc w:val="center"/>
      </w:pPr>
      <w:bookmarkStart w:id="45" w:name="_Toc32403620"/>
      <w:r>
        <w:t xml:space="preserve">Tabla </w:t>
      </w:r>
      <w:r w:rsidR="00DB201B">
        <w:t>12</w:t>
      </w:r>
      <w:r>
        <w:t xml:space="preserve"> Caso de uso 9</w:t>
      </w:r>
      <w:bookmarkEnd w:id="45"/>
    </w:p>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0093E5CA" w14:textId="77777777" w:rsidTr="006907EF">
        <w:tc>
          <w:tcPr>
            <w:tcW w:w="2122" w:type="dxa"/>
            <w:tcBorders>
              <w:bottom w:val="single" w:sz="4" w:space="0" w:color="auto"/>
            </w:tcBorders>
            <w:shd w:val="clear" w:color="auto" w:fill="92D050"/>
          </w:tcPr>
          <w:p w14:paraId="615841F8" w14:textId="77777777" w:rsidR="000B6ED2" w:rsidRPr="00681815" w:rsidRDefault="000B6ED2" w:rsidP="00AF78D2">
            <w:pPr>
              <w:jc w:val="center"/>
              <w:rPr>
                <w:b/>
                <w:bCs/>
              </w:rPr>
            </w:pPr>
            <w:r>
              <w:rPr>
                <w:b/>
                <w:bCs/>
              </w:rPr>
              <w:t>Caso de uso 10</w:t>
            </w:r>
          </w:p>
        </w:tc>
        <w:tc>
          <w:tcPr>
            <w:tcW w:w="6372" w:type="dxa"/>
            <w:gridSpan w:val="2"/>
            <w:shd w:val="clear" w:color="auto" w:fill="92D050"/>
          </w:tcPr>
          <w:p w14:paraId="11E7B192" w14:textId="77777777" w:rsidR="000B6ED2" w:rsidRPr="00681815" w:rsidRDefault="000B6ED2" w:rsidP="00AF78D2">
            <w:pPr>
              <w:jc w:val="center"/>
              <w:rPr>
                <w:b/>
                <w:bCs/>
              </w:rPr>
            </w:pPr>
            <w:r>
              <w:rPr>
                <w:b/>
                <w:bCs/>
              </w:rPr>
              <w:t>Borrar personaje</w:t>
            </w:r>
          </w:p>
        </w:tc>
      </w:tr>
      <w:tr w:rsidR="000B6ED2" w14:paraId="2D09AA34" w14:textId="77777777" w:rsidTr="006907EF">
        <w:tc>
          <w:tcPr>
            <w:tcW w:w="2122" w:type="dxa"/>
            <w:tcBorders>
              <w:bottom w:val="single" w:sz="4" w:space="0" w:color="auto"/>
              <w:right w:val="single" w:sz="4" w:space="0" w:color="auto"/>
            </w:tcBorders>
            <w:shd w:val="clear" w:color="auto" w:fill="92D050"/>
          </w:tcPr>
          <w:p w14:paraId="44E32F41" w14:textId="77777777" w:rsidR="000B6ED2" w:rsidRDefault="000B6ED2" w:rsidP="00AF78D2">
            <w:r>
              <w:t>Requisitos asociados:</w:t>
            </w:r>
          </w:p>
        </w:tc>
        <w:tc>
          <w:tcPr>
            <w:tcW w:w="6372" w:type="dxa"/>
            <w:gridSpan w:val="2"/>
            <w:tcBorders>
              <w:left w:val="single" w:sz="4" w:space="0" w:color="auto"/>
            </w:tcBorders>
          </w:tcPr>
          <w:p w14:paraId="5A98A548" w14:textId="77777777" w:rsidR="000B6ED2" w:rsidRDefault="000B6ED2" w:rsidP="00AF78D2">
            <w:pPr>
              <w:jc w:val="center"/>
            </w:pPr>
            <w:r>
              <w:t>R.F-8.2</w:t>
            </w:r>
          </w:p>
        </w:tc>
      </w:tr>
      <w:tr w:rsidR="000B6ED2" w14:paraId="1B4E05F7" w14:textId="77777777" w:rsidTr="006907EF">
        <w:tc>
          <w:tcPr>
            <w:tcW w:w="2122" w:type="dxa"/>
            <w:tcBorders>
              <w:right w:val="single" w:sz="4" w:space="0" w:color="auto"/>
            </w:tcBorders>
            <w:shd w:val="clear" w:color="auto" w:fill="92D050"/>
          </w:tcPr>
          <w:p w14:paraId="66D347B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272DB25" w14:textId="025E93A4" w:rsidR="000B6ED2" w:rsidRPr="006907EF" w:rsidRDefault="006907EF" w:rsidP="00AF78D2">
            <w:pPr>
              <w:rPr>
                <w:shd w:val="clear" w:color="auto" w:fill="FFFFFF" w:themeFill="background1"/>
              </w:rPr>
            </w:pPr>
            <w:r>
              <w:rPr>
                <w:shd w:val="clear" w:color="auto" w:fill="FFFFFF" w:themeFill="background1"/>
              </w:rPr>
              <w:t xml:space="preserve">El cliente podrá borrar un personaje </w:t>
            </w:r>
            <w:r w:rsidR="000B6ED2">
              <w:rPr>
                <w:shd w:val="clear" w:color="auto" w:fill="FFFFFF" w:themeFill="background1"/>
              </w:rPr>
              <w:t>del diccionario.</w:t>
            </w:r>
          </w:p>
        </w:tc>
      </w:tr>
      <w:tr w:rsidR="000B6ED2" w14:paraId="073D30DD" w14:textId="77777777" w:rsidTr="006907EF">
        <w:tc>
          <w:tcPr>
            <w:tcW w:w="2122" w:type="dxa"/>
            <w:tcBorders>
              <w:right w:val="single" w:sz="4" w:space="0" w:color="auto"/>
            </w:tcBorders>
            <w:shd w:val="clear" w:color="auto" w:fill="92D050"/>
          </w:tcPr>
          <w:p w14:paraId="1B47A14F" w14:textId="77777777" w:rsidR="000B6ED2" w:rsidRDefault="000B6ED2" w:rsidP="00AF78D2">
            <w:r>
              <w:t>Precondición:</w:t>
            </w:r>
          </w:p>
        </w:tc>
        <w:tc>
          <w:tcPr>
            <w:tcW w:w="6372" w:type="dxa"/>
            <w:gridSpan w:val="2"/>
            <w:tcBorders>
              <w:left w:val="single" w:sz="4" w:space="0" w:color="auto"/>
              <w:bottom w:val="single" w:sz="4" w:space="0" w:color="auto"/>
            </w:tcBorders>
          </w:tcPr>
          <w:p w14:paraId="26041F9A" w14:textId="639C7B5C" w:rsidR="000B6ED2" w:rsidRDefault="006907EF" w:rsidP="00AF78D2">
            <w:r>
              <w:t>Tener un diccionario cargado y estar en la página de borrar personajes.</w:t>
            </w:r>
          </w:p>
        </w:tc>
      </w:tr>
      <w:tr w:rsidR="000B6ED2" w14:paraId="042AD93E" w14:textId="77777777" w:rsidTr="006907EF">
        <w:tc>
          <w:tcPr>
            <w:tcW w:w="2122" w:type="dxa"/>
            <w:vMerge w:val="restart"/>
            <w:tcBorders>
              <w:right w:val="single" w:sz="4" w:space="0" w:color="auto"/>
            </w:tcBorders>
            <w:shd w:val="clear" w:color="auto" w:fill="92D050"/>
          </w:tcPr>
          <w:p w14:paraId="5188409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7321A994"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D7387BA" w14:textId="77777777" w:rsidR="000B6ED2" w:rsidRDefault="000B6ED2" w:rsidP="00AF78D2">
            <w:r>
              <w:t>Acción</w:t>
            </w:r>
          </w:p>
        </w:tc>
      </w:tr>
      <w:tr w:rsidR="000B6ED2" w14:paraId="0BDB1835" w14:textId="77777777" w:rsidTr="006907EF">
        <w:trPr>
          <w:trHeight w:val="213"/>
        </w:trPr>
        <w:tc>
          <w:tcPr>
            <w:tcW w:w="2122" w:type="dxa"/>
            <w:vMerge/>
            <w:tcBorders>
              <w:right w:val="single" w:sz="4" w:space="0" w:color="auto"/>
            </w:tcBorders>
            <w:shd w:val="clear" w:color="auto" w:fill="92D050"/>
          </w:tcPr>
          <w:p w14:paraId="7ADCDDE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63B25CB"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6259BEA" w14:textId="17DD6944" w:rsidR="000B6ED2" w:rsidRDefault="000B6ED2" w:rsidP="00AF78D2">
            <w:r>
              <w:t xml:space="preserve">El </w:t>
            </w:r>
            <w:r w:rsidR="006907EF">
              <w:t>cliente</w:t>
            </w:r>
            <w:r>
              <w:t xml:space="preserve"> marca el/los personajes que desea eliminar.</w:t>
            </w:r>
          </w:p>
        </w:tc>
      </w:tr>
      <w:tr w:rsidR="000B6ED2" w14:paraId="621B1B41" w14:textId="77777777" w:rsidTr="006907EF">
        <w:trPr>
          <w:trHeight w:val="213"/>
        </w:trPr>
        <w:tc>
          <w:tcPr>
            <w:tcW w:w="2122" w:type="dxa"/>
            <w:vMerge/>
            <w:tcBorders>
              <w:right w:val="single" w:sz="4" w:space="0" w:color="auto"/>
            </w:tcBorders>
            <w:shd w:val="clear" w:color="auto" w:fill="92D050"/>
          </w:tcPr>
          <w:p w14:paraId="6F3C659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117457"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A939CB" w14:textId="224219D1" w:rsidR="000B6ED2" w:rsidRDefault="000B6ED2" w:rsidP="00AF78D2">
            <w:r>
              <w:t xml:space="preserve">El </w:t>
            </w:r>
            <w:r w:rsidR="006907EF">
              <w:t>cliente</w:t>
            </w:r>
            <w:r>
              <w:t xml:space="preserve"> presiona el botón de “Eliminar”</w:t>
            </w:r>
          </w:p>
        </w:tc>
      </w:tr>
      <w:tr w:rsidR="000B6ED2" w14:paraId="0ADC0A0B" w14:textId="77777777" w:rsidTr="006907EF">
        <w:trPr>
          <w:trHeight w:val="107"/>
        </w:trPr>
        <w:tc>
          <w:tcPr>
            <w:tcW w:w="2122" w:type="dxa"/>
            <w:vMerge/>
            <w:tcBorders>
              <w:right w:val="single" w:sz="4" w:space="0" w:color="auto"/>
            </w:tcBorders>
            <w:shd w:val="clear" w:color="auto" w:fill="92D050"/>
          </w:tcPr>
          <w:p w14:paraId="44F165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DA62F9"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413E8F1" w14:textId="51A56AB5" w:rsidR="000B6ED2" w:rsidRDefault="000B6ED2" w:rsidP="00AF78D2">
            <w:r>
              <w:t xml:space="preserve">Se notifica al </w:t>
            </w:r>
            <w:r w:rsidR="006907EF">
              <w:t>cliente</w:t>
            </w:r>
            <w:r>
              <w:t xml:space="preserve"> con una alerta que el personaje ha sido eliminado.</w:t>
            </w:r>
          </w:p>
        </w:tc>
      </w:tr>
      <w:tr w:rsidR="000B6ED2" w14:paraId="612D882F" w14:textId="77777777" w:rsidTr="006907EF">
        <w:tc>
          <w:tcPr>
            <w:tcW w:w="2122" w:type="dxa"/>
            <w:tcBorders>
              <w:right w:val="single" w:sz="4" w:space="0" w:color="auto"/>
            </w:tcBorders>
            <w:shd w:val="clear" w:color="auto" w:fill="92D050"/>
          </w:tcPr>
          <w:p w14:paraId="367A0D15" w14:textId="77777777" w:rsidR="000B6ED2" w:rsidRDefault="000B6ED2" w:rsidP="00AF78D2">
            <w:r>
              <w:t>Postcondición:</w:t>
            </w:r>
          </w:p>
        </w:tc>
        <w:tc>
          <w:tcPr>
            <w:tcW w:w="6372" w:type="dxa"/>
            <w:gridSpan w:val="2"/>
            <w:tcBorders>
              <w:left w:val="single" w:sz="4" w:space="0" w:color="auto"/>
            </w:tcBorders>
          </w:tcPr>
          <w:p w14:paraId="0354A43E" w14:textId="77777777" w:rsidR="000B6ED2" w:rsidRDefault="000B6ED2" w:rsidP="00AF78D2">
            <w:r>
              <w:t>Se borra el personaje del diccionario.</w:t>
            </w:r>
          </w:p>
        </w:tc>
      </w:tr>
      <w:tr w:rsidR="000B6ED2" w14:paraId="7F868355" w14:textId="77777777" w:rsidTr="006907EF">
        <w:trPr>
          <w:trHeight w:val="326"/>
        </w:trPr>
        <w:tc>
          <w:tcPr>
            <w:tcW w:w="2122" w:type="dxa"/>
            <w:tcBorders>
              <w:right w:val="single" w:sz="4" w:space="0" w:color="auto"/>
            </w:tcBorders>
            <w:shd w:val="clear" w:color="auto" w:fill="92D050"/>
          </w:tcPr>
          <w:p w14:paraId="2ACE4C9E"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75E1633" w14:textId="1E640E6B" w:rsidR="000B6ED2" w:rsidRDefault="006907EF" w:rsidP="00AF78D2">
            <w:r>
              <w:t>No hay.</w:t>
            </w:r>
          </w:p>
        </w:tc>
      </w:tr>
      <w:tr w:rsidR="000B6ED2" w14:paraId="012D1C2B" w14:textId="77777777" w:rsidTr="006907EF">
        <w:tc>
          <w:tcPr>
            <w:tcW w:w="2122" w:type="dxa"/>
            <w:tcBorders>
              <w:right w:val="single" w:sz="4" w:space="0" w:color="auto"/>
            </w:tcBorders>
            <w:shd w:val="clear" w:color="auto" w:fill="92D050"/>
          </w:tcPr>
          <w:p w14:paraId="666947CA" w14:textId="77777777" w:rsidR="000B6ED2" w:rsidRDefault="000B6ED2" w:rsidP="00AF78D2">
            <w:r>
              <w:t>Importancia:</w:t>
            </w:r>
          </w:p>
        </w:tc>
        <w:tc>
          <w:tcPr>
            <w:tcW w:w="6372" w:type="dxa"/>
            <w:gridSpan w:val="2"/>
            <w:tcBorders>
              <w:left w:val="single" w:sz="4" w:space="0" w:color="auto"/>
            </w:tcBorders>
          </w:tcPr>
          <w:p w14:paraId="6FF41095" w14:textId="1B855286" w:rsidR="000B6ED2" w:rsidRDefault="006907EF" w:rsidP="00AF78D2">
            <w:r>
              <w:t>Baja</w:t>
            </w:r>
          </w:p>
        </w:tc>
      </w:tr>
      <w:tr w:rsidR="000B6ED2" w14:paraId="038F1268" w14:textId="77777777" w:rsidTr="006907EF">
        <w:tc>
          <w:tcPr>
            <w:tcW w:w="2122" w:type="dxa"/>
            <w:tcBorders>
              <w:right w:val="single" w:sz="4" w:space="0" w:color="auto"/>
            </w:tcBorders>
            <w:shd w:val="clear" w:color="auto" w:fill="92D050"/>
          </w:tcPr>
          <w:p w14:paraId="3A9E50CC" w14:textId="77777777" w:rsidR="000B6ED2" w:rsidRDefault="000B6ED2" w:rsidP="00AF78D2">
            <w:r>
              <w:t>Frecuencia:</w:t>
            </w:r>
          </w:p>
        </w:tc>
        <w:tc>
          <w:tcPr>
            <w:tcW w:w="6372" w:type="dxa"/>
            <w:gridSpan w:val="2"/>
            <w:tcBorders>
              <w:left w:val="single" w:sz="4" w:space="0" w:color="auto"/>
            </w:tcBorders>
          </w:tcPr>
          <w:p w14:paraId="668E7E45" w14:textId="4D90BB0A" w:rsidR="000B6ED2" w:rsidRDefault="006907EF" w:rsidP="00AF78D2">
            <w:pPr>
              <w:keepNext/>
            </w:pPr>
            <w:r>
              <w:t>Baja</w:t>
            </w:r>
          </w:p>
        </w:tc>
      </w:tr>
    </w:tbl>
    <w:p w14:paraId="22C1E47E" w14:textId="7D1DD47D" w:rsidR="000B6ED2" w:rsidRDefault="000B6ED2" w:rsidP="000B6ED2">
      <w:pPr>
        <w:pStyle w:val="Descripcin"/>
        <w:keepNext/>
        <w:jc w:val="center"/>
      </w:pPr>
      <w:bookmarkStart w:id="46" w:name="_Toc32403621"/>
      <w:r>
        <w:t xml:space="preserve">Tabla </w:t>
      </w:r>
      <w:r w:rsidR="006907EF">
        <w:t>13</w:t>
      </w:r>
      <w:r>
        <w:t xml:space="preserve"> Caso de uso 10</w:t>
      </w:r>
      <w:bookmarkEnd w:id="46"/>
    </w:p>
    <w:p w14:paraId="2D7C8863" w14:textId="1D8905C0" w:rsidR="000B6ED2" w:rsidRDefault="000B6ED2" w:rsidP="000B6ED2"/>
    <w:tbl>
      <w:tblPr>
        <w:tblStyle w:val="Tablaconcuadrcula"/>
        <w:tblpPr w:leftFromText="141" w:rightFromText="141" w:vertAnchor="text" w:horzAnchor="margin" w:tblpY="-52"/>
        <w:tblW w:w="0" w:type="auto"/>
        <w:tblLook w:val="04A0" w:firstRow="1" w:lastRow="0" w:firstColumn="1" w:lastColumn="0" w:noHBand="0" w:noVBand="1"/>
      </w:tblPr>
      <w:tblGrid>
        <w:gridCol w:w="2122"/>
        <w:gridCol w:w="992"/>
        <w:gridCol w:w="5380"/>
      </w:tblGrid>
      <w:tr w:rsidR="000B6ED2" w:rsidRPr="00681815" w14:paraId="481F60F1" w14:textId="77777777" w:rsidTr="006907EF">
        <w:tc>
          <w:tcPr>
            <w:tcW w:w="2122" w:type="dxa"/>
            <w:tcBorders>
              <w:bottom w:val="single" w:sz="4" w:space="0" w:color="auto"/>
            </w:tcBorders>
            <w:shd w:val="clear" w:color="auto" w:fill="92D050"/>
          </w:tcPr>
          <w:p w14:paraId="630892C5" w14:textId="77777777" w:rsidR="000B6ED2" w:rsidRPr="00681815" w:rsidRDefault="000B6ED2" w:rsidP="00AF78D2">
            <w:pPr>
              <w:jc w:val="center"/>
              <w:rPr>
                <w:b/>
                <w:bCs/>
              </w:rPr>
            </w:pPr>
            <w:r>
              <w:rPr>
                <w:b/>
                <w:bCs/>
              </w:rPr>
              <w:t>Caso de uso 11</w:t>
            </w:r>
          </w:p>
        </w:tc>
        <w:tc>
          <w:tcPr>
            <w:tcW w:w="6372" w:type="dxa"/>
            <w:gridSpan w:val="2"/>
            <w:shd w:val="clear" w:color="auto" w:fill="92D050"/>
          </w:tcPr>
          <w:p w14:paraId="5AF37013" w14:textId="77777777" w:rsidR="000B6ED2" w:rsidRPr="00681815" w:rsidRDefault="000B6ED2" w:rsidP="00AF78D2">
            <w:pPr>
              <w:jc w:val="center"/>
              <w:rPr>
                <w:b/>
                <w:bCs/>
              </w:rPr>
            </w:pPr>
            <w:r>
              <w:rPr>
                <w:b/>
                <w:bCs/>
              </w:rPr>
              <w:t>Juntar personajes</w:t>
            </w:r>
          </w:p>
        </w:tc>
      </w:tr>
      <w:tr w:rsidR="000B6ED2" w14:paraId="3F611485" w14:textId="77777777" w:rsidTr="006907EF">
        <w:tc>
          <w:tcPr>
            <w:tcW w:w="2122" w:type="dxa"/>
            <w:tcBorders>
              <w:bottom w:val="single" w:sz="4" w:space="0" w:color="auto"/>
              <w:right w:val="single" w:sz="4" w:space="0" w:color="auto"/>
            </w:tcBorders>
            <w:shd w:val="clear" w:color="auto" w:fill="92D050"/>
          </w:tcPr>
          <w:p w14:paraId="76D6E7CC" w14:textId="77777777" w:rsidR="000B6ED2" w:rsidRDefault="000B6ED2" w:rsidP="00AF78D2">
            <w:r>
              <w:t>Requisitos asociados:</w:t>
            </w:r>
          </w:p>
        </w:tc>
        <w:tc>
          <w:tcPr>
            <w:tcW w:w="6372" w:type="dxa"/>
            <w:gridSpan w:val="2"/>
            <w:tcBorders>
              <w:left w:val="single" w:sz="4" w:space="0" w:color="auto"/>
            </w:tcBorders>
          </w:tcPr>
          <w:p w14:paraId="2D876CAE" w14:textId="77777777" w:rsidR="000B6ED2" w:rsidRDefault="000B6ED2" w:rsidP="00AF78D2">
            <w:pPr>
              <w:jc w:val="center"/>
            </w:pPr>
            <w:r>
              <w:t>R.F-8.3</w:t>
            </w:r>
          </w:p>
        </w:tc>
      </w:tr>
      <w:tr w:rsidR="006907EF" w14:paraId="652E594B" w14:textId="77777777" w:rsidTr="006907EF">
        <w:tc>
          <w:tcPr>
            <w:tcW w:w="2122" w:type="dxa"/>
            <w:tcBorders>
              <w:right w:val="single" w:sz="4" w:space="0" w:color="auto"/>
            </w:tcBorders>
            <w:shd w:val="clear" w:color="auto" w:fill="92D050"/>
          </w:tcPr>
          <w:p w14:paraId="0A5D0CD5" w14:textId="77777777" w:rsidR="006907EF" w:rsidRDefault="006907EF" w:rsidP="006907EF">
            <w:r>
              <w:t>Descripción:</w:t>
            </w:r>
          </w:p>
        </w:tc>
        <w:tc>
          <w:tcPr>
            <w:tcW w:w="6372" w:type="dxa"/>
            <w:gridSpan w:val="2"/>
            <w:tcBorders>
              <w:left w:val="single" w:sz="4" w:space="0" w:color="auto"/>
            </w:tcBorders>
            <w:shd w:val="clear" w:color="auto" w:fill="FFFFFF" w:themeFill="background1"/>
          </w:tcPr>
          <w:p w14:paraId="2EC20B0A" w14:textId="325C4271" w:rsidR="006907EF" w:rsidRDefault="006907EF" w:rsidP="006907EF">
            <w:r>
              <w:rPr>
                <w:shd w:val="clear" w:color="auto" w:fill="FFFFFF" w:themeFill="background1"/>
              </w:rPr>
              <w:t>El cliente podrá juntar un personaje con otro.</w:t>
            </w:r>
          </w:p>
        </w:tc>
      </w:tr>
      <w:tr w:rsidR="006907EF" w14:paraId="4135F032" w14:textId="77777777" w:rsidTr="006907EF">
        <w:tc>
          <w:tcPr>
            <w:tcW w:w="2122" w:type="dxa"/>
            <w:tcBorders>
              <w:right w:val="single" w:sz="4" w:space="0" w:color="auto"/>
            </w:tcBorders>
            <w:shd w:val="clear" w:color="auto" w:fill="92D050"/>
          </w:tcPr>
          <w:p w14:paraId="3E248A35" w14:textId="77777777" w:rsidR="006907EF" w:rsidRDefault="006907EF" w:rsidP="006907EF">
            <w:r>
              <w:t>Precondición:</w:t>
            </w:r>
          </w:p>
        </w:tc>
        <w:tc>
          <w:tcPr>
            <w:tcW w:w="6372" w:type="dxa"/>
            <w:gridSpan w:val="2"/>
            <w:tcBorders>
              <w:left w:val="single" w:sz="4" w:space="0" w:color="auto"/>
              <w:bottom w:val="single" w:sz="4" w:space="0" w:color="auto"/>
            </w:tcBorders>
          </w:tcPr>
          <w:p w14:paraId="1AD6E5AD" w14:textId="640D0B73" w:rsidR="006907EF" w:rsidRDefault="00CE4C88" w:rsidP="006907EF">
            <w:r>
              <w:t xml:space="preserve">Tener un diccionario cargado y estar en la página de </w:t>
            </w:r>
            <w:r w:rsidR="006907EF">
              <w:t>juntar personajes.</w:t>
            </w:r>
          </w:p>
        </w:tc>
      </w:tr>
      <w:tr w:rsidR="006907EF" w14:paraId="4B37347C" w14:textId="77777777" w:rsidTr="006907EF">
        <w:tc>
          <w:tcPr>
            <w:tcW w:w="2122" w:type="dxa"/>
            <w:vMerge w:val="restart"/>
            <w:tcBorders>
              <w:right w:val="single" w:sz="4" w:space="0" w:color="auto"/>
            </w:tcBorders>
            <w:shd w:val="clear" w:color="auto" w:fill="92D050"/>
          </w:tcPr>
          <w:p w14:paraId="4D4C798B" w14:textId="77777777" w:rsidR="006907EF" w:rsidRDefault="006907EF" w:rsidP="006907EF">
            <w:r>
              <w:t>Acciones:</w:t>
            </w:r>
          </w:p>
        </w:tc>
        <w:tc>
          <w:tcPr>
            <w:tcW w:w="992" w:type="dxa"/>
            <w:tcBorders>
              <w:left w:val="single" w:sz="4" w:space="0" w:color="auto"/>
              <w:bottom w:val="single" w:sz="4" w:space="0" w:color="auto"/>
              <w:right w:val="single" w:sz="4" w:space="0" w:color="auto"/>
            </w:tcBorders>
            <w:shd w:val="clear" w:color="auto" w:fill="92D050"/>
          </w:tcPr>
          <w:p w14:paraId="09DF9900" w14:textId="77777777" w:rsidR="006907EF" w:rsidRDefault="006907EF" w:rsidP="006907EF">
            <w:pPr>
              <w:jc w:val="center"/>
            </w:pPr>
            <w:r>
              <w:t>Paso</w:t>
            </w:r>
          </w:p>
        </w:tc>
        <w:tc>
          <w:tcPr>
            <w:tcW w:w="5380" w:type="dxa"/>
            <w:tcBorders>
              <w:left w:val="single" w:sz="4" w:space="0" w:color="auto"/>
              <w:bottom w:val="single" w:sz="4" w:space="0" w:color="auto"/>
            </w:tcBorders>
            <w:shd w:val="clear" w:color="auto" w:fill="92D050"/>
          </w:tcPr>
          <w:p w14:paraId="61FD3DC2" w14:textId="77777777" w:rsidR="006907EF" w:rsidRDefault="006907EF" w:rsidP="006907EF">
            <w:r>
              <w:t>Acción</w:t>
            </w:r>
          </w:p>
        </w:tc>
      </w:tr>
      <w:tr w:rsidR="006907EF" w14:paraId="61DE4654" w14:textId="77777777" w:rsidTr="006907EF">
        <w:trPr>
          <w:trHeight w:val="213"/>
        </w:trPr>
        <w:tc>
          <w:tcPr>
            <w:tcW w:w="2122" w:type="dxa"/>
            <w:vMerge/>
            <w:tcBorders>
              <w:right w:val="single" w:sz="4" w:space="0" w:color="auto"/>
            </w:tcBorders>
            <w:shd w:val="clear" w:color="auto" w:fill="92D050"/>
          </w:tcPr>
          <w:p w14:paraId="1FE5604D"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3DAC28FD" w14:textId="77777777" w:rsidR="006907EF" w:rsidRDefault="006907EF" w:rsidP="006907EF">
            <w:pPr>
              <w:jc w:val="center"/>
            </w:pPr>
            <w:r>
              <w:t>1-</w:t>
            </w:r>
          </w:p>
        </w:tc>
        <w:tc>
          <w:tcPr>
            <w:tcW w:w="5380" w:type="dxa"/>
            <w:tcBorders>
              <w:top w:val="single" w:sz="4" w:space="0" w:color="auto"/>
              <w:left w:val="single" w:sz="4" w:space="0" w:color="auto"/>
            </w:tcBorders>
            <w:shd w:val="clear" w:color="auto" w:fill="FFFFFF" w:themeFill="background1"/>
          </w:tcPr>
          <w:p w14:paraId="10AD4289" w14:textId="3D476D4D" w:rsidR="006907EF" w:rsidRDefault="006907EF" w:rsidP="006907EF">
            <w:r>
              <w:t xml:space="preserve">El </w:t>
            </w:r>
            <w:r w:rsidR="00CE4C88">
              <w:t>cliente</w:t>
            </w:r>
            <w:r>
              <w:t xml:space="preserve"> marca los personajes que desea juntar.</w:t>
            </w:r>
          </w:p>
        </w:tc>
      </w:tr>
      <w:tr w:rsidR="006907EF" w14:paraId="04C9F044" w14:textId="77777777" w:rsidTr="006907EF">
        <w:trPr>
          <w:trHeight w:val="213"/>
        </w:trPr>
        <w:tc>
          <w:tcPr>
            <w:tcW w:w="2122" w:type="dxa"/>
            <w:vMerge/>
            <w:tcBorders>
              <w:right w:val="single" w:sz="4" w:space="0" w:color="auto"/>
            </w:tcBorders>
            <w:shd w:val="clear" w:color="auto" w:fill="92D050"/>
          </w:tcPr>
          <w:p w14:paraId="273CE613"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66532D68" w14:textId="77777777" w:rsidR="006907EF" w:rsidRDefault="006907EF" w:rsidP="006907EF">
            <w:pPr>
              <w:jc w:val="center"/>
            </w:pPr>
            <w:r>
              <w:t>2-</w:t>
            </w:r>
          </w:p>
        </w:tc>
        <w:tc>
          <w:tcPr>
            <w:tcW w:w="5380" w:type="dxa"/>
            <w:tcBorders>
              <w:left w:val="single" w:sz="4" w:space="0" w:color="auto"/>
            </w:tcBorders>
            <w:shd w:val="clear" w:color="auto" w:fill="FFFFFF" w:themeFill="background1"/>
          </w:tcPr>
          <w:p w14:paraId="2001EC10" w14:textId="4552E904" w:rsidR="006907EF" w:rsidRDefault="006907EF" w:rsidP="006907EF">
            <w:r>
              <w:t xml:space="preserve">El </w:t>
            </w:r>
            <w:r w:rsidR="00CE4C88">
              <w:t>cliente</w:t>
            </w:r>
            <w:r>
              <w:t xml:space="preserve"> presiona el botón de “Juntar”</w:t>
            </w:r>
          </w:p>
        </w:tc>
      </w:tr>
      <w:tr w:rsidR="006907EF" w14:paraId="4E5B12F3" w14:textId="77777777" w:rsidTr="006907EF">
        <w:trPr>
          <w:trHeight w:val="107"/>
        </w:trPr>
        <w:tc>
          <w:tcPr>
            <w:tcW w:w="2122" w:type="dxa"/>
            <w:vMerge/>
            <w:tcBorders>
              <w:right w:val="single" w:sz="4" w:space="0" w:color="auto"/>
            </w:tcBorders>
            <w:shd w:val="clear" w:color="auto" w:fill="92D050"/>
          </w:tcPr>
          <w:p w14:paraId="52131AFF"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41FF8E9D" w14:textId="77777777" w:rsidR="006907EF" w:rsidRDefault="006907EF" w:rsidP="006907EF">
            <w:pPr>
              <w:jc w:val="center"/>
            </w:pPr>
            <w:r>
              <w:t>3-</w:t>
            </w:r>
          </w:p>
        </w:tc>
        <w:tc>
          <w:tcPr>
            <w:tcW w:w="5380" w:type="dxa"/>
            <w:tcBorders>
              <w:left w:val="single" w:sz="4" w:space="0" w:color="auto"/>
            </w:tcBorders>
            <w:shd w:val="clear" w:color="auto" w:fill="FFFFFF" w:themeFill="background1"/>
          </w:tcPr>
          <w:p w14:paraId="040EFF0C" w14:textId="1AA1692C" w:rsidR="006907EF" w:rsidRDefault="006907EF" w:rsidP="006907EF">
            <w:r>
              <w:t xml:space="preserve">Se notifica al </w:t>
            </w:r>
            <w:r w:rsidR="00CE4C88">
              <w:t>cliente</w:t>
            </w:r>
            <w:r>
              <w:t xml:space="preserve"> con una alerta que los personajes se han juntado.</w:t>
            </w:r>
          </w:p>
        </w:tc>
      </w:tr>
      <w:tr w:rsidR="006907EF" w14:paraId="145BAECC" w14:textId="77777777" w:rsidTr="006907EF">
        <w:tc>
          <w:tcPr>
            <w:tcW w:w="2122" w:type="dxa"/>
            <w:tcBorders>
              <w:right w:val="single" w:sz="4" w:space="0" w:color="auto"/>
            </w:tcBorders>
            <w:shd w:val="clear" w:color="auto" w:fill="92D050"/>
          </w:tcPr>
          <w:p w14:paraId="16F2D8D5" w14:textId="77777777" w:rsidR="006907EF" w:rsidRDefault="006907EF" w:rsidP="006907EF">
            <w:r>
              <w:t>Postcondición:</w:t>
            </w:r>
          </w:p>
        </w:tc>
        <w:tc>
          <w:tcPr>
            <w:tcW w:w="6372" w:type="dxa"/>
            <w:gridSpan w:val="2"/>
            <w:tcBorders>
              <w:left w:val="single" w:sz="4" w:space="0" w:color="auto"/>
            </w:tcBorders>
          </w:tcPr>
          <w:p w14:paraId="7D753413" w14:textId="77777777" w:rsidR="006907EF" w:rsidRDefault="006907EF" w:rsidP="006907EF">
            <w:r>
              <w:t>Se juntan los personajes en el diccionario de personajes.</w:t>
            </w:r>
          </w:p>
        </w:tc>
      </w:tr>
      <w:tr w:rsidR="006907EF" w14:paraId="13062E67" w14:textId="77777777" w:rsidTr="006907EF">
        <w:trPr>
          <w:trHeight w:val="326"/>
        </w:trPr>
        <w:tc>
          <w:tcPr>
            <w:tcW w:w="2122" w:type="dxa"/>
            <w:tcBorders>
              <w:right w:val="single" w:sz="4" w:space="0" w:color="auto"/>
            </w:tcBorders>
            <w:shd w:val="clear" w:color="auto" w:fill="92D050"/>
          </w:tcPr>
          <w:p w14:paraId="1C4D7F2F" w14:textId="77777777" w:rsidR="006907EF" w:rsidRDefault="006907EF" w:rsidP="006907EF">
            <w:r>
              <w:t>Excepciones:</w:t>
            </w:r>
          </w:p>
        </w:tc>
        <w:tc>
          <w:tcPr>
            <w:tcW w:w="6372" w:type="dxa"/>
            <w:gridSpan w:val="2"/>
            <w:tcBorders>
              <w:left w:val="single" w:sz="4" w:space="0" w:color="auto"/>
            </w:tcBorders>
            <w:shd w:val="clear" w:color="auto" w:fill="FFFFFF" w:themeFill="background1"/>
          </w:tcPr>
          <w:p w14:paraId="6414F4F4" w14:textId="07ABE14D" w:rsidR="006907EF" w:rsidRDefault="00CE4C88" w:rsidP="006907EF">
            <w:r>
              <w:t>No hay</w:t>
            </w:r>
            <w:r w:rsidR="006907EF">
              <w:t>.</w:t>
            </w:r>
          </w:p>
        </w:tc>
      </w:tr>
      <w:tr w:rsidR="006907EF" w14:paraId="20FA1275" w14:textId="77777777" w:rsidTr="006907EF">
        <w:tc>
          <w:tcPr>
            <w:tcW w:w="2122" w:type="dxa"/>
            <w:tcBorders>
              <w:right w:val="single" w:sz="4" w:space="0" w:color="auto"/>
            </w:tcBorders>
            <w:shd w:val="clear" w:color="auto" w:fill="92D050"/>
          </w:tcPr>
          <w:p w14:paraId="6F2EDF43" w14:textId="77777777" w:rsidR="006907EF" w:rsidRDefault="006907EF" w:rsidP="006907EF">
            <w:r>
              <w:t>Importancia:</w:t>
            </w:r>
          </w:p>
        </w:tc>
        <w:tc>
          <w:tcPr>
            <w:tcW w:w="6372" w:type="dxa"/>
            <w:gridSpan w:val="2"/>
            <w:tcBorders>
              <w:left w:val="single" w:sz="4" w:space="0" w:color="auto"/>
            </w:tcBorders>
          </w:tcPr>
          <w:p w14:paraId="7437EFDE" w14:textId="77777777" w:rsidR="006907EF" w:rsidRDefault="006907EF" w:rsidP="006907EF">
            <w:r>
              <w:t>Media</w:t>
            </w:r>
          </w:p>
        </w:tc>
      </w:tr>
      <w:tr w:rsidR="006907EF" w14:paraId="3F2FDE26" w14:textId="77777777" w:rsidTr="006907EF">
        <w:tc>
          <w:tcPr>
            <w:tcW w:w="2122" w:type="dxa"/>
            <w:tcBorders>
              <w:right w:val="single" w:sz="4" w:space="0" w:color="auto"/>
            </w:tcBorders>
            <w:shd w:val="clear" w:color="auto" w:fill="92D050"/>
          </w:tcPr>
          <w:p w14:paraId="34A2E141" w14:textId="77777777" w:rsidR="006907EF" w:rsidRDefault="006907EF" w:rsidP="006907EF">
            <w:r>
              <w:t>Frecuencia:</w:t>
            </w:r>
          </w:p>
        </w:tc>
        <w:tc>
          <w:tcPr>
            <w:tcW w:w="6372" w:type="dxa"/>
            <w:gridSpan w:val="2"/>
            <w:tcBorders>
              <w:left w:val="single" w:sz="4" w:space="0" w:color="auto"/>
            </w:tcBorders>
          </w:tcPr>
          <w:p w14:paraId="67A850C7" w14:textId="77777777" w:rsidR="006907EF" w:rsidRDefault="006907EF" w:rsidP="006907EF">
            <w:pPr>
              <w:keepNext/>
            </w:pPr>
            <w:r>
              <w:t>Media</w:t>
            </w:r>
          </w:p>
        </w:tc>
      </w:tr>
    </w:tbl>
    <w:p w14:paraId="2A6A3B50" w14:textId="4F32E414" w:rsidR="000B6ED2" w:rsidRDefault="000B6ED2" w:rsidP="000B6ED2">
      <w:pPr>
        <w:pStyle w:val="Descripcin"/>
        <w:keepNext/>
        <w:jc w:val="center"/>
      </w:pPr>
      <w:bookmarkStart w:id="47" w:name="_Toc32403622"/>
      <w:r>
        <w:t xml:space="preserve">Tabla </w:t>
      </w:r>
      <w:r w:rsidR="006907EF">
        <w:t>14</w:t>
      </w:r>
      <w:r>
        <w:t xml:space="preserve"> Caso de uso 11</w:t>
      </w:r>
      <w:bookmarkEnd w:id="47"/>
    </w:p>
    <w:p w14:paraId="1B49B511" w14:textId="77777777" w:rsidR="000B6ED2" w:rsidRPr="000B6ED2" w:rsidRDefault="000B6ED2" w:rsidP="000B6ED2"/>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717C85FA" w14:textId="77777777" w:rsidTr="00CE4C88">
        <w:tc>
          <w:tcPr>
            <w:tcW w:w="2122" w:type="dxa"/>
            <w:tcBorders>
              <w:bottom w:val="single" w:sz="4" w:space="0" w:color="auto"/>
            </w:tcBorders>
            <w:shd w:val="clear" w:color="auto" w:fill="92D050"/>
          </w:tcPr>
          <w:p w14:paraId="487227EE" w14:textId="77777777" w:rsidR="000B6ED2" w:rsidRPr="00681815" w:rsidRDefault="000B6ED2" w:rsidP="00AF78D2">
            <w:pPr>
              <w:jc w:val="center"/>
              <w:rPr>
                <w:b/>
                <w:bCs/>
              </w:rPr>
            </w:pPr>
            <w:r>
              <w:rPr>
                <w:b/>
                <w:bCs/>
              </w:rPr>
              <w:t>Caso de uso 12</w:t>
            </w:r>
          </w:p>
        </w:tc>
        <w:tc>
          <w:tcPr>
            <w:tcW w:w="6372" w:type="dxa"/>
            <w:gridSpan w:val="2"/>
            <w:shd w:val="clear" w:color="auto" w:fill="92D050"/>
          </w:tcPr>
          <w:p w14:paraId="5E72B452" w14:textId="77777777" w:rsidR="000B6ED2" w:rsidRPr="00681815" w:rsidRDefault="000B6ED2" w:rsidP="00AF78D2">
            <w:pPr>
              <w:jc w:val="center"/>
              <w:rPr>
                <w:b/>
                <w:bCs/>
              </w:rPr>
            </w:pPr>
            <w:r>
              <w:rPr>
                <w:b/>
                <w:bCs/>
              </w:rPr>
              <w:t>Añadir referencia a un personaje</w:t>
            </w:r>
          </w:p>
        </w:tc>
      </w:tr>
      <w:tr w:rsidR="000B6ED2" w14:paraId="64B5C548" w14:textId="77777777" w:rsidTr="00CE4C88">
        <w:tc>
          <w:tcPr>
            <w:tcW w:w="2122" w:type="dxa"/>
            <w:tcBorders>
              <w:bottom w:val="single" w:sz="4" w:space="0" w:color="auto"/>
              <w:right w:val="single" w:sz="4" w:space="0" w:color="auto"/>
            </w:tcBorders>
            <w:shd w:val="clear" w:color="auto" w:fill="92D050"/>
          </w:tcPr>
          <w:p w14:paraId="512CC001" w14:textId="77777777" w:rsidR="000B6ED2" w:rsidRDefault="000B6ED2" w:rsidP="00AF78D2">
            <w:r>
              <w:t>Requisitos asociados:</w:t>
            </w:r>
          </w:p>
        </w:tc>
        <w:tc>
          <w:tcPr>
            <w:tcW w:w="6372" w:type="dxa"/>
            <w:gridSpan w:val="2"/>
            <w:tcBorders>
              <w:left w:val="single" w:sz="4" w:space="0" w:color="auto"/>
            </w:tcBorders>
          </w:tcPr>
          <w:p w14:paraId="3CCECDB1" w14:textId="77777777" w:rsidR="000B6ED2" w:rsidRDefault="000B6ED2" w:rsidP="00AF78D2">
            <w:pPr>
              <w:jc w:val="center"/>
            </w:pPr>
            <w:r>
              <w:t>R.F-8.4</w:t>
            </w:r>
          </w:p>
        </w:tc>
      </w:tr>
      <w:tr w:rsidR="00CE4C88" w14:paraId="1E0B9393" w14:textId="77777777" w:rsidTr="00CE4C88">
        <w:tc>
          <w:tcPr>
            <w:tcW w:w="2122" w:type="dxa"/>
            <w:tcBorders>
              <w:right w:val="single" w:sz="4" w:space="0" w:color="auto"/>
            </w:tcBorders>
            <w:shd w:val="clear" w:color="auto" w:fill="92D050"/>
          </w:tcPr>
          <w:p w14:paraId="2C5E4E06" w14:textId="77777777" w:rsidR="00CE4C88" w:rsidRDefault="00CE4C88" w:rsidP="00CE4C88">
            <w:r>
              <w:t>Descripción:</w:t>
            </w:r>
          </w:p>
        </w:tc>
        <w:tc>
          <w:tcPr>
            <w:tcW w:w="6372" w:type="dxa"/>
            <w:gridSpan w:val="2"/>
            <w:tcBorders>
              <w:left w:val="single" w:sz="4" w:space="0" w:color="auto"/>
            </w:tcBorders>
            <w:shd w:val="clear" w:color="auto" w:fill="FFFFFF" w:themeFill="background1"/>
          </w:tcPr>
          <w:p w14:paraId="38E4011D" w14:textId="725D21F8" w:rsidR="00CE4C88" w:rsidRDefault="00CE4C88" w:rsidP="00CE4C88">
            <w:r>
              <w:rPr>
                <w:shd w:val="clear" w:color="auto" w:fill="FFFFFF" w:themeFill="background1"/>
              </w:rPr>
              <w:t>El cliente podrá añadir una nueva referencia a cualquier personaje.</w:t>
            </w:r>
          </w:p>
        </w:tc>
      </w:tr>
      <w:tr w:rsidR="00CE4C88" w14:paraId="593B93D4" w14:textId="77777777" w:rsidTr="00CE4C88">
        <w:tc>
          <w:tcPr>
            <w:tcW w:w="2122" w:type="dxa"/>
            <w:tcBorders>
              <w:right w:val="single" w:sz="4" w:space="0" w:color="auto"/>
            </w:tcBorders>
            <w:shd w:val="clear" w:color="auto" w:fill="92D050"/>
          </w:tcPr>
          <w:p w14:paraId="3D29204E" w14:textId="77777777" w:rsidR="00CE4C88" w:rsidRDefault="00CE4C88" w:rsidP="00CE4C88">
            <w:r>
              <w:t>Precondición:</w:t>
            </w:r>
          </w:p>
        </w:tc>
        <w:tc>
          <w:tcPr>
            <w:tcW w:w="6372" w:type="dxa"/>
            <w:gridSpan w:val="2"/>
            <w:tcBorders>
              <w:left w:val="single" w:sz="4" w:space="0" w:color="auto"/>
              <w:bottom w:val="single" w:sz="4" w:space="0" w:color="auto"/>
            </w:tcBorders>
          </w:tcPr>
          <w:p w14:paraId="3C97DD23" w14:textId="0DC222C5" w:rsidR="00CE4C88" w:rsidRDefault="00CE4C88" w:rsidP="00CE4C88">
            <w:r>
              <w:t xml:space="preserve">Tener un diccionario cargado y estar en la página de </w:t>
            </w:r>
          </w:p>
          <w:p w14:paraId="6DC92920" w14:textId="34A1B6A6" w:rsidR="00CE4C88" w:rsidRDefault="00CE4C88" w:rsidP="00CE4C88">
            <w:r>
              <w:t>añadir referencias de personajes.</w:t>
            </w:r>
          </w:p>
        </w:tc>
      </w:tr>
      <w:tr w:rsidR="00CE4C88" w14:paraId="5D8F63F9" w14:textId="77777777" w:rsidTr="00CE4C88">
        <w:tc>
          <w:tcPr>
            <w:tcW w:w="2122" w:type="dxa"/>
            <w:vMerge w:val="restart"/>
            <w:tcBorders>
              <w:right w:val="single" w:sz="4" w:space="0" w:color="auto"/>
            </w:tcBorders>
            <w:shd w:val="clear" w:color="auto" w:fill="92D050"/>
          </w:tcPr>
          <w:p w14:paraId="5DA318BC" w14:textId="77777777" w:rsidR="00CE4C88" w:rsidRDefault="00CE4C88" w:rsidP="00CE4C88">
            <w:r>
              <w:t>Acciones:</w:t>
            </w:r>
          </w:p>
        </w:tc>
        <w:tc>
          <w:tcPr>
            <w:tcW w:w="992" w:type="dxa"/>
            <w:tcBorders>
              <w:left w:val="single" w:sz="4" w:space="0" w:color="auto"/>
              <w:bottom w:val="single" w:sz="4" w:space="0" w:color="auto"/>
              <w:right w:val="single" w:sz="4" w:space="0" w:color="auto"/>
            </w:tcBorders>
            <w:shd w:val="clear" w:color="auto" w:fill="92D050"/>
          </w:tcPr>
          <w:p w14:paraId="54F8D3A4" w14:textId="77777777" w:rsidR="00CE4C88" w:rsidRDefault="00CE4C88" w:rsidP="00CE4C88">
            <w:pPr>
              <w:jc w:val="center"/>
            </w:pPr>
            <w:r>
              <w:t>Paso</w:t>
            </w:r>
          </w:p>
        </w:tc>
        <w:tc>
          <w:tcPr>
            <w:tcW w:w="5380" w:type="dxa"/>
            <w:tcBorders>
              <w:left w:val="single" w:sz="4" w:space="0" w:color="auto"/>
              <w:bottom w:val="single" w:sz="4" w:space="0" w:color="auto"/>
            </w:tcBorders>
            <w:shd w:val="clear" w:color="auto" w:fill="92D050"/>
          </w:tcPr>
          <w:p w14:paraId="68DC1145" w14:textId="77777777" w:rsidR="00CE4C88" w:rsidRDefault="00CE4C88" w:rsidP="00CE4C88">
            <w:r>
              <w:t>Acción</w:t>
            </w:r>
          </w:p>
        </w:tc>
      </w:tr>
      <w:tr w:rsidR="00CE4C88" w14:paraId="3B0C75FE" w14:textId="77777777" w:rsidTr="00CE4C88">
        <w:trPr>
          <w:trHeight w:val="213"/>
        </w:trPr>
        <w:tc>
          <w:tcPr>
            <w:tcW w:w="2122" w:type="dxa"/>
            <w:vMerge/>
            <w:tcBorders>
              <w:right w:val="single" w:sz="4" w:space="0" w:color="auto"/>
            </w:tcBorders>
            <w:shd w:val="clear" w:color="auto" w:fill="92D050"/>
          </w:tcPr>
          <w:p w14:paraId="60FB347A"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2019112D" w14:textId="77777777" w:rsidR="00CE4C88" w:rsidRDefault="00CE4C88" w:rsidP="00CE4C88">
            <w:pPr>
              <w:jc w:val="center"/>
            </w:pPr>
            <w:r>
              <w:t>1-</w:t>
            </w:r>
          </w:p>
        </w:tc>
        <w:tc>
          <w:tcPr>
            <w:tcW w:w="5380" w:type="dxa"/>
            <w:tcBorders>
              <w:top w:val="single" w:sz="4" w:space="0" w:color="auto"/>
              <w:left w:val="single" w:sz="4" w:space="0" w:color="auto"/>
            </w:tcBorders>
            <w:shd w:val="clear" w:color="auto" w:fill="FFFFFF" w:themeFill="background1"/>
          </w:tcPr>
          <w:p w14:paraId="7CB4B18D" w14:textId="2ACE25D5" w:rsidR="00CE4C88" w:rsidRDefault="00CE4C88" w:rsidP="00CE4C88">
            <w:r>
              <w:t>El cliente introduce la id del personaje al que añadir referencia.</w:t>
            </w:r>
          </w:p>
        </w:tc>
      </w:tr>
      <w:tr w:rsidR="00CE4C88" w14:paraId="2F7D48F5" w14:textId="77777777" w:rsidTr="00CE4C88">
        <w:trPr>
          <w:trHeight w:val="213"/>
        </w:trPr>
        <w:tc>
          <w:tcPr>
            <w:tcW w:w="2122" w:type="dxa"/>
            <w:vMerge/>
            <w:tcBorders>
              <w:right w:val="single" w:sz="4" w:space="0" w:color="auto"/>
            </w:tcBorders>
            <w:shd w:val="clear" w:color="auto" w:fill="92D050"/>
          </w:tcPr>
          <w:p w14:paraId="68177035"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66388069"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20A33036" w14:textId="2AF70B1B" w:rsidR="00CE4C88" w:rsidRDefault="00CE4C88" w:rsidP="00CE4C88">
            <w:r>
              <w:t>El cliente introduce el nombre de la referencia a añadir.</w:t>
            </w:r>
          </w:p>
        </w:tc>
      </w:tr>
      <w:tr w:rsidR="00CE4C88" w14:paraId="4199984C" w14:textId="77777777" w:rsidTr="00CE4C88">
        <w:trPr>
          <w:trHeight w:val="107"/>
        </w:trPr>
        <w:tc>
          <w:tcPr>
            <w:tcW w:w="2122" w:type="dxa"/>
            <w:vMerge/>
            <w:tcBorders>
              <w:right w:val="single" w:sz="4" w:space="0" w:color="auto"/>
            </w:tcBorders>
            <w:shd w:val="clear" w:color="auto" w:fill="92D050"/>
          </w:tcPr>
          <w:p w14:paraId="7464A176"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393307D" w14:textId="77777777" w:rsidR="00CE4C88" w:rsidRDefault="00CE4C88" w:rsidP="00CE4C88">
            <w:pPr>
              <w:jc w:val="center"/>
            </w:pPr>
            <w:r>
              <w:t>3-</w:t>
            </w:r>
          </w:p>
        </w:tc>
        <w:tc>
          <w:tcPr>
            <w:tcW w:w="5380" w:type="dxa"/>
            <w:tcBorders>
              <w:left w:val="single" w:sz="4" w:space="0" w:color="auto"/>
            </w:tcBorders>
            <w:shd w:val="clear" w:color="auto" w:fill="FFFFFF" w:themeFill="background1"/>
          </w:tcPr>
          <w:p w14:paraId="50B818BB" w14:textId="6C15AA40" w:rsidR="00CE4C88" w:rsidRDefault="00CE4C88" w:rsidP="00CE4C88">
            <w:r>
              <w:t>El cliente pulsa “Añadir”.</w:t>
            </w:r>
          </w:p>
        </w:tc>
      </w:tr>
      <w:tr w:rsidR="00CE4C88" w14:paraId="14EFC4EF" w14:textId="77777777" w:rsidTr="00CE4C88">
        <w:trPr>
          <w:trHeight w:val="106"/>
        </w:trPr>
        <w:tc>
          <w:tcPr>
            <w:tcW w:w="2122" w:type="dxa"/>
            <w:vMerge/>
            <w:tcBorders>
              <w:right w:val="single" w:sz="4" w:space="0" w:color="auto"/>
            </w:tcBorders>
            <w:shd w:val="clear" w:color="auto" w:fill="92D050"/>
          </w:tcPr>
          <w:p w14:paraId="3C7477B2"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B20CA91" w14:textId="77777777" w:rsidR="00CE4C88" w:rsidRDefault="00CE4C88" w:rsidP="00CE4C88">
            <w:pPr>
              <w:jc w:val="center"/>
            </w:pPr>
            <w:r>
              <w:t>4-</w:t>
            </w:r>
          </w:p>
        </w:tc>
        <w:tc>
          <w:tcPr>
            <w:tcW w:w="5380" w:type="dxa"/>
            <w:tcBorders>
              <w:left w:val="single" w:sz="4" w:space="0" w:color="auto"/>
            </w:tcBorders>
            <w:shd w:val="clear" w:color="auto" w:fill="FFFFFF" w:themeFill="background1"/>
          </w:tcPr>
          <w:p w14:paraId="140813E4" w14:textId="45099D86" w:rsidR="00CE4C88" w:rsidRDefault="00CE4C88" w:rsidP="00CE4C88">
            <w:r>
              <w:t>Se notifica al cliente con una alerta que la referencia del personaje se añadió.</w:t>
            </w:r>
          </w:p>
        </w:tc>
      </w:tr>
      <w:tr w:rsidR="00CE4C88" w14:paraId="47CD751C" w14:textId="77777777" w:rsidTr="00CE4C88">
        <w:tc>
          <w:tcPr>
            <w:tcW w:w="2122" w:type="dxa"/>
            <w:tcBorders>
              <w:right w:val="single" w:sz="4" w:space="0" w:color="auto"/>
            </w:tcBorders>
            <w:shd w:val="clear" w:color="auto" w:fill="92D050"/>
          </w:tcPr>
          <w:p w14:paraId="4D62B3A7" w14:textId="77777777" w:rsidR="00CE4C88" w:rsidRDefault="00CE4C88" w:rsidP="00CE4C88">
            <w:r>
              <w:t>Postcondición:</w:t>
            </w:r>
          </w:p>
        </w:tc>
        <w:tc>
          <w:tcPr>
            <w:tcW w:w="6372" w:type="dxa"/>
            <w:gridSpan w:val="2"/>
            <w:tcBorders>
              <w:left w:val="single" w:sz="4" w:space="0" w:color="auto"/>
            </w:tcBorders>
          </w:tcPr>
          <w:p w14:paraId="5E92FBA9" w14:textId="77777777" w:rsidR="00CE4C88" w:rsidRDefault="00CE4C88" w:rsidP="00CE4C88">
            <w:r>
              <w:t>Se añade una referencia al personaje en el diccionario.</w:t>
            </w:r>
          </w:p>
        </w:tc>
      </w:tr>
      <w:tr w:rsidR="00CE4C88" w14:paraId="3D300E30" w14:textId="77777777" w:rsidTr="00CE4C88">
        <w:trPr>
          <w:trHeight w:val="107"/>
        </w:trPr>
        <w:tc>
          <w:tcPr>
            <w:tcW w:w="2122" w:type="dxa"/>
            <w:vMerge w:val="restart"/>
            <w:tcBorders>
              <w:right w:val="single" w:sz="4" w:space="0" w:color="auto"/>
            </w:tcBorders>
            <w:shd w:val="clear" w:color="auto" w:fill="92D050"/>
          </w:tcPr>
          <w:p w14:paraId="30129089" w14:textId="77777777" w:rsidR="00CE4C88" w:rsidRDefault="00CE4C88" w:rsidP="00CE4C88">
            <w:r>
              <w:t>Excepciones:</w:t>
            </w:r>
          </w:p>
        </w:tc>
        <w:tc>
          <w:tcPr>
            <w:tcW w:w="992" w:type="dxa"/>
            <w:tcBorders>
              <w:left w:val="single" w:sz="4" w:space="0" w:color="auto"/>
            </w:tcBorders>
            <w:shd w:val="clear" w:color="auto" w:fill="92D050"/>
          </w:tcPr>
          <w:p w14:paraId="533F97AF" w14:textId="77777777" w:rsidR="00CE4C88" w:rsidRDefault="00CE4C88" w:rsidP="00CE4C88">
            <w:pPr>
              <w:jc w:val="center"/>
            </w:pPr>
            <w:r>
              <w:t>Paso</w:t>
            </w:r>
          </w:p>
        </w:tc>
        <w:tc>
          <w:tcPr>
            <w:tcW w:w="5380" w:type="dxa"/>
            <w:tcBorders>
              <w:left w:val="single" w:sz="4" w:space="0" w:color="auto"/>
            </w:tcBorders>
            <w:shd w:val="clear" w:color="auto" w:fill="92D050"/>
          </w:tcPr>
          <w:p w14:paraId="49AAEC17" w14:textId="77777777" w:rsidR="00CE4C88" w:rsidRDefault="00CE4C88" w:rsidP="00CE4C88">
            <w:r>
              <w:t>Excepción</w:t>
            </w:r>
          </w:p>
        </w:tc>
      </w:tr>
      <w:tr w:rsidR="00CE4C88" w14:paraId="495D4AE9" w14:textId="77777777" w:rsidTr="00CE4C88">
        <w:trPr>
          <w:trHeight w:val="107"/>
        </w:trPr>
        <w:tc>
          <w:tcPr>
            <w:tcW w:w="2122" w:type="dxa"/>
            <w:vMerge/>
            <w:tcBorders>
              <w:right w:val="single" w:sz="4" w:space="0" w:color="auto"/>
            </w:tcBorders>
            <w:shd w:val="clear" w:color="auto" w:fill="92D050"/>
          </w:tcPr>
          <w:p w14:paraId="779D2D7D" w14:textId="77777777" w:rsidR="00CE4C88" w:rsidRDefault="00CE4C88" w:rsidP="00CE4C88"/>
        </w:tc>
        <w:tc>
          <w:tcPr>
            <w:tcW w:w="992" w:type="dxa"/>
            <w:tcBorders>
              <w:left w:val="single" w:sz="4" w:space="0" w:color="auto"/>
            </w:tcBorders>
            <w:shd w:val="clear" w:color="auto" w:fill="FFFFFF" w:themeFill="background1"/>
          </w:tcPr>
          <w:p w14:paraId="63E6FD62" w14:textId="77777777" w:rsidR="00CE4C88" w:rsidRDefault="00CE4C88" w:rsidP="00CE4C88">
            <w:pPr>
              <w:jc w:val="center"/>
            </w:pPr>
            <w:r>
              <w:t>1-</w:t>
            </w:r>
          </w:p>
        </w:tc>
        <w:tc>
          <w:tcPr>
            <w:tcW w:w="5380" w:type="dxa"/>
            <w:tcBorders>
              <w:left w:val="single" w:sz="4" w:space="0" w:color="auto"/>
            </w:tcBorders>
            <w:shd w:val="clear" w:color="auto" w:fill="FFFFFF" w:themeFill="background1"/>
          </w:tcPr>
          <w:p w14:paraId="2F9384E0" w14:textId="334036E5" w:rsidR="00CE4C88" w:rsidRDefault="00CE4C88" w:rsidP="00CE4C88">
            <w:r>
              <w:t xml:space="preserve">El </w:t>
            </w:r>
            <w:r w:rsidR="0015665B">
              <w:t>cliente</w:t>
            </w:r>
            <w:r>
              <w:t xml:space="preserve"> introduce una id inexistente</w:t>
            </w:r>
          </w:p>
        </w:tc>
      </w:tr>
      <w:tr w:rsidR="00CE4C88" w14:paraId="3CFA2E9A" w14:textId="77777777" w:rsidTr="00CE4C88">
        <w:trPr>
          <w:trHeight w:val="106"/>
        </w:trPr>
        <w:tc>
          <w:tcPr>
            <w:tcW w:w="2122" w:type="dxa"/>
            <w:vMerge/>
            <w:tcBorders>
              <w:right w:val="single" w:sz="4" w:space="0" w:color="auto"/>
            </w:tcBorders>
            <w:shd w:val="clear" w:color="auto" w:fill="92D050"/>
          </w:tcPr>
          <w:p w14:paraId="1B0F95B4" w14:textId="77777777" w:rsidR="00CE4C88" w:rsidRDefault="00CE4C88" w:rsidP="00CE4C88"/>
        </w:tc>
        <w:tc>
          <w:tcPr>
            <w:tcW w:w="992" w:type="dxa"/>
            <w:tcBorders>
              <w:left w:val="single" w:sz="4" w:space="0" w:color="auto"/>
            </w:tcBorders>
            <w:shd w:val="clear" w:color="auto" w:fill="FFFFFF" w:themeFill="background1"/>
          </w:tcPr>
          <w:p w14:paraId="3FEED1B0"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47EF28B9" w14:textId="0684C098" w:rsidR="00CE4C88" w:rsidRDefault="00CE4C88" w:rsidP="00CE4C88">
            <w:r>
              <w:t xml:space="preserve">El </w:t>
            </w:r>
            <w:r w:rsidR="0015665B">
              <w:t>cliente</w:t>
            </w:r>
            <w:r>
              <w:t xml:space="preserve"> introduce un nombre que ya existe para esa id, en cuyo caso simplemente dejará ese personaje como estaba.</w:t>
            </w:r>
          </w:p>
        </w:tc>
      </w:tr>
      <w:tr w:rsidR="00CE4C88" w14:paraId="23E2E7C2" w14:textId="77777777" w:rsidTr="00CE4C88">
        <w:tc>
          <w:tcPr>
            <w:tcW w:w="2122" w:type="dxa"/>
            <w:tcBorders>
              <w:right w:val="single" w:sz="4" w:space="0" w:color="auto"/>
            </w:tcBorders>
            <w:shd w:val="clear" w:color="auto" w:fill="92D050"/>
          </w:tcPr>
          <w:p w14:paraId="64DAAB46" w14:textId="77777777" w:rsidR="00CE4C88" w:rsidRDefault="00CE4C88" w:rsidP="00CE4C88">
            <w:r>
              <w:t>Importancia:</w:t>
            </w:r>
          </w:p>
        </w:tc>
        <w:tc>
          <w:tcPr>
            <w:tcW w:w="6372" w:type="dxa"/>
            <w:gridSpan w:val="2"/>
            <w:tcBorders>
              <w:left w:val="single" w:sz="4" w:space="0" w:color="auto"/>
            </w:tcBorders>
          </w:tcPr>
          <w:p w14:paraId="33E99AC3" w14:textId="7BE2E217" w:rsidR="00CE4C88" w:rsidRDefault="00CE4C88" w:rsidP="00CE4C88">
            <w:r>
              <w:t>Media</w:t>
            </w:r>
          </w:p>
        </w:tc>
      </w:tr>
      <w:tr w:rsidR="00CE4C88" w14:paraId="6F9D54BA" w14:textId="77777777" w:rsidTr="00CE4C88">
        <w:tc>
          <w:tcPr>
            <w:tcW w:w="2122" w:type="dxa"/>
            <w:tcBorders>
              <w:right w:val="single" w:sz="4" w:space="0" w:color="auto"/>
            </w:tcBorders>
            <w:shd w:val="clear" w:color="auto" w:fill="92D050"/>
          </w:tcPr>
          <w:p w14:paraId="52E1CACD" w14:textId="77777777" w:rsidR="00CE4C88" w:rsidRDefault="00CE4C88" w:rsidP="00CE4C88">
            <w:r>
              <w:t>Frecuencia:</w:t>
            </w:r>
          </w:p>
        </w:tc>
        <w:tc>
          <w:tcPr>
            <w:tcW w:w="6372" w:type="dxa"/>
            <w:gridSpan w:val="2"/>
            <w:tcBorders>
              <w:left w:val="single" w:sz="4" w:space="0" w:color="auto"/>
            </w:tcBorders>
          </w:tcPr>
          <w:p w14:paraId="3B2E05B2" w14:textId="4AA75621" w:rsidR="00CE4C88" w:rsidRDefault="00CE4C88" w:rsidP="00CE4C88">
            <w:pPr>
              <w:keepNext/>
            </w:pPr>
            <w:r>
              <w:t>Baja</w:t>
            </w:r>
          </w:p>
        </w:tc>
      </w:tr>
    </w:tbl>
    <w:p w14:paraId="01C86653" w14:textId="458FF867" w:rsidR="000B6ED2" w:rsidRDefault="000B6ED2" w:rsidP="000B6ED2">
      <w:pPr>
        <w:pStyle w:val="Descripcin"/>
        <w:keepNext/>
        <w:jc w:val="center"/>
      </w:pPr>
      <w:bookmarkStart w:id="48" w:name="_Toc32403623"/>
      <w:r>
        <w:t xml:space="preserve">Tabla </w:t>
      </w:r>
      <w:r w:rsidR="0015665B">
        <w:t>15</w:t>
      </w:r>
      <w:r>
        <w:t xml:space="preserve"> Caso de uso 12</w:t>
      </w:r>
      <w:bookmarkEnd w:id="48"/>
    </w:p>
    <w:p w14:paraId="17082724" w14:textId="2ED25E88" w:rsidR="000B6ED2" w:rsidRDefault="000B6ED2" w:rsidP="000B6ED2"/>
    <w:p w14:paraId="578141B3" w14:textId="14C25602" w:rsidR="000B6ED2" w:rsidRDefault="000B6ED2" w:rsidP="000B6ED2"/>
    <w:tbl>
      <w:tblPr>
        <w:tblStyle w:val="Tablaconcuadrcula"/>
        <w:tblpPr w:leftFromText="141" w:rightFromText="141" w:vertAnchor="text" w:horzAnchor="margin" w:tblpY="-64"/>
        <w:tblW w:w="0" w:type="auto"/>
        <w:tblLook w:val="04A0" w:firstRow="1" w:lastRow="0" w:firstColumn="1" w:lastColumn="0" w:noHBand="0" w:noVBand="1"/>
      </w:tblPr>
      <w:tblGrid>
        <w:gridCol w:w="2122"/>
        <w:gridCol w:w="992"/>
        <w:gridCol w:w="5380"/>
      </w:tblGrid>
      <w:tr w:rsidR="000B6ED2" w:rsidRPr="00681815" w14:paraId="5172017E" w14:textId="77777777" w:rsidTr="0015665B">
        <w:tc>
          <w:tcPr>
            <w:tcW w:w="2122" w:type="dxa"/>
            <w:tcBorders>
              <w:bottom w:val="single" w:sz="4" w:space="0" w:color="auto"/>
            </w:tcBorders>
            <w:shd w:val="clear" w:color="auto" w:fill="92D050"/>
          </w:tcPr>
          <w:p w14:paraId="30232697" w14:textId="77777777" w:rsidR="000B6ED2" w:rsidRPr="00681815" w:rsidRDefault="000B6ED2" w:rsidP="00AF78D2">
            <w:pPr>
              <w:jc w:val="center"/>
              <w:rPr>
                <w:b/>
                <w:bCs/>
              </w:rPr>
            </w:pPr>
            <w:r>
              <w:rPr>
                <w:b/>
                <w:bCs/>
              </w:rPr>
              <w:t>Caso de uso 13</w:t>
            </w:r>
          </w:p>
        </w:tc>
        <w:tc>
          <w:tcPr>
            <w:tcW w:w="6372" w:type="dxa"/>
            <w:gridSpan w:val="2"/>
            <w:shd w:val="clear" w:color="auto" w:fill="92D050"/>
          </w:tcPr>
          <w:p w14:paraId="4F8C38F5" w14:textId="77777777" w:rsidR="000B6ED2" w:rsidRPr="00681815" w:rsidRDefault="000B6ED2" w:rsidP="00AF78D2">
            <w:pPr>
              <w:jc w:val="center"/>
              <w:rPr>
                <w:b/>
                <w:bCs/>
              </w:rPr>
            </w:pPr>
            <w:r>
              <w:rPr>
                <w:b/>
                <w:bCs/>
              </w:rPr>
              <w:t>Eliminar referencia a un personaje</w:t>
            </w:r>
          </w:p>
        </w:tc>
      </w:tr>
      <w:tr w:rsidR="000B6ED2" w14:paraId="326A9A88" w14:textId="77777777" w:rsidTr="0015665B">
        <w:tc>
          <w:tcPr>
            <w:tcW w:w="2122" w:type="dxa"/>
            <w:tcBorders>
              <w:bottom w:val="single" w:sz="4" w:space="0" w:color="auto"/>
              <w:right w:val="single" w:sz="4" w:space="0" w:color="auto"/>
            </w:tcBorders>
            <w:shd w:val="clear" w:color="auto" w:fill="92D050"/>
          </w:tcPr>
          <w:p w14:paraId="1DB02D98" w14:textId="77777777" w:rsidR="000B6ED2" w:rsidRDefault="000B6ED2" w:rsidP="00AF78D2">
            <w:r>
              <w:t>Requisitos asociados:</w:t>
            </w:r>
          </w:p>
        </w:tc>
        <w:tc>
          <w:tcPr>
            <w:tcW w:w="6372" w:type="dxa"/>
            <w:gridSpan w:val="2"/>
            <w:tcBorders>
              <w:left w:val="single" w:sz="4" w:space="0" w:color="auto"/>
            </w:tcBorders>
          </w:tcPr>
          <w:p w14:paraId="0AD1EC80" w14:textId="77777777" w:rsidR="000B6ED2" w:rsidRDefault="000B6ED2" w:rsidP="00AF78D2">
            <w:pPr>
              <w:jc w:val="center"/>
            </w:pPr>
            <w:r>
              <w:t>R.F-8.5</w:t>
            </w:r>
          </w:p>
        </w:tc>
      </w:tr>
      <w:tr w:rsidR="000B6ED2" w14:paraId="73053827" w14:textId="77777777" w:rsidTr="0015665B">
        <w:tc>
          <w:tcPr>
            <w:tcW w:w="2122" w:type="dxa"/>
            <w:tcBorders>
              <w:right w:val="single" w:sz="4" w:space="0" w:color="auto"/>
            </w:tcBorders>
            <w:shd w:val="clear" w:color="auto" w:fill="92D050"/>
          </w:tcPr>
          <w:p w14:paraId="3EB7177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0B2132" w14:textId="79008BE6" w:rsidR="000B6ED2" w:rsidRDefault="0015665B" w:rsidP="0015665B">
            <w:r>
              <w:rPr>
                <w:shd w:val="clear" w:color="auto" w:fill="FFFFFF" w:themeFill="background1"/>
              </w:rPr>
              <w:t>El cliente podrá eliminar una referencia a cualquier personaje.</w:t>
            </w:r>
          </w:p>
        </w:tc>
      </w:tr>
      <w:tr w:rsidR="000B6ED2" w14:paraId="65C1EE6C" w14:textId="77777777" w:rsidTr="0015665B">
        <w:tc>
          <w:tcPr>
            <w:tcW w:w="2122" w:type="dxa"/>
            <w:tcBorders>
              <w:right w:val="single" w:sz="4" w:space="0" w:color="auto"/>
            </w:tcBorders>
            <w:shd w:val="clear" w:color="auto" w:fill="92D050"/>
          </w:tcPr>
          <w:p w14:paraId="2A482AD4" w14:textId="77777777" w:rsidR="000B6ED2" w:rsidRDefault="000B6ED2" w:rsidP="00AF78D2">
            <w:r>
              <w:t>Precondición:</w:t>
            </w:r>
          </w:p>
        </w:tc>
        <w:tc>
          <w:tcPr>
            <w:tcW w:w="6372" w:type="dxa"/>
            <w:gridSpan w:val="2"/>
            <w:tcBorders>
              <w:left w:val="single" w:sz="4" w:space="0" w:color="auto"/>
              <w:bottom w:val="single" w:sz="4" w:space="0" w:color="auto"/>
            </w:tcBorders>
          </w:tcPr>
          <w:p w14:paraId="2D9FC7D4" w14:textId="5F24B482" w:rsidR="000B6ED2" w:rsidRDefault="0015665B" w:rsidP="0015665B">
            <w:r>
              <w:t xml:space="preserve">Tener un diccionario cargado y estar en la página de </w:t>
            </w:r>
            <w:r w:rsidR="000B6ED2">
              <w:t>eliminar referencias de personajes.</w:t>
            </w:r>
          </w:p>
        </w:tc>
      </w:tr>
      <w:tr w:rsidR="000B6ED2" w14:paraId="7DEEA912" w14:textId="77777777" w:rsidTr="0015665B">
        <w:tc>
          <w:tcPr>
            <w:tcW w:w="2122" w:type="dxa"/>
            <w:vMerge w:val="restart"/>
            <w:tcBorders>
              <w:right w:val="single" w:sz="4" w:space="0" w:color="auto"/>
            </w:tcBorders>
            <w:shd w:val="clear" w:color="auto" w:fill="92D050"/>
          </w:tcPr>
          <w:p w14:paraId="5BE4A057"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CE81427"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E5A0140" w14:textId="77777777" w:rsidR="000B6ED2" w:rsidRDefault="000B6ED2" w:rsidP="00AF78D2">
            <w:r>
              <w:t>Acción</w:t>
            </w:r>
          </w:p>
        </w:tc>
      </w:tr>
      <w:tr w:rsidR="000B6ED2" w14:paraId="31363858" w14:textId="77777777" w:rsidTr="0015665B">
        <w:trPr>
          <w:trHeight w:val="213"/>
        </w:trPr>
        <w:tc>
          <w:tcPr>
            <w:tcW w:w="2122" w:type="dxa"/>
            <w:vMerge/>
            <w:tcBorders>
              <w:right w:val="single" w:sz="4" w:space="0" w:color="auto"/>
            </w:tcBorders>
            <w:shd w:val="clear" w:color="auto" w:fill="92D050"/>
          </w:tcPr>
          <w:p w14:paraId="47D919E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EC401F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08B75E1" w14:textId="739615F4" w:rsidR="000B6ED2" w:rsidRDefault="000B6ED2" w:rsidP="00AF78D2">
            <w:r>
              <w:t xml:space="preserve">El </w:t>
            </w:r>
            <w:r w:rsidR="0015665B">
              <w:t>cliente</w:t>
            </w:r>
            <w:r>
              <w:t xml:space="preserve"> marca la referencia a eliminar.</w:t>
            </w:r>
          </w:p>
        </w:tc>
      </w:tr>
      <w:tr w:rsidR="000B6ED2" w14:paraId="1B6757B5" w14:textId="77777777" w:rsidTr="0015665B">
        <w:trPr>
          <w:trHeight w:val="213"/>
        </w:trPr>
        <w:tc>
          <w:tcPr>
            <w:tcW w:w="2122" w:type="dxa"/>
            <w:vMerge/>
            <w:tcBorders>
              <w:right w:val="single" w:sz="4" w:space="0" w:color="auto"/>
            </w:tcBorders>
            <w:shd w:val="clear" w:color="auto" w:fill="92D050"/>
          </w:tcPr>
          <w:p w14:paraId="081C485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00FBFD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73F8894" w14:textId="10AF7933" w:rsidR="000B6ED2" w:rsidRDefault="000B6ED2" w:rsidP="00AF78D2">
            <w:r>
              <w:t xml:space="preserve">El </w:t>
            </w:r>
            <w:r w:rsidR="0015665B">
              <w:t>cliente</w:t>
            </w:r>
            <w:r>
              <w:t xml:space="preserve"> pulsa el botón eliminar.</w:t>
            </w:r>
          </w:p>
        </w:tc>
      </w:tr>
      <w:tr w:rsidR="000B6ED2" w14:paraId="24216A88" w14:textId="77777777" w:rsidTr="0015665B">
        <w:trPr>
          <w:trHeight w:val="107"/>
        </w:trPr>
        <w:tc>
          <w:tcPr>
            <w:tcW w:w="2122" w:type="dxa"/>
            <w:vMerge/>
            <w:tcBorders>
              <w:right w:val="single" w:sz="4" w:space="0" w:color="auto"/>
            </w:tcBorders>
            <w:shd w:val="clear" w:color="auto" w:fill="92D050"/>
          </w:tcPr>
          <w:p w14:paraId="669C683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957A974"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530C90F2" w14:textId="057B87A0" w:rsidR="000B6ED2" w:rsidRDefault="000B6ED2" w:rsidP="00AF78D2">
            <w:r>
              <w:t xml:space="preserve">Se notifica al </w:t>
            </w:r>
            <w:r w:rsidR="0015665B">
              <w:t>cliente</w:t>
            </w:r>
            <w:r>
              <w:t xml:space="preserve"> que la referencia fue eliminada.</w:t>
            </w:r>
          </w:p>
        </w:tc>
      </w:tr>
      <w:tr w:rsidR="000B6ED2" w14:paraId="1CD4AFA7" w14:textId="77777777" w:rsidTr="0015665B">
        <w:tc>
          <w:tcPr>
            <w:tcW w:w="2122" w:type="dxa"/>
            <w:tcBorders>
              <w:right w:val="single" w:sz="4" w:space="0" w:color="auto"/>
            </w:tcBorders>
            <w:shd w:val="clear" w:color="auto" w:fill="92D050"/>
          </w:tcPr>
          <w:p w14:paraId="3100BC59" w14:textId="77777777" w:rsidR="000B6ED2" w:rsidRDefault="000B6ED2" w:rsidP="00AF78D2">
            <w:r>
              <w:t>Postcondición:</w:t>
            </w:r>
          </w:p>
        </w:tc>
        <w:tc>
          <w:tcPr>
            <w:tcW w:w="6372" w:type="dxa"/>
            <w:gridSpan w:val="2"/>
            <w:tcBorders>
              <w:left w:val="single" w:sz="4" w:space="0" w:color="auto"/>
            </w:tcBorders>
          </w:tcPr>
          <w:p w14:paraId="04466D1D" w14:textId="77777777" w:rsidR="000B6ED2" w:rsidRDefault="000B6ED2" w:rsidP="00AF78D2">
            <w:r>
              <w:t>Se elimina la referencia del diccionario.</w:t>
            </w:r>
          </w:p>
        </w:tc>
      </w:tr>
      <w:tr w:rsidR="000B6ED2" w14:paraId="010C4975" w14:textId="77777777" w:rsidTr="0015665B">
        <w:trPr>
          <w:trHeight w:val="107"/>
        </w:trPr>
        <w:tc>
          <w:tcPr>
            <w:tcW w:w="2122" w:type="dxa"/>
            <w:tcBorders>
              <w:right w:val="single" w:sz="4" w:space="0" w:color="auto"/>
            </w:tcBorders>
            <w:shd w:val="clear" w:color="auto" w:fill="92D050"/>
          </w:tcPr>
          <w:p w14:paraId="2663636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E90FB4" w14:textId="599B8E78" w:rsidR="000B6ED2" w:rsidRDefault="0015665B" w:rsidP="00AF78D2">
            <w:r>
              <w:t>No hay.</w:t>
            </w:r>
          </w:p>
        </w:tc>
      </w:tr>
      <w:tr w:rsidR="000B6ED2" w14:paraId="26BB36F0" w14:textId="77777777" w:rsidTr="0015665B">
        <w:tc>
          <w:tcPr>
            <w:tcW w:w="2122" w:type="dxa"/>
            <w:tcBorders>
              <w:right w:val="single" w:sz="4" w:space="0" w:color="auto"/>
            </w:tcBorders>
            <w:shd w:val="clear" w:color="auto" w:fill="92D050"/>
          </w:tcPr>
          <w:p w14:paraId="4F6AB18B" w14:textId="77777777" w:rsidR="000B6ED2" w:rsidRDefault="000B6ED2" w:rsidP="00AF78D2">
            <w:r>
              <w:t>Importancia:</w:t>
            </w:r>
          </w:p>
        </w:tc>
        <w:tc>
          <w:tcPr>
            <w:tcW w:w="6372" w:type="dxa"/>
            <w:gridSpan w:val="2"/>
            <w:tcBorders>
              <w:left w:val="single" w:sz="4" w:space="0" w:color="auto"/>
            </w:tcBorders>
          </w:tcPr>
          <w:p w14:paraId="4B2A097F" w14:textId="344F0552" w:rsidR="000B6ED2" w:rsidRDefault="0015665B" w:rsidP="00AF78D2">
            <w:r>
              <w:t>Muy b</w:t>
            </w:r>
            <w:r w:rsidR="000B6ED2">
              <w:t>aja</w:t>
            </w:r>
          </w:p>
        </w:tc>
      </w:tr>
      <w:tr w:rsidR="000B6ED2" w14:paraId="64D509D2" w14:textId="77777777" w:rsidTr="0015665B">
        <w:tc>
          <w:tcPr>
            <w:tcW w:w="2122" w:type="dxa"/>
            <w:tcBorders>
              <w:right w:val="single" w:sz="4" w:space="0" w:color="auto"/>
            </w:tcBorders>
            <w:shd w:val="clear" w:color="auto" w:fill="92D050"/>
          </w:tcPr>
          <w:p w14:paraId="77375AF1" w14:textId="77777777" w:rsidR="000B6ED2" w:rsidRDefault="000B6ED2" w:rsidP="00AF78D2">
            <w:r>
              <w:t>Frecuencia:</w:t>
            </w:r>
          </w:p>
        </w:tc>
        <w:tc>
          <w:tcPr>
            <w:tcW w:w="6372" w:type="dxa"/>
            <w:gridSpan w:val="2"/>
            <w:tcBorders>
              <w:left w:val="single" w:sz="4" w:space="0" w:color="auto"/>
            </w:tcBorders>
          </w:tcPr>
          <w:p w14:paraId="21A8D3E0" w14:textId="175BF36E" w:rsidR="000B6ED2" w:rsidRDefault="0015665B" w:rsidP="00AF78D2">
            <w:pPr>
              <w:keepNext/>
            </w:pPr>
            <w:r>
              <w:t>Muy b</w:t>
            </w:r>
            <w:r w:rsidR="000B6ED2">
              <w:t>aja</w:t>
            </w:r>
          </w:p>
        </w:tc>
      </w:tr>
    </w:tbl>
    <w:p w14:paraId="5BE6A823" w14:textId="7DC6E289" w:rsidR="000B6ED2" w:rsidRDefault="000B6ED2" w:rsidP="000B6ED2">
      <w:pPr>
        <w:pStyle w:val="Descripcin"/>
        <w:keepNext/>
        <w:jc w:val="center"/>
      </w:pPr>
      <w:bookmarkStart w:id="49" w:name="_Toc32403624"/>
      <w:r>
        <w:t xml:space="preserve">Tabla </w:t>
      </w:r>
      <w:r w:rsidR="0015665B">
        <w:t>16</w:t>
      </w:r>
      <w:r>
        <w:t xml:space="preserve"> Caso de uso 13</w:t>
      </w:r>
      <w:bookmarkEnd w:id="49"/>
    </w:p>
    <w:p w14:paraId="474343AE" w14:textId="7A883EE1" w:rsidR="000B6ED2" w:rsidRDefault="000B6ED2" w:rsidP="000B6ED2"/>
    <w:p w14:paraId="57E13852" w14:textId="77777777" w:rsidR="000B6ED2" w:rsidRPr="000B6ED2" w:rsidRDefault="000B6ED2" w:rsidP="000B6ED2"/>
    <w:tbl>
      <w:tblPr>
        <w:tblStyle w:val="Tablaconcuadrcula"/>
        <w:tblpPr w:leftFromText="141" w:rightFromText="141" w:vertAnchor="text" w:horzAnchor="margin" w:tblpY="-49"/>
        <w:tblW w:w="0" w:type="auto"/>
        <w:tblLook w:val="04A0" w:firstRow="1" w:lastRow="0" w:firstColumn="1" w:lastColumn="0" w:noHBand="0" w:noVBand="1"/>
      </w:tblPr>
      <w:tblGrid>
        <w:gridCol w:w="2122"/>
        <w:gridCol w:w="992"/>
        <w:gridCol w:w="5380"/>
      </w:tblGrid>
      <w:tr w:rsidR="000B6ED2" w:rsidRPr="00681815" w14:paraId="509E1546" w14:textId="77777777" w:rsidTr="0015665B">
        <w:tc>
          <w:tcPr>
            <w:tcW w:w="2122" w:type="dxa"/>
            <w:tcBorders>
              <w:bottom w:val="single" w:sz="4" w:space="0" w:color="auto"/>
            </w:tcBorders>
            <w:shd w:val="clear" w:color="auto" w:fill="92D050"/>
          </w:tcPr>
          <w:p w14:paraId="3ACD214E" w14:textId="77777777" w:rsidR="000B6ED2" w:rsidRPr="00681815" w:rsidRDefault="000B6ED2" w:rsidP="00AF78D2">
            <w:pPr>
              <w:jc w:val="center"/>
              <w:rPr>
                <w:b/>
                <w:bCs/>
              </w:rPr>
            </w:pPr>
            <w:r>
              <w:rPr>
                <w:b/>
                <w:bCs/>
              </w:rPr>
              <w:t>Caso de uso 14</w:t>
            </w:r>
          </w:p>
        </w:tc>
        <w:tc>
          <w:tcPr>
            <w:tcW w:w="6372" w:type="dxa"/>
            <w:gridSpan w:val="2"/>
            <w:shd w:val="clear" w:color="auto" w:fill="92D050"/>
          </w:tcPr>
          <w:p w14:paraId="6A8377F6" w14:textId="77777777" w:rsidR="000B6ED2" w:rsidRPr="00681815" w:rsidRDefault="000B6ED2" w:rsidP="00AF78D2">
            <w:pPr>
              <w:jc w:val="center"/>
              <w:rPr>
                <w:b/>
                <w:bCs/>
              </w:rPr>
            </w:pPr>
            <w:r>
              <w:rPr>
                <w:b/>
                <w:bCs/>
              </w:rPr>
              <w:t>Modificar id personaje</w:t>
            </w:r>
          </w:p>
        </w:tc>
      </w:tr>
      <w:tr w:rsidR="000B6ED2" w14:paraId="73ADFD87" w14:textId="77777777" w:rsidTr="0015665B">
        <w:tc>
          <w:tcPr>
            <w:tcW w:w="2122" w:type="dxa"/>
            <w:tcBorders>
              <w:bottom w:val="single" w:sz="4" w:space="0" w:color="auto"/>
              <w:right w:val="single" w:sz="4" w:space="0" w:color="auto"/>
            </w:tcBorders>
            <w:shd w:val="clear" w:color="auto" w:fill="92D050"/>
          </w:tcPr>
          <w:p w14:paraId="5BA2F066" w14:textId="77777777" w:rsidR="000B6ED2" w:rsidRDefault="000B6ED2" w:rsidP="00AF78D2">
            <w:r>
              <w:t>Requisitos asociados:</w:t>
            </w:r>
          </w:p>
        </w:tc>
        <w:tc>
          <w:tcPr>
            <w:tcW w:w="6372" w:type="dxa"/>
            <w:gridSpan w:val="2"/>
            <w:tcBorders>
              <w:left w:val="single" w:sz="4" w:space="0" w:color="auto"/>
            </w:tcBorders>
          </w:tcPr>
          <w:p w14:paraId="14ED6E52" w14:textId="77777777" w:rsidR="000B6ED2" w:rsidRDefault="000B6ED2" w:rsidP="00AF78D2">
            <w:pPr>
              <w:jc w:val="center"/>
            </w:pPr>
            <w:r>
              <w:t>R.F-8.6</w:t>
            </w:r>
          </w:p>
        </w:tc>
      </w:tr>
      <w:tr w:rsidR="000B6ED2" w14:paraId="7385E7A6" w14:textId="77777777" w:rsidTr="0015665B">
        <w:tc>
          <w:tcPr>
            <w:tcW w:w="2122" w:type="dxa"/>
            <w:tcBorders>
              <w:right w:val="single" w:sz="4" w:space="0" w:color="auto"/>
            </w:tcBorders>
            <w:shd w:val="clear" w:color="auto" w:fill="92D050"/>
          </w:tcPr>
          <w:p w14:paraId="74E417A8"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D6C6C5C" w14:textId="1314281E" w:rsidR="000B6ED2" w:rsidRDefault="0015665B" w:rsidP="0015665B">
            <w:r>
              <w:rPr>
                <w:shd w:val="clear" w:color="auto" w:fill="FFFFFF" w:themeFill="background1"/>
              </w:rPr>
              <w:t>El cliente podrá modificar la id a cualquier personaje.</w:t>
            </w:r>
          </w:p>
        </w:tc>
      </w:tr>
      <w:tr w:rsidR="000B6ED2" w14:paraId="361C5075" w14:textId="77777777" w:rsidTr="0015665B">
        <w:tc>
          <w:tcPr>
            <w:tcW w:w="2122" w:type="dxa"/>
            <w:tcBorders>
              <w:right w:val="single" w:sz="4" w:space="0" w:color="auto"/>
            </w:tcBorders>
            <w:shd w:val="clear" w:color="auto" w:fill="92D050"/>
          </w:tcPr>
          <w:p w14:paraId="7314D099" w14:textId="77777777" w:rsidR="000B6ED2" w:rsidRDefault="000B6ED2" w:rsidP="00AF78D2">
            <w:r>
              <w:t>Precondición:</w:t>
            </w:r>
          </w:p>
        </w:tc>
        <w:tc>
          <w:tcPr>
            <w:tcW w:w="6372" w:type="dxa"/>
            <w:gridSpan w:val="2"/>
            <w:tcBorders>
              <w:left w:val="single" w:sz="4" w:space="0" w:color="auto"/>
              <w:bottom w:val="single" w:sz="4" w:space="0" w:color="auto"/>
            </w:tcBorders>
          </w:tcPr>
          <w:p w14:paraId="0093832F" w14:textId="4D54ABDE" w:rsidR="000B6ED2" w:rsidRDefault="0015665B" w:rsidP="00AF78D2">
            <w:r>
              <w:t xml:space="preserve">Tener un diccionario cargado y estar en la página de </w:t>
            </w:r>
            <w:r w:rsidR="000B6ED2">
              <w:t>modificar id de personajes.</w:t>
            </w:r>
          </w:p>
        </w:tc>
      </w:tr>
      <w:tr w:rsidR="000B6ED2" w14:paraId="0963B5BC" w14:textId="77777777" w:rsidTr="0015665B">
        <w:tc>
          <w:tcPr>
            <w:tcW w:w="2122" w:type="dxa"/>
            <w:vMerge w:val="restart"/>
            <w:tcBorders>
              <w:right w:val="single" w:sz="4" w:space="0" w:color="auto"/>
            </w:tcBorders>
            <w:shd w:val="clear" w:color="auto" w:fill="92D050"/>
          </w:tcPr>
          <w:p w14:paraId="77475CB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7BBBC7C"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83A8DEE" w14:textId="77777777" w:rsidR="000B6ED2" w:rsidRDefault="000B6ED2" w:rsidP="00AF78D2">
            <w:r>
              <w:t>Acción</w:t>
            </w:r>
          </w:p>
        </w:tc>
      </w:tr>
      <w:tr w:rsidR="000B6ED2" w14:paraId="5696DD4B" w14:textId="77777777" w:rsidTr="0015665B">
        <w:trPr>
          <w:trHeight w:val="213"/>
        </w:trPr>
        <w:tc>
          <w:tcPr>
            <w:tcW w:w="2122" w:type="dxa"/>
            <w:vMerge/>
            <w:tcBorders>
              <w:right w:val="single" w:sz="4" w:space="0" w:color="auto"/>
            </w:tcBorders>
            <w:shd w:val="clear" w:color="auto" w:fill="92D050"/>
          </w:tcPr>
          <w:p w14:paraId="513FB1B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391406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65F71A0" w14:textId="33EFAE21" w:rsidR="000B6ED2" w:rsidRDefault="000B6ED2" w:rsidP="00AF78D2">
            <w:r>
              <w:t xml:space="preserve">El </w:t>
            </w:r>
            <w:r w:rsidR="0015665B">
              <w:t>cliente</w:t>
            </w:r>
            <w:r>
              <w:t xml:space="preserve"> introduce la id del personaje actual.</w:t>
            </w:r>
          </w:p>
        </w:tc>
      </w:tr>
      <w:tr w:rsidR="000B6ED2" w14:paraId="039C2046" w14:textId="77777777" w:rsidTr="0015665B">
        <w:trPr>
          <w:trHeight w:val="213"/>
        </w:trPr>
        <w:tc>
          <w:tcPr>
            <w:tcW w:w="2122" w:type="dxa"/>
            <w:vMerge/>
            <w:tcBorders>
              <w:right w:val="single" w:sz="4" w:space="0" w:color="auto"/>
            </w:tcBorders>
            <w:shd w:val="clear" w:color="auto" w:fill="92D050"/>
          </w:tcPr>
          <w:p w14:paraId="74B45BB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630452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4DA3E7D" w14:textId="753DA3D7" w:rsidR="000B6ED2" w:rsidRDefault="000B6ED2" w:rsidP="00AF78D2">
            <w:r>
              <w:t xml:space="preserve">El </w:t>
            </w:r>
            <w:r w:rsidR="0015665B">
              <w:t>cliente</w:t>
            </w:r>
            <w:r>
              <w:t xml:space="preserve"> introduce la nueva id que quiere.</w:t>
            </w:r>
          </w:p>
        </w:tc>
      </w:tr>
      <w:tr w:rsidR="000B6ED2" w14:paraId="25D5ABAC" w14:textId="77777777" w:rsidTr="0015665B">
        <w:trPr>
          <w:trHeight w:val="107"/>
        </w:trPr>
        <w:tc>
          <w:tcPr>
            <w:tcW w:w="2122" w:type="dxa"/>
            <w:vMerge/>
            <w:tcBorders>
              <w:right w:val="single" w:sz="4" w:space="0" w:color="auto"/>
            </w:tcBorders>
            <w:shd w:val="clear" w:color="auto" w:fill="92D050"/>
          </w:tcPr>
          <w:p w14:paraId="178ECF4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CB1E8C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303CC170" w14:textId="40CA3BC8" w:rsidR="000B6ED2" w:rsidRDefault="000B6ED2" w:rsidP="00AF78D2">
            <w:r>
              <w:t xml:space="preserve">El </w:t>
            </w:r>
            <w:r w:rsidR="0015665B">
              <w:t>cliente</w:t>
            </w:r>
            <w:r>
              <w:t xml:space="preserve"> pulsa “Cambiar”.</w:t>
            </w:r>
          </w:p>
        </w:tc>
      </w:tr>
      <w:tr w:rsidR="000B6ED2" w14:paraId="03C60C22" w14:textId="77777777" w:rsidTr="0015665B">
        <w:trPr>
          <w:trHeight w:val="106"/>
        </w:trPr>
        <w:tc>
          <w:tcPr>
            <w:tcW w:w="2122" w:type="dxa"/>
            <w:vMerge/>
            <w:tcBorders>
              <w:right w:val="single" w:sz="4" w:space="0" w:color="auto"/>
            </w:tcBorders>
            <w:shd w:val="clear" w:color="auto" w:fill="92D050"/>
          </w:tcPr>
          <w:p w14:paraId="1127B1F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AE3FBD8"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57416B81" w14:textId="622D0C44" w:rsidR="000B6ED2" w:rsidRDefault="000B6ED2" w:rsidP="00AF78D2">
            <w:r>
              <w:t xml:space="preserve">Se notifica al </w:t>
            </w:r>
            <w:r w:rsidR="0015665B">
              <w:t>cliente</w:t>
            </w:r>
            <w:r>
              <w:t xml:space="preserve"> con una alerta que la id ha sido modificada.</w:t>
            </w:r>
          </w:p>
        </w:tc>
      </w:tr>
      <w:tr w:rsidR="000B6ED2" w14:paraId="19D98BDC" w14:textId="77777777" w:rsidTr="0015665B">
        <w:tc>
          <w:tcPr>
            <w:tcW w:w="2122" w:type="dxa"/>
            <w:tcBorders>
              <w:right w:val="single" w:sz="4" w:space="0" w:color="auto"/>
            </w:tcBorders>
            <w:shd w:val="clear" w:color="auto" w:fill="92D050"/>
          </w:tcPr>
          <w:p w14:paraId="5FCC26C7" w14:textId="77777777" w:rsidR="000B6ED2" w:rsidRDefault="000B6ED2" w:rsidP="00AF78D2">
            <w:r>
              <w:t>Postcondición:</w:t>
            </w:r>
          </w:p>
        </w:tc>
        <w:tc>
          <w:tcPr>
            <w:tcW w:w="6372" w:type="dxa"/>
            <w:gridSpan w:val="2"/>
            <w:tcBorders>
              <w:left w:val="single" w:sz="4" w:space="0" w:color="auto"/>
            </w:tcBorders>
          </w:tcPr>
          <w:p w14:paraId="35F88380" w14:textId="77777777" w:rsidR="000B6ED2" w:rsidRDefault="000B6ED2" w:rsidP="00AF78D2">
            <w:r>
              <w:t>Se modifica la id del personaje en el diccionario.</w:t>
            </w:r>
          </w:p>
        </w:tc>
      </w:tr>
      <w:tr w:rsidR="000B6ED2" w14:paraId="4D20A9C9" w14:textId="77777777" w:rsidTr="0015665B">
        <w:trPr>
          <w:trHeight w:val="107"/>
        </w:trPr>
        <w:tc>
          <w:tcPr>
            <w:tcW w:w="2122" w:type="dxa"/>
            <w:vMerge w:val="restart"/>
            <w:tcBorders>
              <w:right w:val="single" w:sz="4" w:space="0" w:color="auto"/>
            </w:tcBorders>
            <w:shd w:val="clear" w:color="auto" w:fill="92D050"/>
          </w:tcPr>
          <w:p w14:paraId="49D73FE7" w14:textId="77777777" w:rsidR="000B6ED2" w:rsidRDefault="000B6ED2" w:rsidP="00AF78D2">
            <w:r>
              <w:t>Excepciones:</w:t>
            </w:r>
          </w:p>
        </w:tc>
        <w:tc>
          <w:tcPr>
            <w:tcW w:w="992" w:type="dxa"/>
            <w:tcBorders>
              <w:left w:val="single" w:sz="4" w:space="0" w:color="auto"/>
            </w:tcBorders>
            <w:shd w:val="clear" w:color="auto" w:fill="92D050"/>
          </w:tcPr>
          <w:p w14:paraId="61BB579C" w14:textId="77777777" w:rsidR="000B6ED2" w:rsidRDefault="000B6ED2" w:rsidP="00AF78D2">
            <w:pPr>
              <w:jc w:val="center"/>
            </w:pPr>
            <w:r>
              <w:t>Paso</w:t>
            </w:r>
          </w:p>
        </w:tc>
        <w:tc>
          <w:tcPr>
            <w:tcW w:w="5380" w:type="dxa"/>
            <w:tcBorders>
              <w:left w:val="single" w:sz="4" w:space="0" w:color="auto"/>
            </w:tcBorders>
            <w:shd w:val="clear" w:color="auto" w:fill="92D050"/>
          </w:tcPr>
          <w:p w14:paraId="6B1CDB94" w14:textId="77777777" w:rsidR="000B6ED2" w:rsidRDefault="000B6ED2" w:rsidP="00AF78D2">
            <w:r>
              <w:t>Excepción</w:t>
            </w:r>
          </w:p>
        </w:tc>
      </w:tr>
      <w:tr w:rsidR="000B6ED2" w14:paraId="01910EA7" w14:textId="77777777" w:rsidTr="0015665B">
        <w:trPr>
          <w:trHeight w:val="107"/>
        </w:trPr>
        <w:tc>
          <w:tcPr>
            <w:tcW w:w="2122" w:type="dxa"/>
            <w:vMerge/>
            <w:tcBorders>
              <w:right w:val="single" w:sz="4" w:space="0" w:color="auto"/>
            </w:tcBorders>
            <w:shd w:val="clear" w:color="auto" w:fill="92D050"/>
          </w:tcPr>
          <w:p w14:paraId="791E68F2" w14:textId="77777777" w:rsidR="000B6ED2" w:rsidRDefault="000B6ED2" w:rsidP="00AF78D2"/>
        </w:tc>
        <w:tc>
          <w:tcPr>
            <w:tcW w:w="992" w:type="dxa"/>
            <w:tcBorders>
              <w:left w:val="single" w:sz="4" w:space="0" w:color="auto"/>
            </w:tcBorders>
            <w:shd w:val="clear" w:color="auto" w:fill="FFFFFF" w:themeFill="background1"/>
          </w:tcPr>
          <w:p w14:paraId="1EACFF75"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6DD0E293" w14:textId="48A84816" w:rsidR="000B6ED2" w:rsidRDefault="000B6ED2" w:rsidP="00AF78D2">
            <w:r>
              <w:t xml:space="preserve">El </w:t>
            </w:r>
            <w:r w:rsidR="00FF6692">
              <w:t>cliente</w:t>
            </w:r>
            <w:r>
              <w:t xml:space="preserve"> introduce una id inexistente.</w:t>
            </w:r>
          </w:p>
        </w:tc>
      </w:tr>
      <w:tr w:rsidR="000B6ED2" w14:paraId="50931F7A" w14:textId="77777777" w:rsidTr="0015665B">
        <w:trPr>
          <w:trHeight w:val="106"/>
        </w:trPr>
        <w:tc>
          <w:tcPr>
            <w:tcW w:w="2122" w:type="dxa"/>
            <w:vMerge/>
            <w:tcBorders>
              <w:right w:val="single" w:sz="4" w:space="0" w:color="auto"/>
            </w:tcBorders>
            <w:shd w:val="clear" w:color="auto" w:fill="92D050"/>
          </w:tcPr>
          <w:p w14:paraId="34EBC9DA" w14:textId="77777777" w:rsidR="000B6ED2" w:rsidRDefault="000B6ED2" w:rsidP="00AF78D2"/>
        </w:tc>
        <w:tc>
          <w:tcPr>
            <w:tcW w:w="992" w:type="dxa"/>
            <w:tcBorders>
              <w:left w:val="single" w:sz="4" w:space="0" w:color="auto"/>
            </w:tcBorders>
            <w:shd w:val="clear" w:color="auto" w:fill="FFFFFF" w:themeFill="background1"/>
          </w:tcPr>
          <w:p w14:paraId="54AB77F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5126979C" w14:textId="24D2210E" w:rsidR="000B6ED2" w:rsidRDefault="000B6ED2" w:rsidP="00AF78D2">
            <w:r>
              <w:t xml:space="preserve">El </w:t>
            </w:r>
            <w:r w:rsidR="00FF6692">
              <w:t>cliente</w:t>
            </w:r>
            <w:r>
              <w:t xml:space="preserve"> introduce un id existente como nueva id.</w:t>
            </w:r>
          </w:p>
        </w:tc>
      </w:tr>
      <w:tr w:rsidR="000B6ED2" w14:paraId="6779AA20" w14:textId="77777777" w:rsidTr="0015665B">
        <w:tc>
          <w:tcPr>
            <w:tcW w:w="2122" w:type="dxa"/>
            <w:tcBorders>
              <w:right w:val="single" w:sz="4" w:space="0" w:color="auto"/>
            </w:tcBorders>
            <w:shd w:val="clear" w:color="auto" w:fill="92D050"/>
          </w:tcPr>
          <w:p w14:paraId="372B6310" w14:textId="77777777" w:rsidR="000B6ED2" w:rsidRDefault="000B6ED2" w:rsidP="00AF78D2">
            <w:r>
              <w:t>Importancia:</w:t>
            </w:r>
          </w:p>
        </w:tc>
        <w:tc>
          <w:tcPr>
            <w:tcW w:w="6372" w:type="dxa"/>
            <w:gridSpan w:val="2"/>
            <w:tcBorders>
              <w:left w:val="single" w:sz="4" w:space="0" w:color="auto"/>
            </w:tcBorders>
          </w:tcPr>
          <w:p w14:paraId="16842B31" w14:textId="77777777" w:rsidR="000B6ED2" w:rsidRDefault="000B6ED2" w:rsidP="00AF78D2">
            <w:r>
              <w:t>Baja</w:t>
            </w:r>
          </w:p>
        </w:tc>
      </w:tr>
      <w:tr w:rsidR="000B6ED2" w14:paraId="0E816696" w14:textId="77777777" w:rsidTr="0015665B">
        <w:tc>
          <w:tcPr>
            <w:tcW w:w="2122" w:type="dxa"/>
            <w:tcBorders>
              <w:right w:val="single" w:sz="4" w:space="0" w:color="auto"/>
            </w:tcBorders>
            <w:shd w:val="clear" w:color="auto" w:fill="92D050"/>
          </w:tcPr>
          <w:p w14:paraId="418077B9" w14:textId="77777777" w:rsidR="000B6ED2" w:rsidRDefault="000B6ED2" w:rsidP="00AF78D2">
            <w:r>
              <w:t>Frecuencia:</w:t>
            </w:r>
          </w:p>
        </w:tc>
        <w:tc>
          <w:tcPr>
            <w:tcW w:w="6372" w:type="dxa"/>
            <w:gridSpan w:val="2"/>
            <w:tcBorders>
              <w:left w:val="single" w:sz="4" w:space="0" w:color="auto"/>
            </w:tcBorders>
          </w:tcPr>
          <w:p w14:paraId="787DD5D6" w14:textId="77777777" w:rsidR="000B6ED2" w:rsidRDefault="000B6ED2" w:rsidP="00AF78D2">
            <w:pPr>
              <w:keepNext/>
            </w:pPr>
            <w:r>
              <w:t>Baja</w:t>
            </w:r>
          </w:p>
        </w:tc>
      </w:tr>
    </w:tbl>
    <w:p w14:paraId="15493514" w14:textId="7BD5C703" w:rsidR="000B6ED2" w:rsidRDefault="000B6ED2" w:rsidP="000B6ED2">
      <w:pPr>
        <w:pStyle w:val="Descripcin"/>
        <w:keepNext/>
        <w:jc w:val="center"/>
      </w:pPr>
      <w:bookmarkStart w:id="50" w:name="_Toc32403625"/>
      <w:r>
        <w:t xml:space="preserve">Tabla </w:t>
      </w:r>
      <w:r w:rsidR="0015665B">
        <w:t>17</w:t>
      </w:r>
      <w:r>
        <w:t xml:space="preserve"> Caso de uso 14</w:t>
      </w:r>
      <w:bookmarkEnd w:id="50"/>
    </w:p>
    <w:p w14:paraId="6454440A" w14:textId="0FC323E1" w:rsidR="000B6ED2" w:rsidRDefault="000B6ED2" w:rsidP="000B6ED2"/>
    <w:tbl>
      <w:tblPr>
        <w:tblStyle w:val="Tablaconcuadrcula"/>
        <w:tblpPr w:leftFromText="141" w:rightFromText="141" w:vertAnchor="text" w:horzAnchor="margin" w:tblpY="-89"/>
        <w:tblW w:w="0" w:type="auto"/>
        <w:tblLook w:val="04A0" w:firstRow="1" w:lastRow="0" w:firstColumn="1" w:lastColumn="0" w:noHBand="0" w:noVBand="1"/>
      </w:tblPr>
      <w:tblGrid>
        <w:gridCol w:w="2122"/>
        <w:gridCol w:w="992"/>
        <w:gridCol w:w="5380"/>
      </w:tblGrid>
      <w:tr w:rsidR="000B6ED2" w:rsidRPr="00681815" w14:paraId="1898E676" w14:textId="77777777" w:rsidTr="00FF6692">
        <w:tc>
          <w:tcPr>
            <w:tcW w:w="2122" w:type="dxa"/>
            <w:tcBorders>
              <w:bottom w:val="single" w:sz="4" w:space="0" w:color="auto"/>
            </w:tcBorders>
            <w:shd w:val="clear" w:color="auto" w:fill="92D050"/>
          </w:tcPr>
          <w:p w14:paraId="67A13672" w14:textId="77777777" w:rsidR="000B6ED2" w:rsidRPr="00681815" w:rsidRDefault="000B6ED2" w:rsidP="00AF78D2">
            <w:pPr>
              <w:jc w:val="center"/>
              <w:rPr>
                <w:b/>
                <w:bCs/>
              </w:rPr>
            </w:pPr>
            <w:r>
              <w:rPr>
                <w:b/>
                <w:bCs/>
              </w:rPr>
              <w:t>Caso de uso 15</w:t>
            </w:r>
          </w:p>
        </w:tc>
        <w:tc>
          <w:tcPr>
            <w:tcW w:w="6372" w:type="dxa"/>
            <w:gridSpan w:val="2"/>
            <w:shd w:val="clear" w:color="auto" w:fill="92D050"/>
          </w:tcPr>
          <w:p w14:paraId="2EB2B365" w14:textId="77777777" w:rsidR="000B6ED2" w:rsidRPr="00681815" w:rsidRDefault="000B6ED2" w:rsidP="00AF78D2">
            <w:pPr>
              <w:jc w:val="center"/>
              <w:rPr>
                <w:b/>
                <w:bCs/>
              </w:rPr>
            </w:pPr>
            <w:r>
              <w:rPr>
                <w:b/>
                <w:bCs/>
              </w:rPr>
              <w:t>Modificar etnia</w:t>
            </w:r>
          </w:p>
        </w:tc>
      </w:tr>
      <w:tr w:rsidR="000B6ED2" w14:paraId="255AFE96" w14:textId="77777777" w:rsidTr="00FF6692">
        <w:tc>
          <w:tcPr>
            <w:tcW w:w="2122" w:type="dxa"/>
            <w:tcBorders>
              <w:bottom w:val="single" w:sz="4" w:space="0" w:color="auto"/>
              <w:right w:val="single" w:sz="4" w:space="0" w:color="auto"/>
            </w:tcBorders>
            <w:shd w:val="clear" w:color="auto" w:fill="92D050"/>
          </w:tcPr>
          <w:p w14:paraId="3CCDFC42" w14:textId="77777777" w:rsidR="000B6ED2" w:rsidRDefault="000B6ED2" w:rsidP="00AF78D2">
            <w:r>
              <w:t>Requisitos asociados:</w:t>
            </w:r>
          </w:p>
        </w:tc>
        <w:tc>
          <w:tcPr>
            <w:tcW w:w="6372" w:type="dxa"/>
            <w:gridSpan w:val="2"/>
            <w:tcBorders>
              <w:left w:val="single" w:sz="4" w:space="0" w:color="auto"/>
            </w:tcBorders>
          </w:tcPr>
          <w:p w14:paraId="45533D14" w14:textId="77777777" w:rsidR="000B6ED2" w:rsidRDefault="000B6ED2" w:rsidP="00AF78D2">
            <w:pPr>
              <w:jc w:val="center"/>
            </w:pPr>
            <w:r>
              <w:t>R.F-8.7</w:t>
            </w:r>
          </w:p>
        </w:tc>
      </w:tr>
      <w:tr w:rsidR="000B6ED2" w14:paraId="0FD7A49A" w14:textId="77777777" w:rsidTr="00FF6692">
        <w:tc>
          <w:tcPr>
            <w:tcW w:w="2122" w:type="dxa"/>
            <w:tcBorders>
              <w:right w:val="single" w:sz="4" w:space="0" w:color="auto"/>
            </w:tcBorders>
            <w:shd w:val="clear" w:color="auto" w:fill="92D050"/>
          </w:tcPr>
          <w:p w14:paraId="2EE57D8F"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50EB236" w14:textId="5D1E5546" w:rsidR="000B6ED2" w:rsidRDefault="00FF6692" w:rsidP="00FF6692">
            <w:r>
              <w:rPr>
                <w:shd w:val="clear" w:color="auto" w:fill="FFFFFF" w:themeFill="background1"/>
              </w:rPr>
              <w:t>El cliente podrá modificar la etnia a cualquier personaje.</w:t>
            </w:r>
          </w:p>
        </w:tc>
      </w:tr>
      <w:tr w:rsidR="000B6ED2" w14:paraId="46A3E59F" w14:textId="77777777" w:rsidTr="00FF6692">
        <w:tc>
          <w:tcPr>
            <w:tcW w:w="2122" w:type="dxa"/>
            <w:tcBorders>
              <w:right w:val="single" w:sz="4" w:space="0" w:color="auto"/>
            </w:tcBorders>
            <w:shd w:val="clear" w:color="auto" w:fill="92D050"/>
          </w:tcPr>
          <w:p w14:paraId="5ED25965" w14:textId="77777777" w:rsidR="000B6ED2" w:rsidRDefault="000B6ED2" w:rsidP="00AF78D2">
            <w:r>
              <w:t>Precondición:</w:t>
            </w:r>
          </w:p>
        </w:tc>
        <w:tc>
          <w:tcPr>
            <w:tcW w:w="6372" w:type="dxa"/>
            <w:gridSpan w:val="2"/>
            <w:tcBorders>
              <w:left w:val="single" w:sz="4" w:space="0" w:color="auto"/>
              <w:bottom w:val="single" w:sz="4" w:space="0" w:color="auto"/>
            </w:tcBorders>
          </w:tcPr>
          <w:p w14:paraId="46BC7366" w14:textId="6C1B47ED" w:rsidR="000B6ED2" w:rsidRDefault="00FF6692" w:rsidP="00AF78D2">
            <w:r>
              <w:t xml:space="preserve">Tener un diccionario cargado y estar en la página de </w:t>
            </w:r>
            <w:r w:rsidR="000B6ED2">
              <w:t>modificar personajes.</w:t>
            </w:r>
          </w:p>
        </w:tc>
      </w:tr>
      <w:tr w:rsidR="000B6ED2" w14:paraId="6C91719F" w14:textId="77777777" w:rsidTr="00FF6692">
        <w:tc>
          <w:tcPr>
            <w:tcW w:w="2122" w:type="dxa"/>
            <w:vMerge w:val="restart"/>
            <w:tcBorders>
              <w:right w:val="single" w:sz="4" w:space="0" w:color="auto"/>
            </w:tcBorders>
            <w:shd w:val="clear" w:color="auto" w:fill="92D050"/>
          </w:tcPr>
          <w:p w14:paraId="18ACEF3D"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D62AEE8"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DDCD985" w14:textId="77777777" w:rsidR="000B6ED2" w:rsidRDefault="000B6ED2" w:rsidP="00AF78D2">
            <w:r>
              <w:t>Acción</w:t>
            </w:r>
          </w:p>
        </w:tc>
      </w:tr>
      <w:tr w:rsidR="000B6ED2" w14:paraId="35AE54DC" w14:textId="77777777" w:rsidTr="00FF6692">
        <w:trPr>
          <w:trHeight w:val="213"/>
        </w:trPr>
        <w:tc>
          <w:tcPr>
            <w:tcW w:w="2122" w:type="dxa"/>
            <w:vMerge/>
            <w:tcBorders>
              <w:right w:val="single" w:sz="4" w:space="0" w:color="auto"/>
            </w:tcBorders>
            <w:shd w:val="clear" w:color="auto" w:fill="92D050"/>
          </w:tcPr>
          <w:p w14:paraId="22C0C45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83926E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3956772" w14:textId="18D85C9F" w:rsidR="000B6ED2" w:rsidRDefault="000B6ED2" w:rsidP="00AF78D2">
            <w:r>
              <w:t xml:space="preserve">El </w:t>
            </w:r>
            <w:r w:rsidR="00FF6692">
              <w:t>cliente</w:t>
            </w:r>
            <w:r>
              <w:t xml:space="preserve"> introduce la id del personaje.</w:t>
            </w:r>
          </w:p>
        </w:tc>
      </w:tr>
      <w:tr w:rsidR="000B6ED2" w14:paraId="3D627211" w14:textId="77777777" w:rsidTr="00FF6692">
        <w:trPr>
          <w:trHeight w:val="213"/>
        </w:trPr>
        <w:tc>
          <w:tcPr>
            <w:tcW w:w="2122" w:type="dxa"/>
            <w:vMerge/>
            <w:tcBorders>
              <w:right w:val="single" w:sz="4" w:space="0" w:color="auto"/>
            </w:tcBorders>
            <w:shd w:val="clear" w:color="auto" w:fill="92D050"/>
          </w:tcPr>
          <w:p w14:paraId="7BFA4A9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0C9EC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B343859" w14:textId="6028A7C5" w:rsidR="000B6ED2" w:rsidRDefault="000B6ED2" w:rsidP="00AF78D2">
            <w:r>
              <w:t xml:space="preserve">El </w:t>
            </w:r>
            <w:r w:rsidR="00FF6692">
              <w:t>cliente</w:t>
            </w:r>
            <w:r>
              <w:t xml:space="preserve"> introduce la etnia que desee.</w:t>
            </w:r>
          </w:p>
        </w:tc>
      </w:tr>
      <w:tr w:rsidR="000B6ED2" w14:paraId="7AB700C3" w14:textId="77777777" w:rsidTr="00FF6692">
        <w:trPr>
          <w:trHeight w:val="107"/>
        </w:trPr>
        <w:tc>
          <w:tcPr>
            <w:tcW w:w="2122" w:type="dxa"/>
            <w:vMerge/>
            <w:tcBorders>
              <w:right w:val="single" w:sz="4" w:space="0" w:color="auto"/>
            </w:tcBorders>
            <w:shd w:val="clear" w:color="auto" w:fill="92D050"/>
          </w:tcPr>
          <w:p w14:paraId="04BED7D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869EDAD"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2CFD8A6" w14:textId="00E45758" w:rsidR="000B6ED2" w:rsidRDefault="000B6ED2" w:rsidP="00AF78D2">
            <w:r>
              <w:t xml:space="preserve">El </w:t>
            </w:r>
            <w:r w:rsidR="00FF6692">
              <w:t>cliente</w:t>
            </w:r>
            <w:r>
              <w:t xml:space="preserve"> pulsa “Modificar”.</w:t>
            </w:r>
          </w:p>
        </w:tc>
      </w:tr>
      <w:tr w:rsidR="000B6ED2" w14:paraId="0297B62D" w14:textId="77777777" w:rsidTr="00FF6692">
        <w:trPr>
          <w:trHeight w:val="106"/>
        </w:trPr>
        <w:tc>
          <w:tcPr>
            <w:tcW w:w="2122" w:type="dxa"/>
            <w:vMerge/>
            <w:tcBorders>
              <w:right w:val="single" w:sz="4" w:space="0" w:color="auto"/>
            </w:tcBorders>
            <w:shd w:val="clear" w:color="auto" w:fill="92D050"/>
          </w:tcPr>
          <w:p w14:paraId="59A53C5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308BDFB"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16D20FE" w14:textId="57C7C0A7" w:rsidR="000B6ED2" w:rsidRDefault="000B6ED2" w:rsidP="00AF78D2">
            <w:r>
              <w:t xml:space="preserve">Se notifica al </w:t>
            </w:r>
            <w:r w:rsidR="00FF6692">
              <w:t>cliente</w:t>
            </w:r>
            <w:r>
              <w:t xml:space="preserve"> con una alerta que la etnia ha sido modificada.</w:t>
            </w:r>
          </w:p>
        </w:tc>
      </w:tr>
      <w:tr w:rsidR="000B6ED2" w14:paraId="7A7F4E49" w14:textId="77777777" w:rsidTr="00FF6692">
        <w:tc>
          <w:tcPr>
            <w:tcW w:w="2122" w:type="dxa"/>
            <w:tcBorders>
              <w:right w:val="single" w:sz="4" w:space="0" w:color="auto"/>
            </w:tcBorders>
            <w:shd w:val="clear" w:color="auto" w:fill="92D050"/>
          </w:tcPr>
          <w:p w14:paraId="1134803E" w14:textId="77777777" w:rsidR="000B6ED2" w:rsidRDefault="000B6ED2" w:rsidP="00AF78D2">
            <w:r>
              <w:t>Postcondición:</w:t>
            </w:r>
          </w:p>
        </w:tc>
        <w:tc>
          <w:tcPr>
            <w:tcW w:w="6372" w:type="dxa"/>
            <w:gridSpan w:val="2"/>
            <w:tcBorders>
              <w:left w:val="single" w:sz="4" w:space="0" w:color="auto"/>
            </w:tcBorders>
          </w:tcPr>
          <w:p w14:paraId="26287E3A" w14:textId="77777777" w:rsidR="000B6ED2" w:rsidRDefault="000B6ED2" w:rsidP="00AF78D2">
            <w:r>
              <w:t>Se añade una etnia a la clase de personaje.</w:t>
            </w:r>
          </w:p>
        </w:tc>
      </w:tr>
      <w:tr w:rsidR="000B6ED2" w14:paraId="4BBC1F5C" w14:textId="77777777" w:rsidTr="00FF6692">
        <w:trPr>
          <w:trHeight w:val="107"/>
        </w:trPr>
        <w:tc>
          <w:tcPr>
            <w:tcW w:w="2122" w:type="dxa"/>
            <w:vMerge w:val="restart"/>
            <w:tcBorders>
              <w:right w:val="single" w:sz="4" w:space="0" w:color="auto"/>
            </w:tcBorders>
            <w:shd w:val="clear" w:color="auto" w:fill="92D050"/>
          </w:tcPr>
          <w:p w14:paraId="00EB30D9" w14:textId="77777777" w:rsidR="000B6ED2" w:rsidRDefault="000B6ED2" w:rsidP="00AF78D2">
            <w:r>
              <w:t>Excepciones:</w:t>
            </w:r>
          </w:p>
        </w:tc>
        <w:tc>
          <w:tcPr>
            <w:tcW w:w="992" w:type="dxa"/>
            <w:tcBorders>
              <w:left w:val="single" w:sz="4" w:space="0" w:color="auto"/>
            </w:tcBorders>
            <w:shd w:val="clear" w:color="auto" w:fill="92D050"/>
          </w:tcPr>
          <w:p w14:paraId="59BD9EB7" w14:textId="77777777" w:rsidR="000B6ED2" w:rsidRDefault="000B6ED2" w:rsidP="00AF78D2">
            <w:pPr>
              <w:jc w:val="center"/>
            </w:pPr>
            <w:r>
              <w:t>Paso</w:t>
            </w:r>
          </w:p>
        </w:tc>
        <w:tc>
          <w:tcPr>
            <w:tcW w:w="5380" w:type="dxa"/>
            <w:tcBorders>
              <w:left w:val="single" w:sz="4" w:space="0" w:color="auto"/>
            </w:tcBorders>
            <w:shd w:val="clear" w:color="auto" w:fill="92D050"/>
          </w:tcPr>
          <w:p w14:paraId="5A7EC0ED" w14:textId="77777777" w:rsidR="000B6ED2" w:rsidRDefault="000B6ED2" w:rsidP="00AF78D2">
            <w:r>
              <w:t>Excepción</w:t>
            </w:r>
          </w:p>
        </w:tc>
      </w:tr>
      <w:tr w:rsidR="000B6ED2" w14:paraId="58E44BA5" w14:textId="77777777" w:rsidTr="00FF6692">
        <w:trPr>
          <w:trHeight w:val="107"/>
        </w:trPr>
        <w:tc>
          <w:tcPr>
            <w:tcW w:w="2122" w:type="dxa"/>
            <w:vMerge/>
            <w:tcBorders>
              <w:right w:val="single" w:sz="4" w:space="0" w:color="auto"/>
            </w:tcBorders>
            <w:shd w:val="clear" w:color="auto" w:fill="92D050"/>
          </w:tcPr>
          <w:p w14:paraId="0B0BEF68" w14:textId="77777777" w:rsidR="000B6ED2" w:rsidRDefault="000B6ED2" w:rsidP="00AF78D2"/>
        </w:tc>
        <w:tc>
          <w:tcPr>
            <w:tcW w:w="992" w:type="dxa"/>
            <w:tcBorders>
              <w:left w:val="single" w:sz="4" w:space="0" w:color="auto"/>
            </w:tcBorders>
            <w:shd w:val="clear" w:color="auto" w:fill="FFFFFF" w:themeFill="background1"/>
          </w:tcPr>
          <w:p w14:paraId="63EC1A3B"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73B74523" w14:textId="74AFDCD7" w:rsidR="000B6ED2" w:rsidRDefault="000B6ED2" w:rsidP="00AF78D2">
            <w:r>
              <w:t xml:space="preserve">El </w:t>
            </w:r>
            <w:r w:rsidR="00FF6692">
              <w:t>cliente</w:t>
            </w:r>
            <w:r>
              <w:t xml:space="preserve"> introduce una id inexistente.</w:t>
            </w:r>
          </w:p>
        </w:tc>
      </w:tr>
      <w:tr w:rsidR="000B6ED2" w14:paraId="74525B69" w14:textId="77777777" w:rsidTr="00FF6692">
        <w:tc>
          <w:tcPr>
            <w:tcW w:w="2122" w:type="dxa"/>
            <w:tcBorders>
              <w:right w:val="single" w:sz="4" w:space="0" w:color="auto"/>
            </w:tcBorders>
            <w:shd w:val="clear" w:color="auto" w:fill="92D050"/>
          </w:tcPr>
          <w:p w14:paraId="4936E390" w14:textId="77777777" w:rsidR="000B6ED2" w:rsidRDefault="000B6ED2" w:rsidP="00AF78D2">
            <w:r>
              <w:t>Importancia:</w:t>
            </w:r>
          </w:p>
        </w:tc>
        <w:tc>
          <w:tcPr>
            <w:tcW w:w="6372" w:type="dxa"/>
            <w:gridSpan w:val="2"/>
            <w:tcBorders>
              <w:left w:val="single" w:sz="4" w:space="0" w:color="auto"/>
            </w:tcBorders>
          </w:tcPr>
          <w:p w14:paraId="59C4F75C" w14:textId="11710867" w:rsidR="000B6ED2" w:rsidRDefault="00FF6692" w:rsidP="00AF78D2">
            <w:r>
              <w:t>Baja</w:t>
            </w:r>
          </w:p>
        </w:tc>
      </w:tr>
      <w:tr w:rsidR="000B6ED2" w14:paraId="4D528334" w14:textId="77777777" w:rsidTr="00FF6692">
        <w:tc>
          <w:tcPr>
            <w:tcW w:w="2122" w:type="dxa"/>
            <w:tcBorders>
              <w:right w:val="single" w:sz="4" w:space="0" w:color="auto"/>
            </w:tcBorders>
            <w:shd w:val="clear" w:color="auto" w:fill="92D050"/>
          </w:tcPr>
          <w:p w14:paraId="1689C6EE" w14:textId="77777777" w:rsidR="000B6ED2" w:rsidRDefault="000B6ED2" w:rsidP="00AF78D2">
            <w:r>
              <w:t>Frecuencia:</w:t>
            </w:r>
          </w:p>
        </w:tc>
        <w:tc>
          <w:tcPr>
            <w:tcW w:w="6372" w:type="dxa"/>
            <w:gridSpan w:val="2"/>
            <w:tcBorders>
              <w:left w:val="single" w:sz="4" w:space="0" w:color="auto"/>
            </w:tcBorders>
          </w:tcPr>
          <w:p w14:paraId="3EA14EA2" w14:textId="3B614333" w:rsidR="000B6ED2" w:rsidRDefault="00FF6692" w:rsidP="00AF78D2">
            <w:pPr>
              <w:keepNext/>
            </w:pPr>
            <w:r>
              <w:t>Baja</w:t>
            </w:r>
          </w:p>
        </w:tc>
      </w:tr>
    </w:tbl>
    <w:p w14:paraId="7180405F" w14:textId="50FA1BC7" w:rsidR="000B6ED2" w:rsidRDefault="000B6ED2" w:rsidP="000B6ED2">
      <w:pPr>
        <w:pStyle w:val="Descripcin"/>
        <w:keepNext/>
        <w:jc w:val="center"/>
      </w:pPr>
      <w:bookmarkStart w:id="51" w:name="_Toc32403626"/>
      <w:bookmarkStart w:id="52" w:name="_Toc107913282"/>
      <w:r>
        <w:t xml:space="preserve">Tabla </w:t>
      </w:r>
      <w:fldSimple w:instr=" SEQ Tabla \* ARABIC ">
        <w:r w:rsidR="00BA4C58">
          <w:rPr>
            <w:noProof/>
          </w:rPr>
          <w:t>9</w:t>
        </w:r>
      </w:fldSimple>
      <w:r>
        <w:t xml:space="preserve"> Caso de uso 15</w:t>
      </w:r>
      <w:bookmarkEnd w:id="51"/>
      <w:bookmarkEnd w:id="52"/>
    </w:p>
    <w:p w14:paraId="02A05F55" w14:textId="5D75ED36" w:rsidR="000B6ED2" w:rsidRDefault="000B6ED2" w:rsidP="000B6ED2"/>
    <w:p w14:paraId="101A0657" w14:textId="77777777" w:rsidR="000B6ED2" w:rsidRPr="000B6ED2" w:rsidRDefault="000B6ED2" w:rsidP="000B6ED2"/>
    <w:tbl>
      <w:tblPr>
        <w:tblStyle w:val="Tablaconcuadrcula"/>
        <w:tblpPr w:leftFromText="141" w:rightFromText="141" w:vertAnchor="text" w:horzAnchor="margin" w:tblpY="-27"/>
        <w:tblW w:w="0" w:type="auto"/>
        <w:tblLook w:val="04A0" w:firstRow="1" w:lastRow="0" w:firstColumn="1" w:lastColumn="0" w:noHBand="0" w:noVBand="1"/>
      </w:tblPr>
      <w:tblGrid>
        <w:gridCol w:w="2122"/>
        <w:gridCol w:w="992"/>
        <w:gridCol w:w="5380"/>
      </w:tblGrid>
      <w:tr w:rsidR="000B6ED2" w:rsidRPr="00681815" w14:paraId="07F4EAD4" w14:textId="77777777" w:rsidTr="00FF6692">
        <w:tc>
          <w:tcPr>
            <w:tcW w:w="2122" w:type="dxa"/>
            <w:tcBorders>
              <w:bottom w:val="single" w:sz="4" w:space="0" w:color="auto"/>
            </w:tcBorders>
            <w:shd w:val="clear" w:color="auto" w:fill="92D050"/>
          </w:tcPr>
          <w:p w14:paraId="60327E96" w14:textId="77777777" w:rsidR="000B6ED2" w:rsidRPr="00681815" w:rsidRDefault="000B6ED2" w:rsidP="00AF78D2">
            <w:pPr>
              <w:jc w:val="center"/>
              <w:rPr>
                <w:b/>
                <w:bCs/>
              </w:rPr>
            </w:pPr>
            <w:r>
              <w:rPr>
                <w:b/>
                <w:bCs/>
              </w:rPr>
              <w:t>Caso de uso 16</w:t>
            </w:r>
          </w:p>
        </w:tc>
        <w:tc>
          <w:tcPr>
            <w:tcW w:w="6372" w:type="dxa"/>
            <w:gridSpan w:val="2"/>
            <w:shd w:val="clear" w:color="auto" w:fill="92D050"/>
          </w:tcPr>
          <w:p w14:paraId="0C2F26EC" w14:textId="77777777" w:rsidR="000B6ED2" w:rsidRPr="00681815" w:rsidRDefault="000B6ED2" w:rsidP="00AF78D2">
            <w:pPr>
              <w:jc w:val="center"/>
              <w:rPr>
                <w:b/>
                <w:bCs/>
              </w:rPr>
            </w:pPr>
            <w:r>
              <w:rPr>
                <w:b/>
                <w:bCs/>
              </w:rPr>
              <w:t>Modificar sexo</w:t>
            </w:r>
          </w:p>
        </w:tc>
      </w:tr>
      <w:tr w:rsidR="000B6ED2" w14:paraId="4D0E5715" w14:textId="77777777" w:rsidTr="00FF6692">
        <w:tc>
          <w:tcPr>
            <w:tcW w:w="2122" w:type="dxa"/>
            <w:tcBorders>
              <w:bottom w:val="single" w:sz="4" w:space="0" w:color="auto"/>
              <w:right w:val="single" w:sz="4" w:space="0" w:color="auto"/>
            </w:tcBorders>
            <w:shd w:val="clear" w:color="auto" w:fill="92D050"/>
          </w:tcPr>
          <w:p w14:paraId="59E1783E" w14:textId="77777777" w:rsidR="000B6ED2" w:rsidRDefault="000B6ED2" w:rsidP="00AF78D2">
            <w:r>
              <w:t>Requisitos asociados:</w:t>
            </w:r>
          </w:p>
        </w:tc>
        <w:tc>
          <w:tcPr>
            <w:tcW w:w="6372" w:type="dxa"/>
            <w:gridSpan w:val="2"/>
            <w:tcBorders>
              <w:left w:val="single" w:sz="4" w:space="0" w:color="auto"/>
            </w:tcBorders>
          </w:tcPr>
          <w:p w14:paraId="39CEC953" w14:textId="77777777" w:rsidR="000B6ED2" w:rsidRDefault="000B6ED2" w:rsidP="00AF78D2">
            <w:pPr>
              <w:jc w:val="center"/>
            </w:pPr>
            <w:r>
              <w:t>R.F-8.8, R.F-14</w:t>
            </w:r>
          </w:p>
        </w:tc>
      </w:tr>
      <w:tr w:rsidR="00FF6692" w14:paraId="6CB70C75" w14:textId="77777777" w:rsidTr="00FF6692">
        <w:tc>
          <w:tcPr>
            <w:tcW w:w="2122" w:type="dxa"/>
            <w:tcBorders>
              <w:right w:val="single" w:sz="4" w:space="0" w:color="auto"/>
            </w:tcBorders>
            <w:shd w:val="clear" w:color="auto" w:fill="92D050"/>
          </w:tcPr>
          <w:p w14:paraId="3A2FA9FB" w14:textId="77777777" w:rsidR="00FF6692" w:rsidRDefault="00FF6692" w:rsidP="00FF6692">
            <w:r>
              <w:t>Descripción:</w:t>
            </w:r>
          </w:p>
        </w:tc>
        <w:tc>
          <w:tcPr>
            <w:tcW w:w="6372" w:type="dxa"/>
            <w:gridSpan w:val="2"/>
            <w:tcBorders>
              <w:left w:val="single" w:sz="4" w:space="0" w:color="auto"/>
            </w:tcBorders>
            <w:shd w:val="clear" w:color="auto" w:fill="FFFFFF" w:themeFill="background1"/>
          </w:tcPr>
          <w:p w14:paraId="5198C47F" w14:textId="67090058" w:rsidR="00FF6692" w:rsidRDefault="00FF6692" w:rsidP="00FF6692">
            <w:r>
              <w:rPr>
                <w:shd w:val="clear" w:color="auto" w:fill="FFFFFF" w:themeFill="background1"/>
              </w:rPr>
              <w:t>El cliente podrá modificar el sexo a cualquier personaje.</w:t>
            </w:r>
          </w:p>
        </w:tc>
      </w:tr>
      <w:tr w:rsidR="00FF6692" w14:paraId="31210F9B" w14:textId="77777777" w:rsidTr="00FF6692">
        <w:tc>
          <w:tcPr>
            <w:tcW w:w="2122" w:type="dxa"/>
            <w:tcBorders>
              <w:right w:val="single" w:sz="4" w:space="0" w:color="auto"/>
            </w:tcBorders>
            <w:shd w:val="clear" w:color="auto" w:fill="92D050"/>
          </w:tcPr>
          <w:p w14:paraId="4565D9EB" w14:textId="77777777" w:rsidR="00FF6692" w:rsidRDefault="00FF6692" w:rsidP="00FF6692">
            <w:r>
              <w:t>Precondición:</w:t>
            </w:r>
          </w:p>
        </w:tc>
        <w:tc>
          <w:tcPr>
            <w:tcW w:w="6372" w:type="dxa"/>
            <w:gridSpan w:val="2"/>
            <w:tcBorders>
              <w:left w:val="single" w:sz="4" w:space="0" w:color="auto"/>
              <w:bottom w:val="single" w:sz="4" w:space="0" w:color="auto"/>
            </w:tcBorders>
          </w:tcPr>
          <w:p w14:paraId="6F65D81F" w14:textId="728AFB63" w:rsidR="00FF6692" w:rsidRDefault="00FF6692" w:rsidP="00FF6692">
            <w:r>
              <w:t>Tener un diccionario cargado y estar en la página de modificar personajes.</w:t>
            </w:r>
          </w:p>
        </w:tc>
      </w:tr>
      <w:tr w:rsidR="00FF6692" w14:paraId="5DF53B11" w14:textId="77777777" w:rsidTr="00FF6692">
        <w:tc>
          <w:tcPr>
            <w:tcW w:w="2122" w:type="dxa"/>
            <w:vMerge w:val="restart"/>
            <w:tcBorders>
              <w:right w:val="single" w:sz="4" w:space="0" w:color="auto"/>
            </w:tcBorders>
            <w:shd w:val="clear" w:color="auto" w:fill="92D050"/>
          </w:tcPr>
          <w:p w14:paraId="5C6067FA" w14:textId="77777777" w:rsidR="00FF6692" w:rsidRDefault="00FF6692" w:rsidP="00FF6692">
            <w:r>
              <w:t>Acciones:</w:t>
            </w:r>
          </w:p>
        </w:tc>
        <w:tc>
          <w:tcPr>
            <w:tcW w:w="992" w:type="dxa"/>
            <w:tcBorders>
              <w:left w:val="single" w:sz="4" w:space="0" w:color="auto"/>
              <w:bottom w:val="single" w:sz="4" w:space="0" w:color="auto"/>
              <w:right w:val="single" w:sz="4" w:space="0" w:color="auto"/>
            </w:tcBorders>
            <w:shd w:val="clear" w:color="auto" w:fill="92D050"/>
          </w:tcPr>
          <w:p w14:paraId="7981C446" w14:textId="77777777" w:rsidR="00FF6692" w:rsidRDefault="00FF6692" w:rsidP="00FF6692">
            <w:pPr>
              <w:jc w:val="center"/>
            </w:pPr>
            <w:r>
              <w:t>Paso</w:t>
            </w:r>
          </w:p>
        </w:tc>
        <w:tc>
          <w:tcPr>
            <w:tcW w:w="5380" w:type="dxa"/>
            <w:tcBorders>
              <w:left w:val="single" w:sz="4" w:space="0" w:color="auto"/>
              <w:bottom w:val="single" w:sz="4" w:space="0" w:color="auto"/>
            </w:tcBorders>
            <w:shd w:val="clear" w:color="auto" w:fill="92D050"/>
          </w:tcPr>
          <w:p w14:paraId="0253A533" w14:textId="77777777" w:rsidR="00FF6692" w:rsidRDefault="00FF6692" w:rsidP="00FF6692">
            <w:r>
              <w:t>Acción</w:t>
            </w:r>
          </w:p>
        </w:tc>
      </w:tr>
      <w:tr w:rsidR="00FF6692" w14:paraId="2C28D151" w14:textId="77777777" w:rsidTr="00FF6692">
        <w:trPr>
          <w:trHeight w:val="213"/>
        </w:trPr>
        <w:tc>
          <w:tcPr>
            <w:tcW w:w="2122" w:type="dxa"/>
            <w:vMerge/>
            <w:tcBorders>
              <w:right w:val="single" w:sz="4" w:space="0" w:color="auto"/>
            </w:tcBorders>
            <w:shd w:val="clear" w:color="auto" w:fill="92D050"/>
          </w:tcPr>
          <w:p w14:paraId="23E7D518"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FE6C300" w14:textId="77777777" w:rsidR="00FF6692" w:rsidRDefault="00FF6692" w:rsidP="00FF6692">
            <w:pPr>
              <w:jc w:val="center"/>
            </w:pPr>
            <w:r>
              <w:t>1-</w:t>
            </w:r>
          </w:p>
        </w:tc>
        <w:tc>
          <w:tcPr>
            <w:tcW w:w="5380" w:type="dxa"/>
            <w:tcBorders>
              <w:top w:val="single" w:sz="4" w:space="0" w:color="auto"/>
              <w:left w:val="single" w:sz="4" w:space="0" w:color="auto"/>
            </w:tcBorders>
            <w:shd w:val="clear" w:color="auto" w:fill="FFFFFF" w:themeFill="background1"/>
          </w:tcPr>
          <w:p w14:paraId="22D3A334" w14:textId="1C4ACC44" w:rsidR="00FF6692" w:rsidRDefault="00FF6692" w:rsidP="00FF6692">
            <w:r>
              <w:t xml:space="preserve">El </w:t>
            </w:r>
            <w:r w:rsidR="00A133A7">
              <w:t>cliente</w:t>
            </w:r>
            <w:r>
              <w:t xml:space="preserve"> introduce la id del personaje.</w:t>
            </w:r>
          </w:p>
        </w:tc>
      </w:tr>
      <w:tr w:rsidR="00FF6692" w14:paraId="61A2FF13" w14:textId="77777777" w:rsidTr="00FF6692">
        <w:trPr>
          <w:trHeight w:val="213"/>
        </w:trPr>
        <w:tc>
          <w:tcPr>
            <w:tcW w:w="2122" w:type="dxa"/>
            <w:vMerge/>
            <w:tcBorders>
              <w:right w:val="single" w:sz="4" w:space="0" w:color="auto"/>
            </w:tcBorders>
            <w:shd w:val="clear" w:color="auto" w:fill="92D050"/>
          </w:tcPr>
          <w:p w14:paraId="34F2D895"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636BA2E5" w14:textId="77777777" w:rsidR="00FF6692" w:rsidRDefault="00FF6692" w:rsidP="00FF6692">
            <w:pPr>
              <w:jc w:val="center"/>
            </w:pPr>
            <w:r>
              <w:t>2-</w:t>
            </w:r>
          </w:p>
        </w:tc>
        <w:tc>
          <w:tcPr>
            <w:tcW w:w="5380" w:type="dxa"/>
            <w:tcBorders>
              <w:left w:val="single" w:sz="4" w:space="0" w:color="auto"/>
            </w:tcBorders>
            <w:shd w:val="clear" w:color="auto" w:fill="FFFFFF" w:themeFill="background1"/>
          </w:tcPr>
          <w:p w14:paraId="33551212" w14:textId="07B5938B" w:rsidR="00FF6692" w:rsidRDefault="00FF6692" w:rsidP="00FF6692">
            <w:r>
              <w:t xml:space="preserve">El </w:t>
            </w:r>
            <w:r w:rsidR="00A133A7">
              <w:t>cliente</w:t>
            </w:r>
            <w:r>
              <w:t xml:space="preserve"> selecciona el sexo en el desplegable.</w:t>
            </w:r>
          </w:p>
        </w:tc>
      </w:tr>
      <w:tr w:rsidR="00FF6692" w14:paraId="7BB4F721" w14:textId="77777777" w:rsidTr="00FF6692">
        <w:trPr>
          <w:trHeight w:val="107"/>
        </w:trPr>
        <w:tc>
          <w:tcPr>
            <w:tcW w:w="2122" w:type="dxa"/>
            <w:vMerge/>
            <w:tcBorders>
              <w:right w:val="single" w:sz="4" w:space="0" w:color="auto"/>
            </w:tcBorders>
            <w:shd w:val="clear" w:color="auto" w:fill="92D050"/>
          </w:tcPr>
          <w:p w14:paraId="45206121"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63B180B" w14:textId="77777777" w:rsidR="00FF6692" w:rsidRDefault="00FF6692" w:rsidP="00FF6692">
            <w:pPr>
              <w:jc w:val="center"/>
            </w:pPr>
            <w:r>
              <w:t>3-</w:t>
            </w:r>
          </w:p>
        </w:tc>
        <w:tc>
          <w:tcPr>
            <w:tcW w:w="5380" w:type="dxa"/>
            <w:tcBorders>
              <w:left w:val="single" w:sz="4" w:space="0" w:color="auto"/>
            </w:tcBorders>
            <w:shd w:val="clear" w:color="auto" w:fill="FFFFFF" w:themeFill="background1"/>
          </w:tcPr>
          <w:p w14:paraId="24160470" w14:textId="46704301" w:rsidR="00FF6692" w:rsidRDefault="00FF6692" w:rsidP="00FF6692">
            <w:r>
              <w:t xml:space="preserve">El </w:t>
            </w:r>
            <w:r w:rsidR="00A133A7">
              <w:t>cliente</w:t>
            </w:r>
            <w:r>
              <w:t xml:space="preserve"> pulsa “Modificar”.</w:t>
            </w:r>
          </w:p>
        </w:tc>
      </w:tr>
      <w:tr w:rsidR="00FF6692" w14:paraId="4CA1EE32" w14:textId="77777777" w:rsidTr="00FF6692">
        <w:trPr>
          <w:trHeight w:val="106"/>
        </w:trPr>
        <w:tc>
          <w:tcPr>
            <w:tcW w:w="2122" w:type="dxa"/>
            <w:vMerge/>
            <w:tcBorders>
              <w:right w:val="single" w:sz="4" w:space="0" w:color="auto"/>
            </w:tcBorders>
            <w:shd w:val="clear" w:color="auto" w:fill="92D050"/>
          </w:tcPr>
          <w:p w14:paraId="6879A0E6"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1D1E97C2" w14:textId="77777777" w:rsidR="00FF6692" w:rsidRDefault="00FF6692" w:rsidP="00FF6692">
            <w:pPr>
              <w:jc w:val="center"/>
            </w:pPr>
            <w:r>
              <w:t>4-</w:t>
            </w:r>
          </w:p>
        </w:tc>
        <w:tc>
          <w:tcPr>
            <w:tcW w:w="5380" w:type="dxa"/>
            <w:tcBorders>
              <w:left w:val="single" w:sz="4" w:space="0" w:color="auto"/>
            </w:tcBorders>
            <w:shd w:val="clear" w:color="auto" w:fill="FFFFFF" w:themeFill="background1"/>
          </w:tcPr>
          <w:p w14:paraId="39B0BF26" w14:textId="2642A8AB" w:rsidR="00FF6692" w:rsidRDefault="00FF6692" w:rsidP="00FF6692">
            <w:r>
              <w:t xml:space="preserve">Se notifica al </w:t>
            </w:r>
            <w:r w:rsidR="00A133A7">
              <w:t>cliente</w:t>
            </w:r>
            <w:r>
              <w:t xml:space="preserve"> con una alerta que el sexo ha sido modificado.</w:t>
            </w:r>
          </w:p>
        </w:tc>
      </w:tr>
      <w:tr w:rsidR="00FF6692" w14:paraId="31FCEBAF" w14:textId="77777777" w:rsidTr="00FF6692">
        <w:tc>
          <w:tcPr>
            <w:tcW w:w="2122" w:type="dxa"/>
            <w:tcBorders>
              <w:right w:val="single" w:sz="4" w:space="0" w:color="auto"/>
            </w:tcBorders>
            <w:shd w:val="clear" w:color="auto" w:fill="92D050"/>
          </w:tcPr>
          <w:p w14:paraId="7B3BC263" w14:textId="77777777" w:rsidR="00FF6692" w:rsidRDefault="00FF6692" w:rsidP="00FF6692">
            <w:r>
              <w:t>Postcondición:</w:t>
            </w:r>
          </w:p>
        </w:tc>
        <w:tc>
          <w:tcPr>
            <w:tcW w:w="6372" w:type="dxa"/>
            <w:gridSpan w:val="2"/>
            <w:tcBorders>
              <w:left w:val="single" w:sz="4" w:space="0" w:color="auto"/>
            </w:tcBorders>
          </w:tcPr>
          <w:p w14:paraId="3E9D4215" w14:textId="77777777" w:rsidR="00FF6692" w:rsidRDefault="00FF6692" w:rsidP="00FF6692">
            <w:r>
              <w:t>Se añade el sexo en la clase personaje.</w:t>
            </w:r>
          </w:p>
        </w:tc>
      </w:tr>
      <w:tr w:rsidR="00FF6692" w14:paraId="1FA075C6" w14:textId="77777777" w:rsidTr="00FF6692">
        <w:trPr>
          <w:trHeight w:val="107"/>
        </w:trPr>
        <w:tc>
          <w:tcPr>
            <w:tcW w:w="2122" w:type="dxa"/>
            <w:vMerge w:val="restart"/>
            <w:tcBorders>
              <w:right w:val="single" w:sz="4" w:space="0" w:color="auto"/>
            </w:tcBorders>
            <w:shd w:val="clear" w:color="auto" w:fill="92D050"/>
          </w:tcPr>
          <w:p w14:paraId="4EEA5A10" w14:textId="77777777" w:rsidR="00FF6692" w:rsidRDefault="00FF6692" w:rsidP="00FF6692">
            <w:r>
              <w:t>Excepciones:</w:t>
            </w:r>
          </w:p>
        </w:tc>
        <w:tc>
          <w:tcPr>
            <w:tcW w:w="992" w:type="dxa"/>
            <w:tcBorders>
              <w:left w:val="single" w:sz="4" w:space="0" w:color="auto"/>
            </w:tcBorders>
            <w:shd w:val="clear" w:color="auto" w:fill="92D050"/>
          </w:tcPr>
          <w:p w14:paraId="0F8DE837" w14:textId="77777777" w:rsidR="00FF6692" w:rsidRDefault="00FF6692" w:rsidP="00FF6692">
            <w:pPr>
              <w:jc w:val="center"/>
            </w:pPr>
            <w:r>
              <w:t>Paso</w:t>
            </w:r>
          </w:p>
        </w:tc>
        <w:tc>
          <w:tcPr>
            <w:tcW w:w="5380" w:type="dxa"/>
            <w:tcBorders>
              <w:left w:val="single" w:sz="4" w:space="0" w:color="auto"/>
            </w:tcBorders>
            <w:shd w:val="clear" w:color="auto" w:fill="92D050"/>
          </w:tcPr>
          <w:p w14:paraId="521235A2" w14:textId="77777777" w:rsidR="00FF6692" w:rsidRDefault="00FF6692" w:rsidP="00FF6692">
            <w:r>
              <w:t>Excepción</w:t>
            </w:r>
          </w:p>
        </w:tc>
      </w:tr>
      <w:tr w:rsidR="00FF6692" w14:paraId="1093BE19" w14:textId="77777777" w:rsidTr="00FF6692">
        <w:trPr>
          <w:trHeight w:val="107"/>
        </w:trPr>
        <w:tc>
          <w:tcPr>
            <w:tcW w:w="2122" w:type="dxa"/>
            <w:vMerge/>
            <w:tcBorders>
              <w:right w:val="single" w:sz="4" w:space="0" w:color="auto"/>
            </w:tcBorders>
            <w:shd w:val="clear" w:color="auto" w:fill="92D050"/>
          </w:tcPr>
          <w:p w14:paraId="69D2F250" w14:textId="77777777" w:rsidR="00FF6692" w:rsidRDefault="00FF6692" w:rsidP="00FF6692"/>
        </w:tc>
        <w:tc>
          <w:tcPr>
            <w:tcW w:w="992" w:type="dxa"/>
            <w:tcBorders>
              <w:left w:val="single" w:sz="4" w:space="0" w:color="auto"/>
            </w:tcBorders>
            <w:shd w:val="clear" w:color="auto" w:fill="FFFFFF" w:themeFill="background1"/>
          </w:tcPr>
          <w:p w14:paraId="5CA6C88B" w14:textId="77777777" w:rsidR="00FF6692" w:rsidRDefault="00FF6692" w:rsidP="00FF6692">
            <w:pPr>
              <w:jc w:val="center"/>
            </w:pPr>
            <w:r>
              <w:t>1-</w:t>
            </w:r>
          </w:p>
        </w:tc>
        <w:tc>
          <w:tcPr>
            <w:tcW w:w="5380" w:type="dxa"/>
            <w:tcBorders>
              <w:left w:val="single" w:sz="4" w:space="0" w:color="auto"/>
            </w:tcBorders>
            <w:shd w:val="clear" w:color="auto" w:fill="FFFFFF" w:themeFill="background1"/>
          </w:tcPr>
          <w:p w14:paraId="05686267" w14:textId="5400B24C" w:rsidR="00FF6692" w:rsidRDefault="00FF6692" w:rsidP="00FF6692">
            <w:r>
              <w:t xml:space="preserve">El </w:t>
            </w:r>
            <w:r w:rsidR="00A133A7">
              <w:t>cliente</w:t>
            </w:r>
            <w:r>
              <w:t xml:space="preserve"> introduce una id inexistente.</w:t>
            </w:r>
          </w:p>
        </w:tc>
      </w:tr>
      <w:tr w:rsidR="00FF6692" w14:paraId="3626D751" w14:textId="77777777" w:rsidTr="00FF6692">
        <w:tc>
          <w:tcPr>
            <w:tcW w:w="2122" w:type="dxa"/>
            <w:tcBorders>
              <w:right w:val="single" w:sz="4" w:space="0" w:color="auto"/>
            </w:tcBorders>
            <w:shd w:val="clear" w:color="auto" w:fill="92D050"/>
          </w:tcPr>
          <w:p w14:paraId="0EF06CCC" w14:textId="77777777" w:rsidR="00FF6692" w:rsidRDefault="00FF6692" w:rsidP="00FF6692">
            <w:r>
              <w:t>Importancia:</w:t>
            </w:r>
          </w:p>
        </w:tc>
        <w:tc>
          <w:tcPr>
            <w:tcW w:w="6372" w:type="dxa"/>
            <w:gridSpan w:val="2"/>
            <w:tcBorders>
              <w:left w:val="single" w:sz="4" w:space="0" w:color="auto"/>
            </w:tcBorders>
          </w:tcPr>
          <w:p w14:paraId="388A8BED" w14:textId="4AE6A864" w:rsidR="00FF6692" w:rsidRDefault="00A133A7" w:rsidP="00FF6692">
            <w:r>
              <w:t>Baja</w:t>
            </w:r>
          </w:p>
        </w:tc>
      </w:tr>
      <w:tr w:rsidR="00FF6692" w14:paraId="23FF8D15" w14:textId="77777777" w:rsidTr="00FF6692">
        <w:tc>
          <w:tcPr>
            <w:tcW w:w="2122" w:type="dxa"/>
            <w:tcBorders>
              <w:right w:val="single" w:sz="4" w:space="0" w:color="auto"/>
            </w:tcBorders>
            <w:shd w:val="clear" w:color="auto" w:fill="92D050"/>
          </w:tcPr>
          <w:p w14:paraId="0B1F1E90" w14:textId="77777777" w:rsidR="00FF6692" w:rsidRDefault="00FF6692" w:rsidP="00FF6692">
            <w:r>
              <w:t>Frecuencia:</w:t>
            </w:r>
          </w:p>
        </w:tc>
        <w:tc>
          <w:tcPr>
            <w:tcW w:w="6372" w:type="dxa"/>
            <w:gridSpan w:val="2"/>
            <w:tcBorders>
              <w:left w:val="single" w:sz="4" w:space="0" w:color="auto"/>
            </w:tcBorders>
          </w:tcPr>
          <w:p w14:paraId="43E42F83" w14:textId="746933F9" w:rsidR="00FF6692" w:rsidRDefault="00A133A7" w:rsidP="00FF6692">
            <w:pPr>
              <w:keepNext/>
            </w:pPr>
            <w:r>
              <w:t>Baja</w:t>
            </w:r>
          </w:p>
        </w:tc>
      </w:tr>
    </w:tbl>
    <w:p w14:paraId="1DD425F7" w14:textId="7CE98E07" w:rsidR="000B6ED2" w:rsidRDefault="000B6ED2" w:rsidP="000B6ED2">
      <w:pPr>
        <w:pStyle w:val="Descripcin"/>
        <w:keepNext/>
        <w:jc w:val="center"/>
      </w:pPr>
      <w:bookmarkStart w:id="53" w:name="_Toc32403627"/>
      <w:bookmarkStart w:id="54" w:name="_Toc107913283"/>
      <w:r>
        <w:t xml:space="preserve">Tabla </w:t>
      </w:r>
      <w:fldSimple w:instr=" SEQ Tabla \* ARABIC ">
        <w:r w:rsidR="00BA4C58">
          <w:rPr>
            <w:noProof/>
          </w:rPr>
          <w:t>10</w:t>
        </w:r>
      </w:fldSimple>
      <w:r>
        <w:t xml:space="preserve"> Caso de uso 16</w:t>
      </w:r>
      <w:bookmarkEnd w:id="53"/>
      <w:bookmarkEnd w:id="54"/>
    </w:p>
    <w:p w14:paraId="4C4425F6" w14:textId="77777777" w:rsidR="000B6ED2" w:rsidRPr="000B6ED2" w:rsidRDefault="000B6ED2" w:rsidP="000B6ED2"/>
    <w:p w14:paraId="7E6A465E" w14:textId="77777777" w:rsidR="000B6ED2" w:rsidRPr="000B6ED2" w:rsidRDefault="000B6ED2" w:rsidP="000B6ED2"/>
    <w:p w14:paraId="2CAE4AAD" w14:textId="77777777" w:rsidR="000B6ED2" w:rsidRPr="000B6ED2" w:rsidRDefault="000B6ED2" w:rsidP="000B6ED2"/>
    <w:p w14:paraId="7D59988A" w14:textId="77777777" w:rsidR="000B6ED2" w:rsidRDefault="000B6ED2"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680762B7" w14:textId="77777777" w:rsidTr="00A133A7">
        <w:tc>
          <w:tcPr>
            <w:tcW w:w="2122" w:type="dxa"/>
            <w:tcBorders>
              <w:bottom w:val="single" w:sz="4" w:space="0" w:color="auto"/>
            </w:tcBorders>
            <w:shd w:val="clear" w:color="auto" w:fill="92D050"/>
          </w:tcPr>
          <w:p w14:paraId="0F3750B7" w14:textId="77777777" w:rsidR="000B6ED2" w:rsidRPr="00681815" w:rsidRDefault="000B6ED2" w:rsidP="00AF78D2">
            <w:pPr>
              <w:jc w:val="center"/>
              <w:rPr>
                <w:b/>
                <w:bCs/>
              </w:rPr>
            </w:pPr>
            <w:r>
              <w:rPr>
                <w:b/>
                <w:bCs/>
              </w:rPr>
              <w:t>Caso de uso 17</w:t>
            </w:r>
          </w:p>
        </w:tc>
        <w:tc>
          <w:tcPr>
            <w:tcW w:w="6372" w:type="dxa"/>
            <w:gridSpan w:val="2"/>
            <w:shd w:val="clear" w:color="auto" w:fill="92D050"/>
          </w:tcPr>
          <w:p w14:paraId="58203E6B" w14:textId="77777777" w:rsidR="000B6ED2" w:rsidRPr="00681815" w:rsidRDefault="000B6ED2" w:rsidP="00AF78D2">
            <w:pPr>
              <w:jc w:val="center"/>
              <w:rPr>
                <w:b/>
                <w:bCs/>
              </w:rPr>
            </w:pPr>
            <w:r>
              <w:rPr>
                <w:b/>
                <w:bCs/>
              </w:rPr>
              <w:t>Exportar diccionario</w:t>
            </w:r>
          </w:p>
        </w:tc>
      </w:tr>
      <w:tr w:rsidR="000B6ED2" w14:paraId="76496701" w14:textId="77777777" w:rsidTr="00A133A7">
        <w:tc>
          <w:tcPr>
            <w:tcW w:w="2122" w:type="dxa"/>
            <w:tcBorders>
              <w:bottom w:val="single" w:sz="4" w:space="0" w:color="auto"/>
              <w:right w:val="single" w:sz="4" w:space="0" w:color="auto"/>
            </w:tcBorders>
            <w:shd w:val="clear" w:color="auto" w:fill="92D050"/>
          </w:tcPr>
          <w:p w14:paraId="7E62EA22" w14:textId="77777777" w:rsidR="000B6ED2" w:rsidRDefault="000B6ED2" w:rsidP="00AF78D2">
            <w:r>
              <w:t>Requisitos asociados:</w:t>
            </w:r>
          </w:p>
        </w:tc>
        <w:tc>
          <w:tcPr>
            <w:tcW w:w="6372" w:type="dxa"/>
            <w:gridSpan w:val="2"/>
            <w:tcBorders>
              <w:left w:val="single" w:sz="4" w:space="0" w:color="auto"/>
            </w:tcBorders>
          </w:tcPr>
          <w:p w14:paraId="33BD0A85" w14:textId="77777777" w:rsidR="000B6ED2" w:rsidRDefault="000B6ED2" w:rsidP="00AF78D2">
            <w:pPr>
              <w:jc w:val="center"/>
            </w:pPr>
            <w:r>
              <w:t>R.F-8.9</w:t>
            </w:r>
          </w:p>
        </w:tc>
      </w:tr>
      <w:tr w:rsidR="000B6ED2" w14:paraId="54FE65F0" w14:textId="77777777" w:rsidTr="00A133A7">
        <w:tc>
          <w:tcPr>
            <w:tcW w:w="2122" w:type="dxa"/>
            <w:tcBorders>
              <w:right w:val="single" w:sz="4" w:space="0" w:color="auto"/>
            </w:tcBorders>
            <w:shd w:val="clear" w:color="auto" w:fill="92D050"/>
          </w:tcPr>
          <w:p w14:paraId="790197A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D230EDF" w14:textId="396BA982" w:rsidR="000B6ED2" w:rsidRDefault="00A133A7" w:rsidP="00A133A7">
            <w:r>
              <w:rPr>
                <w:shd w:val="clear" w:color="auto" w:fill="FFFFFF" w:themeFill="background1"/>
              </w:rPr>
              <w:t>El cliente podrá exportar el diccionario en formato csv.</w:t>
            </w:r>
          </w:p>
        </w:tc>
      </w:tr>
      <w:tr w:rsidR="000B6ED2" w14:paraId="37EBAFDE" w14:textId="77777777" w:rsidTr="00A133A7">
        <w:tc>
          <w:tcPr>
            <w:tcW w:w="2122" w:type="dxa"/>
            <w:tcBorders>
              <w:right w:val="single" w:sz="4" w:space="0" w:color="auto"/>
            </w:tcBorders>
            <w:shd w:val="clear" w:color="auto" w:fill="92D050"/>
          </w:tcPr>
          <w:p w14:paraId="3E999BBA" w14:textId="77777777" w:rsidR="000B6ED2" w:rsidRDefault="000B6ED2" w:rsidP="00AF78D2">
            <w:r>
              <w:t>Precondición:</w:t>
            </w:r>
          </w:p>
        </w:tc>
        <w:tc>
          <w:tcPr>
            <w:tcW w:w="6372" w:type="dxa"/>
            <w:gridSpan w:val="2"/>
            <w:tcBorders>
              <w:left w:val="single" w:sz="4" w:space="0" w:color="auto"/>
              <w:bottom w:val="single" w:sz="4" w:space="0" w:color="auto"/>
            </w:tcBorders>
          </w:tcPr>
          <w:p w14:paraId="25F80BDC" w14:textId="1F7D65C4" w:rsidR="000B6ED2" w:rsidRDefault="00A133A7" w:rsidP="00AF78D2">
            <w:r>
              <w:t xml:space="preserve">Tener un diccionario cargado y estar en la página de </w:t>
            </w:r>
            <w:r w:rsidR="000B6ED2">
              <w:t>modificar personajes.</w:t>
            </w:r>
          </w:p>
        </w:tc>
      </w:tr>
      <w:tr w:rsidR="000B6ED2" w14:paraId="0CE6DFE9" w14:textId="77777777" w:rsidTr="00A133A7">
        <w:tc>
          <w:tcPr>
            <w:tcW w:w="2122" w:type="dxa"/>
            <w:vMerge w:val="restart"/>
            <w:tcBorders>
              <w:right w:val="single" w:sz="4" w:space="0" w:color="auto"/>
            </w:tcBorders>
            <w:shd w:val="clear" w:color="auto" w:fill="92D050"/>
          </w:tcPr>
          <w:p w14:paraId="67C6B349"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CD8D6FA"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5BC1E65" w14:textId="77777777" w:rsidR="000B6ED2" w:rsidRDefault="000B6ED2" w:rsidP="00AF78D2">
            <w:r>
              <w:t>Acción</w:t>
            </w:r>
          </w:p>
        </w:tc>
      </w:tr>
      <w:tr w:rsidR="000B6ED2" w14:paraId="7AFA85D0" w14:textId="77777777" w:rsidTr="00A133A7">
        <w:trPr>
          <w:trHeight w:val="213"/>
        </w:trPr>
        <w:tc>
          <w:tcPr>
            <w:tcW w:w="2122" w:type="dxa"/>
            <w:vMerge/>
            <w:tcBorders>
              <w:right w:val="single" w:sz="4" w:space="0" w:color="auto"/>
            </w:tcBorders>
            <w:shd w:val="clear" w:color="auto" w:fill="92D050"/>
          </w:tcPr>
          <w:p w14:paraId="1028B19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432577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1A52F12A" w14:textId="1D8580FF" w:rsidR="000B6ED2" w:rsidRDefault="000B6ED2" w:rsidP="00AF78D2">
            <w:r>
              <w:t xml:space="preserve">El </w:t>
            </w:r>
            <w:r w:rsidR="00A133A7">
              <w:t>cliente</w:t>
            </w:r>
            <w:r>
              <w:t xml:space="preserve"> presiona el botón “Exportar Diccionario”.</w:t>
            </w:r>
          </w:p>
        </w:tc>
      </w:tr>
      <w:tr w:rsidR="000B6ED2" w14:paraId="2D3FDACB" w14:textId="77777777" w:rsidTr="00A133A7">
        <w:trPr>
          <w:trHeight w:val="213"/>
        </w:trPr>
        <w:tc>
          <w:tcPr>
            <w:tcW w:w="2122" w:type="dxa"/>
            <w:vMerge/>
            <w:tcBorders>
              <w:right w:val="single" w:sz="4" w:space="0" w:color="auto"/>
            </w:tcBorders>
            <w:shd w:val="clear" w:color="auto" w:fill="92D050"/>
          </w:tcPr>
          <w:p w14:paraId="77EC672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33F623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1A6F632" w14:textId="0DDC69CA" w:rsidR="000B6ED2" w:rsidRDefault="000B6ED2" w:rsidP="00AF78D2">
            <w:r>
              <w:t xml:space="preserve">Se descarga el archivo en el pc del </w:t>
            </w:r>
            <w:r w:rsidR="00A133A7">
              <w:t>cliente</w:t>
            </w:r>
            <w:r>
              <w:t>.</w:t>
            </w:r>
          </w:p>
        </w:tc>
      </w:tr>
      <w:tr w:rsidR="000B6ED2" w14:paraId="3D5A38F6" w14:textId="77777777" w:rsidTr="00A133A7">
        <w:tc>
          <w:tcPr>
            <w:tcW w:w="2122" w:type="dxa"/>
            <w:tcBorders>
              <w:right w:val="single" w:sz="4" w:space="0" w:color="auto"/>
            </w:tcBorders>
            <w:shd w:val="clear" w:color="auto" w:fill="92D050"/>
          </w:tcPr>
          <w:p w14:paraId="05B976B1" w14:textId="77777777" w:rsidR="000B6ED2" w:rsidRDefault="000B6ED2" w:rsidP="00AF78D2">
            <w:r>
              <w:t>Postcondición:</w:t>
            </w:r>
          </w:p>
        </w:tc>
        <w:tc>
          <w:tcPr>
            <w:tcW w:w="6372" w:type="dxa"/>
            <w:gridSpan w:val="2"/>
            <w:tcBorders>
              <w:left w:val="single" w:sz="4" w:space="0" w:color="auto"/>
            </w:tcBorders>
          </w:tcPr>
          <w:p w14:paraId="370B08B8" w14:textId="1A05664D" w:rsidR="000B6ED2" w:rsidRDefault="000B6ED2" w:rsidP="00AF78D2">
            <w:r>
              <w:t xml:space="preserve">Se descarga el diccionario y el </w:t>
            </w:r>
            <w:r w:rsidR="00A133A7">
              <w:t>cliente</w:t>
            </w:r>
            <w:r>
              <w:t xml:space="preserve"> permanece en la misma pantalla.</w:t>
            </w:r>
          </w:p>
        </w:tc>
      </w:tr>
      <w:tr w:rsidR="000B6ED2" w14:paraId="570AAFFE" w14:textId="77777777" w:rsidTr="00A133A7">
        <w:trPr>
          <w:trHeight w:val="326"/>
        </w:trPr>
        <w:tc>
          <w:tcPr>
            <w:tcW w:w="2122" w:type="dxa"/>
            <w:tcBorders>
              <w:right w:val="single" w:sz="4" w:space="0" w:color="auto"/>
            </w:tcBorders>
            <w:shd w:val="clear" w:color="auto" w:fill="92D050"/>
          </w:tcPr>
          <w:p w14:paraId="4947FF19"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6A1231BB" w14:textId="530ACB05" w:rsidR="000B6ED2" w:rsidRDefault="00A133A7" w:rsidP="00AF78D2">
            <w:r>
              <w:t>No hay.</w:t>
            </w:r>
          </w:p>
        </w:tc>
      </w:tr>
      <w:tr w:rsidR="000B6ED2" w14:paraId="1D60C430" w14:textId="77777777" w:rsidTr="00A133A7">
        <w:tc>
          <w:tcPr>
            <w:tcW w:w="2122" w:type="dxa"/>
            <w:tcBorders>
              <w:right w:val="single" w:sz="4" w:space="0" w:color="auto"/>
            </w:tcBorders>
            <w:shd w:val="clear" w:color="auto" w:fill="92D050"/>
          </w:tcPr>
          <w:p w14:paraId="500E940A" w14:textId="77777777" w:rsidR="000B6ED2" w:rsidRDefault="000B6ED2" w:rsidP="00AF78D2">
            <w:r>
              <w:t>Importancia:</w:t>
            </w:r>
          </w:p>
        </w:tc>
        <w:tc>
          <w:tcPr>
            <w:tcW w:w="6372" w:type="dxa"/>
            <w:gridSpan w:val="2"/>
            <w:tcBorders>
              <w:left w:val="single" w:sz="4" w:space="0" w:color="auto"/>
            </w:tcBorders>
          </w:tcPr>
          <w:p w14:paraId="5A522BA2" w14:textId="0DE2E0E4" w:rsidR="000B6ED2" w:rsidRDefault="00A133A7" w:rsidP="00AF78D2">
            <w:r>
              <w:t>Media</w:t>
            </w:r>
          </w:p>
        </w:tc>
      </w:tr>
      <w:tr w:rsidR="000B6ED2" w14:paraId="0F990E3A" w14:textId="77777777" w:rsidTr="00A133A7">
        <w:tc>
          <w:tcPr>
            <w:tcW w:w="2122" w:type="dxa"/>
            <w:tcBorders>
              <w:right w:val="single" w:sz="4" w:space="0" w:color="auto"/>
            </w:tcBorders>
            <w:shd w:val="clear" w:color="auto" w:fill="92D050"/>
          </w:tcPr>
          <w:p w14:paraId="24533337" w14:textId="77777777" w:rsidR="000B6ED2" w:rsidRDefault="000B6ED2" w:rsidP="00AF78D2">
            <w:r>
              <w:t>Frecuencia:</w:t>
            </w:r>
          </w:p>
        </w:tc>
        <w:tc>
          <w:tcPr>
            <w:tcW w:w="6372" w:type="dxa"/>
            <w:gridSpan w:val="2"/>
            <w:tcBorders>
              <w:left w:val="single" w:sz="4" w:space="0" w:color="auto"/>
            </w:tcBorders>
          </w:tcPr>
          <w:p w14:paraId="26E08D4A" w14:textId="2133969E" w:rsidR="000B6ED2" w:rsidRDefault="00A133A7" w:rsidP="00AF78D2">
            <w:pPr>
              <w:keepNext/>
            </w:pPr>
            <w:r>
              <w:t>Baja</w:t>
            </w:r>
          </w:p>
        </w:tc>
      </w:tr>
    </w:tbl>
    <w:p w14:paraId="7DC37F57" w14:textId="3BFD5916" w:rsidR="000B6ED2" w:rsidRDefault="000B6ED2" w:rsidP="000B6ED2">
      <w:pPr>
        <w:pStyle w:val="Descripcin"/>
        <w:keepNext/>
        <w:jc w:val="center"/>
      </w:pPr>
      <w:bookmarkStart w:id="55" w:name="_Toc32403628"/>
      <w:bookmarkStart w:id="56" w:name="_Toc107913284"/>
      <w:r>
        <w:t xml:space="preserve">Tabla </w:t>
      </w:r>
      <w:fldSimple w:instr=" SEQ Tabla \* ARABIC ">
        <w:r w:rsidR="00BA4C58">
          <w:rPr>
            <w:noProof/>
          </w:rPr>
          <w:t>11</w:t>
        </w:r>
      </w:fldSimple>
      <w:r>
        <w:t xml:space="preserve"> Caso de uso 17</w:t>
      </w:r>
      <w:bookmarkEnd w:id="55"/>
      <w:bookmarkEnd w:id="56"/>
    </w:p>
    <w:tbl>
      <w:tblPr>
        <w:tblStyle w:val="Tablaconcuadrcula"/>
        <w:tblpPr w:leftFromText="141" w:rightFromText="141" w:vertAnchor="text" w:horzAnchor="margin" w:tblpY="-44"/>
        <w:tblW w:w="0" w:type="auto"/>
        <w:tblLook w:val="04A0" w:firstRow="1" w:lastRow="0" w:firstColumn="1" w:lastColumn="0" w:noHBand="0" w:noVBand="1"/>
      </w:tblPr>
      <w:tblGrid>
        <w:gridCol w:w="2122"/>
        <w:gridCol w:w="992"/>
        <w:gridCol w:w="5380"/>
      </w:tblGrid>
      <w:tr w:rsidR="000B6ED2" w:rsidRPr="00681815" w14:paraId="6739CD0D" w14:textId="77777777" w:rsidTr="00A133A7">
        <w:tc>
          <w:tcPr>
            <w:tcW w:w="2122" w:type="dxa"/>
            <w:tcBorders>
              <w:bottom w:val="single" w:sz="4" w:space="0" w:color="auto"/>
            </w:tcBorders>
            <w:shd w:val="clear" w:color="auto" w:fill="92D050"/>
          </w:tcPr>
          <w:p w14:paraId="4FF91641" w14:textId="77777777" w:rsidR="000B6ED2" w:rsidRPr="00681815" w:rsidRDefault="000B6ED2" w:rsidP="00AF78D2">
            <w:pPr>
              <w:jc w:val="center"/>
              <w:rPr>
                <w:b/>
                <w:bCs/>
              </w:rPr>
            </w:pPr>
            <w:r>
              <w:rPr>
                <w:b/>
                <w:bCs/>
              </w:rPr>
              <w:t>Caso de uso 18</w:t>
            </w:r>
          </w:p>
        </w:tc>
        <w:tc>
          <w:tcPr>
            <w:tcW w:w="6372" w:type="dxa"/>
            <w:gridSpan w:val="2"/>
            <w:shd w:val="clear" w:color="auto" w:fill="92D050"/>
          </w:tcPr>
          <w:p w14:paraId="21D799F3" w14:textId="77777777" w:rsidR="000B6ED2" w:rsidRPr="00681815" w:rsidRDefault="000B6ED2" w:rsidP="00AF78D2">
            <w:pPr>
              <w:jc w:val="center"/>
              <w:rPr>
                <w:b/>
                <w:bCs/>
              </w:rPr>
            </w:pPr>
            <w:r>
              <w:rPr>
                <w:b/>
                <w:bCs/>
              </w:rPr>
              <w:t>Obtener posiciones</w:t>
            </w:r>
          </w:p>
        </w:tc>
      </w:tr>
      <w:tr w:rsidR="000B6ED2" w14:paraId="54A9788A" w14:textId="77777777" w:rsidTr="00A133A7">
        <w:tc>
          <w:tcPr>
            <w:tcW w:w="2122" w:type="dxa"/>
            <w:tcBorders>
              <w:bottom w:val="single" w:sz="4" w:space="0" w:color="auto"/>
              <w:right w:val="single" w:sz="4" w:space="0" w:color="auto"/>
            </w:tcBorders>
            <w:shd w:val="clear" w:color="auto" w:fill="92D050"/>
          </w:tcPr>
          <w:p w14:paraId="2F7C5A65" w14:textId="77777777" w:rsidR="000B6ED2" w:rsidRDefault="000B6ED2" w:rsidP="00AF78D2">
            <w:r>
              <w:t>Requisitos asociados:</w:t>
            </w:r>
          </w:p>
        </w:tc>
        <w:tc>
          <w:tcPr>
            <w:tcW w:w="6372" w:type="dxa"/>
            <w:gridSpan w:val="2"/>
            <w:tcBorders>
              <w:left w:val="single" w:sz="4" w:space="0" w:color="auto"/>
            </w:tcBorders>
          </w:tcPr>
          <w:p w14:paraId="50A49308" w14:textId="77777777" w:rsidR="000B6ED2" w:rsidRDefault="000B6ED2" w:rsidP="00AF78D2">
            <w:pPr>
              <w:jc w:val="center"/>
            </w:pPr>
            <w:r>
              <w:t>R.F-8.10, R.F-14</w:t>
            </w:r>
          </w:p>
        </w:tc>
      </w:tr>
      <w:tr w:rsidR="000B6ED2" w14:paraId="0D6AC350" w14:textId="77777777" w:rsidTr="00A133A7">
        <w:tc>
          <w:tcPr>
            <w:tcW w:w="2122" w:type="dxa"/>
            <w:tcBorders>
              <w:right w:val="single" w:sz="4" w:space="0" w:color="auto"/>
            </w:tcBorders>
            <w:shd w:val="clear" w:color="auto" w:fill="92D050"/>
          </w:tcPr>
          <w:p w14:paraId="04822FC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6FE9D8" w14:textId="6D2FEF65" w:rsidR="000B6ED2" w:rsidRDefault="000B6ED2" w:rsidP="00AF78D2">
            <w:r>
              <w:rPr>
                <w:shd w:val="clear" w:color="auto" w:fill="FFFFFF" w:themeFill="background1"/>
              </w:rPr>
              <w:t xml:space="preserve">Permite al usuario obtener </w:t>
            </w:r>
            <w:r w:rsidR="00A133A7">
              <w:rPr>
                <w:shd w:val="clear" w:color="auto" w:fill="FFFFFF" w:themeFill="background1"/>
              </w:rPr>
              <w:t>el número de apariciones</w:t>
            </w:r>
            <w:r>
              <w:rPr>
                <w:shd w:val="clear" w:color="auto" w:fill="FFFFFF" w:themeFill="background1"/>
              </w:rPr>
              <w:t>.</w:t>
            </w:r>
          </w:p>
        </w:tc>
      </w:tr>
      <w:tr w:rsidR="000B6ED2" w14:paraId="39D58FC9" w14:textId="77777777" w:rsidTr="00A133A7">
        <w:tc>
          <w:tcPr>
            <w:tcW w:w="2122" w:type="dxa"/>
            <w:tcBorders>
              <w:right w:val="single" w:sz="4" w:space="0" w:color="auto"/>
            </w:tcBorders>
            <w:shd w:val="clear" w:color="auto" w:fill="92D050"/>
          </w:tcPr>
          <w:p w14:paraId="53D37E3F" w14:textId="77777777" w:rsidR="000B6ED2" w:rsidRDefault="000B6ED2" w:rsidP="00AF78D2">
            <w:r>
              <w:t>Precondición:</w:t>
            </w:r>
          </w:p>
        </w:tc>
        <w:tc>
          <w:tcPr>
            <w:tcW w:w="6372" w:type="dxa"/>
            <w:gridSpan w:val="2"/>
            <w:tcBorders>
              <w:left w:val="single" w:sz="4" w:space="0" w:color="auto"/>
              <w:bottom w:val="single" w:sz="4" w:space="0" w:color="auto"/>
            </w:tcBorders>
          </w:tcPr>
          <w:p w14:paraId="739F1AD7" w14:textId="020EBC91" w:rsidR="000B6ED2" w:rsidRDefault="00A133A7" w:rsidP="00AF78D2">
            <w:r>
              <w:t xml:space="preserve">Tener un diccionario cargado y estar en la página de </w:t>
            </w:r>
            <w:r w:rsidR="000B6ED2">
              <w:t>modificar personajes.</w:t>
            </w:r>
          </w:p>
        </w:tc>
      </w:tr>
      <w:tr w:rsidR="000B6ED2" w14:paraId="018CA1C7" w14:textId="77777777" w:rsidTr="00A133A7">
        <w:tc>
          <w:tcPr>
            <w:tcW w:w="2122" w:type="dxa"/>
            <w:vMerge w:val="restart"/>
            <w:tcBorders>
              <w:right w:val="single" w:sz="4" w:space="0" w:color="auto"/>
            </w:tcBorders>
            <w:shd w:val="clear" w:color="auto" w:fill="92D050"/>
          </w:tcPr>
          <w:p w14:paraId="50F9D83A"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BE90A7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643C941" w14:textId="77777777" w:rsidR="000B6ED2" w:rsidRDefault="000B6ED2" w:rsidP="00AF78D2">
            <w:r>
              <w:t>Acción</w:t>
            </w:r>
          </w:p>
        </w:tc>
      </w:tr>
      <w:tr w:rsidR="000B6ED2" w14:paraId="77E7ACDB" w14:textId="77777777" w:rsidTr="00A133A7">
        <w:trPr>
          <w:trHeight w:val="213"/>
        </w:trPr>
        <w:tc>
          <w:tcPr>
            <w:tcW w:w="2122" w:type="dxa"/>
            <w:vMerge/>
            <w:tcBorders>
              <w:right w:val="single" w:sz="4" w:space="0" w:color="auto"/>
            </w:tcBorders>
            <w:shd w:val="clear" w:color="auto" w:fill="92D050"/>
          </w:tcPr>
          <w:p w14:paraId="0B26F6A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0D0663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05ED33C4" w14:textId="77777777" w:rsidR="000B6ED2" w:rsidRDefault="000B6ED2" w:rsidP="00AF78D2">
            <w:r>
              <w:t>Marcar la opción “Obtener Posiciones”.</w:t>
            </w:r>
          </w:p>
        </w:tc>
      </w:tr>
      <w:tr w:rsidR="000B6ED2" w14:paraId="0D61FA00" w14:textId="77777777" w:rsidTr="00A133A7">
        <w:trPr>
          <w:trHeight w:val="213"/>
        </w:trPr>
        <w:tc>
          <w:tcPr>
            <w:tcW w:w="2122" w:type="dxa"/>
            <w:vMerge/>
            <w:tcBorders>
              <w:right w:val="single" w:sz="4" w:space="0" w:color="auto"/>
            </w:tcBorders>
            <w:shd w:val="clear" w:color="auto" w:fill="92D050"/>
          </w:tcPr>
          <w:p w14:paraId="0DDF58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D90A6"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C831FA6" w14:textId="77777777" w:rsidR="000B6ED2" w:rsidRDefault="000B6ED2" w:rsidP="00AF78D2">
            <w:r>
              <w:t>Pulsar el botón de navegación de siguiente.</w:t>
            </w:r>
          </w:p>
        </w:tc>
      </w:tr>
      <w:tr w:rsidR="000B6ED2" w14:paraId="7DD5ECCE" w14:textId="77777777" w:rsidTr="00A133A7">
        <w:tc>
          <w:tcPr>
            <w:tcW w:w="2122" w:type="dxa"/>
            <w:tcBorders>
              <w:right w:val="single" w:sz="4" w:space="0" w:color="auto"/>
            </w:tcBorders>
            <w:shd w:val="clear" w:color="auto" w:fill="92D050"/>
          </w:tcPr>
          <w:p w14:paraId="02C08B8D" w14:textId="77777777" w:rsidR="000B6ED2" w:rsidRDefault="000B6ED2" w:rsidP="00AF78D2">
            <w:r>
              <w:t>Postcondición:</w:t>
            </w:r>
          </w:p>
        </w:tc>
        <w:tc>
          <w:tcPr>
            <w:tcW w:w="6372" w:type="dxa"/>
            <w:gridSpan w:val="2"/>
            <w:tcBorders>
              <w:left w:val="single" w:sz="4" w:space="0" w:color="auto"/>
            </w:tcBorders>
          </w:tcPr>
          <w:p w14:paraId="2FB64085" w14:textId="77777777" w:rsidR="000B6ED2" w:rsidRDefault="000B6ED2" w:rsidP="00AF78D2">
            <w:r>
              <w:t>Una vez pasada la pantalla de carga y obtenidas las posiciones, se volverá a la misma pantalla que antes, pero con las posiciones ya calculadas sobre la tabla.</w:t>
            </w:r>
          </w:p>
        </w:tc>
      </w:tr>
      <w:tr w:rsidR="000B6ED2" w14:paraId="255546CF" w14:textId="77777777" w:rsidTr="00A133A7">
        <w:trPr>
          <w:trHeight w:val="326"/>
        </w:trPr>
        <w:tc>
          <w:tcPr>
            <w:tcW w:w="2122" w:type="dxa"/>
            <w:tcBorders>
              <w:right w:val="single" w:sz="4" w:space="0" w:color="auto"/>
            </w:tcBorders>
            <w:shd w:val="clear" w:color="auto" w:fill="92D050"/>
          </w:tcPr>
          <w:p w14:paraId="12EA9E6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CBFA7C" w14:textId="371CA920" w:rsidR="000B6ED2" w:rsidRDefault="00A133A7" w:rsidP="00AF78D2">
            <w:r>
              <w:t>No hay.</w:t>
            </w:r>
          </w:p>
        </w:tc>
      </w:tr>
      <w:tr w:rsidR="000B6ED2" w14:paraId="4F2E980D" w14:textId="77777777" w:rsidTr="00A133A7">
        <w:tc>
          <w:tcPr>
            <w:tcW w:w="2122" w:type="dxa"/>
            <w:tcBorders>
              <w:right w:val="single" w:sz="4" w:space="0" w:color="auto"/>
            </w:tcBorders>
            <w:shd w:val="clear" w:color="auto" w:fill="92D050"/>
          </w:tcPr>
          <w:p w14:paraId="538A2BEB" w14:textId="77777777" w:rsidR="000B6ED2" w:rsidRDefault="000B6ED2" w:rsidP="00AF78D2">
            <w:r>
              <w:t>Importancia:</w:t>
            </w:r>
          </w:p>
        </w:tc>
        <w:tc>
          <w:tcPr>
            <w:tcW w:w="6372" w:type="dxa"/>
            <w:gridSpan w:val="2"/>
            <w:tcBorders>
              <w:left w:val="single" w:sz="4" w:space="0" w:color="auto"/>
            </w:tcBorders>
          </w:tcPr>
          <w:p w14:paraId="76C3C377" w14:textId="14884612" w:rsidR="000B6ED2" w:rsidRDefault="00A133A7" w:rsidP="00AF78D2">
            <w:r>
              <w:t>Muy a</w:t>
            </w:r>
            <w:r w:rsidR="000B6ED2">
              <w:t>lta</w:t>
            </w:r>
          </w:p>
        </w:tc>
      </w:tr>
      <w:tr w:rsidR="000B6ED2" w14:paraId="197B8482" w14:textId="77777777" w:rsidTr="00A133A7">
        <w:tc>
          <w:tcPr>
            <w:tcW w:w="2122" w:type="dxa"/>
            <w:tcBorders>
              <w:right w:val="single" w:sz="4" w:space="0" w:color="auto"/>
            </w:tcBorders>
            <w:shd w:val="clear" w:color="auto" w:fill="92D050"/>
          </w:tcPr>
          <w:p w14:paraId="498C133F" w14:textId="77777777" w:rsidR="000B6ED2" w:rsidRDefault="000B6ED2" w:rsidP="00AF78D2">
            <w:r>
              <w:t>Frecuencia:</w:t>
            </w:r>
          </w:p>
        </w:tc>
        <w:tc>
          <w:tcPr>
            <w:tcW w:w="6372" w:type="dxa"/>
            <w:gridSpan w:val="2"/>
            <w:tcBorders>
              <w:left w:val="single" w:sz="4" w:space="0" w:color="auto"/>
            </w:tcBorders>
          </w:tcPr>
          <w:p w14:paraId="1DCB40A4" w14:textId="77777777" w:rsidR="000B6ED2" w:rsidRDefault="000B6ED2" w:rsidP="00AF78D2">
            <w:pPr>
              <w:keepNext/>
            </w:pPr>
            <w:r>
              <w:t>Muy alta</w:t>
            </w:r>
          </w:p>
        </w:tc>
      </w:tr>
    </w:tbl>
    <w:p w14:paraId="32973A28" w14:textId="2C5F6D81" w:rsidR="000B6ED2" w:rsidRDefault="000B6ED2" w:rsidP="000B6ED2">
      <w:pPr>
        <w:pStyle w:val="Descripcin"/>
        <w:keepNext/>
        <w:jc w:val="center"/>
      </w:pPr>
      <w:bookmarkStart w:id="57" w:name="_Toc32403629"/>
      <w:bookmarkStart w:id="58" w:name="_Toc107913285"/>
      <w:r>
        <w:t xml:space="preserve">Tabla </w:t>
      </w:r>
      <w:fldSimple w:instr=" SEQ Tabla \* ARABIC ">
        <w:r w:rsidR="00BA4C58">
          <w:rPr>
            <w:noProof/>
          </w:rPr>
          <w:t>12</w:t>
        </w:r>
      </w:fldSimple>
      <w:r>
        <w:t xml:space="preserve"> Caso de uso 18</w:t>
      </w:r>
      <w:bookmarkEnd w:id="57"/>
      <w:bookmarkEnd w:id="58"/>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78E798BA" w14:textId="77777777" w:rsidTr="00A133A7">
        <w:tc>
          <w:tcPr>
            <w:tcW w:w="2122" w:type="dxa"/>
            <w:tcBorders>
              <w:bottom w:val="single" w:sz="4" w:space="0" w:color="auto"/>
            </w:tcBorders>
            <w:shd w:val="clear" w:color="auto" w:fill="92D050"/>
          </w:tcPr>
          <w:p w14:paraId="6E9EDC95" w14:textId="77777777" w:rsidR="000B6ED2" w:rsidRPr="00681815" w:rsidRDefault="000B6ED2" w:rsidP="00AF78D2">
            <w:pPr>
              <w:jc w:val="center"/>
              <w:rPr>
                <w:b/>
                <w:bCs/>
              </w:rPr>
            </w:pPr>
            <w:r>
              <w:rPr>
                <w:b/>
                <w:bCs/>
              </w:rPr>
              <w:t>Caso de uso 19</w:t>
            </w:r>
          </w:p>
        </w:tc>
        <w:tc>
          <w:tcPr>
            <w:tcW w:w="6372" w:type="dxa"/>
            <w:gridSpan w:val="2"/>
            <w:shd w:val="clear" w:color="auto" w:fill="92D050"/>
          </w:tcPr>
          <w:p w14:paraId="5F8127FA" w14:textId="77777777" w:rsidR="000B6ED2" w:rsidRPr="00681815" w:rsidRDefault="000B6ED2" w:rsidP="00AF78D2">
            <w:pPr>
              <w:jc w:val="center"/>
              <w:rPr>
                <w:b/>
                <w:bCs/>
              </w:rPr>
            </w:pPr>
            <w:r>
              <w:rPr>
                <w:b/>
                <w:bCs/>
              </w:rPr>
              <w:t>Obtener etnia y sexo</w:t>
            </w:r>
          </w:p>
        </w:tc>
      </w:tr>
      <w:tr w:rsidR="000B6ED2" w14:paraId="6348FC50" w14:textId="77777777" w:rsidTr="00A133A7">
        <w:tc>
          <w:tcPr>
            <w:tcW w:w="2122" w:type="dxa"/>
            <w:tcBorders>
              <w:bottom w:val="single" w:sz="4" w:space="0" w:color="auto"/>
              <w:right w:val="single" w:sz="4" w:space="0" w:color="auto"/>
            </w:tcBorders>
            <w:shd w:val="clear" w:color="auto" w:fill="92D050"/>
          </w:tcPr>
          <w:p w14:paraId="67DB21E3" w14:textId="77777777" w:rsidR="000B6ED2" w:rsidRDefault="000B6ED2" w:rsidP="00AF78D2">
            <w:r>
              <w:t>Requisitos asociados:</w:t>
            </w:r>
          </w:p>
        </w:tc>
        <w:tc>
          <w:tcPr>
            <w:tcW w:w="6372" w:type="dxa"/>
            <w:gridSpan w:val="2"/>
            <w:tcBorders>
              <w:left w:val="single" w:sz="4" w:space="0" w:color="auto"/>
            </w:tcBorders>
          </w:tcPr>
          <w:p w14:paraId="5CAFE74A" w14:textId="77777777" w:rsidR="000B6ED2" w:rsidRDefault="000B6ED2" w:rsidP="00AF78D2">
            <w:pPr>
              <w:jc w:val="center"/>
            </w:pPr>
            <w:r>
              <w:t>R.F-8.11, R.F-14</w:t>
            </w:r>
          </w:p>
        </w:tc>
      </w:tr>
      <w:tr w:rsidR="000B6ED2" w14:paraId="1269566C" w14:textId="77777777" w:rsidTr="00A133A7">
        <w:tc>
          <w:tcPr>
            <w:tcW w:w="2122" w:type="dxa"/>
            <w:tcBorders>
              <w:right w:val="single" w:sz="4" w:space="0" w:color="auto"/>
            </w:tcBorders>
            <w:shd w:val="clear" w:color="auto" w:fill="92D050"/>
          </w:tcPr>
          <w:p w14:paraId="020481A0"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1ED9492" w14:textId="77777777" w:rsidR="000B6ED2" w:rsidRDefault="000B6ED2" w:rsidP="00AF78D2">
            <w:r>
              <w:rPr>
                <w:shd w:val="clear" w:color="auto" w:fill="FFFFFF" w:themeFill="background1"/>
              </w:rPr>
              <w:t>Permite al usuario obtener la etnia y el sexo del personaje.</w:t>
            </w:r>
          </w:p>
        </w:tc>
      </w:tr>
      <w:tr w:rsidR="000B6ED2" w14:paraId="7F63145C" w14:textId="77777777" w:rsidTr="00A133A7">
        <w:tc>
          <w:tcPr>
            <w:tcW w:w="2122" w:type="dxa"/>
            <w:tcBorders>
              <w:right w:val="single" w:sz="4" w:space="0" w:color="auto"/>
            </w:tcBorders>
            <w:shd w:val="clear" w:color="auto" w:fill="92D050"/>
          </w:tcPr>
          <w:p w14:paraId="6E252C3E" w14:textId="77777777" w:rsidR="000B6ED2" w:rsidRDefault="000B6ED2" w:rsidP="00AF78D2">
            <w:r>
              <w:t>Precondición:</w:t>
            </w:r>
          </w:p>
        </w:tc>
        <w:tc>
          <w:tcPr>
            <w:tcW w:w="6372" w:type="dxa"/>
            <w:gridSpan w:val="2"/>
            <w:tcBorders>
              <w:left w:val="single" w:sz="4" w:space="0" w:color="auto"/>
              <w:bottom w:val="single" w:sz="4" w:space="0" w:color="auto"/>
            </w:tcBorders>
          </w:tcPr>
          <w:p w14:paraId="231F35E3" w14:textId="63F0A011" w:rsidR="000B6ED2" w:rsidRDefault="00A133A7" w:rsidP="00AF78D2">
            <w:r>
              <w:t>Tener un diccionario cargado y estar en la página de modificar personajes.</w:t>
            </w:r>
          </w:p>
        </w:tc>
      </w:tr>
      <w:tr w:rsidR="000B6ED2" w14:paraId="1ADE6B82" w14:textId="77777777" w:rsidTr="00A133A7">
        <w:tc>
          <w:tcPr>
            <w:tcW w:w="2122" w:type="dxa"/>
            <w:vMerge w:val="restart"/>
            <w:tcBorders>
              <w:right w:val="single" w:sz="4" w:space="0" w:color="auto"/>
            </w:tcBorders>
            <w:shd w:val="clear" w:color="auto" w:fill="92D050"/>
          </w:tcPr>
          <w:p w14:paraId="171117E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5CE531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7560A85" w14:textId="77777777" w:rsidR="000B6ED2" w:rsidRDefault="000B6ED2" w:rsidP="00AF78D2">
            <w:r>
              <w:t>Acción</w:t>
            </w:r>
          </w:p>
        </w:tc>
      </w:tr>
      <w:tr w:rsidR="000B6ED2" w14:paraId="1CEE3600" w14:textId="77777777" w:rsidTr="00A133A7">
        <w:trPr>
          <w:trHeight w:val="213"/>
        </w:trPr>
        <w:tc>
          <w:tcPr>
            <w:tcW w:w="2122" w:type="dxa"/>
            <w:vMerge/>
            <w:tcBorders>
              <w:right w:val="single" w:sz="4" w:space="0" w:color="auto"/>
            </w:tcBorders>
            <w:shd w:val="clear" w:color="auto" w:fill="92D050"/>
          </w:tcPr>
          <w:p w14:paraId="61CF0FE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FA0E04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9CA3208" w14:textId="77777777" w:rsidR="000B6ED2" w:rsidRDefault="000B6ED2" w:rsidP="00AF78D2">
            <w:r>
              <w:t>Marcar la opción “Obtener Etnia y sexo”.</w:t>
            </w:r>
          </w:p>
        </w:tc>
      </w:tr>
      <w:tr w:rsidR="000B6ED2" w14:paraId="73F04FCF" w14:textId="77777777" w:rsidTr="00A133A7">
        <w:trPr>
          <w:trHeight w:val="213"/>
        </w:trPr>
        <w:tc>
          <w:tcPr>
            <w:tcW w:w="2122" w:type="dxa"/>
            <w:vMerge/>
            <w:tcBorders>
              <w:right w:val="single" w:sz="4" w:space="0" w:color="auto"/>
            </w:tcBorders>
            <w:shd w:val="clear" w:color="auto" w:fill="92D050"/>
          </w:tcPr>
          <w:p w14:paraId="799A505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0968EF"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40B6360" w14:textId="77777777" w:rsidR="000B6ED2" w:rsidRDefault="000B6ED2" w:rsidP="00AF78D2">
            <w:r>
              <w:t>Pulsar el botón de navegación de siguiente.</w:t>
            </w:r>
          </w:p>
        </w:tc>
      </w:tr>
      <w:tr w:rsidR="000B6ED2" w14:paraId="277365DE" w14:textId="77777777" w:rsidTr="00A133A7">
        <w:tc>
          <w:tcPr>
            <w:tcW w:w="2122" w:type="dxa"/>
            <w:tcBorders>
              <w:right w:val="single" w:sz="4" w:space="0" w:color="auto"/>
            </w:tcBorders>
            <w:shd w:val="clear" w:color="auto" w:fill="92D050"/>
          </w:tcPr>
          <w:p w14:paraId="6532B4CE" w14:textId="77777777" w:rsidR="000B6ED2" w:rsidRDefault="000B6ED2" w:rsidP="00AF78D2">
            <w:r>
              <w:t>Postcondición:</w:t>
            </w:r>
          </w:p>
        </w:tc>
        <w:tc>
          <w:tcPr>
            <w:tcW w:w="6372" w:type="dxa"/>
            <w:gridSpan w:val="2"/>
            <w:tcBorders>
              <w:left w:val="single" w:sz="4" w:space="0" w:color="auto"/>
            </w:tcBorders>
          </w:tcPr>
          <w:p w14:paraId="654F1F5F" w14:textId="77777777" w:rsidR="000B6ED2" w:rsidRDefault="000B6ED2" w:rsidP="00AF78D2">
            <w:r>
              <w:t>Una vez pasada la pantalla de carga y obtenido el sexo y la etnia, se volverá a la misma pantalla que antes, pero con el sexo y la etnia obtenidos.</w:t>
            </w:r>
          </w:p>
        </w:tc>
      </w:tr>
      <w:tr w:rsidR="000B6ED2" w14:paraId="3D329C38" w14:textId="77777777" w:rsidTr="00A133A7">
        <w:trPr>
          <w:trHeight w:val="326"/>
        </w:trPr>
        <w:tc>
          <w:tcPr>
            <w:tcW w:w="2122" w:type="dxa"/>
            <w:tcBorders>
              <w:right w:val="single" w:sz="4" w:space="0" w:color="auto"/>
            </w:tcBorders>
            <w:shd w:val="clear" w:color="auto" w:fill="92D050"/>
          </w:tcPr>
          <w:p w14:paraId="1117ADC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54723A47" w14:textId="1871E65D" w:rsidR="000B6ED2" w:rsidRDefault="007756A5" w:rsidP="00AF78D2">
            <w:r>
              <w:t>No hay.</w:t>
            </w:r>
          </w:p>
        </w:tc>
      </w:tr>
      <w:tr w:rsidR="000B6ED2" w14:paraId="2CFB3BD5" w14:textId="77777777" w:rsidTr="00A133A7">
        <w:tc>
          <w:tcPr>
            <w:tcW w:w="2122" w:type="dxa"/>
            <w:tcBorders>
              <w:right w:val="single" w:sz="4" w:space="0" w:color="auto"/>
            </w:tcBorders>
            <w:shd w:val="clear" w:color="auto" w:fill="92D050"/>
          </w:tcPr>
          <w:p w14:paraId="599FF5CC" w14:textId="77777777" w:rsidR="000B6ED2" w:rsidRDefault="000B6ED2" w:rsidP="00AF78D2">
            <w:r>
              <w:t>Importancia:</w:t>
            </w:r>
          </w:p>
        </w:tc>
        <w:tc>
          <w:tcPr>
            <w:tcW w:w="6372" w:type="dxa"/>
            <w:gridSpan w:val="2"/>
            <w:tcBorders>
              <w:left w:val="single" w:sz="4" w:space="0" w:color="auto"/>
            </w:tcBorders>
          </w:tcPr>
          <w:p w14:paraId="68A56AB3" w14:textId="0D122CF0" w:rsidR="000B6ED2" w:rsidRDefault="007756A5" w:rsidP="00AF78D2">
            <w:r>
              <w:t>Baja</w:t>
            </w:r>
          </w:p>
        </w:tc>
      </w:tr>
      <w:tr w:rsidR="000B6ED2" w14:paraId="373EC904" w14:textId="77777777" w:rsidTr="00A133A7">
        <w:tc>
          <w:tcPr>
            <w:tcW w:w="2122" w:type="dxa"/>
            <w:tcBorders>
              <w:right w:val="single" w:sz="4" w:space="0" w:color="auto"/>
            </w:tcBorders>
            <w:shd w:val="clear" w:color="auto" w:fill="92D050"/>
          </w:tcPr>
          <w:p w14:paraId="3D3315F3" w14:textId="77777777" w:rsidR="000B6ED2" w:rsidRDefault="000B6ED2" w:rsidP="00AF78D2">
            <w:r>
              <w:t>Frecuencia:</w:t>
            </w:r>
          </w:p>
        </w:tc>
        <w:tc>
          <w:tcPr>
            <w:tcW w:w="6372" w:type="dxa"/>
            <w:gridSpan w:val="2"/>
            <w:tcBorders>
              <w:left w:val="single" w:sz="4" w:space="0" w:color="auto"/>
            </w:tcBorders>
          </w:tcPr>
          <w:p w14:paraId="6BDDCE43" w14:textId="53C0747F" w:rsidR="000B6ED2" w:rsidRDefault="007756A5" w:rsidP="00AF78D2">
            <w:pPr>
              <w:keepNext/>
            </w:pPr>
            <w:r>
              <w:t>Media</w:t>
            </w:r>
          </w:p>
        </w:tc>
      </w:tr>
    </w:tbl>
    <w:p w14:paraId="7EB26ED9" w14:textId="2BD3AB55" w:rsidR="000B6ED2" w:rsidRDefault="000B6ED2" w:rsidP="000B6ED2">
      <w:pPr>
        <w:pStyle w:val="Descripcin"/>
        <w:keepNext/>
        <w:jc w:val="center"/>
      </w:pPr>
      <w:bookmarkStart w:id="59" w:name="_Toc32403630"/>
      <w:bookmarkStart w:id="60" w:name="_Toc107913286"/>
      <w:r>
        <w:t xml:space="preserve">Tabla </w:t>
      </w:r>
      <w:fldSimple w:instr=" SEQ Tabla \* ARABIC ">
        <w:r w:rsidR="00BA4C58">
          <w:rPr>
            <w:noProof/>
          </w:rPr>
          <w:t>13</w:t>
        </w:r>
      </w:fldSimple>
      <w:r>
        <w:t xml:space="preserve"> Caso de uso 19</w:t>
      </w:r>
      <w:bookmarkEnd w:id="59"/>
      <w:bookmarkEnd w:id="60"/>
    </w:p>
    <w:p w14:paraId="59FE9DFF" w14:textId="18002970" w:rsidR="00417529" w:rsidRDefault="00417529" w:rsidP="00D05302"/>
    <w:p w14:paraId="59427372" w14:textId="6553BA5F" w:rsidR="00417529" w:rsidRDefault="00417529" w:rsidP="00D05302"/>
    <w:p w14:paraId="5821C62C" w14:textId="22BC62E6" w:rsidR="00417529" w:rsidRDefault="00417529" w:rsidP="00D05302"/>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0B6ED2" w:rsidRPr="00681815" w14:paraId="3109CCB3" w14:textId="77777777" w:rsidTr="007756A5">
        <w:tc>
          <w:tcPr>
            <w:tcW w:w="2122" w:type="dxa"/>
            <w:tcBorders>
              <w:bottom w:val="single" w:sz="4" w:space="0" w:color="auto"/>
            </w:tcBorders>
            <w:shd w:val="clear" w:color="auto" w:fill="92D050"/>
          </w:tcPr>
          <w:p w14:paraId="22EF03A7" w14:textId="77777777" w:rsidR="000B6ED2" w:rsidRPr="00681815" w:rsidRDefault="000B6ED2" w:rsidP="00AF78D2">
            <w:pPr>
              <w:jc w:val="center"/>
              <w:rPr>
                <w:b/>
                <w:bCs/>
              </w:rPr>
            </w:pPr>
            <w:r>
              <w:rPr>
                <w:b/>
                <w:bCs/>
              </w:rPr>
              <w:t>Caso de uso 20</w:t>
            </w:r>
          </w:p>
        </w:tc>
        <w:tc>
          <w:tcPr>
            <w:tcW w:w="6372" w:type="dxa"/>
            <w:gridSpan w:val="2"/>
            <w:shd w:val="clear" w:color="auto" w:fill="92D050"/>
          </w:tcPr>
          <w:p w14:paraId="466BCFA5" w14:textId="77777777" w:rsidR="000B6ED2" w:rsidRPr="00681815" w:rsidRDefault="000B6ED2" w:rsidP="00AF78D2">
            <w:pPr>
              <w:jc w:val="center"/>
              <w:rPr>
                <w:b/>
                <w:bCs/>
              </w:rPr>
            </w:pPr>
            <w:r>
              <w:rPr>
                <w:b/>
                <w:bCs/>
              </w:rPr>
              <w:t>Añadir parámetros ePub</w:t>
            </w:r>
          </w:p>
        </w:tc>
      </w:tr>
      <w:tr w:rsidR="000B6ED2" w14:paraId="2A0F1D87" w14:textId="77777777" w:rsidTr="007756A5">
        <w:tc>
          <w:tcPr>
            <w:tcW w:w="2122" w:type="dxa"/>
            <w:tcBorders>
              <w:bottom w:val="single" w:sz="4" w:space="0" w:color="auto"/>
              <w:right w:val="single" w:sz="4" w:space="0" w:color="auto"/>
            </w:tcBorders>
            <w:shd w:val="clear" w:color="auto" w:fill="92D050"/>
          </w:tcPr>
          <w:p w14:paraId="5FFECE1C" w14:textId="77777777" w:rsidR="000B6ED2" w:rsidRDefault="000B6ED2" w:rsidP="00AF78D2">
            <w:r>
              <w:t>Requisitos asociados:</w:t>
            </w:r>
          </w:p>
        </w:tc>
        <w:tc>
          <w:tcPr>
            <w:tcW w:w="6372" w:type="dxa"/>
            <w:gridSpan w:val="2"/>
            <w:tcBorders>
              <w:left w:val="single" w:sz="4" w:space="0" w:color="auto"/>
            </w:tcBorders>
          </w:tcPr>
          <w:p w14:paraId="4D35F544" w14:textId="77777777" w:rsidR="000B6ED2" w:rsidRDefault="000B6ED2" w:rsidP="00AF78D2">
            <w:pPr>
              <w:jc w:val="center"/>
            </w:pPr>
            <w:r>
              <w:t>R.F-9, R.F-14</w:t>
            </w:r>
          </w:p>
        </w:tc>
      </w:tr>
      <w:tr w:rsidR="000B6ED2" w14:paraId="08993DFC" w14:textId="77777777" w:rsidTr="007756A5">
        <w:tc>
          <w:tcPr>
            <w:tcW w:w="2122" w:type="dxa"/>
            <w:tcBorders>
              <w:right w:val="single" w:sz="4" w:space="0" w:color="auto"/>
            </w:tcBorders>
            <w:shd w:val="clear" w:color="auto" w:fill="92D050"/>
          </w:tcPr>
          <w:p w14:paraId="20EC862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2CE281C5" w14:textId="0231D254" w:rsidR="000B6ED2" w:rsidRDefault="000B6ED2" w:rsidP="00AF78D2">
            <w:r>
              <w:rPr>
                <w:shd w:val="clear" w:color="auto" w:fill="FFFFFF" w:themeFill="background1"/>
              </w:rPr>
              <w:t>Introducir un filtro indicando el número mínimo de apariciones que se quiere del personaje, el rango de palabras que tiene que haber máximo entre dos personajes para ser considerado relación y si se quiere tener los capítulos en</w:t>
            </w:r>
            <w:r w:rsidR="007756A5">
              <w:rPr>
                <w:shd w:val="clear" w:color="auto" w:fill="FFFFFF" w:themeFill="background1"/>
              </w:rPr>
              <w:t xml:space="preserve"> consideración</w:t>
            </w:r>
            <w:r>
              <w:rPr>
                <w:shd w:val="clear" w:color="auto" w:fill="FFFFFF" w:themeFill="background1"/>
              </w:rPr>
              <w:t>.</w:t>
            </w:r>
          </w:p>
        </w:tc>
      </w:tr>
      <w:tr w:rsidR="000B6ED2" w14:paraId="27573E0B" w14:textId="77777777" w:rsidTr="007756A5">
        <w:tc>
          <w:tcPr>
            <w:tcW w:w="2122" w:type="dxa"/>
            <w:tcBorders>
              <w:right w:val="single" w:sz="4" w:space="0" w:color="auto"/>
            </w:tcBorders>
            <w:shd w:val="clear" w:color="auto" w:fill="92D050"/>
          </w:tcPr>
          <w:p w14:paraId="79EB90BC" w14:textId="77777777" w:rsidR="000B6ED2" w:rsidRDefault="000B6ED2" w:rsidP="00AF78D2">
            <w:r>
              <w:t>Precondición:</w:t>
            </w:r>
          </w:p>
        </w:tc>
        <w:tc>
          <w:tcPr>
            <w:tcW w:w="6372" w:type="dxa"/>
            <w:gridSpan w:val="2"/>
            <w:tcBorders>
              <w:left w:val="single" w:sz="4" w:space="0" w:color="auto"/>
              <w:bottom w:val="single" w:sz="4" w:space="0" w:color="auto"/>
            </w:tcBorders>
          </w:tcPr>
          <w:p w14:paraId="5D1C723C" w14:textId="4F684649" w:rsidR="000B6ED2" w:rsidRDefault="007756A5" w:rsidP="00AF78D2">
            <w:r>
              <w:t xml:space="preserve">Tener un diccionario cargado y estar en la página de </w:t>
            </w:r>
            <w:r w:rsidR="000B6ED2">
              <w:t>parámetros de novela.</w:t>
            </w:r>
          </w:p>
        </w:tc>
      </w:tr>
      <w:tr w:rsidR="000B6ED2" w14:paraId="69B1180F" w14:textId="77777777" w:rsidTr="007756A5">
        <w:tc>
          <w:tcPr>
            <w:tcW w:w="2122" w:type="dxa"/>
            <w:vMerge w:val="restart"/>
            <w:tcBorders>
              <w:right w:val="single" w:sz="4" w:space="0" w:color="auto"/>
            </w:tcBorders>
            <w:shd w:val="clear" w:color="auto" w:fill="92D050"/>
          </w:tcPr>
          <w:p w14:paraId="58F3E21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F35921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532D20D" w14:textId="77777777" w:rsidR="000B6ED2" w:rsidRDefault="000B6ED2" w:rsidP="00AF78D2">
            <w:r>
              <w:t>Acción</w:t>
            </w:r>
          </w:p>
        </w:tc>
      </w:tr>
      <w:tr w:rsidR="000B6ED2" w14:paraId="488C7DA4" w14:textId="77777777" w:rsidTr="007756A5">
        <w:trPr>
          <w:trHeight w:val="213"/>
        </w:trPr>
        <w:tc>
          <w:tcPr>
            <w:tcW w:w="2122" w:type="dxa"/>
            <w:vMerge/>
            <w:tcBorders>
              <w:right w:val="single" w:sz="4" w:space="0" w:color="auto"/>
            </w:tcBorders>
            <w:shd w:val="clear" w:color="auto" w:fill="92D050"/>
          </w:tcPr>
          <w:p w14:paraId="49F4E16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277D9C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5AE97077" w14:textId="38156314" w:rsidR="000B6ED2" w:rsidRDefault="000B6ED2" w:rsidP="00AF78D2">
            <w:r>
              <w:t xml:space="preserve">El </w:t>
            </w:r>
            <w:r w:rsidR="007756A5">
              <w:t>cliente</w:t>
            </w:r>
            <w:r>
              <w:t xml:space="preserve"> introduce el número mínimo de apariciones.</w:t>
            </w:r>
          </w:p>
        </w:tc>
      </w:tr>
      <w:tr w:rsidR="000B6ED2" w14:paraId="00C568F3" w14:textId="77777777" w:rsidTr="007756A5">
        <w:trPr>
          <w:trHeight w:val="213"/>
        </w:trPr>
        <w:tc>
          <w:tcPr>
            <w:tcW w:w="2122" w:type="dxa"/>
            <w:vMerge/>
            <w:tcBorders>
              <w:right w:val="single" w:sz="4" w:space="0" w:color="auto"/>
            </w:tcBorders>
            <w:shd w:val="clear" w:color="auto" w:fill="92D050"/>
          </w:tcPr>
          <w:p w14:paraId="50BCD27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E23F6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0A6F9AE" w14:textId="400F9EE0" w:rsidR="000B6ED2" w:rsidRDefault="000B6ED2" w:rsidP="00AF78D2">
            <w:r>
              <w:t xml:space="preserve">El </w:t>
            </w:r>
            <w:r w:rsidR="007756A5">
              <w:t>cliente</w:t>
            </w:r>
            <w:r>
              <w:t xml:space="preserve"> introduce el rango máximo de palabras.</w:t>
            </w:r>
          </w:p>
        </w:tc>
      </w:tr>
      <w:tr w:rsidR="000B6ED2" w14:paraId="0F933869" w14:textId="77777777" w:rsidTr="007756A5">
        <w:trPr>
          <w:trHeight w:val="107"/>
        </w:trPr>
        <w:tc>
          <w:tcPr>
            <w:tcW w:w="2122" w:type="dxa"/>
            <w:vMerge/>
            <w:tcBorders>
              <w:right w:val="single" w:sz="4" w:space="0" w:color="auto"/>
            </w:tcBorders>
            <w:shd w:val="clear" w:color="auto" w:fill="92D050"/>
          </w:tcPr>
          <w:p w14:paraId="3057D27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4333006"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AC62C03" w14:textId="44B52A15" w:rsidR="000B6ED2" w:rsidRDefault="000B6ED2" w:rsidP="00AF78D2">
            <w:r>
              <w:t xml:space="preserve">El </w:t>
            </w:r>
            <w:r w:rsidR="007756A5">
              <w:t>cliente</w:t>
            </w:r>
            <w:r>
              <w:t xml:space="preserve"> </w:t>
            </w:r>
            <w:r w:rsidRPr="00F21352">
              <w:rPr>
                <w:i/>
                <w:iCs/>
              </w:rPr>
              <w:t>checkea</w:t>
            </w:r>
            <w:r>
              <w:t xml:space="preserve"> o no a su gusto la casilla de tener en cuenta capítulos.</w:t>
            </w:r>
          </w:p>
        </w:tc>
      </w:tr>
      <w:tr w:rsidR="000B6ED2" w14:paraId="49211A1A" w14:textId="77777777" w:rsidTr="007756A5">
        <w:trPr>
          <w:trHeight w:val="106"/>
        </w:trPr>
        <w:tc>
          <w:tcPr>
            <w:tcW w:w="2122" w:type="dxa"/>
            <w:vMerge/>
            <w:tcBorders>
              <w:right w:val="single" w:sz="4" w:space="0" w:color="auto"/>
            </w:tcBorders>
            <w:shd w:val="clear" w:color="auto" w:fill="92D050"/>
          </w:tcPr>
          <w:p w14:paraId="1DE7D0A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13C50D9"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61F68389" w14:textId="2297D7FE" w:rsidR="000B6ED2" w:rsidRDefault="000B6ED2" w:rsidP="00AF78D2">
            <w:r>
              <w:t xml:space="preserve">El </w:t>
            </w:r>
            <w:r w:rsidR="007756A5">
              <w:t>cliente</w:t>
            </w:r>
            <w:r>
              <w:t xml:space="preserve"> pulsa el botón de “Obtener red”.</w:t>
            </w:r>
          </w:p>
        </w:tc>
      </w:tr>
      <w:tr w:rsidR="000B6ED2" w14:paraId="00E0014A" w14:textId="77777777" w:rsidTr="007756A5">
        <w:tc>
          <w:tcPr>
            <w:tcW w:w="2122" w:type="dxa"/>
            <w:tcBorders>
              <w:right w:val="single" w:sz="4" w:space="0" w:color="auto"/>
            </w:tcBorders>
            <w:shd w:val="clear" w:color="auto" w:fill="92D050"/>
          </w:tcPr>
          <w:p w14:paraId="15F3308A" w14:textId="77777777" w:rsidR="000B6ED2" w:rsidRDefault="000B6ED2" w:rsidP="00AF78D2">
            <w:r>
              <w:t>Postcondición:</w:t>
            </w:r>
          </w:p>
        </w:tc>
        <w:tc>
          <w:tcPr>
            <w:tcW w:w="6372" w:type="dxa"/>
            <w:gridSpan w:val="2"/>
            <w:tcBorders>
              <w:left w:val="single" w:sz="4" w:space="0" w:color="auto"/>
            </w:tcBorders>
          </w:tcPr>
          <w:p w14:paraId="2D99D07C" w14:textId="364602A4" w:rsidR="000B6ED2" w:rsidRDefault="000B6ED2" w:rsidP="00AF78D2">
            <w:r>
              <w:t>Después del último paso, se saltará a la ventana de visualización de la red y se obtendrán los enlaces y añadirán los atributos etnia y sexo a cada nodo.</w:t>
            </w:r>
          </w:p>
        </w:tc>
      </w:tr>
      <w:tr w:rsidR="000B6ED2" w14:paraId="6274E2F0" w14:textId="77777777" w:rsidTr="007756A5">
        <w:trPr>
          <w:trHeight w:val="107"/>
        </w:trPr>
        <w:tc>
          <w:tcPr>
            <w:tcW w:w="2122" w:type="dxa"/>
            <w:vMerge w:val="restart"/>
            <w:tcBorders>
              <w:right w:val="single" w:sz="4" w:space="0" w:color="auto"/>
            </w:tcBorders>
            <w:shd w:val="clear" w:color="auto" w:fill="92D050"/>
          </w:tcPr>
          <w:p w14:paraId="2C9E1800" w14:textId="77777777" w:rsidR="000B6ED2" w:rsidRDefault="000B6ED2" w:rsidP="00AF78D2">
            <w:r>
              <w:t>Excepciones:</w:t>
            </w:r>
          </w:p>
        </w:tc>
        <w:tc>
          <w:tcPr>
            <w:tcW w:w="992" w:type="dxa"/>
            <w:tcBorders>
              <w:left w:val="single" w:sz="4" w:space="0" w:color="auto"/>
            </w:tcBorders>
            <w:shd w:val="clear" w:color="auto" w:fill="92D050"/>
          </w:tcPr>
          <w:p w14:paraId="480B809B" w14:textId="77777777" w:rsidR="000B6ED2" w:rsidRDefault="000B6ED2" w:rsidP="00AF78D2">
            <w:pPr>
              <w:jc w:val="center"/>
            </w:pPr>
            <w:r>
              <w:t>Paso</w:t>
            </w:r>
          </w:p>
        </w:tc>
        <w:tc>
          <w:tcPr>
            <w:tcW w:w="5380" w:type="dxa"/>
            <w:tcBorders>
              <w:left w:val="single" w:sz="4" w:space="0" w:color="auto"/>
            </w:tcBorders>
            <w:shd w:val="clear" w:color="auto" w:fill="92D050"/>
          </w:tcPr>
          <w:p w14:paraId="7C51A005" w14:textId="77777777" w:rsidR="000B6ED2" w:rsidRDefault="000B6ED2" w:rsidP="00AF78D2">
            <w:r>
              <w:t>Excepción</w:t>
            </w:r>
          </w:p>
        </w:tc>
      </w:tr>
      <w:tr w:rsidR="000B6ED2" w14:paraId="0C1AA5A8" w14:textId="77777777" w:rsidTr="007756A5">
        <w:trPr>
          <w:trHeight w:val="107"/>
        </w:trPr>
        <w:tc>
          <w:tcPr>
            <w:tcW w:w="2122" w:type="dxa"/>
            <w:vMerge/>
            <w:tcBorders>
              <w:right w:val="single" w:sz="4" w:space="0" w:color="auto"/>
            </w:tcBorders>
            <w:shd w:val="clear" w:color="auto" w:fill="92D050"/>
          </w:tcPr>
          <w:p w14:paraId="39330C98" w14:textId="77777777" w:rsidR="000B6ED2" w:rsidRDefault="000B6ED2" w:rsidP="00AF78D2"/>
        </w:tc>
        <w:tc>
          <w:tcPr>
            <w:tcW w:w="992" w:type="dxa"/>
            <w:tcBorders>
              <w:left w:val="single" w:sz="4" w:space="0" w:color="auto"/>
            </w:tcBorders>
            <w:shd w:val="clear" w:color="auto" w:fill="FFFFFF" w:themeFill="background1"/>
          </w:tcPr>
          <w:p w14:paraId="76770346"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4EC58F63" w14:textId="77777777" w:rsidR="000B6ED2" w:rsidRDefault="000B6ED2" w:rsidP="00AF78D2">
            <w:r>
              <w:t>No haber introducido alguno de los campos obligatorios.</w:t>
            </w:r>
          </w:p>
        </w:tc>
      </w:tr>
      <w:tr w:rsidR="000B6ED2" w14:paraId="37014168" w14:textId="77777777" w:rsidTr="007756A5">
        <w:tc>
          <w:tcPr>
            <w:tcW w:w="2122" w:type="dxa"/>
            <w:tcBorders>
              <w:right w:val="single" w:sz="4" w:space="0" w:color="auto"/>
            </w:tcBorders>
            <w:shd w:val="clear" w:color="auto" w:fill="92D050"/>
          </w:tcPr>
          <w:p w14:paraId="7551C597" w14:textId="77777777" w:rsidR="000B6ED2" w:rsidRDefault="000B6ED2" w:rsidP="00AF78D2">
            <w:r>
              <w:t>Importancia:</w:t>
            </w:r>
          </w:p>
        </w:tc>
        <w:tc>
          <w:tcPr>
            <w:tcW w:w="6372" w:type="dxa"/>
            <w:gridSpan w:val="2"/>
            <w:tcBorders>
              <w:left w:val="single" w:sz="4" w:space="0" w:color="auto"/>
            </w:tcBorders>
          </w:tcPr>
          <w:p w14:paraId="5D162E76" w14:textId="77777777" w:rsidR="000B6ED2" w:rsidRDefault="000B6ED2" w:rsidP="00AF78D2">
            <w:r>
              <w:t>Alta</w:t>
            </w:r>
          </w:p>
        </w:tc>
      </w:tr>
      <w:tr w:rsidR="000B6ED2" w14:paraId="041B2470" w14:textId="77777777" w:rsidTr="007756A5">
        <w:tc>
          <w:tcPr>
            <w:tcW w:w="2122" w:type="dxa"/>
            <w:tcBorders>
              <w:right w:val="single" w:sz="4" w:space="0" w:color="auto"/>
            </w:tcBorders>
            <w:shd w:val="clear" w:color="auto" w:fill="92D050"/>
          </w:tcPr>
          <w:p w14:paraId="4636F2C5" w14:textId="77777777" w:rsidR="000B6ED2" w:rsidRDefault="000B6ED2" w:rsidP="00AF78D2">
            <w:r>
              <w:t>Frecuencia:</w:t>
            </w:r>
          </w:p>
        </w:tc>
        <w:tc>
          <w:tcPr>
            <w:tcW w:w="6372" w:type="dxa"/>
            <w:gridSpan w:val="2"/>
            <w:tcBorders>
              <w:left w:val="single" w:sz="4" w:space="0" w:color="auto"/>
            </w:tcBorders>
          </w:tcPr>
          <w:p w14:paraId="450C4E0D" w14:textId="29151030" w:rsidR="000B6ED2" w:rsidRDefault="007756A5" w:rsidP="00AF78D2">
            <w:pPr>
              <w:keepNext/>
            </w:pPr>
            <w:r>
              <w:t>Alta</w:t>
            </w:r>
          </w:p>
        </w:tc>
      </w:tr>
    </w:tbl>
    <w:p w14:paraId="20519CC1" w14:textId="02C9BFD5" w:rsidR="000B6ED2" w:rsidRDefault="000B6ED2" w:rsidP="000B6ED2">
      <w:pPr>
        <w:pStyle w:val="Descripcin"/>
        <w:keepNext/>
        <w:jc w:val="center"/>
      </w:pPr>
      <w:bookmarkStart w:id="61" w:name="_Toc32403631"/>
      <w:bookmarkStart w:id="62" w:name="_Toc107913287"/>
      <w:r>
        <w:t xml:space="preserve">Tabla </w:t>
      </w:r>
      <w:fldSimple w:instr=" SEQ Tabla \* ARABIC ">
        <w:r w:rsidR="00BA4C58">
          <w:rPr>
            <w:noProof/>
          </w:rPr>
          <w:t>14</w:t>
        </w:r>
      </w:fldSimple>
      <w:r>
        <w:t xml:space="preserve"> Caso de uso 20</w:t>
      </w:r>
      <w:bookmarkEnd w:id="61"/>
      <w:bookmarkEnd w:id="62"/>
    </w:p>
    <w:tbl>
      <w:tblPr>
        <w:tblStyle w:val="Tablaconcuadrcula"/>
        <w:tblpPr w:leftFromText="141" w:rightFromText="141" w:vertAnchor="text" w:horzAnchor="margin" w:tblpY="-33"/>
        <w:tblW w:w="0" w:type="auto"/>
        <w:tblLook w:val="04A0" w:firstRow="1" w:lastRow="0" w:firstColumn="1" w:lastColumn="0" w:noHBand="0" w:noVBand="1"/>
      </w:tblPr>
      <w:tblGrid>
        <w:gridCol w:w="2122"/>
        <w:gridCol w:w="992"/>
        <w:gridCol w:w="5380"/>
      </w:tblGrid>
      <w:tr w:rsidR="000B6ED2" w:rsidRPr="00681815" w14:paraId="25187E90" w14:textId="77777777" w:rsidTr="007756A5">
        <w:tc>
          <w:tcPr>
            <w:tcW w:w="2122" w:type="dxa"/>
            <w:tcBorders>
              <w:bottom w:val="single" w:sz="4" w:space="0" w:color="auto"/>
            </w:tcBorders>
            <w:shd w:val="clear" w:color="auto" w:fill="92D050"/>
          </w:tcPr>
          <w:p w14:paraId="75F75733" w14:textId="77777777" w:rsidR="000B6ED2" w:rsidRPr="00681815" w:rsidRDefault="000B6ED2" w:rsidP="00AF78D2">
            <w:pPr>
              <w:jc w:val="center"/>
              <w:rPr>
                <w:b/>
                <w:bCs/>
              </w:rPr>
            </w:pPr>
            <w:r>
              <w:rPr>
                <w:b/>
                <w:bCs/>
              </w:rPr>
              <w:t>Caso de uso 21</w:t>
            </w:r>
          </w:p>
        </w:tc>
        <w:tc>
          <w:tcPr>
            <w:tcW w:w="6372" w:type="dxa"/>
            <w:gridSpan w:val="2"/>
            <w:shd w:val="clear" w:color="auto" w:fill="92D050"/>
          </w:tcPr>
          <w:p w14:paraId="2CD93D7C" w14:textId="77777777" w:rsidR="000B6ED2" w:rsidRPr="00681815" w:rsidRDefault="000B6ED2" w:rsidP="00AF78D2">
            <w:pPr>
              <w:jc w:val="center"/>
              <w:rPr>
                <w:b/>
                <w:bCs/>
              </w:rPr>
            </w:pPr>
            <w:r>
              <w:rPr>
                <w:b/>
                <w:bCs/>
              </w:rPr>
              <w:t>Añadir parámetros película</w:t>
            </w:r>
          </w:p>
        </w:tc>
      </w:tr>
      <w:tr w:rsidR="000B6ED2" w14:paraId="3FA8A680" w14:textId="77777777" w:rsidTr="007756A5">
        <w:tc>
          <w:tcPr>
            <w:tcW w:w="2122" w:type="dxa"/>
            <w:tcBorders>
              <w:bottom w:val="single" w:sz="4" w:space="0" w:color="auto"/>
              <w:right w:val="single" w:sz="4" w:space="0" w:color="auto"/>
            </w:tcBorders>
            <w:shd w:val="clear" w:color="auto" w:fill="92D050"/>
          </w:tcPr>
          <w:p w14:paraId="37BC1CDA" w14:textId="77777777" w:rsidR="000B6ED2" w:rsidRDefault="000B6ED2" w:rsidP="00AF78D2">
            <w:r>
              <w:t>Requisitos asociados:</w:t>
            </w:r>
          </w:p>
        </w:tc>
        <w:tc>
          <w:tcPr>
            <w:tcW w:w="6372" w:type="dxa"/>
            <w:gridSpan w:val="2"/>
            <w:tcBorders>
              <w:left w:val="single" w:sz="4" w:space="0" w:color="auto"/>
            </w:tcBorders>
          </w:tcPr>
          <w:p w14:paraId="46AB960F" w14:textId="77777777" w:rsidR="000B6ED2" w:rsidRDefault="000B6ED2" w:rsidP="00AF78D2">
            <w:pPr>
              <w:jc w:val="center"/>
            </w:pPr>
            <w:r>
              <w:t>R.F-10, R.F-14</w:t>
            </w:r>
          </w:p>
        </w:tc>
      </w:tr>
      <w:tr w:rsidR="000B6ED2" w14:paraId="122B9936" w14:textId="77777777" w:rsidTr="007756A5">
        <w:tc>
          <w:tcPr>
            <w:tcW w:w="2122" w:type="dxa"/>
            <w:tcBorders>
              <w:right w:val="single" w:sz="4" w:space="0" w:color="auto"/>
            </w:tcBorders>
            <w:shd w:val="clear" w:color="auto" w:fill="92D050"/>
          </w:tcPr>
          <w:p w14:paraId="4408494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CF0EFC9" w14:textId="77777777" w:rsidR="000B6ED2" w:rsidRDefault="000B6ED2" w:rsidP="00AF78D2">
            <w:r>
              <w:rPr>
                <w:shd w:val="clear" w:color="auto" w:fill="FFFFFF" w:themeFill="background1"/>
              </w:rPr>
              <w:t>Introducir un filtro indicando el número mínimo de apariciones que se quiere del personaje.</w:t>
            </w:r>
          </w:p>
        </w:tc>
      </w:tr>
      <w:tr w:rsidR="000B6ED2" w14:paraId="091C4DD5" w14:textId="77777777" w:rsidTr="007756A5">
        <w:tc>
          <w:tcPr>
            <w:tcW w:w="2122" w:type="dxa"/>
            <w:tcBorders>
              <w:right w:val="single" w:sz="4" w:space="0" w:color="auto"/>
            </w:tcBorders>
            <w:shd w:val="clear" w:color="auto" w:fill="92D050"/>
          </w:tcPr>
          <w:p w14:paraId="2DA16005" w14:textId="77777777" w:rsidR="000B6ED2" w:rsidRDefault="000B6ED2" w:rsidP="00AF78D2">
            <w:r>
              <w:t>Precondición:</w:t>
            </w:r>
          </w:p>
        </w:tc>
        <w:tc>
          <w:tcPr>
            <w:tcW w:w="6372" w:type="dxa"/>
            <w:gridSpan w:val="2"/>
            <w:tcBorders>
              <w:left w:val="single" w:sz="4" w:space="0" w:color="auto"/>
              <w:bottom w:val="single" w:sz="4" w:space="0" w:color="auto"/>
            </w:tcBorders>
          </w:tcPr>
          <w:p w14:paraId="22ED6A86" w14:textId="5B83AB31" w:rsidR="000B6ED2" w:rsidRDefault="007756A5" w:rsidP="00AF78D2">
            <w:r>
              <w:t xml:space="preserve">Tener un diccionario cargado y estar en la página </w:t>
            </w:r>
            <w:r w:rsidR="000B6ED2">
              <w:t>de parámetros de película.</w:t>
            </w:r>
          </w:p>
        </w:tc>
      </w:tr>
      <w:tr w:rsidR="000B6ED2" w14:paraId="500C2A6F" w14:textId="77777777" w:rsidTr="007756A5">
        <w:tc>
          <w:tcPr>
            <w:tcW w:w="2122" w:type="dxa"/>
            <w:vMerge w:val="restart"/>
            <w:tcBorders>
              <w:right w:val="single" w:sz="4" w:space="0" w:color="auto"/>
            </w:tcBorders>
            <w:shd w:val="clear" w:color="auto" w:fill="92D050"/>
          </w:tcPr>
          <w:p w14:paraId="1DE28BD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71C92ED"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E3D4851" w14:textId="77777777" w:rsidR="000B6ED2" w:rsidRDefault="000B6ED2" w:rsidP="00AF78D2">
            <w:r>
              <w:t>Acción</w:t>
            </w:r>
          </w:p>
        </w:tc>
      </w:tr>
      <w:tr w:rsidR="000B6ED2" w14:paraId="511CE36A" w14:textId="77777777" w:rsidTr="007756A5">
        <w:trPr>
          <w:trHeight w:val="213"/>
        </w:trPr>
        <w:tc>
          <w:tcPr>
            <w:tcW w:w="2122" w:type="dxa"/>
            <w:vMerge/>
            <w:tcBorders>
              <w:right w:val="single" w:sz="4" w:space="0" w:color="auto"/>
            </w:tcBorders>
            <w:shd w:val="clear" w:color="auto" w:fill="92D050"/>
          </w:tcPr>
          <w:p w14:paraId="7DC4CA7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1978DB9"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E24B412" w14:textId="21F183CB" w:rsidR="000B6ED2" w:rsidRDefault="000B6ED2" w:rsidP="00AF78D2">
            <w:r>
              <w:t xml:space="preserve">El </w:t>
            </w:r>
            <w:r w:rsidR="007756A5">
              <w:t>cliente</w:t>
            </w:r>
            <w:r>
              <w:t xml:space="preserve"> introduce el número mínimo de apariciones.</w:t>
            </w:r>
          </w:p>
        </w:tc>
      </w:tr>
      <w:tr w:rsidR="000B6ED2" w14:paraId="48FF561F" w14:textId="77777777" w:rsidTr="007756A5">
        <w:trPr>
          <w:trHeight w:val="106"/>
        </w:trPr>
        <w:tc>
          <w:tcPr>
            <w:tcW w:w="2122" w:type="dxa"/>
            <w:vMerge/>
            <w:tcBorders>
              <w:right w:val="single" w:sz="4" w:space="0" w:color="auto"/>
            </w:tcBorders>
            <w:shd w:val="clear" w:color="auto" w:fill="92D050"/>
          </w:tcPr>
          <w:p w14:paraId="5C4D4CC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C879323"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8247092" w14:textId="2A6EB8D0" w:rsidR="000B6ED2" w:rsidRDefault="000B6ED2" w:rsidP="00AF78D2">
            <w:r>
              <w:t xml:space="preserve">El </w:t>
            </w:r>
            <w:r w:rsidR="007756A5">
              <w:t>cliente</w:t>
            </w:r>
            <w:r>
              <w:t xml:space="preserve"> pulsa el botón de “Obtener red”.</w:t>
            </w:r>
          </w:p>
        </w:tc>
      </w:tr>
      <w:tr w:rsidR="000B6ED2" w14:paraId="608A51D4" w14:textId="77777777" w:rsidTr="007756A5">
        <w:tc>
          <w:tcPr>
            <w:tcW w:w="2122" w:type="dxa"/>
            <w:tcBorders>
              <w:right w:val="single" w:sz="4" w:space="0" w:color="auto"/>
            </w:tcBorders>
            <w:shd w:val="clear" w:color="auto" w:fill="92D050"/>
          </w:tcPr>
          <w:p w14:paraId="0697CF3D" w14:textId="77777777" w:rsidR="000B6ED2" w:rsidRDefault="000B6ED2" w:rsidP="00AF78D2">
            <w:r>
              <w:t>Postcondición:</w:t>
            </w:r>
          </w:p>
        </w:tc>
        <w:tc>
          <w:tcPr>
            <w:tcW w:w="6372" w:type="dxa"/>
            <w:gridSpan w:val="2"/>
            <w:tcBorders>
              <w:left w:val="single" w:sz="4" w:space="0" w:color="auto"/>
            </w:tcBorders>
          </w:tcPr>
          <w:p w14:paraId="08F600D3" w14:textId="77777777" w:rsidR="000B6ED2" w:rsidRDefault="000B6ED2" w:rsidP="00AF78D2">
            <w:r>
              <w:t>Después del último paso, se saltará a la ventana de visualización de la red y se obtendrán los enlaces y añadirán los atributos etnia y sexo a cada nodo.</w:t>
            </w:r>
          </w:p>
        </w:tc>
      </w:tr>
      <w:tr w:rsidR="000B6ED2" w14:paraId="6A694529" w14:textId="77777777" w:rsidTr="007756A5">
        <w:trPr>
          <w:trHeight w:val="107"/>
        </w:trPr>
        <w:tc>
          <w:tcPr>
            <w:tcW w:w="2122" w:type="dxa"/>
            <w:vMerge w:val="restart"/>
            <w:tcBorders>
              <w:right w:val="single" w:sz="4" w:space="0" w:color="auto"/>
            </w:tcBorders>
            <w:shd w:val="clear" w:color="auto" w:fill="92D050"/>
          </w:tcPr>
          <w:p w14:paraId="35720E2E" w14:textId="77777777" w:rsidR="000B6ED2" w:rsidRDefault="000B6ED2" w:rsidP="00AF78D2">
            <w:r>
              <w:t>Excepciones:</w:t>
            </w:r>
          </w:p>
        </w:tc>
        <w:tc>
          <w:tcPr>
            <w:tcW w:w="992" w:type="dxa"/>
            <w:tcBorders>
              <w:left w:val="single" w:sz="4" w:space="0" w:color="auto"/>
            </w:tcBorders>
            <w:shd w:val="clear" w:color="auto" w:fill="92D050"/>
          </w:tcPr>
          <w:p w14:paraId="7396BE38" w14:textId="77777777" w:rsidR="000B6ED2" w:rsidRDefault="000B6ED2" w:rsidP="00AF78D2">
            <w:pPr>
              <w:jc w:val="center"/>
            </w:pPr>
            <w:r>
              <w:t>Paso</w:t>
            </w:r>
          </w:p>
        </w:tc>
        <w:tc>
          <w:tcPr>
            <w:tcW w:w="5380" w:type="dxa"/>
            <w:tcBorders>
              <w:left w:val="single" w:sz="4" w:space="0" w:color="auto"/>
            </w:tcBorders>
            <w:shd w:val="clear" w:color="auto" w:fill="92D050"/>
          </w:tcPr>
          <w:p w14:paraId="790C5D6E" w14:textId="77777777" w:rsidR="000B6ED2" w:rsidRDefault="000B6ED2" w:rsidP="00AF78D2">
            <w:r>
              <w:t>Excepción</w:t>
            </w:r>
          </w:p>
        </w:tc>
      </w:tr>
      <w:tr w:rsidR="000B6ED2" w14:paraId="08A5FC31" w14:textId="77777777" w:rsidTr="007756A5">
        <w:trPr>
          <w:trHeight w:val="107"/>
        </w:trPr>
        <w:tc>
          <w:tcPr>
            <w:tcW w:w="2122" w:type="dxa"/>
            <w:vMerge/>
            <w:tcBorders>
              <w:right w:val="single" w:sz="4" w:space="0" w:color="auto"/>
            </w:tcBorders>
            <w:shd w:val="clear" w:color="auto" w:fill="92D050"/>
          </w:tcPr>
          <w:p w14:paraId="638F2E01" w14:textId="77777777" w:rsidR="000B6ED2" w:rsidRDefault="000B6ED2" w:rsidP="00AF78D2"/>
        </w:tc>
        <w:tc>
          <w:tcPr>
            <w:tcW w:w="992" w:type="dxa"/>
            <w:tcBorders>
              <w:left w:val="single" w:sz="4" w:space="0" w:color="auto"/>
            </w:tcBorders>
            <w:shd w:val="clear" w:color="auto" w:fill="FFFFFF" w:themeFill="background1"/>
          </w:tcPr>
          <w:p w14:paraId="06E4BCBA"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1028CF50" w14:textId="77777777" w:rsidR="000B6ED2" w:rsidRDefault="000B6ED2" w:rsidP="00AF78D2">
            <w:r>
              <w:t>No haber introducido un número mínimo de apariciones.</w:t>
            </w:r>
          </w:p>
        </w:tc>
      </w:tr>
      <w:tr w:rsidR="000B6ED2" w14:paraId="5AFF9001" w14:textId="77777777" w:rsidTr="007756A5">
        <w:tc>
          <w:tcPr>
            <w:tcW w:w="2122" w:type="dxa"/>
            <w:tcBorders>
              <w:right w:val="single" w:sz="4" w:space="0" w:color="auto"/>
            </w:tcBorders>
            <w:shd w:val="clear" w:color="auto" w:fill="92D050"/>
          </w:tcPr>
          <w:p w14:paraId="62C8AC41" w14:textId="77777777" w:rsidR="000B6ED2" w:rsidRDefault="000B6ED2" w:rsidP="00AF78D2">
            <w:r>
              <w:t>Importancia:</w:t>
            </w:r>
          </w:p>
        </w:tc>
        <w:tc>
          <w:tcPr>
            <w:tcW w:w="6372" w:type="dxa"/>
            <w:gridSpan w:val="2"/>
            <w:tcBorders>
              <w:left w:val="single" w:sz="4" w:space="0" w:color="auto"/>
            </w:tcBorders>
          </w:tcPr>
          <w:p w14:paraId="47852C41" w14:textId="77777777" w:rsidR="000B6ED2" w:rsidRDefault="000B6ED2" w:rsidP="00AF78D2">
            <w:r>
              <w:t>Alta</w:t>
            </w:r>
          </w:p>
        </w:tc>
      </w:tr>
      <w:tr w:rsidR="000B6ED2" w14:paraId="2943538A" w14:textId="77777777" w:rsidTr="007756A5">
        <w:tc>
          <w:tcPr>
            <w:tcW w:w="2122" w:type="dxa"/>
            <w:tcBorders>
              <w:right w:val="single" w:sz="4" w:space="0" w:color="auto"/>
            </w:tcBorders>
            <w:shd w:val="clear" w:color="auto" w:fill="92D050"/>
          </w:tcPr>
          <w:p w14:paraId="194460C4" w14:textId="77777777" w:rsidR="000B6ED2" w:rsidRDefault="000B6ED2" w:rsidP="00AF78D2">
            <w:r>
              <w:t>Frecuencia:</w:t>
            </w:r>
          </w:p>
        </w:tc>
        <w:tc>
          <w:tcPr>
            <w:tcW w:w="6372" w:type="dxa"/>
            <w:gridSpan w:val="2"/>
            <w:tcBorders>
              <w:left w:val="single" w:sz="4" w:space="0" w:color="auto"/>
            </w:tcBorders>
          </w:tcPr>
          <w:p w14:paraId="6F40EFFB" w14:textId="51B6C960" w:rsidR="000B6ED2" w:rsidRDefault="007756A5" w:rsidP="00AF78D2">
            <w:pPr>
              <w:keepNext/>
            </w:pPr>
            <w:r>
              <w:t>Alta</w:t>
            </w:r>
          </w:p>
        </w:tc>
      </w:tr>
    </w:tbl>
    <w:p w14:paraId="16E8A994" w14:textId="398F5523" w:rsidR="000B6ED2" w:rsidRDefault="000B6ED2" w:rsidP="000B6ED2">
      <w:pPr>
        <w:pStyle w:val="Descripcin"/>
        <w:keepNext/>
        <w:jc w:val="center"/>
      </w:pPr>
      <w:bookmarkStart w:id="63" w:name="_Toc32403632"/>
      <w:bookmarkStart w:id="64" w:name="_Toc107913288"/>
      <w:r>
        <w:t xml:space="preserve">Tabla </w:t>
      </w:r>
      <w:fldSimple w:instr=" SEQ Tabla \* ARABIC ">
        <w:r w:rsidR="00BA4C58">
          <w:rPr>
            <w:noProof/>
          </w:rPr>
          <w:t>15</w:t>
        </w:r>
      </w:fldSimple>
      <w:r>
        <w:t xml:space="preserve"> Caso de uso 21</w:t>
      </w:r>
      <w:bookmarkEnd w:id="63"/>
      <w:bookmarkEnd w:id="64"/>
    </w:p>
    <w:p w14:paraId="302ACE06" w14:textId="7CCCB442" w:rsidR="00417529" w:rsidRDefault="00417529"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3DB2D766" w14:textId="77777777" w:rsidTr="0012470B">
        <w:tc>
          <w:tcPr>
            <w:tcW w:w="2122" w:type="dxa"/>
            <w:tcBorders>
              <w:bottom w:val="single" w:sz="4" w:space="0" w:color="auto"/>
            </w:tcBorders>
            <w:shd w:val="clear" w:color="auto" w:fill="92D050"/>
          </w:tcPr>
          <w:p w14:paraId="1C608A97" w14:textId="77777777" w:rsidR="000B6ED2" w:rsidRPr="00681815" w:rsidRDefault="000B6ED2" w:rsidP="00AF78D2">
            <w:pPr>
              <w:jc w:val="center"/>
              <w:rPr>
                <w:b/>
                <w:bCs/>
              </w:rPr>
            </w:pPr>
            <w:r>
              <w:rPr>
                <w:b/>
                <w:bCs/>
              </w:rPr>
              <w:t>Caso de uso 22</w:t>
            </w:r>
          </w:p>
        </w:tc>
        <w:tc>
          <w:tcPr>
            <w:tcW w:w="6372" w:type="dxa"/>
            <w:gridSpan w:val="2"/>
            <w:shd w:val="clear" w:color="auto" w:fill="92D050"/>
          </w:tcPr>
          <w:p w14:paraId="3EB19521" w14:textId="77777777" w:rsidR="000B6ED2" w:rsidRPr="00681815" w:rsidRDefault="000B6ED2" w:rsidP="00AF78D2">
            <w:pPr>
              <w:jc w:val="center"/>
              <w:rPr>
                <w:b/>
                <w:bCs/>
              </w:rPr>
            </w:pPr>
            <w:r>
              <w:rPr>
                <w:b/>
                <w:bCs/>
              </w:rPr>
              <w:t>Visualización de la red</w:t>
            </w:r>
          </w:p>
        </w:tc>
      </w:tr>
      <w:tr w:rsidR="000B6ED2" w14:paraId="472BE1C0" w14:textId="77777777" w:rsidTr="0012470B">
        <w:tc>
          <w:tcPr>
            <w:tcW w:w="2122" w:type="dxa"/>
            <w:tcBorders>
              <w:bottom w:val="single" w:sz="4" w:space="0" w:color="auto"/>
              <w:right w:val="single" w:sz="4" w:space="0" w:color="auto"/>
            </w:tcBorders>
            <w:shd w:val="clear" w:color="auto" w:fill="92D050"/>
          </w:tcPr>
          <w:p w14:paraId="10FE37AE" w14:textId="77777777" w:rsidR="000B6ED2" w:rsidRDefault="000B6ED2" w:rsidP="00AF78D2">
            <w:r>
              <w:t>Requisitos asociados:</w:t>
            </w:r>
          </w:p>
        </w:tc>
        <w:tc>
          <w:tcPr>
            <w:tcW w:w="6372" w:type="dxa"/>
            <w:gridSpan w:val="2"/>
            <w:tcBorders>
              <w:left w:val="single" w:sz="4" w:space="0" w:color="auto"/>
            </w:tcBorders>
          </w:tcPr>
          <w:p w14:paraId="03AAB69A" w14:textId="77777777" w:rsidR="000B6ED2" w:rsidRDefault="000B6ED2" w:rsidP="00AF78D2">
            <w:pPr>
              <w:jc w:val="center"/>
            </w:pPr>
            <w:r>
              <w:t>R.F-11, R.F-11.1, R.F-14</w:t>
            </w:r>
          </w:p>
        </w:tc>
      </w:tr>
      <w:tr w:rsidR="000B6ED2" w14:paraId="0BADBCC7" w14:textId="77777777" w:rsidTr="0012470B">
        <w:tc>
          <w:tcPr>
            <w:tcW w:w="2122" w:type="dxa"/>
            <w:tcBorders>
              <w:right w:val="single" w:sz="4" w:space="0" w:color="auto"/>
            </w:tcBorders>
            <w:shd w:val="clear" w:color="auto" w:fill="92D050"/>
          </w:tcPr>
          <w:p w14:paraId="7980583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BC62607" w14:textId="742BEF92" w:rsidR="000B6ED2" w:rsidRDefault="0012470B" w:rsidP="00AF78D2">
            <w:r>
              <w:rPr>
                <w:shd w:val="clear" w:color="auto" w:fill="FFFFFF" w:themeFill="background1"/>
              </w:rPr>
              <w:t>El cliente podrá visualizar la red y modificarla a su gusto.</w:t>
            </w:r>
          </w:p>
        </w:tc>
      </w:tr>
      <w:tr w:rsidR="000B6ED2" w14:paraId="7BA76839" w14:textId="77777777" w:rsidTr="0012470B">
        <w:tc>
          <w:tcPr>
            <w:tcW w:w="2122" w:type="dxa"/>
            <w:tcBorders>
              <w:right w:val="single" w:sz="4" w:space="0" w:color="auto"/>
            </w:tcBorders>
            <w:shd w:val="clear" w:color="auto" w:fill="92D050"/>
          </w:tcPr>
          <w:p w14:paraId="232FD6CA" w14:textId="77777777" w:rsidR="000B6ED2" w:rsidRDefault="000B6ED2" w:rsidP="00AF78D2">
            <w:r>
              <w:t>Precondición:</w:t>
            </w:r>
          </w:p>
        </w:tc>
        <w:tc>
          <w:tcPr>
            <w:tcW w:w="6372" w:type="dxa"/>
            <w:gridSpan w:val="2"/>
            <w:tcBorders>
              <w:left w:val="single" w:sz="4" w:space="0" w:color="auto"/>
              <w:bottom w:val="single" w:sz="4" w:space="0" w:color="auto"/>
            </w:tcBorders>
          </w:tcPr>
          <w:p w14:paraId="7D4FDB92" w14:textId="12CD424E" w:rsidR="000B6ED2" w:rsidRDefault="0012470B" w:rsidP="00093757">
            <w:r>
              <w:t xml:space="preserve">Tener un diccionario cargado y estar en la página </w:t>
            </w:r>
            <w:r w:rsidR="00093757">
              <w:t>de</w:t>
            </w:r>
            <w:r w:rsidR="000B6ED2">
              <w:t xml:space="preserve"> visualización de la red.</w:t>
            </w:r>
          </w:p>
        </w:tc>
      </w:tr>
      <w:tr w:rsidR="000B6ED2" w14:paraId="11FC48BA" w14:textId="77777777" w:rsidTr="0012470B">
        <w:tc>
          <w:tcPr>
            <w:tcW w:w="2122" w:type="dxa"/>
            <w:vMerge w:val="restart"/>
            <w:tcBorders>
              <w:right w:val="single" w:sz="4" w:space="0" w:color="auto"/>
            </w:tcBorders>
            <w:shd w:val="clear" w:color="auto" w:fill="92D050"/>
          </w:tcPr>
          <w:p w14:paraId="60563A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6FD315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A5A36FD" w14:textId="77777777" w:rsidR="000B6ED2" w:rsidRDefault="000B6ED2" w:rsidP="00AF78D2">
            <w:r>
              <w:t>Acción</w:t>
            </w:r>
          </w:p>
        </w:tc>
      </w:tr>
      <w:tr w:rsidR="000B6ED2" w14:paraId="4CDB5F34" w14:textId="77777777" w:rsidTr="0012470B">
        <w:trPr>
          <w:trHeight w:val="213"/>
        </w:trPr>
        <w:tc>
          <w:tcPr>
            <w:tcW w:w="2122" w:type="dxa"/>
            <w:vMerge/>
            <w:tcBorders>
              <w:right w:val="single" w:sz="4" w:space="0" w:color="auto"/>
            </w:tcBorders>
            <w:shd w:val="clear" w:color="auto" w:fill="92D050"/>
          </w:tcPr>
          <w:p w14:paraId="167EBF9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789E525"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02880A1" w14:textId="77777777" w:rsidR="000B6ED2" w:rsidRDefault="000B6ED2" w:rsidP="00AF78D2">
            <w:r>
              <w:t>Se llama a la librería de visualización con el grafo generado por la aplicación.</w:t>
            </w:r>
          </w:p>
        </w:tc>
      </w:tr>
      <w:tr w:rsidR="000B6ED2" w14:paraId="22CA6DB4" w14:textId="77777777" w:rsidTr="0012470B">
        <w:trPr>
          <w:trHeight w:val="213"/>
        </w:trPr>
        <w:tc>
          <w:tcPr>
            <w:tcW w:w="2122" w:type="dxa"/>
            <w:vMerge/>
            <w:tcBorders>
              <w:right w:val="single" w:sz="4" w:space="0" w:color="auto"/>
            </w:tcBorders>
            <w:shd w:val="clear" w:color="auto" w:fill="92D050"/>
          </w:tcPr>
          <w:p w14:paraId="16E0290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91E06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5AD5D6" w14:textId="77777777" w:rsidR="000B6ED2" w:rsidRDefault="000B6ED2" w:rsidP="00AF78D2">
            <w:r>
              <w:t>Se visualiza la red.</w:t>
            </w:r>
          </w:p>
        </w:tc>
      </w:tr>
      <w:tr w:rsidR="000B6ED2" w14:paraId="5C869C22" w14:textId="77777777" w:rsidTr="0012470B">
        <w:tc>
          <w:tcPr>
            <w:tcW w:w="2122" w:type="dxa"/>
            <w:tcBorders>
              <w:right w:val="single" w:sz="4" w:space="0" w:color="auto"/>
            </w:tcBorders>
            <w:shd w:val="clear" w:color="auto" w:fill="92D050"/>
          </w:tcPr>
          <w:p w14:paraId="4ADF48A3" w14:textId="77777777" w:rsidR="000B6ED2" w:rsidRDefault="000B6ED2" w:rsidP="00AF78D2">
            <w:r>
              <w:t>Postcondición:</w:t>
            </w:r>
          </w:p>
        </w:tc>
        <w:tc>
          <w:tcPr>
            <w:tcW w:w="6372" w:type="dxa"/>
            <w:gridSpan w:val="2"/>
            <w:tcBorders>
              <w:left w:val="single" w:sz="4" w:space="0" w:color="auto"/>
            </w:tcBorders>
          </w:tcPr>
          <w:p w14:paraId="72F28288" w14:textId="77777777" w:rsidR="000B6ED2" w:rsidRDefault="000B6ED2" w:rsidP="00AF78D2">
            <w:r>
              <w:t>Se visualiza la red, si se pulsa el botón de “Generar Informe” nos llevará a la pantalla de seleccionar características del informe.</w:t>
            </w:r>
          </w:p>
        </w:tc>
      </w:tr>
      <w:tr w:rsidR="000B6ED2" w14:paraId="53972AD9" w14:textId="77777777" w:rsidTr="0012470B">
        <w:trPr>
          <w:trHeight w:val="326"/>
        </w:trPr>
        <w:tc>
          <w:tcPr>
            <w:tcW w:w="2122" w:type="dxa"/>
            <w:tcBorders>
              <w:right w:val="single" w:sz="4" w:space="0" w:color="auto"/>
            </w:tcBorders>
            <w:shd w:val="clear" w:color="auto" w:fill="92D050"/>
          </w:tcPr>
          <w:p w14:paraId="3320A09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BD8B57" w14:textId="7058F738" w:rsidR="000B6ED2" w:rsidRDefault="00093757" w:rsidP="00AF78D2">
            <w:r>
              <w:t>No hay.</w:t>
            </w:r>
          </w:p>
        </w:tc>
      </w:tr>
      <w:tr w:rsidR="000B6ED2" w14:paraId="29D0C160" w14:textId="77777777" w:rsidTr="0012470B">
        <w:tc>
          <w:tcPr>
            <w:tcW w:w="2122" w:type="dxa"/>
            <w:tcBorders>
              <w:right w:val="single" w:sz="4" w:space="0" w:color="auto"/>
            </w:tcBorders>
            <w:shd w:val="clear" w:color="auto" w:fill="92D050"/>
          </w:tcPr>
          <w:p w14:paraId="6953A10B" w14:textId="77777777" w:rsidR="000B6ED2" w:rsidRDefault="000B6ED2" w:rsidP="00AF78D2">
            <w:r>
              <w:t>Importancia:</w:t>
            </w:r>
          </w:p>
        </w:tc>
        <w:tc>
          <w:tcPr>
            <w:tcW w:w="6372" w:type="dxa"/>
            <w:gridSpan w:val="2"/>
            <w:tcBorders>
              <w:left w:val="single" w:sz="4" w:space="0" w:color="auto"/>
            </w:tcBorders>
          </w:tcPr>
          <w:p w14:paraId="48561782" w14:textId="5ACB02A0" w:rsidR="000B6ED2" w:rsidRDefault="00093757" w:rsidP="00AF78D2">
            <w:r>
              <w:t>Muy a</w:t>
            </w:r>
            <w:r w:rsidR="000B6ED2">
              <w:t>lta</w:t>
            </w:r>
          </w:p>
        </w:tc>
      </w:tr>
      <w:tr w:rsidR="000B6ED2" w14:paraId="14AD52C6" w14:textId="77777777" w:rsidTr="0012470B">
        <w:tc>
          <w:tcPr>
            <w:tcW w:w="2122" w:type="dxa"/>
            <w:tcBorders>
              <w:right w:val="single" w:sz="4" w:space="0" w:color="auto"/>
            </w:tcBorders>
            <w:shd w:val="clear" w:color="auto" w:fill="92D050"/>
          </w:tcPr>
          <w:p w14:paraId="48974FF9" w14:textId="77777777" w:rsidR="000B6ED2" w:rsidRDefault="000B6ED2" w:rsidP="00AF78D2">
            <w:r>
              <w:t>Frecuencia:</w:t>
            </w:r>
          </w:p>
        </w:tc>
        <w:tc>
          <w:tcPr>
            <w:tcW w:w="6372" w:type="dxa"/>
            <w:gridSpan w:val="2"/>
            <w:tcBorders>
              <w:left w:val="single" w:sz="4" w:space="0" w:color="auto"/>
            </w:tcBorders>
          </w:tcPr>
          <w:p w14:paraId="6FE3E3F6" w14:textId="77777777" w:rsidR="000B6ED2" w:rsidRDefault="000B6ED2" w:rsidP="00AF78D2">
            <w:pPr>
              <w:keepNext/>
            </w:pPr>
            <w:r>
              <w:t>Muy alta</w:t>
            </w:r>
          </w:p>
        </w:tc>
      </w:tr>
    </w:tbl>
    <w:p w14:paraId="584D39E3" w14:textId="3D69BC00" w:rsidR="000B6ED2" w:rsidRDefault="000B6ED2" w:rsidP="000B6ED2">
      <w:pPr>
        <w:pStyle w:val="Descripcin"/>
        <w:keepNext/>
        <w:jc w:val="center"/>
      </w:pPr>
      <w:bookmarkStart w:id="65" w:name="_Toc32403633"/>
      <w:bookmarkStart w:id="66" w:name="_Toc107913289"/>
      <w:r>
        <w:t xml:space="preserve">Tabla </w:t>
      </w:r>
      <w:fldSimple w:instr=" SEQ Tabla \* ARABIC ">
        <w:r w:rsidR="00BA4C58">
          <w:rPr>
            <w:noProof/>
          </w:rPr>
          <w:t>16</w:t>
        </w:r>
      </w:fldSimple>
      <w:r>
        <w:t xml:space="preserve"> Caso de uso 22</w:t>
      </w:r>
      <w:bookmarkEnd w:id="65"/>
      <w:bookmarkEnd w:id="66"/>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2E55373E" w14:textId="77777777" w:rsidTr="00093757">
        <w:tc>
          <w:tcPr>
            <w:tcW w:w="2122" w:type="dxa"/>
            <w:tcBorders>
              <w:bottom w:val="single" w:sz="4" w:space="0" w:color="auto"/>
            </w:tcBorders>
            <w:shd w:val="clear" w:color="auto" w:fill="92D050"/>
          </w:tcPr>
          <w:p w14:paraId="25B2B001" w14:textId="77777777" w:rsidR="000B6ED2" w:rsidRPr="00681815" w:rsidRDefault="000B6ED2" w:rsidP="00AF78D2">
            <w:pPr>
              <w:jc w:val="center"/>
              <w:rPr>
                <w:b/>
                <w:bCs/>
              </w:rPr>
            </w:pPr>
            <w:r>
              <w:rPr>
                <w:b/>
                <w:bCs/>
              </w:rPr>
              <w:t>Caso de uso 23</w:t>
            </w:r>
          </w:p>
        </w:tc>
        <w:tc>
          <w:tcPr>
            <w:tcW w:w="6372" w:type="dxa"/>
            <w:gridSpan w:val="2"/>
            <w:shd w:val="clear" w:color="auto" w:fill="92D050"/>
          </w:tcPr>
          <w:p w14:paraId="5316D77A" w14:textId="77777777" w:rsidR="000B6ED2" w:rsidRPr="00681815" w:rsidRDefault="000B6ED2" w:rsidP="00AF78D2">
            <w:pPr>
              <w:jc w:val="center"/>
              <w:rPr>
                <w:b/>
                <w:bCs/>
              </w:rPr>
            </w:pPr>
            <w:r>
              <w:rPr>
                <w:b/>
                <w:bCs/>
              </w:rPr>
              <w:t>Exportación de la red</w:t>
            </w:r>
          </w:p>
        </w:tc>
      </w:tr>
      <w:tr w:rsidR="000B6ED2" w14:paraId="25DDB562" w14:textId="77777777" w:rsidTr="00093757">
        <w:tc>
          <w:tcPr>
            <w:tcW w:w="2122" w:type="dxa"/>
            <w:tcBorders>
              <w:bottom w:val="single" w:sz="4" w:space="0" w:color="auto"/>
              <w:right w:val="single" w:sz="4" w:space="0" w:color="auto"/>
            </w:tcBorders>
            <w:shd w:val="clear" w:color="auto" w:fill="92D050"/>
          </w:tcPr>
          <w:p w14:paraId="163509C9" w14:textId="77777777" w:rsidR="000B6ED2" w:rsidRDefault="000B6ED2" w:rsidP="00AF78D2">
            <w:r>
              <w:t>Requisitos asociados:</w:t>
            </w:r>
          </w:p>
        </w:tc>
        <w:tc>
          <w:tcPr>
            <w:tcW w:w="6372" w:type="dxa"/>
            <w:gridSpan w:val="2"/>
            <w:tcBorders>
              <w:left w:val="single" w:sz="4" w:space="0" w:color="auto"/>
            </w:tcBorders>
          </w:tcPr>
          <w:p w14:paraId="0BC529B5" w14:textId="77777777" w:rsidR="000B6ED2" w:rsidRDefault="000B6ED2" w:rsidP="00AF78D2">
            <w:pPr>
              <w:jc w:val="center"/>
            </w:pPr>
            <w:r>
              <w:t>R.F-11.1</w:t>
            </w:r>
          </w:p>
        </w:tc>
      </w:tr>
      <w:tr w:rsidR="000B6ED2" w14:paraId="6ABD050C" w14:textId="77777777" w:rsidTr="00093757">
        <w:tc>
          <w:tcPr>
            <w:tcW w:w="2122" w:type="dxa"/>
            <w:tcBorders>
              <w:right w:val="single" w:sz="4" w:space="0" w:color="auto"/>
            </w:tcBorders>
            <w:shd w:val="clear" w:color="auto" w:fill="92D050"/>
          </w:tcPr>
          <w:p w14:paraId="4584460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E7F0A59" w14:textId="3221CC47" w:rsidR="000B6ED2" w:rsidRDefault="00093757" w:rsidP="00093757">
            <w:r>
              <w:rPr>
                <w:shd w:val="clear" w:color="auto" w:fill="FFFFFF" w:themeFill="background1"/>
              </w:rPr>
              <w:t>El cliente podrá descargarse la red en diferentes formatos para luego emplearlo en otras herramientas.</w:t>
            </w:r>
          </w:p>
        </w:tc>
      </w:tr>
      <w:tr w:rsidR="000B6ED2" w14:paraId="56494411" w14:textId="77777777" w:rsidTr="00093757">
        <w:tc>
          <w:tcPr>
            <w:tcW w:w="2122" w:type="dxa"/>
            <w:tcBorders>
              <w:right w:val="single" w:sz="4" w:space="0" w:color="auto"/>
            </w:tcBorders>
            <w:shd w:val="clear" w:color="auto" w:fill="92D050"/>
          </w:tcPr>
          <w:p w14:paraId="70777BFE" w14:textId="77777777" w:rsidR="000B6ED2" w:rsidRDefault="000B6ED2" w:rsidP="00AF78D2">
            <w:r>
              <w:t>Precondición:</w:t>
            </w:r>
          </w:p>
        </w:tc>
        <w:tc>
          <w:tcPr>
            <w:tcW w:w="6372" w:type="dxa"/>
            <w:gridSpan w:val="2"/>
            <w:tcBorders>
              <w:left w:val="single" w:sz="4" w:space="0" w:color="auto"/>
              <w:bottom w:val="single" w:sz="4" w:space="0" w:color="auto"/>
            </w:tcBorders>
          </w:tcPr>
          <w:p w14:paraId="32DCA8EC" w14:textId="6DFCC848" w:rsidR="000B6ED2" w:rsidRDefault="00093757" w:rsidP="00AF78D2">
            <w:r>
              <w:t xml:space="preserve">Tener un diccionario cargado y estar en la página de </w:t>
            </w:r>
            <w:r w:rsidR="000B6ED2">
              <w:t>visualización de la red.</w:t>
            </w:r>
          </w:p>
        </w:tc>
      </w:tr>
      <w:tr w:rsidR="000B6ED2" w14:paraId="1C47D4DA" w14:textId="77777777" w:rsidTr="00093757">
        <w:tc>
          <w:tcPr>
            <w:tcW w:w="2122" w:type="dxa"/>
            <w:vMerge w:val="restart"/>
            <w:tcBorders>
              <w:right w:val="single" w:sz="4" w:space="0" w:color="auto"/>
            </w:tcBorders>
            <w:shd w:val="clear" w:color="auto" w:fill="92D050"/>
          </w:tcPr>
          <w:p w14:paraId="53C5345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74CFB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F521DA3" w14:textId="77777777" w:rsidR="000B6ED2" w:rsidRDefault="000B6ED2" w:rsidP="00AF78D2">
            <w:r>
              <w:t>Acción</w:t>
            </w:r>
          </w:p>
        </w:tc>
      </w:tr>
      <w:tr w:rsidR="000B6ED2" w14:paraId="1CA0A3BF" w14:textId="77777777" w:rsidTr="00093757">
        <w:trPr>
          <w:trHeight w:val="213"/>
        </w:trPr>
        <w:tc>
          <w:tcPr>
            <w:tcW w:w="2122" w:type="dxa"/>
            <w:vMerge/>
            <w:tcBorders>
              <w:right w:val="single" w:sz="4" w:space="0" w:color="auto"/>
            </w:tcBorders>
            <w:shd w:val="clear" w:color="auto" w:fill="92D050"/>
          </w:tcPr>
          <w:p w14:paraId="0ABD727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DDB6D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4BD48D9" w14:textId="77777777" w:rsidR="000B6ED2" w:rsidRDefault="000B6ED2" w:rsidP="00AF78D2">
            <w:r>
              <w:t>Se pulsa el botón de exportar en el formato deseado.</w:t>
            </w:r>
          </w:p>
        </w:tc>
      </w:tr>
      <w:tr w:rsidR="000B6ED2" w14:paraId="7024307D" w14:textId="77777777" w:rsidTr="00093757">
        <w:trPr>
          <w:trHeight w:val="213"/>
        </w:trPr>
        <w:tc>
          <w:tcPr>
            <w:tcW w:w="2122" w:type="dxa"/>
            <w:vMerge/>
            <w:tcBorders>
              <w:right w:val="single" w:sz="4" w:space="0" w:color="auto"/>
            </w:tcBorders>
            <w:shd w:val="clear" w:color="auto" w:fill="92D050"/>
          </w:tcPr>
          <w:p w14:paraId="59B6940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AA35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C3A3586" w14:textId="77777777" w:rsidR="000B6ED2" w:rsidRDefault="000B6ED2" w:rsidP="00AF78D2">
            <w:r>
              <w:t>Se descarga la red en el formato seleccionado.</w:t>
            </w:r>
          </w:p>
        </w:tc>
      </w:tr>
      <w:tr w:rsidR="000B6ED2" w14:paraId="5D8403B4" w14:textId="77777777" w:rsidTr="00093757">
        <w:tc>
          <w:tcPr>
            <w:tcW w:w="2122" w:type="dxa"/>
            <w:tcBorders>
              <w:right w:val="single" w:sz="4" w:space="0" w:color="auto"/>
            </w:tcBorders>
            <w:shd w:val="clear" w:color="auto" w:fill="92D050"/>
          </w:tcPr>
          <w:p w14:paraId="3765314F" w14:textId="77777777" w:rsidR="000B6ED2" w:rsidRDefault="000B6ED2" w:rsidP="00AF78D2">
            <w:r>
              <w:t>Postcondición:</w:t>
            </w:r>
          </w:p>
        </w:tc>
        <w:tc>
          <w:tcPr>
            <w:tcW w:w="6372" w:type="dxa"/>
            <w:gridSpan w:val="2"/>
            <w:tcBorders>
              <w:left w:val="single" w:sz="4" w:space="0" w:color="auto"/>
            </w:tcBorders>
          </w:tcPr>
          <w:p w14:paraId="40216DF4" w14:textId="77777777" w:rsidR="000B6ED2" w:rsidRDefault="000B6ED2" w:rsidP="00AF78D2">
            <w:r>
              <w:t>Se queda en la misma pantalla, pero con la red descargada en el formato indicado en el ordenador del usuario.</w:t>
            </w:r>
          </w:p>
        </w:tc>
      </w:tr>
      <w:tr w:rsidR="000B6ED2" w14:paraId="78BF559C" w14:textId="77777777" w:rsidTr="00093757">
        <w:trPr>
          <w:trHeight w:val="326"/>
        </w:trPr>
        <w:tc>
          <w:tcPr>
            <w:tcW w:w="2122" w:type="dxa"/>
            <w:tcBorders>
              <w:right w:val="single" w:sz="4" w:space="0" w:color="auto"/>
            </w:tcBorders>
            <w:shd w:val="clear" w:color="auto" w:fill="92D050"/>
          </w:tcPr>
          <w:p w14:paraId="2C8EF6F8"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3A55520" w14:textId="11F835D7" w:rsidR="000B6ED2" w:rsidRDefault="00093757" w:rsidP="00AF78D2">
            <w:r>
              <w:t>No hay.</w:t>
            </w:r>
          </w:p>
        </w:tc>
      </w:tr>
      <w:tr w:rsidR="000B6ED2" w14:paraId="54B64F76" w14:textId="77777777" w:rsidTr="00093757">
        <w:tc>
          <w:tcPr>
            <w:tcW w:w="2122" w:type="dxa"/>
            <w:tcBorders>
              <w:right w:val="single" w:sz="4" w:space="0" w:color="auto"/>
            </w:tcBorders>
            <w:shd w:val="clear" w:color="auto" w:fill="92D050"/>
          </w:tcPr>
          <w:p w14:paraId="5F442939" w14:textId="77777777" w:rsidR="000B6ED2" w:rsidRDefault="000B6ED2" w:rsidP="00AF78D2">
            <w:r>
              <w:t>Importancia:</w:t>
            </w:r>
          </w:p>
        </w:tc>
        <w:tc>
          <w:tcPr>
            <w:tcW w:w="6372" w:type="dxa"/>
            <w:gridSpan w:val="2"/>
            <w:tcBorders>
              <w:left w:val="single" w:sz="4" w:space="0" w:color="auto"/>
            </w:tcBorders>
          </w:tcPr>
          <w:p w14:paraId="54EE4ABE" w14:textId="77777777" w:rsidR="000B6ED2" w:rsidRDefault="000B6ED2" w:rsidP="00AF78D2">
            <w:r>
              <w:t>Alta</w:t>
            </w:r>
          </w:p>
        </w:tc>
      </w:tr>
      <w:tr w:rsidR="000B6ED2" w14:paraId="580323E6" w14:textId="77777777" w:rsidTr="00093757">
        <w:tc>
          <w:tcPr>
            <w:tcW w:w="2122" w:type="dxa"/>
            <w:tcBorders>
              <w:right w:val="single" w:sz="4" w:space="0" w:color="auto"/>
            </w:tcBorders>
            <w:shd w:val="clear" w:color="auto" w:fill="92D050"/>
          </w:tcPr>
          <w:p w14:paraId="7113460B" w14:textId="77777777" w:rsidR="000B6ED2" w:rsidRDefault="000B6ED2" w:rsidP="00AF78D2">
            <w:r>
              <w:t>Frecuencia:</w:t>
            </w:r>
          </w:p>
        </w:tc>
        <w:tc>
          <w:tcPr>
            <w:tcW w:w="6372" w:type="dxa"/>
            <w:gridSpan w:val="2"/>
            <w:tcBorders>
              <w:left w:val="single" w:sz="4" w:space="0" w:color="auto"/>
            </w:tcBorders>
          </w:tcPr>
          <w:p w14:paraId="0B730E95" w14:textId="77777777" w:rsidR="000B6ED2" w:rsidRDefault="000B6ED2" w:rsidP="00AF78D2">
            <w:pPr>
              <w:keepNext/>
            </w:pPr>
            <w:r>
              <w:t>Alta</w:t>
            </w:r>
          </w:p>
        </w:tc>
      </w:tr>
    </w:tbl>
    <w:p w14:paraId="0B850A1F" w14:textId="67E1DBBF" w:rsidR="000B6ED2" w:rsidRDefault="000B6ED2" w:rsidP="000B6ED2">
      <w:pPr>
        <w:pStyle w:val="Descripcin"/>
        <w:keepNext/>
        <w:jc w:val="center"/>
      </w:pPr>
      <w:bookmarkStart w:id="67" w:name="_Toc32403634"/>
      <w:bookmarkStart w:id="68" w:name="_Toc107913290"/>
      <w:r>
        <w:t xml:space="preserve">Tabla </w:t>
      </w:r>
      <w:fldSimple w:instr=" SEQ Tabla \* ARABIC ">
        <w:r w:rsidR="00BA4C58">
          <w:rPr>
            <w:noProof/>
          </w:rPr>
          <w:t>17</w:t>
        </w:r>
      </w:fldSimple>
      <w:r>
        <w:t xml:space="preserve"> Caso de uso 23</w:t>
      </w:r>
      <w:bookmarkEnd w:id="67"/>
      <w:bookmarkEnd w:id="68"/>
    </w:p>
    <w:tbl>
      <w:tblPr>
        <w:tblStyle w:val="Tablaconcuadrcula"/>
        <w:tblpPr w:leftFromText="141" w:rightFromText="141" w:vertAnchor="text" w:horzAnchor="margin" w:tblpY="18"/>
        <w:tblW w:w="0" w:type="auto"/>
        <w:tblLook w:val="04A0" w:firstRow="1" w:lastRow="0" w:firstColumn="1" w:lastColumn="0" w:noHBand="0" w:noVBand="1"/>
      </w:tblPr>
      <w:tblGrid>
        <w:gridCol w:w="2122"/>
        <w:gridCol w:w="992"/>
        <w:gridCol w:w="5380"/>
      </w:tblGrid>
      <w:tr w:rsidR="000B6ED2" w:rsidRPr="00681815" w14:paraId="716F823C" w14:textId="77777777" w:rsidTr="00093757">
        <w:tc>
          <w:tcPr>
            <w:tcW w:w="2122" w:type="dxa"/>
            <w:tcBorders>
              <w:bottom w:val="single" w:sz="4" w:space="0" w:color="auto"/>
            </w:tcBorders>
            <w:shd w:val="clear" w:color="auto" w:fill="92D050"/>
          </w:tcPr>
          <w:p w14:paraId="09E1F964" w14:textId="77777777" w:rsidR="000B6ED2" w:rsidRPr="00681815" w:rsidRDefault="000B6ED2" w:rsidP="00AF78D2">
            <w:pPr>
              <w:jc w:val="center"/>
              <w:rPr>
                <w:b/>
                <w:bCs/>
              </w:rPr>
            </w:pPr>
            <w:r>
              <w:rPr>
                <w:b/>
                <w:bCs/>
              </w:rPr>
              <w:t>Caso de uso 24</w:t>
            </w:r>
          </w:p>
        </w:tc>
        <w:tc>
          <w:tcPr>
            <w:tcW w:w="6372" w:type="dxa"/>
            <w:gridSpan w:val="2"/>
            <w:shd w:val="clear" w:color="auto" w:fill="92D050"/>
          </w:tcPr>
          <w:p w14:paraId="3D2938A9" w14:textId="77777777" w:rsidR="000B6ED2" w:rsidRPr="00681815" w:rsidRDefault="000B6ED2" w:rsidP="00AF78D2">
            <w:pPr>
              <w:jc w:val="center"/>
              <w:rPr>
                <w:b/>
                <w:bCs/>
              </w:rPr>
            </w:pPr>
            <w:r>
              <w:rPr>
                <w:b/>
                <w:bCs/>
              </w:rPr>
              <w:t>Selección de características</w:t>
            </w:r>
          </w:p>
        </w:tc>
      </w:tr>
      <w:tr w:rsidR="000B6ED2" w14:paraId="49FEED67" w14:textId="77777777" w:rsidTr="00093757">
        <w:tc>
          <w:tcPr>
            <w:tcW w:w="2122" w:type="dxa"/>
            <w:tcBorders>
              <w:bottom w:val="single" w:sz="4" w:space="0" w:color="auto"/>
              <w:right w:val="single" w:sz="4" w:space="0" w:color="auto"/>
            </w:tcBorders>
            <w:shd w:val="clear" w:color="auto" w:fill="92D050"/>
          </w:tcPr>
          <w:p w14:paraId="5DE425A4" w14:textId="77777777" w:rsidR="000B6ED2" w:rsidRDefault="000B6ED2" w:rsidP="00AF78D2">
            <w:r>
              <w:t>Requisitos asociados:</w:t>
            </w:r>
          </w:p>
        </w:tc>
        <w:tc>
          <w:tcPr>
            <w:tcW w:w="6372" w:type="dxa"/>
            <w:gridSpan w:val="2"/>
            <w:tcBorders>
              <w:left w:val="single" w:sz="4" w:space="0" w:color="auto"/>
            </w:tcBorders>
          </w:tcPr>
          <w:p w14:paraId="1484E982" w14:textId="77777777" w:rsidR="000B6ED2" w:rsidRDefault="000B6ED2" w:rsidP="00AF78D2">
            <w:pPr>
              <w:jc w:val="center"/>
            </w:pPr>
            <w:r>
              <w:t>R.F-12, R.F-14</w:t>
            </w:r>
          </w:p>
        </w:tc>
      </w:tr>
      <w:tr w:rsidR="000B6ED2" w14:paraId="362773AA" w14:textId="77777777" w:rsidTr="00093757">
        <w:tc>
          <w:tcPr>
            <w:tcW w:w="2122" w:type="dxa"/>
            <w:tcBorders>
              <w:right w:val="single" w:sz="4" w:space="0" w:color="auto"/>
            </w:tcBorders>
            <w:shd w:val="clear" w:color="auto" w:fill="92D050"/>
          </w:tcPr>
          <w:p w14:paraId="53E665B4"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8D889B3" w14:textId="2F7DE07B" w:rsidR="000B6ED2" w:rsidRDefault="00093757" w:rsidP="00C04D0E">
            <w:r>
              <w:rPr>
                <w:shd w:val="clear" w:color="auto" w:fill="FFFFFF" w:themeFill="background1"/>
              </w:rPr>
              <w:t xml:space="preserve">El cliente podrá </w:t>
            </w:r>
            <w:r w:rsidR="00C04D0E">
              <w:rPr>
                <w:shd w:val="clear" w:color="auto" w:fill="FFFFFF" w:themeFill="background1"/>
              </w:rPr>
              <w:t>seleccionar las características que desea extraer de la red.</w:t>
            </w:r>
          </w:p>
        </w:tc>
      </w:tr>
      <w:tr w:rsidR="000B6ED2" w14:paraId="470969CD" w14:textId="77777777" w:rsidTr="00093757">
        <w:tc>
          <w:tcPr>
            <w:tcW w:w="2122" w:type="dxa"/>
            <w:tcBorders>
              <w:right w:val="single" w:sz="4" w:space="0" w:color="auto"/>
            </w:tcBorders>
            <w:shd w:val="clear" w:color="auto" w:fill="92D050"/>
          </w:tcPr>
          <w:p w14:paraId="228D2038" w14:textId="77777777" w:rsidR="000B6ED2" w:rsidRDefault="000B6ED2" w:rsidP="00AF78D2">
            <w:r>
              <w:t>Precondición:</w:t>
            </w:r>
          </w:p>
        </w:tc>
        <w:tc>
          <w:tcPr>
            <w:tcW w:w="6372" w:type="dxa"/>
            <w:gridSpan w:val="2"/>
            <w:tcBorders>
              <w:left w:val="single" w:sz="4" w:space="0" w:color="auto"/>
              <w:bottom w:val="single" w:sz="4" w:space="0" w:color="auto"/>
            </w:tcBorders>
          </w:tcPr>
          <w:p w14:paraId="1B19C78F" w14:textId="243A0C14" w:rsidR="000B6ED2" w:rsidRDefault="00C04D0E" w:rsidP="00AF78D2">
            <w:r>
              <w:t xml:space="preserve">Tener un diccionario cargado y estar en la página de </w:t>
            </w:r>
            <w:r w:rsidR="000B6ED2">
              <w:t>selección de características.</w:t>
            </w:r>
          </w:p>
        </w:tc>
      </w:tr>
      <w:tr w:rsidR="000B6ED2" w14:paraId="7DC83CC5" w14:textId="77777777" w:rsidTr="00093757">
        <w:tc>
          <w:tcPr>
            <w:tcW w:w="2122" w:type="dxa"/>
            <w:vMerge w:val="restart"/>
            <w:tcBorders>
              <w:right w:val="single" w:sz="4" w:space="0" w:color="auto"/>
            </w:tcBorders>
            <w:shd w:val="clear" w:color="auto" w:fill="92D050"/>
          </w:tcPr>
          <w:p w14:paraId="4F2CC7CC"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3F9AD49"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C798AA2" w14:textId="77777777" w:rsidR="000B6ED2" w:rsidRDefault="000B6ED2" w:rsidP="00AF78D2">
            <w:r>
              <w:t>Acción</w:t>
            </w:r>
          </w:p>
        </w:tc>
      </w:tr>
      <w:tr w:rsidR="000B6ED2" w14:paraId="0CEBEBF2" w14:textId="77777777" w:rsidTr="00093757">
        <w:trPr>
          <w:trHeight w:val="213"/>
        </w:trPr>
        <w:tc>
          <w:tcPr>
            <w:tcW w:w="2122" w:type="dxa"/>
            <w:vMerge/>
            <w:tcBorders>
              <w:right w:val="single" w:sz="4" w:space="0" w:color="auto"/>
            </w:tcBorders>
            <w:shd w:val="clear" w:color="auto" w:fill="92D050"/>
          </w:tcPr>
          <w:p w14:paraId="05D03C3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A1E99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E89F0E8" w14:textId="77777777" w:rsidR="000B6ED2" w:rsidRDefault="000B6ED2" w:rsidP="00AF78D2">
            <w:r>
              <w:t>Seleccionar las características deseadas.</w:t>
            </w:r>
          </w:p>
        </w:tc>
      </w:tr>
      <w:tr w:rsidR="000B6ED2" w14:paraId="19813412" w14:textId="77777777" w:rsidTr="00093757">
        <w:trPr>
          <w:trHeight w:val="106"/>
        </w:trPr>
        <w:tc>
          <w:tcPr>
            <w:tcW w:w="2122" w:type="dxa"/>
            <w:vMerge/>
            <w:tcBorders>
              <w:right w:val="single" w:sz="4" w:space="0" w:color="auto"/>
            </w:tcBorders>
            <w:shd w:val="clear" w:color="auto" w:fill="92D050"/>
          </w:tcPr>
          <w:p w14:paraId="51C7598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7C2C69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64894CC" w14:textId="77777777" w:rsidR="000B6ED2" w:rsidRDefault="000B6ED2" w:rsidP="00AF78D2">
            <w:r>
              <w:t>El usuario pulsa el botón de “Generar informe”.</w:t>
            </w:r>
          </w:p>
        </w:tc>
      </w:tr>
      <w:tr w:rsidR="000B6ED2" w14:paraId="61D73E7F" w14:textId="77777777" w:rsidTr="00093757">
        <w:tc>
          <w:tcPr>
            <w:tcW w:w="2122" w:type="dxa"/>
            <w:tcBorders>
              <w:right w:val="single" w:sz="4" w:space="0" w:color="auto"/>
            </w:tcBorders>
            <w:shd w:val="clear" w:color="auto" w:fill="92D050"/>
          </w:tcPr>
          <w:p w14:paraId="0CB767D7" w14:textId="77777777" w:rsidR="000B6ED2" w:rsidRDefault="000B6ED2" w:rsidP="00AF78D2">
            <w:r>
              <w:t>Postcondición:</w:t>
            </w:r>
          </w:p>
        </w:tc>
        <w:tc>
          <w:tcPr>
            <w:tcW w:w="6372" w:type="dxa"/>
            <w:gridSpan w:val="2"/>
            <w:tcBorders>
              <w:left w:val="single" w:sz="4" w:space="0" w:color="auto"/>
            </w:tcBorders>
          </w:tcPr>
          <w:p w14:paraId="731759A7" w14:textId="77777777" w:rsidR="000B6ED2" w:rsidRDefault="000B6ED2" w:rsidP="00AF78D2">
            <w:r>
              <w:t>Genera el informe con las características.</w:t>
            </w:r>
          </w:p>
        </w:tc>
      </w:tr>
      <w:tr w:rsidR="000B6ED2" w14:paraId="577F9050" w14:textId="77777777" w:rsidTr="00C04D0E">
        <w:trPr>
          <w:trHeight w:val="107"/>
        </w:trPr>
        <w:tc>
          <w:tcPr>
            <w:tcW w:w="2122" w:type="dxa"/>
            <w:vMerge w:val="restart"/>
            <w:tcBorders>
              <w:right w:val="single" w:sz="4" w:space="0" w:color="auto"/>
            </w:tcBorders>
            <w:shd w:val="clear" w:color="auto" w:fill="92D050"/>
          </w:tcPr>
          <w:p w14:paraId="19857E75" w14:textId="77777777" w:rsidR="000B6ED2" w:rsidRDefault="000B6ED2" w:rsidP="00AF78D2">
            <w:r>
              <w:t>Excepciones:</w:t>
            </w:r>
          </w:p>
        </w:tc>
        <w:tc>
          <w:tcPr>
            <w:tcW w:w="992" w:type="dxa"/>
            <w:tcBorders>
              <w:left w:val="single" w:sz="4" w:space="0" w:color="auto"/>
            </w:tcBorders>
            <w:shd w:val="clear" w:color="auto" w:fill="92D050"/>
          </w:tcPr>
          <w:p w14:paraId="31510CB2" w14:textId="77777777" w:rsidR="000B6ED2" w:rsidRDefault="000B6ED2" w:rsidP="00AF78D2">
            <w:pPr>
              <w:jc w:val="center"/>
            </w:pPr>
            <w:r>
              <w:t>Paso</w:t>
            </w:r>
          </w:p>
        </w:tc>
        <w:tc>
          <w:tcPr>
            <w:tcW w:w="5380" w:type="dxa"/>
            <w:tcBorders>
              <w:left w:val="single" w:sz="4" w:space="0" w:color="auto"/>
            </w:tcBorders>
            <w:shd w:val="clear" w:color="auto" w:fill="92D050"/>
          </w:tcPr>
          <w:p w14:paraId="0D60D95E" w14:textId="77777777" w:rsidR="000B6ED2" w:rsidRDefault="000B6ED2" w:rsidP="00AF78D2">
            <w:r>
              <w:t>Excepción</w:t>
            </w:r>
          </w:p>
        </w:tc>
      </w:tr>
      <w:tr w:rsidR="000B6ED2" w14:paraId="1A567FEC" w14:textId="77777777" w:rsidTr="00093757">
        <w:trPr>
          <w:trHeight w:val="107"/>
        </w:trPr>
        <w:tc>
          <w:tcPr>
            <w:tcW w:w="2122" w:type="dxa"/>
            <w:vMerge/>
            <w:tcBorders>
              <w:right w:val="single" w:sz="4" w:space="0" w:color="auto"/>
            </w:tcBorders>
            <w:shd w:val="clear" w:color="auto" w:fill="92D050"/>
          </w:tcPr>
          <w:p w14:paraId="53D02A7F" w14:textId="77777777" w:rsidR="000B6ED2" w:rsidRDefault="000B6ED2" w:rsidP="00AF78D2"/>
        </w:tc>
        <w:tc>
          <w:tcPr>
            <w:tcW w:w="992" w:type="dxa"/>
            <w:tcBorders>
              <w:left w:val="single" w:sz="4" w:space="0" w:color="auto"/>
            </w:tcBorders>
            <w:shd w:val="clear" w:color="auto" w:fill="FFFFFF" w:themeFill="background1"/>
          </w:tcPr>
          <w:p w14:paraId="73FB376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07887E00" w14:textId="77777777" w:rsidR="000B6ED2" w:rsidRDefault="000B6ED2" w:rsidP="00AF78D2">
            <w:r>
              <w:t>Que alguno de los valores obtenidos no sea válido.</w:t>
            </w:r>
          </w:p>
        </w:tc>
      </w:tr>
      <w:tr w:rsidR="000B6ED2" w14:paraId="5BF5DC6B" w14:textId="77777777" w:rsidTr="00093757">
        <w:tc>
          <w:tcPr>
            <w:tcW w:w="2122" w:type="dxa"/>
            <w:tcBorders>
              <w:right w:val="single" w:sz="4" w:space="0" w:color="auto"/>
            </w:tcBorders>
            <w:shd w:val="clear" w:color="auto" w:fill="92D050"/>
          </w:tcPr>
          <w:p w14:paraId="037643E0" w14:textId="77777777" w:rsidR="000B6ED2" w:rsidRDefault="000B6ED2" w:rsidP="00AF78D2">
            <w:r>
              <w:t>Importancia:</w:t>
            </w:r>
          </w:p>
        </w:tc>
        <w:tc>
          <w:tcPr>
            <w:tcW w:w="6372" w:type="dxa"/>
            <w:gridSpan w:val="2"/>
            <w:tcBorders>
              <w:left w:val="single" w:sz="4" w:space="0" w:color="auto"/>
            </w:tcBorders>
          </w:tcPr>
          <w:p w14:paraId="6B169242" w14:textId="77777777" w:rsidR="000B6ED2" w:rsidRDefault="000B6ED2" w:rsidP="00AF78D2">
            <w:r>
              <w:t>Alta</w:t>
            </w:r>
          </w:p>
        </w:tc>
      </w:tr>
      <w:tr w:rsidR="000B6ED2" w14:paraId="0ADF663B" w14:textId="77777777" w:rsidTr="00093757">
        <w:tc>
          <w:tcPr>
            <w:tcW w:w="2122" w:type="dxa"/>
            <w:tcBorders>
              <w:right w:val="single" w:sz="4" w:space="0" w:color="auto"/>
            </w:tcBorders>
            <w:shd w:val="clear" w:color="auto" w:fill="92D050"/>
          </w:tcPr>
          <w:p w14:paraId="0215EB30" w14:textId="77777777" w:rsidR="000B6ED2" w:rsidRDefault="000B6ED2" w:rsidP="00AF78D2">
            <w:r>
              <w:t>Frecuencia:</w:t>
            </w:r>
          </w:p>
        </w:tc>
        <w:tc>
          <w:tcPr>
            <w:tcW w:w="6372" w:type="dxa"/>
            <w:gridSpan w:val="2"/>
            <w:tcBorders>
              <w:left w:val="single" w:sz="4" w:space="0" w:color="auto"/>
            </w:tcBorders>
          </w:tcPr>
          <w:p w14:paraId="1DEC3CA6" w14:textId="77777777" w:rsidR="000B6ED2" w:rsidRDefault="000B6ED2" w:rsidP="00AF78D2">
            <w:pPr>
              <w:keepNext/>
            </w:pPr>
            <w:r>
              <w:t>Muy alta</w:t>
            </w:r>
          </w:p>
        </w:tc>
      </w:tr>
    </w:tbl>
    <w:p w14:paraId="37619936" w14:textId="6B251AE3" w:rsidR="000B6ED2" w:rsidRDefault="000B6ED2" w:rsidP="000B6ED2">
      <w:pPr>
        <w:pStyle w:val="Descripcin"/>
        <w:keepNext/>
        <w:jc w:val="center"/>
      </w:pPr>
      <w:bookmarkStart w:id="69" w:name="_Toc32403635"/>
      <w:bookmarkStart w:id="70" w:name="_Toc107913291"/>
      <w:r>
        <w:t xml:space="preserve">Tabla </w:t>
      </w:r>
      <w:fldSimple w:instr=" SEQ Tabla \* ARABIC ">
        <w:r w:rsidR="00BA4C58">
          <w:rPr>
            <w:noProof/>
          </w:rPr>
          <w:t>18</w:t>
        </w:r>
      </w:fldSimple>
      <w:r>
        <w:t xml:space="preserve"> Caso de uso 24</w:t>
      </w:r>
      <w:bookmarkEnd w:id="69"/>
      <w:bookmarkEnd w:id="70"/>
    </w:p>
    <w:p w14:paraId="542C30FD" w14:textId="2D1C7E4D" w:rsidR="000B6ED2" w:rsidRDefault="000B6ED2" w:rsidP="00D05302"/>
    <w:p w14:paraId="39260C84" w14:textId="03BAF4CE" w:rsidR="000B6ED2" w:rsidRDefault="000B6ED2"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0B6ED2" w:rsidRPr="00681815" w14:paraId="740FAFB1" w14:textId="77777777" w:rsidTr="00C04D0E">
        <w:tc>
          <w:tcPr>
            <w:tcW w:w="2122" w:type="dxa"/>
            <w:tcBorders>
              <w:bottom w:val="single" w:sz="4" w:space="0" w:color="auto"/>
            </w:tcBorders>
            <w:shd w:val="clear" w:color="auto" w:fill="92D050"/>
          </w:tcPr>
          <w:p w14:paraId="5F0B85BD" w14:textId="77777777" w:rsidR="000B6ED2" w:rsidRPr="00681815" w:rsidRDefault="000B6ED2" w:rsidP="00AF78D2">
            <w:pPr>
              <w:jc w:val="center"/>
              <w:rPr>
                <w:b/>
                <w:bCs/>
              </w:rPr>
            </w:pPr>
            <w:r>
              <w:rPr>
                <w:b/>
                <w:bCs/>
              </w:rPr>
              <w:t>Caso de uso 25</w:t>
            </w:r>
          </w:p>
        </w:tc>
        <w:tc>
          <w:tcPr>
            <w:tcW w:w="6372" w:type="dxa"/>
            <w:gridSpan w:val="2"/>
            <w:shd w:val="clear" w:color="auto" w:fill="92D050"/>
          </w:tcPr>
          <w:p w14:paraId="58168C42" w14:textId="77777777" w:rsidR="000B6ED2" w:rsidRPr="00681815" w:rsidRDefault="000B6ED2" w:rsidP="00AF78D2">
            <w:pPr>
              <w:jc w:val="center"/>
              <w:rPr>
                <w:b/>
                <w:bCs/>
              </w:rPr>
            </w:pPr>
            <w:r>
              <w:rPr>
                <w:b/>
                <w:bCs/>
              </w:rPr>
              <w:t>Visualización del informe</w:t>
            </w:r>
          </w:p>
        </w:tc>
      </w:tr>
      <w:tr w:rsidR="000B6ED2" w14:paraId="20FABFA2" w14:textId="77777777" w:rsidTr="00C04D0E">
        <w:tc>
          <w:tcPr>
            <w:tcW w:w="2122" w:type="dxa"/>
            <w:tcBorders>
              <w:bottom w:val="single" w:sz="4" w:space="0" w:color="auto"/>
              <w:right w:val="single" w:sz="4" w:space="0" w:color="auto"/>
            </w:tcBorders>
            <w:shd w:val="clear" w:color="auto" w:fill="92D050"/>
          </w:tcPr>
          <w:p w14:paraId="18D412D6" w14:textId="77777777" w:rsidR="000B6ED2" w:rsidRDefault="000B6ED2" w:rsidP="00AF78D2">
            <w:r>
              <w:t>Requisitos asociados:</w:t>
            </w:r>
          </w:p>
        </w:tc>
        <w:tc>
          <w:tcPr>
            <w:tcW w:w="6372" w:type="dxa"/>
            <w:gridSpan w:val="2"/>
            <w:tcBorders>
              <w:left w:val="single" w:sz="4" w:space="0" w:color="auto"/>
            </w:tcBorders>
          </w:tcPr>
          <w:p w14:paraId="1AE36733" w14:textId="77777777" w:rsidR="000B6ED2" w:rsidRDefault="000B6ED2" w:rsidP="00AF78D2">
            <w:pPr>
              <w:jc w:val="center"/>
            </w:pPr>
            <w:r>
              <w:t>R.F-13</w:t>
            </w:r>
          </w:p>
        </w:tc>
      </w:tr>
      <w:tr w:rsidR="000B6ED2" w14:paraId="14D4B980" w14:textId="77777777" w:rsidTr="00C04D0E">
        <w:tc>
          <w:tcPr>
            <w:tcW w:w="2122" w:type="dxa"/>
            <w:tcBorders>
              <w:right w:val="single" w:sz="4" w:space="0" w:color="auto"/>
            </w:tcBorders>
            <w:shd w:val="clear" w:color="auto" w:fill="92D050"/>
          </w:tcPr>
          <w:p w14:paraId="4E9674DB"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D0DC893" w14:textId="03CDE21E" w:rsidR="000B6ED2" w:rsidRDefault="000B6ED2" w:rsidP="00AF78D2">
            <w:r>
              <w:rPr>
                <w:shd w:val="clear" w:color="auto" w:fill="FFFFFF" w:themeFill="background1"/>
              </w:rPr>
              <w:t xml:space="preserve">Permite al </w:t>
            </w:r>
            <w:r w:rsidR="00C04D0E">
              <w:rPr>
                <w:shd w:val="clear" w:color="auto" w:fill="FFFFFF" w:themeFill="background1"/>
              </w:rPr>
              <w:t>cliente</w:t>
            </w:r>
            <w:r>
              <w:rPr>
                <w:shd w:val="clear" w:color="auto" w:fill="FFFFFF" w:themeFill="background1"/>
              </w:rPr>
              <w:t xml:space="preserve"> visualizar el informe.</w:t>
            </w:r>
          </w:p>
        </w:tc>
      </w:tr>
      <w:tr w:rsidR="000B6ED2" w14:paraId="09E68649" w14:textId="77777777" w:rsidTr="00C04D0E">
        <w:tc>
          <w:tcPr>
            <w:tcW w:w="2122" w:type="dxa"/>
            <w:tcBorders>
              <w:right w:val="single" w:sz="4" w:space="0" w:color="auto"/>
            </w:tcBorders>
            <w:shd w:val="clear" w:color="auto" w:fill="92D050"/>
          </w:tcPr>
          <w:p w14:paraId="3FDD0DFC" w14:textId="77777777" w:rsidR="000B6ED2" w:rsidRDefault="000B6ED2" w:rsidP="00AF78D2">
            <w:r>
              <w:t>Precondición:</w:t>
            </w:r>
          </w:p>
        </w:tc>
        <w:tc>
          <w:tcPr>
            <w:tcW w:w="6372" w:type="dxa"/>
            <w:gridSpan w:val="2"/>
            <w:tcBorders>
              <w:left w:val="single" w:sz="4" w:space="0" w:color="auto"/>
              <w:bottom w:val="single" w:sz="4" w:space="0" w:color="auto"/>
            </w:tcBorders>
          </w:tcPr>
          <w:p w14:paraId="1E6E5603" w14:textId="5C241542" w:rsidR="000B6ED2" w:rsidRDefault="00C04D0E" w:rsidP="00AF78D2">
            <w:r>
              <w:t xml:space="preserve">Tener un diccionario cargado y estar en la página de </w:t>
            </w:r>
            <w:r w:rsidR="000B6ED2">
              <w:t>visualización del informe.</w:t>
            </w:r>
          </w:p>
        </w:tc>
      </w:tr>
      <w:tr w:rsidR="000B6ED2" w14:paraId="01403400" w14:textId="77777777" w:rsidTr="00C04D0E">
        <w:tc>
          <w:tcPr>
            <w:tcW w:w="2122" w:type="dxa"/>
            <w:vMerge w:val="restart"/>
            <w:tcBorders>
              <w:right w:val="single" w:sz="4" w:space="0" w:color="auto"/>
            </w:tcBorders>
            <w:shd w:val="clear" w:color="auto" w:fill="92D050"/>
          </w:tcPr>
          <w:p w14:paraId="6BBA6626"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8EDB28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1E675C2" w14:textId="77777777" w:rsidR="000B6ED2" w:rsidRDefault="000B6ED2" w:rsidP="00AF78D2">
            <w:r>
              <w:t>Acción (estas acciones son opcionales)</w:t>
            </w:r>
          </w:p>
        </w:tc>
      </w:tr>
      <w:tr w:rsidR="000B6ED2" w14:paraId="63B91739" w14:textId="77777777" w:rsidTr="00C04D0E">
        <w:trPr>
          <w:trHeight w:val="213"/>
        </w:trPr>
        <w:tc>
          <w:tcPr>
            <w:tcW w:w="2122" w:type="dxa"/>
            <w:vMerge/>
            <w:tcBorders>
              <w:right w:val="single" w:sz="4" w:space="0" w:color="auto"/>
            </w:tcBorders>
            <w:shd w:val="clear" w:color="auto" w:fill="92D050"/>
          </w:tcPr>
          <w:p w14:paraId="1717910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E23D71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00039E0" w14:textId="77777777" w:rsidR="000B6ED2" w:rsidRDefault="000B6ED2" w:rsidP="00AF78D2">
            <w:r>
              <w:t>Pulsar el botón del menú de navegación que aparece en la parte izquierda de la pantalla para navegar por el informe.</w:t>
            </w:r>
          </w:p>
        </w:tc>
      </w:tr>
      <w:tr w:rsidR="000B6ED2" w14:paraId="3568C852" w14:textId="77777777" w:rsidTr="00C04D0E">
        <w:trPr>
          <w:trHeight w:val="213"/>
        </w:trPr>
        <w:tc>
          <w:tcPr>
            <w:tcW w:w="2122" w:type="dxa"/>
            <w:vMerge/>
            <w:tcBorders>
              <w:right w:val="single" w:sz="4" w:space="0" w:color="auto"/>
            </w:tcBorders>
            <w:shd w:val="clear" w:color="auto" w:fill="92D050"/>
          </w:tcPr>
          <w:p w14:paraId="4EBCBF2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FED02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F853C57" w14:textId="77777777" w:rsidR="000B6ED2" w:rsidRDefault="000B6ED2" w:rsidP="00AF78D2">
            <w:r>
              <w:t>Visualizar el informe.</w:t>
            </w:r>
          </w:p>
        </w:tc>
      </w:tr>
      <w:tr w:rsidR="000B6ED2" w14:paraId="527E2609" w14:textId="77777777" w:rsidTr="00C04D0E">
        <w:tc>
          <w:tcPr>
            <w:tcW w:w="2122" w:type="dxa"/>
            <w:tcBorders>
              <w:right w:val="single" w:sz="4" w:space="0" w:color="auto"/>
            </w:tcBorders>
            <w:shd w:val="clear" w:color="auto" w:fill="92D050"/>
          </w:tcPr>
          <w:p w14:paraId="0FD9CF3A" w14:textId="77777777" w:rsidR="000B6ED2" w:rsidRDefault="000B6ED2" w:rsidP="00AF78D2">
            <w:r>
              <w:t>Postcondición:</w:t>
            </w:r>
          </w:p>
        </w:tc>
        <w:tc>
          <w:tcPr>
            <w:tcW w:w="6372" w:type="dxa"/>
            <w:gridSpan w:val="2"/>
            <w:tcBorders>
              <w:left w:val="single" w:sz="4" w:space="0" w:color="auto"/>
            </w:tcBorders>
          </w:tcPr>
          <w:p w14:paraId="31EFAAF4" w14:textId="77777777" w:rsidR="000B6ED2" w:rsidRDefault="000B6ED2" w:rsidP="00AF78D2">
            <w:r>
              <w:t>Se visualiza el informe.</w:t>
            </w:r>
          </w:p>
        </w:tc>
      </w:tr>
      <w:tr w:rsidR="000B6ED2" w14:paraId="57224090" w14:textId="77777777" w:rsidTr="00C04D0E">
        <w:trPr>
          <w:trHeight w:val="326"/>
        </w:trPr>
        <w:tc>
          <w:tcPr>
            <w:tcW w:w="2122" w:type="dxa"/>
            <w:tcBorders>
              <w:right w:val="single" w:sz="4" w:space="0" w:color="auto"/>
            </w:tcBorders>
            <w:shd w:val="clear" w:color="auto" w:fill="92D050"/>
          </w:tcPr>
          <w:p w14:paraId="4C86077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CD9B5DA" w14:textId="34A56D9A" w:rsidR="000B6ED2" w:rsidRDefault="00C04D0E" w:rsidP="00AF78D2">
            <w:r>
              <w:t>No hay</w:t>
            </w:r>
          </w:p>
        </w:tc>
      </w:tr>
      <w:tr w:rsidR="000B6ED2" w14:paraId="0537C2FA" w14:textId="77777777" w:rsidTr="00C04D0E">
        <w:tc>
          <w:tcPr>
            <w:tcW w:w="2122" w:type="dxa"/>
            <w:tcBorders>
              <w:right w:val="single" w:sz="4" w:space="0" w:color="auto"/>
            </w:tcBorders>
            <w:shd w:val="clear" w:color="auto" w:fill="92D050"/>
          </w:tcPr>
          <w:p w14:paraId="5813C262" w14:textId="77777777" w:rsidR="000B6ED2" w:rsidRDefault="000B6ED2" w:rsidP="00AF78D2">
            <w:r>
              <w:t>Importancia:</w:t>
            </w:r>
          </w:p>
        </w:tc>
        <w:tc>
          <w:tcPr>
            <w:tcW w:w="6372" w:type="dxa"/>
            <w:gridSpan w:val="2"/>
            <w:tcBorders>
              <w:left w:val="single" w:sz="4" w:space="0" w:color="auto"/>
            </w:tcBorders>
          </w:tcPr>
          <w:p w14:paraId="0914FCED" w14:textId="1E9002B6" w:rsidR="000B6ED2" w:rsidRDefault="00C04D0E" w:rsidP="00AF78D2">
            <w:r>
              <w:t>Muy a</w:t>
            </w:r>
            <w:r w:rsidR="000B6ED2">
              <w:t>lta</w:t>
            </w:r>
          </w:p>
        </w:tc>
      </w:tr>
      <w:tr w:rsidR="000B6ED2" w14:paraId="7CD563D9" w14:textId="77777777" w:rsidTr="00C04D0E">
        <w:tc>
          <w:tcPr>
            <w:tcW w:w="2122" w:type="dxa"/>
            <w:tcBorders>
              <w:right w:val="single" w:sz="4" w:space="0" w:color="auto"/>
            </w:tcBorders>
            <w:shd w:val="clear" w:color="auto" w:fill="92D050"/>
          </w:tcPr>
          <w:p w14:paraId="473FB11C" w14:textId="77777777" w:rsidR="000B6ED2" w:rsidRDefault="000B6ED2" w:rsidP="00AF78D2">
            <w:r>
              <w:t>Frecuencia:</w:t>
            </w:r>
          </w:p>
        </w:tc>
        <w:tc>
          <w:tcPr>
            <w:tcW w:w="6372" w:type="dxa"/>
            <w:gridSpan w:val="2"/>
            <w:tcBorders>
              <w:left w:val="single" w:sz="4" w:space="0" w:color="auto"/>
            </w:tcBorders>
          </w:tcPr>
          <w:p w14:paraId="717A532A" w14:textId="77777777" w:rsidR="000B6ED2" w:rsidRDefault="000B6ED2" w:rsidP="00AF78D2">
            <w:pPr>
              <w:keepNext/>
            </w:pPr>
            <w:r>
              <w:t>Alta</w:t>
            </w:r>
          </w:p>
        </w:tc>
      </w:tr>
    </w:tbl>
    <w:p w14:paraId="216463C3" w14:textId="3208E173" w:rsidR="000B6ED2" w:rsidRDefault="000B6ED2" w:rsidP="000B6ED2">
      <w:pPr>
        <w:pStyle w:val="Descripcin"/>
        <w:keepNext/>
        <w:jc w:val="center"/>
      </w:pPr>
      <w:bookmarkStart w:id="71" w:name="_Toc32403636"/>
      <w:bookmarkStart w:id="72" w:name="_Toc107913292"/>
      <w:r>
        <w:t xml:space="preserve">Tabla </w:t>
      </w:r>
      <w:fldSimple w:instr=" SEQ Tabla \* ARABIC ">
        <w:r w:rsidR="00BA4C58">
          <w:rPr>
            <w:noProof/>
          </w:rPr>
          <w:t>19</w:t>
        </w:r>
      </w:fldSimple>
      <w:r>
        <w:t xml:space="preserve"> Caso de uso 25</w:t>
      </w:r>
      <w:bookmarkEnd w:id="71"/>
      <w:bookmarkEnd w:id="72"/>
    </w:p>
    <w:tbl>
      <w:tblPr>
        <w:tblStyle w:val="Tablaconcuadrcula"/>
        <w:tblpPr w:leftFromText="141" w:rightFromText="141" w:vertAnchor="text" w:horzAnchor="margin" w:tblpY="6"/>
        <w:tblW w:w="0" w:type="auto"/>
        <w:tblLook w:val="04A0" w:firstRow="1" w:lastRow="0" w:firstColumn="1" w:lastColumn="0" w:noHBand="0" w:noVBand="1"/>
      </w:tblPr>
      <w:tblGrid>
        <w:gridCol w:w="2122"/>
        <w:gridCol w:w="992"/>
        <w:gridCol w:w="5380"/>
      </w:tblGrid>
      <w:tr w:rsidR="000B6ED2" w:rsidRPr="00681815" w14:paraId="672697F8" w14:textId="77777777" w:rsidTr="00C04D0E">
        <w:tc>
          <w:tcPr>
            <w:tcW w:w="2122" w:type="dxa"/>
            <w:tcBorders>
              <w:bottom w:val="single" w:sz="4" w:space="0" w:color="auto"/>
            </w:tcBorders>
            <w:shd w:val="clear" w:color="auto" w:fill="92D050"/>
          </w:tcPr>
          <w:p w14:paraId="2353E0EC" w14:textId="77777777" w:rsidR="000B6ED2" w:rsidRPr="00681815" w:rsidRDefault="000B6ED2" w:rsidP="00AF78D2">
            <w:pPr>
              <w:jc w:val="center"/>
              <w:rPr>
                <w:b/>
                <w:bCs/>
              </w:rPr>
            </w:pPr>
            <w:r>
              <w:rPr>
                <w:b/>
                <w:bCs/>
              </w:rPr>
              <w:t>Caso de uso 26</w:t>
            </w:r>
          </w:p>
        </w:tc>
        <w:tc>
          <w:tcPr>
            <w:tcW w:w="6372" w:type="dxa"/>
            <w:gridSpan w:val="2"/>
            <w:shd w:val="clear" w:color="auto" w:fill="92D050"/>
          </w:tcPr>
          <w:p w14:paraId="63E8703C" w14:textId="77777777" w:rsidR="000B6ED2" w:rsidRPr="00681815" w:rsidRDefault="000B6ED2" w:rsidP="00AF78D2">
            <w:pPr>
              <w:jc w:val="center"/>
              <w:rPr>
                <w:b/>
                <w:bCs/>
              </w:rPr>
            </w:pPr>
            <w:r>
              <w:rPr>
                <w:b/>
                <w:bCs/>
              </w:rPr>
              <w:t>Ayuda al usuario</w:t>
            </w:r>
          </w:p>
        </w:tc>
      </w:tr>
      <w:tr w:rsidR="000B6ED2" w14:paraId="323A85FD" w14:textId="77777777" w:rsidTr="00C04D0E">
        <w:tc>
          <w:tcPr>
            <w:tcW w:w="2122" w:type="dxa"/>
            <w:tcBorders>
              <w:bottom w:val="single" w:sz="4" w:space="0" w:color="auto"/>
              <w:right w:val="single" w:sz="4" w:space="0" w:color="auto"/>
            </w:tcBorders>
            <w:shd w:val="clear" w:color="auto" w:fill="92D050"/>
          </w:tcPr>
          <w:p w14:paraId="4EA0EDB1" w14:textId="77777777" w:rsidR="000B6ED2" w:rsidRDefault="000B6ED2" w:rsidP="00AF78D2">
            <w:r>
              <w:t>Requisitos asociados:</w:t>
            </w:r>
          </w:p>
        </w:tc>
        <w:tc>
          <w:tcPr>
            <w:tcW w:w="6372" w:type="dxa"/>
            <w:gridSpan w:val="2"/>
            <w:tcBorders>
              <w:left w:val="single" w:sz="4" w:space="0" w:color="auto"/>
            </w:tcBorders>
          </w:tcPr>
          <w:p w14:paraId="0ECB8F06" w14:textId="77777777" w:rsidR="000B6ED2" w:rsidRDefault="000B6ED2" w:rsidP="00AF78D2">
            <w:pPr>
              <w:jc w:val="center"/>
            </w:pPr>
            <w:r>
              <w:t>R.F-15</w:t>
            </w:r>
          </w:p>
        </w:tc>
      </w:tr>
      <w:tr w:rsidR="000B6ED2" w14:paraId="382558D6" w14:textId="77777777" w:rsidTr="00C04D0E">
        <w:tc>
          <w:tcPr>
            <w:tcW w:w="2122" w:type="dxa"/>
            <w:tcBorders>
              <w:right w:val="single" w:sz="4" w:space="0" w:color="auto"/>
            </w:tcBorders>
            <w:shd w:val="clear" w:color="auto" w:fill="92D050"/>
          </w:tcPr>
          <w:p w14:paraId="0A330637"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2823482" w14:textId="77777777" w:rsidR="000B6ED2" w:rsidRDefault="000B6ED2" w:rsidP="00AF78D2">
            <w:r>
              <w:rPr>
                <w:shd w:val="clear" w:color="auto" w:fill="FFFFFF" w:themeFill="background1"/>
              </w:rPr>
              <w:t>Permite al usuario acceder a una wiki con ayuda para manejarte con la aplicación.</w:t>
            </w:r>
          </w:p>
        </w:tc>
      </w:tr>
      <w:tr w:rsidR="000B6ED2" w14:paraId="4EE476E8" w14:textId="77777777" w:rsidTr="00C04D0E">
        <w:tc>
          <w:tcPr>
            <w:tcW w:w="2122" w:type="dxa"/>
            <w:tcBorders>
              <w:right w:val="single" w:sz="4" w:space="0" w:color="auto"/>
            </w:tcBorders>
            <w:shd w:val="clear" w:color="auto" w:fill="92D050"/>
          </w:tcPr>
          <w:p w14:paraId="0BCDDC04" w14:textId="77777777" w:rsidR="000B6ED2" w:rsidRDefault="000B6ED2" w:rsidP="00AF78D2">
            <w:r>
              <w:t>Precondición:</w:t>
            </w:r>
          </w:p>
        </w:tc>
        <w:tc>
          <w:tcPr>
            <w:tcW w:w="6372" w:type="dxa"/>
            <w:gridSpan w:val="2"/>
            <w:tcBorders>
              <w:left w:val="single" w:sz="4" w:space="0" w:color="auto"/>
              <w:bottom w:val="single" w:sz="4" w:space="0" w:color="auto"/>
            </w:tcBorders>
          </w:tcPr>
          <w:p w14:paraId="737E49DC" w14:textId="77777777" w:rsidR="000B6ED2" w:rsidRDefault="000B6ED2" w:rsidP="00AF78D2">
            <w:r>
              <w:t>Tener conexión a internet.</w:t>
            </w:r>
          </w:p>
        </w:tc>
      </w:tr>
      <w:tr w:rsidR="000B6ED2" w14:paraId="05108233" w14:textId="77777777" w:rsidTr="00C04D0E">
        <w:tc>
          <w:tcPr>
            <w:tcW w:w="2122" w:type="dxa"/>
            <w:vMerge w:val="restart"/>
            <w:tcBorders>
              <w:right w:val="single" w:sz="4" w:space="0" w:color="auto"/>
            </w:tcBorders>
            <w:shd w:val="clear" w:color="auto" w:fill="92D050"/>
          </w:tcPr>
          <w:p w14:paraId="2DB271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1A7161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7206AC65" w14:textId="77777777" w:rsidR="000B6ED2" w:rsidRDefault="000B6ED2" w:rsidP="00AF78D2">
            <w:r>
              <w:t>Acción (estas acciones son opcionales)</w:t>
            </w:r>
          </w:p>
        </w:tc>
      </w:tr>
      <w:tr w:rsidR="000B6ED2" w14:paraId="4F51F454" w14:textId="77777777" w:rsidTr="00C04D0E">
        <w:trPr>
          <w:trHeight w:val="213"/>
        </w:trPr>
        <w:tc>
          <w:tcPr>
            <w:tcW w:w="2122" w:type="dxa"/>
            <w:vMerge/>
            <w:tcBorders>
              <w:right w:val="single" w:sz="4" w:space="0" w:color="auto"/>
            </w:tcBorders>
            <w:shd w:val="clear" w:color="auto" w:fill="92D050"/>
          </w:tcPr>
          <w:p w14:paraId="655F9A6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B2F38E"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F36406A" w14:textId="77777777" w:rsidR="000B6ED2" w:rsidRDefault="000B6ED2" w:rsidP="00AF78D2">
            <w:r>
              <w:t>El usuario presiona el botón de “Wiki”.</w:t>
            </w:r>
          </w:p>
        </w:tc>
      </w:tr>
      <w:tr w:rsidR="000B6ED2" w14:paraId="29311DE1" w14:textId="77777777" w:rsidTr="00C04D0E">
        <w:trPr>
          <w:trHeight w:val="213"/>
        </w:trPr>
        <w:tc>
          <w:tcPr>
            <w:tcW w:w="2122" w:type="dxa"/>
            <w:vMerge/>
            <w:tcBorders>
              <w:right w:val="single" w:sz="4" w:space="0" w:color="auto"/>
            </w:tcBorders>
            <w:shd w:val="clear" w:color="auto" w:fill="92D050"/>
          </w:tcPr>
          <w:p w14:paraId="161721D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07A2174"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622BA5" w14:textId="77777777" w:rsidR="000B6ED2" w:rsidRDefault="000B6ED2" w:rsidP="00AF78D2">
            <w:r>
              <w:t>Se abre otra pestaña con la wiki de la aplicación.</w:t>
            </w:r>
          </w:p>
        </w:tc>
      </w:tr>
      <w:tr w:rsidR="000B6ED2" w14:paraId="367C10EF" w14:textId="77777777" w:rsidTr="00C04D0E">
        <w:tc>
          <w:tcPr>
            <w:tcW w:w="2122" w:type="dxa"/>
            <w:tcBorders>
              <w:right w:val="single" w:sz="4" w:space="0" w:color="auto"/>
            </w:tcBorders>
            <w:shd w:val="clear" w:color="auto" w:fill="92D050"/>
          </w:tcPr>
          <w:p w14:paraId="5C53F869" w14:textId="77777777" w:rsidR="000B6ED2" w:rsidRDefault="000B6ED2" w:rsidP="00AF78D2">
            <w:r>
              <w:t>Postcondición:</w:t>
            </w:r>
          </w:p>
        </w:tc>
        <w:tc>
          <w:tcPr>
            <w:tcW w:w="6372" w:type="dxa"/>
            <w:gridSpan w:val="2"/>
            <w:tcBorders>
              <w:left w:val="single" w:sz="4" w:space="0" w:color="auto"/>
            </w:tcBorders>
          </w:tcPr>
          <w:p w14:paraId="1C6DAC6A" w14:textId="77777777" w:rsidR="000B6ED2" w:rsidRDefault="000B6ED2" w:rsidP="00AF78D2">
            <w:r>
              <w:t>-</w:t>
            </w:r>
          </w:p>
        </w:tc>
      </w:tr>
      <w:tr w:rsidR="000B6ED2" w14:paraId="492E12AF" w14:textId="77777777" w:rsidTr="00C04D0E">
        <w:trPr>
          <w:trHeight w:val="326"/>
        </w:trPr>
        <w:tc>
          <w:tcPr>
            <w:tcW w:w="2122" w:type="dxa"/>
            <w:tcBorders>
              <w:right w:val="single" w:sz="4" w:space="0" w:color="auto"/>
            </w:tcBorders>
            <w:shd w:val="clear" w:color="auto" w:fill="92D050"/>
          </w:tcPr>
          <w:p w14:paraId="50A2840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AFED45" w14:textId="7719AD2F" w:rsidR="000B6ED2" w:rsidRDefault="00C04D0E" w:rsidP="00AF78D2">
            <w:r>
              <w:t>No hay.</w:t>
            </w:r>
          </w:p>
        </w:tc>
      </w:tr>
      <w:tr w:rsidR="000B6ED2" w14:paraId="395707B1" w14:textId="77777777" w:rsidTr="00C04D0E">
        <w:tc>
          <w:tcPr>
            <w:tcW w:w="2122" w:type="dxa"/>
            <w:tcBorders>
              <w:right w:val="single" w:sz="4" w:space="0" w:color="auto"/>
            </w:tcBorders>
            <w:shd w:val="clear" w:color="auto" w:fill="92D050"/>
          </w:tcPr>
          <w:p w14:paraId="078F9A45" w14:textId="77777777" w:rsidR="000B6ED2" w:rsidRDefault="000B6ED2" w:rsidP="00AF78D2">
            <w:r>
              <w:t>Importancia:</w:t>
            </w:r>
          </w:p>
        </w:tc>
        <w:tc>
          <w:tcPr>
            <w:tcW w:w="6372" w:type="dxa"/>
            <w:gridSpan w:val="2"/>
            <w:tcBorders>
              <w:left w:val="single" w:sz="4" w:space="0" w:color="auto"/>
            </w:tcBorders>
          </w:tcPr>
          <w:p w14:paraId="2B1E029D" w14:textId="72DCD13F" w:rsidR="000B6ED2" w:rsidRDefault="00C04D0E" w:rsidP="00AF78D2">
            <w:r>
              <w:t>Media</w:t>
            </w:r>
          </w:p>
        </w:tc>
      </w:tr>
      <w:tr w:rsidR="000B6ED2" w14:paraId="5C2F8E11" w14:textId="77777777" w:rsidTr="00C04D0E">
        <w:tc>
          <w:tcPr>
            <w:tcW w:w="2122" w:type="dxa"/>
            <w:tcBorders>
              <w:right w:val="single" w:sz="4" w:space="0" w:color="auto"/>
            </w:tcBorders>
            <w:shd w:val="clear" w:color="auto" w:fill="92D050"/>
          </w:tcPr>
          <w:p w14:paraId="5ACEF627" w14:textId="77777777" w:rsidR="000B6ED2" w:rsidRDefault="000B6ED2" w:rsidP="00AF78D2">
            <w:r>
              <w:t>Frecuencia:</w:t>
            </w:r>
          </w:p>
        </w:tc>
        <w:tc>
          <w:tcPr>
            <w:tcW w:w="6372" w:type="dxa"/>
            <w:gridSpan w:val="2"/>
            <w:tcBorders>
              <w:left w:val="single" w:sz="4" w:space="0" w:color="auto"/>
            </w:tcBorders>
          </w:tcPr>
          <w:p w14:paraId="50C622BD" w14:textId="77777777" w:rsidR="000B6ED2" w:rsidRDefault="000B6ED2" w:rsidP="00AF78D2">
            <w:pPr>
              <w:keepNext/>
            </w:pPr>
            <w:r>
              <w:t>Baja</w:t>
            </w:r>
          </w:p>
        </w:tc>
      </w:tr>
    </w:tbl>
    <w:p w14:paraId="276A011D" w14:textId="2B0BD9AA" w:rsidR="000B6ED2" w:rsidRDefault="000B6ED2" w:rsidP="000B6ED2">
      <w:pPr>
        <w:pStyle w:val="Descripcin"/>
        <w:keepNext/>
        <w:jc w:val="center"/>
      </w:pPr>
      <w:bookmarkStart w:id="73" w:name="_Toc32403637"/>
      <w:bookmarkStart w:id="74" w:name="_Toc107913293"/>
      <w:r>
        <w:t xml:space="preserve">Tabla </w:t>
      </w:r>
      <w:fldSimple w:instr=" SEQ Tabla \* ARABIC ">
        <w:r w:rsidR="00BA4C58">
          <w:rPr>
            <w:noProof/>
          </w:rPr>
          <w:t>20</w:t>
        </w:r>
      </w:fldSimple>
      <w:r>
        <w:t xml:space="preserve"> Caso de uso 26</w:t>
      </w:r>
      <w:bookmarkEnd w:id="73"/>
      <w:bookmarkEnd w:id="74"/>
    </w:p>
    <w:tbl>
      <w:tblPr>
        <w:tblStyle w:val="Tablaconcuadrcula"/>
        <w:tblpPr w:leftFromText="141" w:rightFromText="141" w:vertAnchor="text" w:horzAnchor="margin" w:tblpY="-43"/>
        <w:tblW w:w="0" w:type="auto"/>
        <w:tblLook w:val="04A0" w:firstRow="1" w:lastRow="0" w:firstColumn="1" w:lastColumn="0" w:noHBand="0" w:noVBand="1"/>
      </w:tblPr>
      <w:tblGrid>
        <w:gridCol w:w="2122"/>
        <w:gridCol w:w="992"/>
        <w:gridCol w:w="5380"/>
      </w:tblGrid>
      <w:tr w:rsidR="000B6ED2" w:rsidRPr="00681815" w14:paraId="2FB39578" w14:textId="77777777" w:rsidTr="00C04D0E">
        <w:tc>
          <w:tcPr>
            <w:tcW w:w="2122" w:type="dxa"/>
            <w:tcBorders>
              <w:bottom w:val="single" w:sz="4" w:space="0" w:color="auto"/>
            </w:tcBorders>
            <w:shd w:val="clear" w:color="auto" w:fill="92D050"/>
          </w:tcPr>
          <w:p w14:paraId="28B96E55" w14:textId="77777777" w:rsidR="000B6ED2" w:rsidRPr="00681815" w:rsidRDefault="000B6ED2" w:rsidP="00AF78D2">
            <w:pPr>
              <w:jc w:val="center"/>
              <w:rPr>
                <w:b/>
                <w:bCs/>
              </w:rPr>
            </w:pPr>
            <w:r>
              <w:rPr>
                <w:b/>
                <w:bCs/>
              </w:rPr>
              <w:t>Caso de uso 27</w:t>
            </w:r>
          </w:p>
        </w:tc>
        <w:tc>
          <w:tcPr>
            <w:tcW w:w="6372" w:type="dxa"/>
            <w:gridSpan w:val="2"/>
            <w:shd w:val="clear" w:color="auto" w:fill="92D050"/>
          </w:tcPr>
          <w:p w14:paraId="6CCA8094" w14:textId="77777777" w:rsidR="000B6ED2" w:rsidRPr="00681815" w:rsidRDefault="000B6ED2" w:rsidP="00AF78D2">
            <w:pPr>
              <w:jc w:val="center"/>
              <w:rPr>
                <w:b/>
                <w:bCs/>
              </w:rPr>
            </w:pPr>
            <w:r>
              <w:rPr>
                <w:b/>
                <w:bCs/>
              </w:rPr>
              <w:t>Información sobre la aplicación</w:t>
            </w:r>
          </w:p>
        </w:tc>
      </w:tr>
      <w:tr w:rsidR="000B6ED2" w14:paraId="7186EF23" w14:textId="77777777" w:rsidTr="00C04D0E">
        <w:tc>
          <w:tcPr>
            <w:tcW w:w="2122" w:type="dxa"/>
            <w:tcBorders>
              <w:bottom w:val="single" w:sz="4" w:space="0" w:color="auto"/>
              <w:right w:val="single" w:sz="4" w:space="0" w:color="auto"/>
            </w:tcBorders>
            <w:shd w:val="clear" w:color="auto" w:fill="92D050"/>
          </w:tcPr>
          <w:p w14:paraId="1779DF0F" w14:textId="77777777" w:rsidR="000B6ED2" w:rsidRDefault="000B6ED2" w:rsidP="00AF78D2">
            <w:r>
              <w:t>Requisitos asociados:</w:t>
            </w:r>
          </w:p>
        </w:tc>
        <w:tc>
          <w:tcPr>
            <w:tcW w:w="6372" w:type="dxa"/>
            <w:gridSpan w:val="2"/>
            <w:tcBorders>
              <w:left w:val="single" w:sz="4" w:space="0" w:color="auto"/>
            </w:tcBorders>
          </w:tcPr>
          <w:p w14:paraId="396EFA59" w14:textId="77777777" w:rsidR="000B6ED2" w:rsidRDefault="000B6ED2" w:rsidP="00AF78D2">
            <w:pPr>
              <w:jc w:val="center"/>
            </w:pPr>
            <w:r>
              <w:t>R.F-16</w:t>
            </w:r>
          </w:p>
        </w:tc>
      </w:tr>
      <w:tr w:rsidR="000B6ED2" w14:paraId="1C0F12F6" w14:textId="77777777" w:rsidTr="00C04D0E">
        <w:tc>
          <w:tcPr>
            <w:tcW w:w="2122" w:type="dxa"/>
            <w:tcBorders>
              <w:right w:val="single" w:sz="4" w:space="0" w:color="auto"/>
            </w:tcBorders>
            <w:shd w:val="clear" w:color="auto" w:fill="92D050"/>
          </w:tcPr>
          <w:p w14:paraId="6091048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66AD31" w14:textId="77777777" w:rsidR="000B6ED2" w:rsidRDefault="000B6ED2" w:rsidP="00AF78D2">
            <w:r>
              <w:rPr>
                <w:shd w:val="clear" w:color="auto" w:fill="FFFFFF" w:themeFill="background1"/>
              </w:rPr>
              <w:t>Permite al usuario acceder a una ventana de “Acerca de” con información sobre la aplicación.</w:t>
            </w:r>
          </w:p>
        </w:tc>
      </w:tr>
      <w:tr w:rsidR="000B6ED2" w14:paraId="060B5750" w14:textId="77777777" w:rsidTr="00C04D0E">
        <w:tc>
          <w:tcPr>
            <w:tcW w:w="2122" w:type="dxa"/>
            <w:tcBorders>
              <w:right w:val="single" w:sz="4" w:space="0" w:color="auto"/>
            </w:tcBorders>
            <w:shd w:val="clear" w:color="auto" w:fill="92D050"/>
          </w:tcPr>
          <w:p w14:paraId="095718E6" w14:textId="77777777" w:rsidR="000B6ED2" w:rsidRDefault="000B6ED2" w:rsidP="00AF78D2">
            <w:r>
              <w:t>Precondición:</w:t>
            </w:r>
          </w:p>
        </w:tc>
        <w:tc>
          <w:tcPr>
            <w:tcW w:w="6372" w:type="dxa"/>
            <w:gridSpan w:val="2"/>
            <w:tcBorders>
              <w:left w:val="single" w:sz="4" w:space="0" w:color="auto"/>
              <w:bottom w:val="single" w:sz="4" w:space="0" w:color="auto"/>
            </w:tcBorders>
          </w:tcPr>
          <w:p w14:paraId="6D62E580" w14:textId="77777777" w:rsidR="000B6ED2" w:rsidRDefault="000B6ED2" w:rsidP="00AF78D2">
            <w:r>
              <w:t>Tener conexión a internet.</w:t>
            </w:r>
          </w:p>
        </w:tc>
      </w:tr>
      <w:tr w:rsidR="000B6ED2" w14:paraId="7092B344" w14:textId="77777777" w:rsidTr="00C04D0E">
        <w:tc>
          <w:tcPr>
            <w:tcW w:w="2122" w:type="dxa"/>
            <w:vMerge w:val="restart"/>
            <w:tcBorders>
              <w:right w:val="single" w:sz="4" w:space="0" w:color="auto"/>
            </w:tcBorders>
            <w:shd w:val="clear" w:color="auto" w:fill="92D050"/>
          </w:tcPr>
          <w:p w14:paraId="7C215C9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6EB2152"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56A0D73" w14:textId="77777777" w:rsidR="000B6ED2" w:rsidRDefault="000B6ED2" w:rsidP="00AF78D2">
            <w:r>
              <w:t>Acción (estas acciones son opcionales)</w:t>
            </w:r>
          </w:p>
        </w:tc>
      </w:tr>
      <w:tr w:rsidR="000B6ED2" w14:paraId="0703E7E7" w14:textId="77777777" w:rsidTr="00C04D0E">
        <w:trPr>
          <w:trHeight w:val="213"/>
        </w:trPr>
        <w:tc>
          <w:tcPr>
            <w:tcW w:w="2122" w:type="dxa"/>
            <w:vMerge/>
            <w:tcBorders>
              <w:right w:val="single" w:sz="4" w:space="0" w:color="auto"/>
            </w:tcBorders>
            <w:shd w:val="clear" w:color="auto" w:fill="92D050"/>
          </w:tcPr>
          <w:p w14:paraId="46F4244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2072EA"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AE53A8C" w14:textId="77777777" w:rsidR="000B6ED2" w:rsidRDefault="000B6ED2" w:rsidP="00AF78D2">
            <w:r>
              <w:t>El usuario presiona el botón de “Acerca de”.</w:t>
            </w:r>
          </w:p>
        </w:tc>
      </w:tr>
      <w:tr w:rsidR="000B6ED2" w14:paraId="4E4321BD" w14:textId="77777777" w:rsidTr="00C04D0E">
        <w:trPr>
          <w:trHeight w:val="213"/>
        </w:trPr>
        <w:tc>
          <w:tcPr>
            <w:tcW w:w="2122" w:type="dxa"/>
            <w:vMerge/>
            <w:tcBorders>
              <w:right w:val="single" w:sz="4" w:space="0" w:color="auto"/>
            </w:tcBorders>
            <w:shd w:val="clear" w:color="auto" w:fill="92D050"/>
          </w:tcPr>
          <w:p w14:paraId="3BE430A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C2A74AB"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3CA9857" w14:textId="77777777" w:rsidR="000B6ED2" w:rsidRDefault="000B6ED2" w:rsidP="00AF78D2">
            <w:r>
              <w:t>Se abre otra pestaña con la información de la aplicación.</w:t>
            </w:r>
          </w:p>
        </w:tc>
      </w:tr>
      <w:tr w:rsidR="000B6ED2" w14:paraId="56EE25DC" w14:textId="77777777" w:rsidTr="00C04D0E">
        <w:tc>
          <w:tcPr>
            <w:tcW w:w="2122" w:type="dxa"/>
            <w:tcBorders>
              <w:right w:val="single" w:sz="4" w:space="0" w:color="auto"/>
            </w:tcBorders>
            <w:shd w:val="clear" w:color="auto" w:fill="92D050"/>
          </w:tcPr>
          <w:p w14:paraId="00722B3A" w14:textId="77777777" w:rsidR="000B6ED2" w:rsidRDefault="000B6ED2" w:rsidP="00AF78D2">
            <w:r>
              <w:t>Postcondición:</w:t>
            </w:r>
          </w:p>
        </w:tc>
        <w:tc>
          <w:tcPr>
            <w:tcW w:w="6372" w:type="dxa"/>
            <w:gridSpan w:val="2"/>
            <w:tcBorders>
              <w:left w:val="single" w:sz="4" w:space="0" w:color="auto"/>
            </w:tcBorders>
          </w:tcPr>
          <w:p w14:paraId="36F10233" w14:textId="77777777" w:rsidR="000B6ED2" w:rsidRDefault="000B6ED2" w:rsidP="00AF78D2">
            <w:r>
              <w:t>-</w:t>
            </w:r>
          </w:p>
        </w:tc>
      </w:tr>
      <w:tr w:rsidR="000B6ED2" w14:paraId="3BCBACA0" w14:textId="77777777" w:rsidTr="00C04D0E">
        <w:trPr>
          <w:trHeight w:val="326"/>
        </w:trPr>
        <w:tc>
          <w:tcPr>
            <w:tcW w:w="2122" w:type="dxa"/>
            <w:tcBorders>
              <w:right w:val="single" w:sz="4" w:space="0" w:color="auto"/>
            </w:tcBorders>
            <w:shd w:val="clear" w:color="auto" w:fill="92D050"/>
          </w:tcPr>
          <w:p w14:paraId="092F4B3B"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7665D5E5" w14:textId="4A526F9D" w:rsidR="000B6ED2" w:rsidRDefault="00C04D0E" w:rsidP="00AF78D2">
            <w:r>
              <w:t>No hay.</w:t>
            </w:r>
          </w:p>
        </w:tc>
      </w:tr>
      <w:tr w:rsidR="000B6ED2" w14:paraId="485E53BE" w14:textId="77777777" w:rsidTr="00C04D0E">
        <w:tc>
          <w:tcPr>
            <w:tcW w:w="2122" w:type="dxa"/>
            <w:tcBorders>
              <w:right w:val="single" w:sz="4" w:space="0" w:color="auto"/>
            </w:tcBorders>
            <w:shd w:val="clear" w:color="auto" w:fill="92D050"/>
          </w:tcPr>
          <w:p w14:paraId="0FAA4879" w14:textId="77777777" w:rsidR="000B6ED2" w:rsidRDefault="000B6ED2" w:rsidP="00AF78D2">
            <w:r>
              <w:t>Importancia:</w:t>
            </w:r>
          </w:p>
        </w:tc>
        <w:tc>
          <w:tcPr>
            <w:tcW w:w="6372" w:type="dxa"/>
            <w:gridSpan w:val="2"/>
            <w:tcBorders>
              <w:left w:val="single" w:sz="4" w:space="0" w:color="auto"/>
            </w:tcBorders>
          </w:tcPr>
          <w:p w14:paraId="12AB1557" w14:textId="0B5C77F4" w:rsidR="000B6ED2" w:rsidRDefault="00C04D0E" w:rsidP="00AF78D2">
            <w:r>
              <w:t>Muy b</w:t>
            </w:r>
            <w:r w:rsidR="000B6ED2">
              <w:t>aja</w:t>
            </w:r>
          </w:p>
        </w:tc>
      </w:tr>
      <w:tr w:rsidR="000B6ED2" w14:paraId="39B13E07" w14:textId="77777777" w:rsidTr="00C04D0E">
        <w:tc>
          <w:tcPr>
            <w:tcW w:w="2122" w:type="dxa"/>
            <w:tcBorders>
              <w:right w:val="single" w:sz="4" w:space="0" w:color="auto"/>
            </w:tcBorders>
            <w:shd w:val="clear" w:color="auto" w:fill="92D050"/>
          </w:tcPr>
          <w:p w14:paraId="65BF6F25" w14:textId="77777777" w:rsidR="000B6ED2" w:rsidRDefault="000B6ED2" w:rsidP="00AF78D2">
            <w:r>
              <w:t>Frecuencia:</w:t>
            </w:r>
          </w:p>
        </w:tc>
        <w:tc>
          <w:tcPr>
            <w:tcW w:w="6372" w:type="dxa"/>
            <w:gridSpan w:val="2"/>
            <w:tcBorders>
              <w:left w:val="single" w:sz="4" w:space="0" w:color="auto"/>
            </w:tcBorders>
          </w:tcPr>
          <w:p w14:paraId="7C17D772" w14:textId="77777777" w:rsidR="000B6ED2" w:rsidRDefault="000B6ED2" w:rsidP="00AF78D2">
            <w:pPr>
              <w:keepNext/>
            </w:pPr>
            <w:r>
              <w:t>Baja</w:t>
            </w:r>
          </w:p>
        </w:tc>
      </w:tr>
    </w:tbl>
    <w:p w14:paraId="5FA57812" w14:textId="0993E512" w:rsidR="000B6ED2" w:rsidRDefault="000B6ED2" w:rsidP="000B6ED2">
      <w:pPr>
        <w:pStyle w:val="Descripcin"/>
        <w:keepNext/>
        <w:jc w:val="center"/>
      </w:pPr>
      <w:bookmarkStart w:id="75" w:name="_Toc32403638"/>
      <w:bookmarkStart w:id="76" w:name="_Toc107913294"/>
      <w:r>
        <w:t xml:space="preserve">Tabla </w:t>
      </w:r>
      <w:fldSimple w:instr=" SEQ Tabla \* ARABIC ">
        <w:r w:rsidR="00BA4C58">
          <w:rPr>
            <w:noProof/>
          </w:rPr>
          <w:t>21</w:t>
        </w:r>
      </w:fldSimple>
      <w:r>
        <w:t xml:space="preserve"> Caso de uso 27</w:t>
      </w:r>
      <w:bookmarkEnd w:id="75"/>
      <w:bookmarkEnd w:id="76"/>
    </w:p>
    <w:p w14:paraId="364E35F0" w14:textId="5C69635C" w:rsidR="000B6ED2" w:rsidRDefault="000B6ED2" w:rsidP="00D05302"/>
    <w:p w14:paraId="5215958A" w14:textId="2116B629" w:rsidR="000B6ED2" w:rsidRDefault="000B6ED2" w:rsidP="00D05302"/>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0B6ED2" w:rsidRPr="00681815" w14:paraId="440761CC" w14:textId="77777777" w:rsidTr="00C04D0E">
        <w:tc>
          <w:tcPr>
            <w:tcW w:w="2122" w:type="dxa"/>
            <w:tcBorders>
              <w:bottom w:val="single" w:sz="4" w:space="0" w:color="auto"/>
            </w:tcBorders>
            <w:shd w:val="clear" w:color="auto" w:fill="92D050"/>
          </w:tcPr>
          <w:p w14:paraId="4A8EDA22" w14:textId="77777777" w:rsidR="000B6ED2" w:rsidRPr="00681815" w:rsidRDefault="000B6ED2" w:rsidP="00AF78D2">
            <w:pPr>
              <w:jc w:val="center"/>
              <w:rPr>
                <w:b/>
                <w:bCs/>
              </w:rPr>
            </w:pPr>
            <w:r>
              <w:rPr>
                <w:b/>
                <w:bCs/>
              </w:rPr>
              <w:t>Caso de uso 28</w:t>
            </w:r>
          </w:p>
        </w:tc>
        <w:tc>
          <w:tcPr>
            <w:tcW w:w="6372" w:type="dxa"/>
            <w:gridSpan w:val="2"/>
            <w:shd w:val="clear" w:color="auto" w:fill="92D050"/>
          </w:tcPr>
          <w:p w14:paraId="65533439" w14:textId="77777777" w:rsidR="000B6ED2" w:rsidRPr="00681815" w:rsidRDefault="000B6ED2" w:rsidP="00AF78D2">
            <w:pPr>
              <w:jc w:val="center"/>
              <w:rPr>
                <w:b/>
                <w:bCs/>
              </w:rPr>
            </w:pPr>
            <w:r>
              <w:rPr>
                <w:b/>
                <w:bCs/>
              </w:rPr>
              <w:t>Cambio de idioma</w:t>
            </w:r>
          </w:p>
        </w:tc>
      </w:tr>
      <w:tr w:rsidR="000B6ED2" w14:paraId="0DD89AAC" w14:textId="77777777" w:rsidTr="00C04D0E">
        <w:tc>
          <w:tcPr>
            <w:tcW w:w="2122" w:type="dxa"/>
            <w:tcBorders>
              <w:bottom w:val="single" w:sz="4" w:space="0" w:color="auto"/>
              <w:right w:val="single" w:sz="4" w:space="0" w:color="auto"/>
            </w:tcBorders>
            <w:shd w:val="clear" w:color="auto" w:fill="92D050"/>
          </w:tcPr>
          <w:p w14:paraId="6A3FA8F2" w14:textId="77777777" w:rsidR="000B6ED2" w:rsidRDefault="000B6ED2" w:rsidP="00AF78D2">
            <w:r>
              <w:t>Requisitos asociados:</w:t>
            </w:r>
          </w:p>
        </w:tc>
        <w:tc>
          <w:tcPr>
            <w:tcW w:w="6372" w:type="dxa"/>
            <w:gridSpan w:val="2"/>
            <w:tcBorders>
              <w:left w:val="single" w:sz="4" w:space="0" w:color="auto"/>
            </w:tcBorders>
          </w:tcPr>
          <w:p w14:paraId="274143F3" w14:textId="77777777" w:rsidR="000B6ED2" w:rsidRDefault="000B6ED2" w:rsidP="00AF78D2">
            <w:pPr>
              <w:jc w:val="center"/>
            </w:pPr>
            <w:r>
              <w:t>R.F-17</w:t>
            </w:r>
          </w:p>
        </w:tc>
      </w:tr>
      <w:tr w:rsidR="000B6ED2" w14:paraId="0287D1F9" w14:textId="77777777" w:rsidTr="00C04D0E">
        <w:tc>
          <w:tcPr>
            <w:tcW w:w="2122" w:type="dxa"/>
            <w:tcBorders>
              <w:right w:val="single" w:sz="4" w:space="0" w:color="auto"/>
            </w:tcBorders>
            <w:shd w:val="clear" w:color="auto" w:fill="92D050"/>
          </w:tcPr>
          <w:p w14:paraId="49B2605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B270215" w14:textId="77777777" w:rsidR="000B6ED2" w:rsidRDefault="000B6ED2" w:rsidP="00AF78D2">
            <w:r>
              <w:rPr>
                <w:shd w:val="clear" w:color="auto" w:fill="FFFFFF" w:themeFill="background1"/>
              </w:rPr>
              <w:t>Permite al usuario cambiar el idioma de la aplicación.</w:t>
            </w:r>
          </w:p>
        </w:tc>
      </w:tr>
      <w:tr w:rsidR="000B6ED2" w14:paraId="201C2441" w14:textId="77777777" w:rsidTr="00C04D0E">
        <w:tc>
          <w:tcPr>
            <w:tcW w:w="2122" w:type="dxa"/>
            <w:tcBorders>
              <w:right w:val="single" w:sz="4" w:space="0" w:color="auto"/>
            </w:tcBorders>
            <w:shd w:val="clear" w:color="auto" w:fill="92D050"/>
          </w:tcPr>
          <w:p w14:paraId="2F8EF7FA" w14:textId="77777777" w:rsidR="000B6ED2" w:rsidRDefault="000B6ED2" w:rsidP="00AF78D2">
            <w:r>
              <w:t>Precondición:</w:t>
            </w:r>
          </w:p>
        </w:tc>
        <w:tc>
          <w:tcPr>
            <w:tcW w:w="6372" w:type="dxa"/>
            <w:gridSpan w:val="2"/>
            <w:tcBorders>
              <w:left w:val="single" w:sz="4" w:space="0" w:color="auto"/>
              <w:bottom w:val="single" w:sz="4" w:space="0" w:color="auto"/>
            </w:tcBorders>
          </w:tcPr>
          <w:p w14:paraId="1ACC0658" w14:textId="77777777" w:rsidR="000B6ED2" w:rsidRDefault="000B6ED2" w:rsidP="00AF78D2">
            <w:r>
              <w:t>Tener conexión a internet.</w:t>
            </w:r>
          </w:p>
        </w:tc>
      </w:tr>
      <w:tr w:rsidR="000B6ED2" w14:paraId="39369463" w14:textId="77777777" w:rsidTr="00C04D0E">
        <w:tc>
          <w:tcPr>
            <w:tcW w:w="2122" w:type="dxa"/>
            <w:vMerge w:val="restart"/>
            <w:tcBorders>
              <w:right w:val="single" w:sz="4" w:space="0" w:color="auto"/>
            </w:tcBorders>
            <w:shd w:val="clear" w:color="auto" w:fill="92D050"/>
          </w:tcPr>
          <w:p w14:paraId="72A7939F"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1D73BF1"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92345B8" w14:textId="77777777" w:rsidR="000B6ED2" w:rsidRDefault="000B6ED2" w:rsidP="00AF78D2">
            <w:r>
              <w:t>Acción (estas acciones son opcionales)</w:t>
            </w:r>
          </w:p>
        </w:tc>
      </w:tr>
      <w:tr w:rsidR="000B6ED2" w14:paraId="10213C61" w14:textId="77777777" w:rsidTr="00C04D0E">
        <w:trPr>
          <w:trHeight w:val="213"/>
        </w:trPr>
        <w:tc>
          <w:tcPr>
            <w:tcW w:w="2122" w:type="dxa"/>
            <w:vMerge/>
            <w:tcBorders>
              <w:right w:val="single" w:sz="4" w:space="0" w:color="auto"/>
            </w:tcBorders>
            <w:shd w:val="clear" w:color="auto" w:fill="92D050"/>
          </w:tcPr>
          <w:p w14:paraId="7DE76D0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24FC326"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8FE5575" w14:textId="337CB440" w:rsidR="000B6ED2" w:rsidRDefault="000B6ED2" w:rsidP="00AF78D2">
            <w:r>
              <w:t xml:space="preserve">El </w:t>
            </w:r>
            <w:r w:rsidR="00C04D0E">
              <w:t>cliente</w:t>
            </w:r>
            <w:r>
              <w:t xml:space="preserve"> presiona la bandera del idioma que desea.</w:t>
            </w:r>
          </w:p>
        </w:tc>
      </w:tr>
      <w:tr w:rsidR="000B6ED2" w14:paraId="1C26744D" w14:textId="77777777" w:rsidTr="00C04D0E">
        <w:trPr>
          <w:trHeight w:val="213"/>
        </w:trPr>
        <w:tc>
          <w:tcPr>
            <w:tcW w:w="2122" w:type="dxa"/>
            <w:vMerge/>
            <w:tcBorders>
              <w:right w:val="single" w:sz="4" w:space="0" w:color="auto"/>
            </w:tcBorders>
            <w:shd w:val="clear" w:color="auto" w:fill="92D050"/>
          </w:tcPr>
          <w:p w14:paraId="661604A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5BDED2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23F2977" w14:textId="77777777" w:rsidR="000B6ED2" w:rsidRDefault="000B6ED2" w:rsidP="00AF78D2">
            <w:r>
              <w:t>Se cambia el idioma de la aplicación.</w:t>
            </w:r>
          </w:p>
        </w:tc>
      </w:tr>
      <w:tr w:rsidR="000B6ED2" w14:paraId="730D59FA" w14:textId="77777777" w:rsidTr="00C04D0E">
        <w:tc>
          <w:tcPr>
            <w:tcW w:w="2122" w:type="dxa"/>
            <w:tcBorders>
              <w:right w:val="single" w:sz="4" w:space="0" w:color="auto"/>
            </w:tcBorders>
            <w:shd w:val="clear" w:color="auto" w:fill="92D050"/>
          </w:tcPr>
          <w:p w14:paraId="0A487F0C" w14:textId="77777777" w:rsidR="000B6ED2" w:rsidRDefault="000B6ED2" w:rsidP="00AF78D2">
            <w:r>
              <w:t>Postcondición:</w:t>
            </w:r>
          </w:p>
        </w:tc>
        <w:tc>
          <w:tcPr>
            <w:tcW w:w="6372" w:type="dxa"/>
            <w:gridSpan w:val="2"/>
            <w:tcBorders>
              <w:left w:val="single" w:sz="4" w:space="0" w:color="auto"/>
            </w:tcBorders>
          </w:tcPr>
          <w:p w14:paraId="1A3EB75E" w14:textId="77777777" w:rsidR="000B6ED2" w:rsidRDefault="000B6ED2" w:rsidP="00AF78D2">
            <w:r>
              <w:t>Se cambia el idioma</w:t>
            </w:r>
          </w:p>
        </w:tc>
      </w:tr>
      <w:tr w:rsidR="000B6ED2" w14:paraId="2EE4BC63" w14:textId="77777777" w:rsidTr="00C04D0E">
        <w:trPr>
          <w:trHeight w:val="326"/>
        </w:trPr>
        <w:tc>
          <w:tcPr>
            <w:tcW w:w="2122" w:type="dxa"/>
            <w:tcBorders>
              <w:right w:val="single" w:sz="4" w:space="0" w:color="auto"/>
            </w:tcBorders>
            <w:shd w:val="clear" w:color="auto" w:fill="92D050"/>
          </w:tcPr>
          <w:p w14:paraId="6241BAF0"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EAD716B" w14:textId="247EF5A4" w:rsidR="000B6ED2" w:rsidRDefault="00C04D0E" w:rsidP="00AF78D2">
            <w:r>
              <w:t>No hay</w:t>
            </w:r>
            <w:r w:rsidR="000B6ED2">
              <w:t>.</w:t>
            </w:r>
          </w:p>
        </w:tc>
      </w:tr>
      <w:tr w:rsidR="000B6ED2" w14:paraId="63BB7F42" w14:textId="77777777" w:rsidTr="00C04D0E">
        <w:tc>
          <w:tcPr>
            <w:tcW w:w="2122" w:type="dxa"/>
            <w:tcBorders>
              <w:right w:val="single" w:sz="4" w:space="0" w:color="auto"/>
            </w:tcBorders>
            <w:shd w:val="clear" w:color="auto" w:fill="92D050"/>
          </w:tcPr>
          <w:p w14:paraId="181BE361" w14:textId="77777777" w:rsidR="000B6ED2" w:rsidRDefault="000B6ED2" w:rsidP="00AF78D2">
            <w:r>
              <w:t>Importancia:</w:t>
            </w:r>
          </w:p>
        </w:tc>
        <w:tc>
          <w:tcPr>
            <w:tcW w:w="6372" w:type="dxa"/>
            <w:gridSpan w:val="2"/>
            <w:tcBorders>
              <w:left w:val="single" w:sz="4" w:space="0" w:color="auto"/>
            </w:tcBorders>
          </w:tcPr>
          <w:p w14:paraId="00EEC9AC" w14:textId="370410F1" w:rsidR="000B6ED2" w:rsidRDefault="00C04D0E" w:rsidP="00AF78D2">
            <w:r>
              <w:t>Media</w:t>
            </w:r>
          </w:p>
        </w:tc>
      </w:tr>
      <w:tr w:rsidR="000B6ED2" w14:paraId="7FB1F36D" w14:textId="77777777" w:rsidTr="00C04D0E">
        <w:tc>
          <w:tcPr>
            <w:tcW w:w="2122" w:type="dxa"/>
            <w:tcBorders>
              <w:right w:val="single" w:sz="4" w:space="0" w:color="auto"/>
            </w:tcBorders>
            <w:shd w:val="clear" w:color="auto" w:fill="92D050"/>
          </w:tcPr>
          <w:p w14:paraId="2B0DF486" w14:textId="77777777" w:rsidR="000B6ED2" w:rsidRDefault="000B6ED2" w:rsidP="00AF78D2">
            <w:r>
              <w:t>Frecuencia:</w:t>
            </w:r>
          </w:p>
        </w:tc>
        <w:tc>
          <w:tcPr>
            <w:tcW w:w="6372" w:type="dxa"/>
            <w:gridSpan w:val="2"/>
            <w:tcBorders>
              <w:left w:val="single" w:sz="4" w:space="0" w:color="auto"/>
            </w:tcBorders>
          </w:tcPr>
          <w:p w14:paraId="516A8D0C" w14:textId="29BDEF13" w:rsidR="000B6ED2" w:rsidRDefault="00C04D0E" w:rsidP="00AF78D2">
            <w:pPr>
              <w:keepNext/>
            </w:pPr>
            <w:r>
              <w:t>Muy b</w:t>
            </w:r>
            <w:r w:rsidR="000B6ED2">
              <w:t>aja</w:t>
            </w:r>
          </w:p>
        </w:tc>
      </w:tr>
    </w:tbl>
    <w:p w14:paraId="16401147" w14:textId="6A25D73D" w:rsidR="00202129" w:rsidRDefault="000B6ED2" w:rsidP="00202129">
      <w:pPr>
        <w:pStyle w:val="Descripcin"/>
        <w:keepNext/>
        <w:jc w:val="center"/>
      </w:pPr>
      <w:bookmarkStart w:id="77" w:name="_Toc32403639"/>
      <w:bookmarkStart w:id="78" w:name="_Toc107913295"/>
      <w:r>
        <w:t xml:space="preserve">Tabla </w:t>
      </w:r>
      <w:fldSimple w:instr=" SEQ Tabla \* ARABIC ">
        <w:r w:rsidR="00BA4C58">
          <w:rPr>
            <w:noProof/>
          </w:rPr>
          <w:t>22</w:t>
        </w:r>
      </w:fldSimple>
      <w:r>
        <w:t xml:space="preserve"> Caso de uso 28</w:t>
      </w:r>
      <w:bookmarkEnd w:id="77"/>
      <w:bookmarkEnd w:id="78"/>
    </w:p>
    <w:p w14:paraId="2EF81A5B" w14:textId="0DB7C5A8" w:rsidR="00202129" w:rsidRDefault="00202129" w:rsidP="00202129">
      <w:pPr>
        <w:pStyle w:val="Descripcin"/>
        <w:framePr w:hSpace="141" w:wrap="around" w:vAnchor="text" w:hAnchor="page" w:x="5608" w:y="3709"/>
      </w:pPr>
      <w:bookmarkStart w:id="79" w:name="_Toc107913296"/>
      <w:r>
        <w:t xml:space="preserve">Tabla </w:t>
      </w:r>
      <w:fldSimple w:instr=" SEQ Tabla \* ARABIC ">
        <w:r w:rsidR="00BA4C58">
          <w:rPr>
            <w:noProof/>
          </w:rPr>
          <w:t>23</w:t>
        </w:r>
      </w:fldSimple>
      <w:r>
        <w:t xml:space="preserve"> Caso de uso 29</w:t>
      </w:r>
      <w:bookmarkEnd w:id="79"/>
    </w:p>
    <w:p w14:paraId="53BDAB9E" w14:textId="37564AF9" w:rsidR="00E02E2D" w:rsidRPr="00202129" w:rsidRDefault="00E02E2D" w:rsidP="00202129">
      <w:pPr>
        <w:jc w:val="center"/>
        <w:rPr>
          <w:i/>
          <w:iCs/>
        </w:rPr>
      </w:pPr>
    </w:p>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E02E2D" w:rsidRPr="00681815" w14:paraId="7D3B3FEC" w14:textId="77777777" w:rsidTr="00E02E2D">
        <w:tc>
          <w:tcPr>
            <w:tcW w:w="2122" w:type="dxa"/>
            <w:tcBorders>
              <w:bottom w:val="single" w:sz="4" w:space="0" w:color="auto"/>
            </w:tcBorders>
            <w:shd w:val="clear" w:color="auto" w:fill="FFC000"/>
          </w:tcPr>
          <w:p w14:paraId="3CEC1447" w14:textId="77777777" w:rsidR="00E02E2D" w:rsidRPr="00681815" w:rsidRDefault="00E02E2D" w:rsidP="00AF78D2">
            <w:pPr>
              <w:jc w:val="center"/>
              <w:rPr>
                <w:b/>
                <w:bCs/>
              </w:rPr>
            </w:pPr>
            <w:r>
              <w:rPr>
                <w:b/>
                <w:bCs/>
              </w:rPr>
              <w:t>Caso de uso 29</w:t>
            </w:r>
          </w:p>
        </w:tc>
        <w:tc>
          <w:tcPr>
            <w:tcW w:w="6372" w:type="dxa"/>
            <w:gridSpan w:val="2"/>
            <w:shd w:val="clear" w:color="auto" w:fill="FFC000"/>
          </w:tcPr>
          <w:p w14:paraId="47D2CE25" w14:textId="77777777" w:rsidR="00E02E2D" w:rsidRPr="00681815" w:rsidRDefault="00E02E2D" w:rsidP="00AF78D2">
            <w:pPr>
              <w:jc w:val="center"/>
              <w:rPr>
                <w:b/>
                <w:bCs/>
              </w:rPr>
            </w:pPr>
            <w:r>
              <w:rPr>
                <w:b/>
                <w:bCs/>
              </w:rPr>
              <w:t>Cambio de idioma</w:t>
            </w:r>
          </w:p>
        </w:tc>
      </w:tr>
      <w:tr w:rsidR="00E02E2D" w14:paraId="17791095" w14:textId="77777777" w:rsidTr="00E02E2D">
        <w:tc>
          <w:tcPr>
            <w:tcW w:w="2122" w:type="dxa"/>
            <w:tcBorders>
              <w:bottom w:val="single" w:sz="4" w:space="0" w:color="auto"/>
              <w:right w:val="single" w:sz="4" w:space="0" w:color="auto"/>
            </w:tcBorders>
            <w:shd w:val="clear" w:color="auto" w:fill="FFC000"/>
          </w:tcPr>
          <w:p w14:paraId="651042CF" w14:textId="77777777" w:rsidR="00E02E2D" w:rsidRDefault="00E02E2D" w:rsidP="00AF78D2">
            <w:r>
              <w:t>Requisitos asociados:</w:t>
            </w:r>
          </w:p>
        </w:tc>
        <w:tc>
          <w:tcPr>
            <w:tcW w:w="6372" w:type="dxa"/>
            <w:gridSpan w:val="2"/>
            <w:tcBorders>
              <w:left w:val="single" w:sz="4" w:space="0" w:color="auto"/>
            </w:tcBorders>
          </w:tcPr>
          <w:p w14:paraId="3BDFE5A0" w14:textId="77777777" w:rsidR="00E02E2D" w:rsidRDefault="00E02E2D" w:rsidP="00AF78D2">
            <w:pPr>
              <w:jc w:val="center"/>
            </w:pPr>
            <w:r>
              <w:t>R.F-17</w:t>
            </w:r>
          </w:p>
        </w:tc>
      </w:tr>
      <w:tr w:rsidR="00E02E2D" w14:paraId="0234DBDB" w14:textId="77777777" w:rsidTr="00E02E2D">
        <w:tc>
          <w:tcPr>
            <w:tcW w:w="2122" w:type="dxa"/>
            <w:tcBorders>
              <w:right w:val="single" w:sz="4" w:space="0" w:color="auto"/>
            </w:tcBorders>
            <w:shd w:val="clear" w:color="auto" w:fill="FFC000"/>
          </w:tcPr>
          <w:p w14:paraId="1A7DD55C" w14:textId="77777777" w:rsidR="00E02E2D" w:rsidRDefault="00E02E2D" w:rsidP="00AF78D2">
            <w:r>
              <w:t>Descripción:</w:t>
            </w:r>
          </w:p>
        </w:tc>
        <w:tc>
          <w:tcPr>
            <w:tcW w:w="6372" w:type="dxa"/>
            <w:gridSpan w:val="2"/>
            <w:tcBorders>
              <w:left w:val="single" w:sz="4" w:space="0" w:color="auto"/>
            </w:tcBorders>
            <w:shd w:val="clear" w:color="auto" w:fill="FFFFFF" w:themeFill="background1"/>
          </w:tcPr>
          <w:p w14:paraId="686EEADC" w14:textId="2BCF75C9" w:rsidR="00E02E2D" w:rsidRDefault="00E02E2D" w:rsidP="00AF78D2">
            <w:r>
              <w:rPr>
                <w:shd w:val="clear" w:color="auto" w:fill="FFFFFF" w:themeFill="background1"/>
              </w:rPr>
              <w:t>Permite al cliente interaccionar con todas las ventanas de la aplicación.</w:t>
            </w:r>
          </w:p>
        </w:tc>
      </w:tr>
      <w:tr w:rsidR="00E02E2D" w14:paraId="3890A350" w14:textId="77777777" w:rsidTr="00E02E2D">
        <w:tc>
          <w:tcPr>
            <w:tcW w:w="2122" w:type="dxa"/>
            <w:tcBorders>
              <w:right w:val="single" w:sz="4" w:space="0" w:color="auto"/>
            </w:tcBorders>
            <w:shd w:val="clear" w:color="auto" w:fill="FFC000"/>
          </w:tcPr>
          <w:p w14:paraId="40E3238B" w14:textId="77777777" w:rsidR="00E02E2D" w:rsidRDefault="00E02E2D" w:rsidP="00AF78D2">
            <w:r>
              <w:t>Precondición:</w:t>
            </w:r>
          </w:p>
        </w:tc>
        <w:tc>
          <w:tcPr>
            <w:tcW w:w="6372" w:type="dxa"/>
            <w:gridSpan w:val="2"/>
            <w:tcBorders>
              <w:left w:val="single" w:sz="4" w:space="0" w:color="auto"/>
              <w:bottom w:val="single" w:sz="4" w:space="0" w:color="auto"/>
            </w:tcBorders>
          </w:tcPr>
          <w:p w14:paraId="64D7742C" w14:textId="77777777" w:rsidR="00E02E2D" w:rsidRDefault="00E02E2D" w:rsidP="00AF78D2">
            <w:r>
              <w:t>Tener conexión a internet.</w:t>
            </w:r>
          </w:p>
        </w:tc>
      </w:tr>
      <w:tr w:rsidR="00E02E2D" w14:paraId="0F9DF362" w14:textId="77777777" w:rsidTr="00E02E2D">
        <w:tc>
          <w:tcPr>
            <w:tcW w:w="2122" w:type="dxa"/>
            <w:vMerge w:val="restart"/>
            <w:tcBorders>
              <w:right w:val="single" w:sz="4" w:space="0" w:color="auto"/>
            </w:tcBorders>
            <w:shd w:val="clear" w:color="auto" w:fill="FFC000"/>
          </w:tcPr>
          <w:p w14:paraId="1FD5FA0C" w14:textId="77777777" w:rsidR="00E02E2D" w:rsidRDefault="00E02E2D" w:rsidP="00AF78D2">
            <w:r>
              <w:t>Acciones:</w:t>
            </w:r>
          </w:p>
        </w:tc>
        <w:tc>
          <w:tcPr>
            <w:tcW w:w="992" w:type="dxa"/>
            <w:tcBorders>
              <w:left w:val="single" w:sz="4" w:space="0" w:color="auto"/>
              <w:bottom w:val="single" w:sz="4" w:space="0" w:color="auto"/>
              <w:right w:val="single" w:sz="4" w:space="0" w:color="auto"/>
            </w:tcBorders>
            <w:shd w:val="clear" w:color="auto" w:fill="FFC000"/>
          </w:tcPr>
          <w:p w14:paraId="6EE66ADC" w14:textId="77777777" w:rsidR="00E02E2D" w:rsidRDefault="00E02E2D" w:rsidP="00AF78D2">
            <w:pPr>
              <w:jc w:val="center"/>
            </w:pPr>
            <w:r>
              <w:t>Paso</w:t>
            </w:r>
          </w:p>
        </w:tc>
        <w:tc>
          <w:tcPr>
            <w:tcW w:w="5380" w:type="dxa"/>
            <w:tcBorders>
              <w:left w:val="single" w:sz="4" w:space="0" w:color="auto"/>
              <w:bottom w:val="single" w:sz="4" w:space="0" w:color="auto"/>
            </w:tcBorders>
            <w:shd w:val="clear" w:color="auto" w:fill="FFC000"/>
          </w:tcPr>
          <w:p w14:paraId="189E6539" w14:textId="77777777" w:rsidR="00E02E2D" w:rsidRDefault="00E02E2D" w:rsidP="00AF78D2">
            <w:r>
              <w:t>Acción (estas acciones son opcionales)</w:t>
            </w:r>
          </w:p>
        </w:tc>
      </w:tr>
      <w:tr w:rsidR="00E02E2D" w14:paraId="440F99BC" w14:textId="77777777" w:rsidTr="00E02E2D">
        <w:trPr>
          <w:trHeight w:val="213"/>
        </w:trPr>
        <w:tc>
          <w:tcPr>
            <w:tcW w:w="2122" w:type="dxa"/>
            <w:vMerge/>
            <w:tcBorders>
              <w:right w:val="single" w:sz="4" w:space="0" w:color="auto"/>
            </w:tcBorders>
            <w:shd w:val="clear" w:color="auto" w:fill="FFC000"/>
          </w:tcPr>
          <w:p w14:paraId="398EA881"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30E335A8" w14:textId="77777777" w:rsidR="00E02E2D" w:rsidRDefault="00E02E2D" w:rsidP="00AF78D2">
            <w:pPr>
              <w:jc w:val="center"/>
            </w:pPr>
            <w:r>
              <w:t>1-</w:t>
            </w:r>
          </w:p>
        </w:tc>
        <w:tc>
          <w:tcPr>
            <w:tcW w:w="5380" w:type="dxa"/>
            <w:tcBorders>
              <w:top w:val="single" w:sz="4" w:space="0" w:color="auto"/>
              <w:left w:val="single" w:sz="4" w:space="0" w:color="auto"/>
            </w:tcBorders>
            <w:shd w:val="clear" w:color="auto" w:fill="FFFFFF" w:themeFill="background1"/>
          </w:tcPr>
          <w:p w14:paraId="178E2AE0" w14:textId="4385D99E" w:rsidR="00E02E2D" w:rsidRDefault="00E02E2D" w:rsidP="00AF78D2">
            <w:r>
              <w:t>El cliente presiona el botón que desea.</w:t>
            </w:r>
          </w:p>
        </w:tc>
      </w:tr>
      <w:tr w:rsidR="00E02E2D" w14:paraId="2ED71DAA" w14:textId="77777777" w:rsidTr="00E02E2D">
        <w:trPr>
          <w:trHeight w:val="213"/>
        </w:trPr>
        <w:tc>
          <w:tcPr>
            <w:tcW w:w="2122" w:type="dxa"/>
            <w:vMerge/>
            <w:tcBorders>
              <w:right w:val="single" w:sz="4" w:space="0" w:color="auto"/>
            </w:tcBorders>
            <w:shd w:val="clear" w:color="auto" w:fill="FFC000"/>
          </w:tcPr>
          <w:p w14:paraId="25898A47"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288A9C7D" w14:textId="77777777" w:rsidR="00E02E2D" w:rsidRDefault="00E02E2D" w:rsidP="00AF78D2">
            <w:pPr>
              <w:jc w:val="center"/>
            </w:pPr>
            <w:r>
              <w:t>2-</w:t>
            </w:r>
          </w:p>
        </w:tc>
        <w:tc>
          <w:tcPr>
            <w:tcW w:w="5380" w:type="dxa"/>
            <w:tcBorders>
              <w:left w:val="single" w:sz="4" w:space="0" w:color="auto"/>
            </w:tcBorders>
            <w:shd w:val="clear" w:color="auto" w:fill="FFFFFF" w:themeFill="background1"/>
          </w:tcPr>
          <w:p w14:paraId="68A220F4" w14:textId="4928430E" w:rsidR="00E02E2D" w:rsidRDefault="00E02E2D" w:rsidP="00AF78D2">
            <w:r>
              <w:t>Se le llevará a la ventana que ha pedido el cliente.</w:t>
            </w:r>
          </w:p>
        </w:tc>
      </w:tr>
      <w:tr w:rsidR="00E02E2D" w14:paraId="7441BBE8" w14:textId="77777777" w:rsidTr="00E02E2D">
        <w:tc>
          <w:tcPr>
            <w:tcW w:w="2122" w:type="dxa"/>
            <w:tcBorders>
              <w:right w:val="single" w:sz="4" w:space="0" w:color="auto"/>
            </w:tcBorders>
            <w:shd w:val="clear" w:color="auto" w:fill="FFC000"/>
          </w:tcPr>
          <w:p w14:paraId="0D99C140" w14:textId="77777777" w:rsidR="00E02E2D" w:rsidRDefault="00E02E2D" w:rsidP="00AF78D2">
            <w:r>
              <w:t>Postcondición:</w:t>
            </w:r>
          </w:p>
        </w:tc>
        <w:tc>
          <w:tcPr>
            <w:tcW w:w="6372" w:type="dxa"/>
            <w:gridSpan w:val="2"/>
            <w:tcBorders>
              <w:left w:val="single" w:sz="4" w:space="0" w:color="auto"/>
            </w:tcBorders>
          </w:tcPr>
          <w:p w14:paraId="5E977A75" w14:textId="77777777" w:rsidR="00E02E2D" w:rsidRDefault="00E02E2D" w:rsidP="00AF78D2">
            <w:r>
              <w:t>Se cambia el idioma</w:t>
            </w:r>
          </w:p>
        </w:tc>
      </w:tr>
      <w:tr w:rsidR="00E02E2D" w14:paraId="020105AC" w14:textId="77777777" w:rsidTr="00E02E2D">
        <w:trPr>
          <w:trHeight w:val="326"/>
        </w:trPr>
        <w:tc>
          <w:tcPr>
            <w:tcW w:w="2122" w:type="dxa"/>
            <w:tcBorders>
              <w:right w:val="single" w:sz="4" w:space="0" w:color="auto"/>
            </w:tcBorders>
            <w:shd w:val="clear" w:color="auto" w:fill="FFC000"/>
          </w:tcPr>
          <w:p w14:paraId="18D2B895" w14:textId="77777777" w:rsidR="00E02E2D" w:rsidRDefault="00E02E2D" w:rsidP="00AF78D2">
            <w:r>
              <w:t>Excepciones:</w:t>
            </w:r>
          </w:p>
        </w:tc>
        <w:tc>
          <w:tcPr>
            <w:tcW w:w="6372" w:type="dxa"/>
            <w:gridSpan w:val="2"/>
            <w:tcBorders>
              <w:left w:val="single" w:sz="4" w:space="0" w:color="auto"/>
            </w:tcBorders>
            <w:shd w:val="clear" w:color="auto" w:fill="FFFFFF" w:themeFill="background1"/>
          </w:tcPr>
          <w:p w14:paraId="66FFE4FF" w14:textId="77777777" w:rsidR="00E02E2D" w:rsidRDefault="00E02E2D" w:rsidP="00AF78D2">
            <w:r>
              <w:t>No hay.</w:t>
            </w:r>
          </w:p>
        </w:tc>
      </w:tr>
      <w:tr w:rsidR="00E02E2D" w14:paraId="504DE2E3" w14:textId="77777777" w:rsidTr="00E02E2D">
        <w:tc>
          <w:tcPr>
            <w:tcW w:w="2122" w:type="dxa"/>
            <w:tcBorders>
              <w:right w:val="single" w:sz="4" w:space="0" w:color="auto"/>
            </w:tcBorders>
            <w:shd w:val="clear" w:color="auto" w:fill="FFC000"/>
          </w:tcPr>
          <w:p w14:paraId="7C4354B3" w14:textId="77777777" w:rsidR="00E02E2D" w:rsidRDefault="00E02E2D" w:rsidP="00AF78D2">
            <w:r>
              <w:t>Importancia:</w:t>
            </w:r>
          </w:p>
        </w:tc>
        <w:tc>
          <w:tcPr>
            <w:tcW w:w="6372" w:type="dxa"/>
            <w:gridSpan w:val="2"/>
            <w:tcBorders>
              <w:left w:val="single" w:sz="4" w:space="0" w:color="auto"/>
            </w:tcBorders>
          </w:tcPr>
          <w:p w14:paraId="3E15403B" w14:textId="21505390" w:rsidR="00E02E2D" w:rsidRDefault="00E02E2D" w:rsidP="00AF78D2">
            <w:r>
              <w:t>Muy alta</w:t>
            </w:r>
          </w:p>
        </w:tc>
      </w:tr>
      <w:tr w:rsidR="00E02E2D" w14:paraId="77A77B08" w14:textId="77777777" w:rsidTr="00E02E2D">
        <w:tc>
          <w:tcPr>
            <w:tcW w:w="2122" w:type="dxa"/>
            <w:tcBorders>
              <w:right w:val="single" w:sz="4" w:space="0" w:color="auto"/>
            </w:tcBorders>
            <w:shd w:val="clear" w:color="auto" w:fill="FFC000"/>
          </w:tcPr>
          <w:p w14:paraId="5705F4EE" w14:textId="77777777" w:rsidR="00E02E2D" w:rsidRDefault="00E02E2D" w:rsidP="00AF78D2">
            <w:r>
              <w:t>Frecuencia:</w:t>
            </w:r>
          </w:p>
        </w:tc>
        <w:tc>
          <w:tcPr>
            <w:tcW w:w="6372" w:type="dxa"/>
            <w:gridSpan w:val="2"/>
            <w:tcBorders>
              <w:left w:val="single" w:sz="4" w:space="0" w:color="auto"/>
            </w:tcBorders>
          </w:tcPr>
          <w:p w14:paraId="1A923FD4" w14:textId="3E6F195F" w:rsidR="00E02E2D" w:rsidRDefault="00E02E2D" w:rsidP="00202129">
            <w:pPr>
              <w:keepNext/>
            </w:pPr>
            <w:r>
              <w:t>Muy alta</w:t>
            </w:r>
          </w:p>
        </w:tc>
      </w:tr>
    </w:tbl>
    <w:p w14:paraId="395A6589" w14:textId="3BD90366" w:rsidR="00417529" w:rsidRDefault="00417529" w:rsidP="00D05302"/>
    <w:p w14:paraId="0F643015" w14:textId="77777777" w:rsidR="006A7D59" w:rsidRDefault="006A7D59" w:rsidP="00D05302"/>
    <w:p w14:paraId="465FA122" w14:textId="5DB57C00" w:rsidR="00202129" w:rsidRDefault="00202129" w:rsidP="00D05302"/>
    <w:tbl>
      <w:tblPr>
        <w:tblStyle w:val="Tablaconcuadrcula"/>
        <w:tblpPr w:leftFromText="141" w:rightFromText="141" w:vertAnchor="text" w:horzAnchor="margin" w:tblpY="-26"/>
        <w:tblW w:w="8494" w:type="dxa"/>
        <w:tblLook w:val="04A0" w:firstRow="1" w:lastRow="0" w:firstColumn="1" w:lastColumn="0" w:noHBand="0" w:noVBand="1"/>
      </w:tblPr>
      <w:tblGrid>
        <w:gridCol w:w="2122"/>
        <w:gridCol w:w="992"/>
        <w:gridCol w:w="5380"/>
      </w:tblGrid>
      <w:tr w:rsidR="00202129" w:rsidRPr="00681815" w14:paraId="2540A8E0" w14:textId="77777777" w:rsidTr="006A7D59">
        <w:tc>
          <w:tcPr>
            <w:tcW w:w="2122" w:type="dxa"/>
            <w:tcBorders>
              <w:bottom w:val="single" w:sz="4" w:space="0" w:color="auto"/>
            </w:tcBorders>
            <w:shd w:val="clear" w:color="auto" w:fill="FFC000"/>
          </w:tcPr>
          <w:p w14:paraId="6FF7C2A6" w14:textId="77777777" w:rsidR="00202129" w:rsidRPr="00681815" w:rsidRDefault="00202129" w:rsidP="00AF78D2">
            <w:pPr>
              <w:jc w:val="center"/>
              <w:rPr>
                <w:b/>
                <w:bCs/>
              </w:rPr>
            </w:pPr>
            <w:r>
              <w:rPr>
                <w:b/>
                <w:bCs/>
              </w:rPr>
              <w:t>Caso de uso 30</w:t>
            </w:r>
          </w:p>
        </w:tc>
        <w:tc>
          <w:tcPr>
            <w:tcW w:w="6372" w:type="dxa"/>
            <w:gridSpan w:val="2"/>
            <w:shd w:val="clear" w:color="auto" w:fill="FFC000"/>
          </w:tcPr>
          <w:p w14:paraId="0EF3423C" w14:textId="77777777" w:rsidR="00202129" w:rsidRPr="00681815" w:rsidRDefault="00202129" w:rsidP="00AF78D2">
            <w:pPr>
              <w:jc w:val="center"/>
              <w:rPr>
                <w:b/>
                <w:bCs/>
              </w:rPr>
            </w:pPr>
            <w:r>
              <w:rPr>
                <w:b/>
                <w:bCs/>
              </w:rPr>
              <w:t>Visualización de la red</w:t>
            </w:r>
          </w:p>
        </w:tc>
      </w:tr>
      <w:tr w:rsidR="00202129" w14:paraId="1F673D7B" w14:textId="77777777" w:rsidTr="006A7D59">
        <w:tc>
          <w:tcPr>
            <w:tcW w:w="2122" w:type="dxa"/>
            <w:tcBorders>
              <w:bottom w:val="single" w:sz="4" w:space="0" w:color="auto"/>
              <w:right w:val="single" w:sz="4" w:space="0" w:color="auto"/>
            </w:tcBorders>
            <w:shd w:val="clear" w:color="auto" w:fill="FFC000"/>
          </w:tcPr>
          <w:p w14:paraId="3C9B723E" w14:textId="77777777" w:rsidR="00202129" w:rsidRDefault="00202129" w:rsidP="00AF78D2">
            <w:r>
              <w:t>Requisitos asociados:</w:t>
            </w:r>
          </w:p>
        </w:tc>
        <w:tc>
          <w:tcPr>
            <w:tcW w:w="6372" w:type="dxa"/>
            <w:gridSpan w:val="2"/>
            <w:tcBorders>
              <w:left w:val="single" w:sz="4" w:space="0" w:color="auto"/>
            </w:tcBorders>
          </w:tcPr>
          <w:p w14:paraId="327A7856" w14:textId="1F28551A" w:rsidR="00202129" w:rsidRDefault="00202129" w:rsidP="00AF78D2">
            <w:pPr>
              <w:jc w:val="center"/>
            </w:pPr>
            <w:r>
              <w:t>R.F-18, R.F-18.1, R.F - 18.2 R.F-14</w:t>
            </w:r>
          </w:p>
        </w:tc>
      </w:tr>
      <w:tr w:rsidR="00202129" w14:paraId="3B129D24" w14:textId="77777777" w:rsidTr="006A7D59">
        <w:tc>
          <w:tcPr>
            <w:tcW w:w="2122" w:type="dxa"/>
            <w:tcBorders>
              <w:right w:val="single" w:sz="4" w:space="0" w:color="auto"/>
            </w:tcBorders>
            <w:shd w:val="clear" w:color="auto" w:fill="FFC000"/>
          </w:tcPr>
          <w:p w14:paraId="56AE610A" w14:textId="77777777" w:rsidR="00202129" w:rsidRDefault="00202129" w:rsidP="00AF78D2">
            <w:r>
              <w:t>Descripción:</w:t>
            </w:r>
          </w:p>
        </w:tc>
        <w:tc>
          <w:tcPr>
            <w:tcW w:w="6372" w:type="dxa"/>
            <w:gridSpan w:val="2"/>
            <w:tcBorders>
              <w:left w:val="single" w:sz="4" w:space="0" w:color="auto"/>
            </w:tcBorders>
            <w:shd w:val="clear" w:color="auto" w:fill="FFFFFF" w:themeFill="background1"/>
          </w:tcPr>
          <w:p w14:paraId="7ACD8FCD" w14:textId="21599101" w:rsidR="00202129" w:rsidRDefault="00202129" w:rsidP="00AF78D2">
            <w:r>
              <w:rPr>
                <w:shd w:val="clear" w:color="auto" w:fill="FFFFFF" w:themeFill="background1"/>
              </w:rPr>
              <w:t>El cliente podrá visualizar la red dinámica y modificarla a su gusto.</w:t>
            </w:r>
          </w:p>
        </w:tc>
      </w:tr>
      <w:tr w:rsidR="00202129" w14:paraId="1DB26089" w14:textId="77777777" w:rsidTr="006A7D59">
        <w:tc>
          <w:tcPr>
            <w:tcW w:w="2122" w:type="dxa"/>
            <w:tcBorders>
              <w:right w:val="single" w:sz="4" w:space="0" w:color="auto"/>
            </w:tcBorders>
            <w:shd w:val="clear" w:color="auto" w:fill="FFC000"/>
          </w:tcPr>
          <w:p w14:paraId="542336AF" w14:textId="77777777" w:rsidR="00202129" w:rsidRDefault="00202129" w:rsidP="00AF78D2">
            <w:r>
              <w:t>Precondición:</w:t>
            </w:r>
          </w:p>
        </w:tc>
        <w:tc>
          <w:tcPr>
            <w:tcW w:w="6372" w:type="dxa"/>
            <w:gridSpan w:val="2"/>
            <w:tcBorders>
              <w:left w:val="single" w:sz="4" w:space="0" w:color="auto"/>
              <w:bottom w:val="single" w:sz="4" w:space="0" w:color="auto"/>
            </w:tcBorders>
          </w:tcPr>
          <w:p w14:paraId="65F5B1C9" w14:textId="05FA7DAD" w:rsidR="00202129" w:rsidRDefault="00202129" w:rsidP="00AF78D2">
            <w:r>
              <w:t>Tener un diccionario cargado y estar en la página de visualización de la red dinámica.</w:t>
            </w:r>
          </w:p>
        </w:tc>
      </w:tr>
      <w:tr w:rsidR="00202129" w14:paraId="1A265AAC" w14:textId="77777777" w:rsidTr="006A7D59">
        <w:tc>
          <w:tcPr>
            <w:tcW w:w="2122" w:type="dxa"/>
            <w:vMerge w:val="restart"/>
            <w:tcBorders>
              <w:right w:val="single" w:sz="4" w:space="0" w:color="auto"/>
            </w:tcBorders>
            <w:shd w:val="clear" w:color="auto" w:fill="FFC000"/>
          </w:tcPr>
          <w:p w14:paraId="5F2E2C8D" w14:textId="77777777" w:rsidR="00202129" w:rsidRDefault="00202129" w:rsidP="00AF78D2">
            <w:r>
              <w:t>Acciones:</w:t>
            </w:r>
          </w:p>
        </w:tc>
        <w:tc>
          <w:tcPr>
            <w:tcW w:w="992" w:type="dxa"/>
            <w:tcBorders>
              <w:left w:val="single" w:sz="4" w:space="0" w:color="auto"/>
              <w:bottom w:val="single" w:sz="4" w:space="0" w:color="auto"/>
              <w:right w:val="single" w:sz="4" w:space="0" w:color="auto"/>
            </w:tcBorders>
            <w:shd w:val="clear" w:color="auto" w:fill="FFC000"/>
          </w:tcPr>
          <w:p w14:paraId="097013B0" w14:textId="77777777" w:rsidR="00202129" w:rsidRDefault="00202129" w:rsidP="00AF78D2">
            <w:pPr>
              <w:jc w:val="center"/>
            </w:pPr>
            <w:r>
              <w:t>Paso</w:t>
            </w:r>
          </w:p>
        </w:tc>
        <w:tc>
          <w:tcPr>
            <w:tcW w:w="5380" w:type="dxa"/>
            <w:tcBorders>
              <w:left w:val="single" w:sz="4" w:space="0" w:color="auto"/>
              <w:bottom w:val="single" w:sz="4" w:space="0" w:color="auto"/>
            </w:tcBorders>
            <w:shd w:val="clear" w:color="auto" w:fill="FFC000"/>
          </w:tcPr>
          <w:p w14:paraId="2BB00115" w14:textId="77777777" w:rsidR="00202129" w:rsidRDefault="00202129" w:rsidP="00AF78D2">
            <w:r>
              <w:t>Acción</w:t>
            </w:r>
          </w:p>
        </w:tc>
      </w:tr>
      <w:tr w:rsidR="00202129" w14:paraId="54C5E3CF" w14:textId="77777777" w:rsidTr="006A7D59">
        <w:trPr>
          <w:trHeight w:val="213"/>
        </w:trPr>
        <w:tc>
          <w:tcPr>
            <w:tcW w:w="2122" w:type="dxa"/>
            <w:vMerge/>
            <w:tcBorders>
              <w:right w:val="single" w:sz="4" w:space="0" w:color="auto"/>
            </w:tcBorders>
            <w:shd w:val="clear" w:color="auto" w:fill="FFC000"/>
          </w:tcPr>
          <w:p w14:paraId="4C713C5E"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2F25D1B8" w14:textId="77777777" w:rsidR="00202129" w:rsidRDefault="00202129" w:rsidP="00AF78D2">
            <w:pPr>
              <w:jc w:val="center"/>
            </w:pPr>
            <w:r>
              <w:t>1-</w:t>
            </w:r>
          </w:p>
        </w:tc>
        <w:tc>
          <w:tcPr>
            <w:tcW w:w="5380" w:type="dxa"/>
            <w:tcBorders>
              <w:top w:val="single" w:sz="4" w:space="0" w:color="auto"/>
              <w:left w:val="single" w:sz="4" w:space="0" w:color="auto"/>
            </w:tcBorders>
            <w:shd w:val="clear" w:color="auto" w:fill="FFFFFF" w:themeFill="background1"/>
          </w:tcPr>
          <w:p w14:paraId="58EB4514" w14:textId="4496DED1" w:rsidR="00202129" w:rsidRDefault="00202129" w:rsidP="00AF78D2">
            <w:r>
              <w:t>Se llama a la librería de visualización con el grafo</w:t>
            </w:r>
            <w:r w:rsidR="006A7D59">
              <w:t xml:space="preserve"> dinámico</w:t>
            </w:r>
            <w:r>
              <w:t xml:space="preserve"> generado por la aplicación.</w:t>
            </w:r>
          </w:p>
        </w:tc>
      </w:tr>
      <w:tr w:rsidR="00202129" w14:paraId="2332A0BF" w14:textId="77777777" w:rsidTr="006A7D59">
        <w:trPr>
          <w:trHeight w:val="213"/>
        </w:trPr>
        <w:tc>
          <w:tcPr>
            <w:tcW w:w="2122" w:type="dxa"/>
            <w:vMerge/>
            <w:tcBorders>
              <w:right w:val="single" w:sz="4" w:space="0" w:color="auto"/>
            </w:tcBorders>
            <w:shd w:val="clear" w:color="auto" w:fill="FFC000"/>
          </w:tcPr>
          <w:p w14:paraId="46C16A58"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05198C43" w14:textId="77777777" w:rsidR="00202129" w:rsidRDefault="00202129" w:rsidP="00AF78D2">
            <w:pPr>
              <w:jc w:val="center"/>
            </w:pPr>
            <w:r>
              <w:t>2-</w:t>
            </w:r>
          </w:p>
        </w:tc>
        <w:tc>
          <w:tcPr>
            <w:tcW w:w="5380" w:type="dxa"/>
            <w:tcBorders>
              <w:left w:val="single" w:sz="4" w:space="0" w:color="auto"/>
            </w:tcBorders>
            <w:shd w:val="clear" w:color="auto" w:fill="FFFFFF" w:themeFill="background1"/>
          </w:tcPr>
          <w:p w14:paraId="40269518" w14:textId="2EC17645" w:rsidR="00202129" w:rsidRDefault="006A7D59" w:rsidP="00AF78D2">
            <w:r>
              <w:t>Mediante los botones de Anterior y Siguiente o escribiendo el intervalo que quieres ver, se podrá ver la red en los distintos intervalos de tiempo.</w:t>
            </w:r>
          </w:p>
        </w:tc>
      </w:tr>
      <w:tr w:rsidR="00202129" w14:paraId="6211EF9B" w14:textId="77777777" w:rsidTr="006A7D59">
        <w:trPr>
          <w:trHeight w:val="213"/>
        </w:trPr>
        <w:tc>
          <w:tcPr>
            <w:tcW w:w="2122" w:type="dxa"/>
            <w:vMerge/>
            <w:tcBorders>
              <w:right w:val="single" w:sz="4" w:space="0" w:color="auto"/>
            </w:tcBorders>
            <w:shd w:val="clear" w:color="auto" w:fill="FFC000"/>
          </w:tcPr>
          <w:p w14:paraId="5810D15F"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183D1470" w14:textId="32AABCD7" w:rsidR="00202129" w:rsidRDefault="00202129" w:rsidP="00AF78D2">
            <w:pPr>
              <w:jc w:val="center"/>
            </w:pPr>
            <w:r>
              <w:t>3-</w:t>
            </w:r>
          </w:p>
        </w:tc>
        <w:tc>
          <w:tcPr>
            <w:tcW w:w="5380" w:type="dxa"/>
            <w:tcBorders>
              <w:left w:val="single" w:sz="4" w:space="0" w:color="auto"/>
            </w:tcBorders>
            <w:shd w:val="clear" w:color="auto" w:fill="FFFFFF" w:themeFill="background1"/>
          </w:tcPr>
          <w:p w14:paraId="7A45C7E1" w14:textId="15560B8C" w:rsidR="00202129" w:rsidRDefault="006A7D59" w:rsidP="00AF78D2">
            <w:r>
              <w:t>Se visualiza la red.</w:t>
            </w:r>
          </w:p>
        </w:tc>
      </w:tr>
      <w:tr w:rsidR="006A7D59" w14:paraId="20C5F915" w14:textId="77777777" w:rsidTr="006A7D59">
        <w:tc>
          <w:tcPr>
            <w:tcW w:w="2122" w:type="dxa"/>
            <w:tcBorders>
              <w:right w:val="single" w:sz="4" w:space="0" w:color="auto"/>
            </w:tcBorders>
            <w:shd w:val="clear" w:color="auto" w:fill="FFC000"/>
          </w:tcPr>
          <w:p w14:paraId="684D8FDC" w14:textId="77777777" w:rsidR="006A7D59" w:rsidRDefault="006A7D59" w:rsidP="00AF78D2">
            <w:r>
              <w:t>Postcondición:</w:t>
            </w:r>
          </w:p>
        </w:tc>
        <w:tc>
          <w:tcPr>
            <w:tcW w:w="6372" w:type="dxa"/>
            <w:gridSpan w:val="2"/>
            <w:tcBorders>
              <w:left w:val="single" w:sz="4" w:space="0" w:color="auto"/>
            </w:tcBorders>
          </w:tcPr>
          <w:p w14:paraId="0294C7E9" w14:textId="6D2E268C" w:rsidR="006A7D59" w:rsidRDefault="006A7D59" w:rsidP="00AF78D2">
            <w:r>
              <w:t>Se visualiza la red, si se pulsa el botón de “Generar Informe” nos llevará a la pantalla de seleccionar características del informe y si se pulsa el botón de “Generar Informe Dinámico” nos llevará a la pantalla de seleccionar características del informe dinámico.</w:t>
            </w:r>
          </w:p>
        </w:tc>
      </w:tr>
      <w:tr w:rsidR="006A7D59" w14:paraId="72A934B0" w14:textId="7F979E47" w:rsidTr="00677549">
        <w:trPr>
          <w:trHeight w:val="326"/>
        </w:trPr>
        <w:tc>
          <w:tcPr>
            <w:tcW w:w="2122" w:type="dxa"/>
            <w:vMerge w:val="restart"/>
            <w:tcBorders>
              <w:right w:val="single" w:sz="4" w:space="0" w:color="auto"/>
            </w:tcBorders>
            <w:shd w:val="clear" w:color="auto" w:fill="FFC000"/>
          </w:tcPr>
          <w:p w14:paraId="65F16063" w14:textId="77777777" w:rsidR="006A7D59" w:rsidRDefault="006A7D59" w:rsidP="006A7D59">
            <w:r>
              <w:t>Excepciones:</w:t>
            </w:r>
          </w:p>
        </w:tc>
        <w:tc>
          <w:tcPr>
            <w:tcW w:w="992" w:type="dxa"/>
            <w:tcBorders>
              <w:left w:val="single" w:sz="4" w:space="0" w:color="auto"/>
            </w:tcBorders>
            <w:shd w:val="clear" w:color="auto" w:fill="FFC000"/>
          </w:tcPr>
          <w:p w14:paraId="0BEE7B55" w14:textId="77777777" w:rsidR="006A7D59" w:rsidRDefault="006A7D59" w:rsidP="006A7D59">
            <w:pPr>
              <w:jc w:val="center"/>
            </w:pPr>
            <w:r>
              <w:t>Paso</w:t>
            </w:r>
          </w:p>
        </w:tc>
        <w:tc>
          <w:tcPr>
            <w:tcW w:w="5380" w:type="dxa"/>
            <w:tcBorders>
              <w:left w:val="single" w:sz="4" w:space="0" w:color="auto"/>
            </w:tcBorders>
            <w:shd w:val="clear" w:color="auto" w:fill="FFC000"/>
          </w:tcPr>
          <w:p w14:paraId="780BAAED" w14:textId="31EB621A" w:rsidR="006A7D59" w:rsidRDefault="006A7D59" w:rsidP="006A7D59">
            <w:pPr>
              <w:jc w:val="center"/>
            </w:pPr>
            <w:r>
              <w:t>Acción</w:t>
            </w:r>
          </w:p>
        </w:tc>
      </w:tr>
      <w:tr w:rsidR="00677549" w14:paraId="0536E0A3" w14:textId="77777777" w:rsidTr="006A7D59">
        <w:trPr>
          <w:trHeight w:val="326"/>
        </w:trPr>
        <w:tc>
          <w:tcPr>
            <w:tcW w:w="2122" w:type="dxa"/>
            <w:vMerge/>
            <w:tcBorders>
              <w:right w:val="single" w:sz="4" w:space="0" w:color="auto"/>
            </w:tcBorders>
            <w:shd w:val="clear" w:color="auto" w:fill="FFC000"/>
          </w:tcPr>
          <w:p w14:paraId="0A811ED3" w14:textId="77777777" w:rsidR="00677549" w:rsidRDefault="00677549" w:rsidP="00677549"/>
        </w:tc>
        <w:tc>
          <w:tcPr>
            <w:tcW w:w="992" w:type="dxa"/>
            <w:tcBorders>
              <w:left w:val="single" w:sz="4" w:space="0" w:color="auto"/>
            </w:tcBorders>
            <w:shd w:val="clear" w:color="auto" w:fill="FFFFFF" w:themeFill="background1"/>
          </w:tcPr>
          <w:p w14:paraId="6872AEDD" w14:textId="7BC29F5E" w:rsidR="00677549" w:rsidRDefault="00677549" w:rsidP="00677549">
            <w:pPr>
              <w:jc w:val="center"/>
            </w:pPr>
            <w:r>
              <w:t>2-</w:t>
            </w:r>
          </w:p>
        </w:tc>
        <w:tc>
          <w:tcPr>
            <w:tcW w:w="5380" w:type="dxa"/>
            <w:tcBorders>
              <w:left w:val="single" w:sz="4" w:space="0" w:color="auto"/>
            </w:tcBorders>
            <w:shd w:val="clear" w:color="auto" w:fill="FFFFFF" w:themeFill="background1"/>
          </w:tcPr>
          <w:p w14:paraId="168847CA" w14:textId="23371606" w:rsidR="00677549" w:rsidRDefault="00677549" w:rsidP="00677549">
            <w:r>
              <w:t>No haber introducido un número en intervalo.</w:t>
            </w:r>
          </w:p>
        </w:tc>
      </w:tr>
      <w:tr w:rsidR="00677549" w14:paraId="58D40353" w14:textId="77777777" w:rsidTr="006A7D59">
        <w:tc>
          <w:tcPr>
            <w:tcW w:w="2122" w:type="dxa"/>
            <w:tcBorders>
              <w:right w:val="single" w:sz="4" w:space="0" w:color="auto"/>
            </w:tcBorders>
            <w:shd w:val="clear" w:color="auto" w:fill="FFC000"/>
          </w:tcPr>
          <w:p w14:paraId="60574809" w14:textId="77777777" w:rsidR="00677549" w:rsidRDefault="00677549" w:rsidP="00677549">
            <w:r>
              <w:t>Importancia:</w:t>
            </w:r>
          </w:p>
        </w:tc>
        <w:tc>
          <w:tcPr>
            <w:tcW w:w="6372" w:type="dxa"/>
            <w:gridSpan w:val="2"/>
            <w:tcBorders>
              <w:left w:val="single" w:sz="4" w:space="0" w:color="auto"/>
            </w:tcBorders>
          </w:tcPr>
          <w:p w14:paraId="0F73641A" w14:textId="77777777" w:rsidR="00677549" w:rsidRDefault="00677549" w:rsidP="00677549">
            <w:r>
              <w:t>Muy alta</w:t>
            </w:r>
          </w:p>
        </w:tc>
      </w:tr>
      <w:tr w:rsidR="00677549" w14:paraId="540EE8D6" w14:textId="77777777" w:rsidTr="006A7D59">
        <w:tc>
          <w:tcPr>
            <w:tcW w:w="2122" w:type="dxa"/>
            <w:tcBorders>
              <w:right w:val="single" w:sz="4" w:space="0" w:color="auto"/>
            </w:tcBorders>
            <w:shd w:val="clear" w:color="auto" w:fill="FFC000"/>
          </w:tcPr>
          <w:p w14:paraId="589064BD" w14:textId="77777777" w:rsidR="00677549" w:rsidRDefault="00677549" w:rsidP="00677549">
            <w:r>
              <w:t>Frecuencia:</w:t>
            </w:r>
          </w:p>
        </w:tc>
        <w:tc>
          <w:tcPr>
            <w:tcW w:w="6372" w:type="dxa"/>
            <w:gridSpan w:val="2"/>
            <w:tcBorders>
              <w:left w:val="single" w:sz="4" w:space="0" w:color="auto"/>
            </w:tcBorders>
          </w:tcPr>
          <w:p w14:paraId="36757B7B" w14:textId="77777777" w:rsidR="00677549" w:rsidRDefault="00677549" w:rsidP="00677549">
            <w:pPr>
              <w:keepNext/>
            </w:pPr>
            <w:r>
              <w:t>Muy alta</w:t>
            </w:r>
          </w:p>
        </w:tc>
      </w:tr>
    </w:tbl>
    <w:p w14:paraId="5B073AB3" w14:textId="3598E930" w:rsidR="00202129" w:rsidRDefault="00202129" w:rsidP="006A7D59">
      <w:pPr>
        <w:pStyle w:val="Descripcin"/>
        <w:keepNext/>
        <w:jc w:val="center"/>
      </w:pPr>
      <w:bookmarkStart w:id="80" w:name="_Toc107913297"/>
      <w:r>
        <w:t xml:space="preserve">Tabla </w:t>
      </w:r>
      <w:fldSimple w:instr=" SEQ Tabla \* ARABIC ">
        <w:r w:rsidR="00BA4C58">
          <w:rPr>
            <w:noProof/>
          </w:rPr>
          <w:t>24</w:t>
        </w:r>
      </w:fldSimple>
      <w:r>
        <w:t xml:space="preserve"> Caso de uso 30</w:t>
      </w:r>
      <w:bookmarkEnd w:id="80"/>
    </w:p>
    <w:p w14:paraId="1663065C" w14:textId="77777777" w:rsidR="00202129" w:rsidRDefault="00202129" w:rsidP="00D05302"/>
    <w:p w14:paraId="41D6E464" w14:textId="6C04994E"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677549" w:rsidRPr="00681815" w14:paraId="0412CFA6" w14:textId="77777777" w:rsidTr="00677549">
        <w:tc>
          <w:tcPr>
            <w:tcW w:w="2122" w:type="dxa"/>
            <w:tcBorders>
              <w:bottom w:val="single" w:sz="4" w:space="0" w:color="auto"/>
            </w:tcBorders>
            <w:shd w:val="clear" w:color="auto" w:fill="FFC000"/>
          </w:tcPr>
          <w:p w14:paraId="037506E4" w14:textId="79E0BDE2" w:rsidR="00677549" w:rsidRPr="00681815" w:rsidRDefault="00677549" w:rsidP="00AF78D2">
            <w:pPr>
              <w:jc w:val="center"/>
              <w:rPr>
                <w:b/>
                <w:bCs/>
              </w:rPr>
            </w:pPr>
            <w:r>
              <w:rPr>
                <w:b/>
                <w:bCs/>
              </w:rPr>
              <w:t>Caso de uso 31</w:t>
            </w:r>
          </w:p>
        </w:tc>
        <w:tc>
          <w:tcPr>
            <w:tcW w:w="6372" w:type="dxa"/>
            <w:gridSpan w:val="2"/>
            <w:shd w:val="clear" w:color="auto" w:fill="FFC000"/>
          </w:tcPr>
          <w:p w14:paraId="3B95FCDF" w14:textId="2F557A39" w:rsidR="00677549" w:rsidRPr="00681815" w:rsidRDefault="00677549" w:rsidP="00AF78D2">
            <w:pPr>
              <w:jc w:val="center"/>
              <w:rPr>
                <w:b/>
                <w:bCs/>
              </w:rPr>
            </w:pPr>
            <w:r>
              <w:rPr>
                <w:b/>
                <w:bCs/>
              </w:rPr>
              <w:t xml:space="preserve">Descargar animación </w:t>
            </w:r>
          </w:p>
        </w:tc>
      </w:tr>
      <w:tr w:rsidR="00677549" w14:paraId="4ADAAAE1" w14:textId="77777777" w:rsidTr="00677549">
        <w:tc>
          <w:tcPr>
            <w:tcW w:w="2122" w:type="dxa"/>
            <w:tcBorders>
              <w:bottom w:val="single" w:sz="4" w:space="0" w:color="auto"/>
              <w:right w:val="single" w:sz="4" w:space="0" w:color="auto"/>
            </w:tcBorders>
            <w:shd w:val="clear" w:color="auto" w:fill="FFC000"/>
          </w:tcPr>
          <w:p w14:paraId="60B4B2EC" w14:textId="77777777" w:rsidR="00677549" w:rsidRDefault="00677549" w:rsidP="00AF78D2">
            <w:r>
              <w:t>Requisitos asociados:</w:t>
            </w:r>
          </w:p>
        </w:tc>
        <w:tc>
          <w:tcPr>
            <w:tcW w:w="6372" w:type="dxa"/>
            <w:gridSpan w:val="2"/>
            <w:tcBorders>
              <w:left w:val="single" w:sz="4" w:space="0" w:color="auto"/>
            </w:tcBorders>
          </w:tcPr>
          <w:p w14:paraId="0F40FA9A" w14:textId="68A35967" w:rsidR="00677549" w:rsidRDefault="00677549" w:rsidP="00AF78D2">
            <w:pPr>
              <w:jc w:val="center"/>
            </w:pPr>
            <w:r>
              <w:t>R.F-18.1</w:t>
            </w:r>
          </w:p>
        </w:tc>
      </w:tr>
      <w:tr w:rsidR="00677549" w14:paraId="18C799F5" w14:textId="77777777" w:rsidTr="00677549">
        <w:tc>
          <w:tcPr>
            <w:tcW w:w="2122" w:type="dxa"/>
            <w:tcBorders>
              <w:right w:val="single" w:sz="4" w:space="0" w:color="auto"/>
            </w:tcBorders>
            <w:shd w:val="clear" w:color="auto" w:fill="FFC000"/>
          </w:tcPr>
          <w:p w14:paraId="41DA57C6" w14:textId="77777777" w:rsidR="00677549" w:rsidRDefault="00677549" w:rsidP="00AF78D2">
            <w:r>
              <w:t>Descripción:</w:t>
            </w:r>
          </w:p>
        </w:tc>
        <w:tc>
          <w:tcPr>
            <w:tcW w:w="6372" w:type="dxa"/>
            <w:gridSpan w:val="2"/>
            <w:tcBorders>
              <w:left w:val="single" w:sz="4" w:space="0" w:color="auto"/>
            </w:tcBorders>
            <w:shd w:val="clear" w:color="auto" w:fill="FFFFFF" w:themeFill="background1"/>
          </w:tcPr>
          <w:p w14:paraId="70661F31" w14:textId="4C886FAA" w:rsidR="00677549" w:rsidRDefault="00677549" w:rsidP="00AF78D2">
            <w:r>
              <w:rPr>
                <w:shd w:val="clear" w:color="auto" w:fill="FFFFFF" w:themeFill="background1"/>
              </w:rPr>
              <w:t>El cliente podrá descargarse la animación de la red dinámica desde el intervalo actual o la red entera.</w:t>
            </w:r>
          </w:p>
        </w:tc>
      </w:tr>
      <w:tr w:rsidR="00677549" w14:paraId="511911AC" w14:textId="77777777" w:rsidTr="00677549">
        <w:tc>
          <w:tcPr>
            <w:tcW w:w="2122" w:type="dxa"/>
            <w:tcBorders>
              <w:right w:val="single" w:sz="4" w:space="0" w:color="auto"/>
            </w:tcBorders>
            <w:shd w:val="clear" w:color="auto" w:fill="FFC000"/>
          </w:tcPr>
          <w:p w14:paraId="3C6A08EC" w14:textId="77777777" w:rsidR="00677549" w:rsidRDefault="00677549" w:rsidP="00AF78D2">
            <w:r>
              <w:t>Precondición:</w:t>
            </w:r>
          </w:p>
        </w:tc>
        <w:tc>
          <w:tcPr>
            <w:tcW w:w="6372" w:type="dxa"/>
            <w:gridSpan w:val="2"/>
            <w:tcBorders>
              <w:left w:val="single" w:sz="4" w:space="0" w:color="auto"/>
              <w:bottom w:val="single" w:sz="4" w:space="0" w:color="auto"/>
            </w:tcBorders>
          </w:tcPr>
          <w:p w14:paraId="4AE5130F" w14:textId="4D502E3B" w:rsidR="00677549" w:rsidRDefault="00677549" w:rsidP="00AF78D2">
            <w:r>
              <w:t>Tener un diccionario cargado y estar en la página de visualización de la red dinámica.</w:t>
            </w:r>
          </w:p>
        </w:tc>
      </w:tr>
      <w:tr w:rsidR="00677549" w14:paraId="04DE7EB9" w14:textId="77777777" w:rsidTr="00677549">
        <w:tc>
          <w:tcPr>
            <w:tcW w:w="2122" w:type="dxa"/>
            <w:vMerge w:val="restart"/>
            <w:tcBorders>
              <w:right w:val="single" w:sz="4" w:space="0" w:color="auto"/>
            </w:tcBorders>
            <w:shd w:val="clear" w:color="auto" w:fill="FFC000"/>
          </w:tcPr>
          <w:p w14:paraId="49C7CA8D" w14:textId="77777777" w:rsidR="00677549" w:rsidRDefault="00677549" w:rsidP="00AF78D2">
            <w:r>
              <w:t>Acciones:</w:t>
            </w:r>
          </w:p>
        </w:tc>
        <w:tc>
          <w:tcPr>
            <w:tcW w:w="992" w:type="dxa"/>
            <w:tcBorders>
              <w:left w:val="single" w:sz="4" w:space="0" w:color="auto"/>
              <w:bottom w:val="single" w:sz="4" w:space="0" w:color="auto"/>
              <w:right w:val="single" w:sz="4" w:space="0" w:color="auto"/>
            </w:tcBorders>
            <w:shd w:val="clear" w:color="auto" w:fill="FFC000"/>
          </w:tcPr>
          <w:p w14:paraId="10B25F9D" w14:textId="77777777" w:rsidR="00677549" w:rsidRDefault="00677549" w:rsidP="00AF78D2">
            <w:pPr>
              <w:jc w:val="center"/>
            </w:pPr>
            <w:r>
              <w:t>Paso</w:t>
            </w:r>
          </w:p>
        </w:tc>
        <w:tc>
          <w:tcPr>
            <w:tcW w:w="5380" w:type="dxa"/>
            <w:tcBorders>
              <w:left w:val="single" w:sz="4" w:space="0" w:color="auto"/>
              <w:bottom w:val="single" w:sz="4" w:space="0" w:color="auto"/>
            </w:tcBorders>
            <w:shd w:val="clear" w:color="auto" w:fill="FFC000"/>
          </w:tcPr>
          <w:p w14:paraId="260ABC17" w14:textId="77777777" w:rsidR="00677549" w:rsidRDefault="00677549" w:rsidP="00AF78D2">
            <w:r>
              <w:t>Acción</w:t>
            </w:r>
          </w:p>
        </w:tc>
      </w:tr>
      <w:tr w:rsidR="00677549" w14:paraId="2AECA410" w14:textId="77777777" w:rsidTr="00677549">
        <w:trPr>
          <w:trHeight w:val="213"/>
        </w:trPr>
        <w:tc>
          <w:tcPr>
            <w:tcW w:w="2122" w:type="dxa"/>
            <w:vMerge/>
            <w:tcBorders>
              <w:right w:val="single" w:sz="4" w:space="0" w:color="auto"/>
            </w:tcBorders>
            <w:shd w:val="clear" w:color="auto" w:fill="FFC000"/>
          </w:tcPr>
          <w:p w14:paraId="66B033CE"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10C0534F" w14:textId="77777777" w:rsidR="00677549" w:rsidRDefault="00677549" w:rsidP="00AF78D2">
            <w:pPr>
              <w:jc w:val="center"/>
            </w:pPr>
            <w:r>
              <w:t>1-</w:t>
            </w:r>
          </w:p>
        </w:tc>
        <w:tc>
          <w:tcPr>
            <w:tcW w:w="5380" w:type="dxa"/>
            <w:tcBorders>
              <w:top w:val="single" w:sz="4" w:space="0" w:color="auto"/>
              <w:left w:val="single" w:sz="4" w:space="0" w:color="auto"/>
            </w:tcBorders>
            <w:shd w:val="clear" w:color="auto" w:fill="FFFFFF" w:themeFill="background1"/>
          </w:tcPr>
          <w:p w14:paraId="3D48BFA3" w14:textId="791AA19C" w:rsidR="00677549" w:rsidRDefault="00677549" w:rsidP="00AF78D2">
            <w:r>
              <w:t>Se pulsa el botón de Descargar animación (toda la red) o Descargar animación actual (desde el principio hasta el intervalo en el que este).</w:t>
            </w:r>
          </w:p>
        </w:tc>
      </w:tr>
      <w:tr w:rsidR="00677549" w14:paraId="6A73789B" w14:textId="77777777" w:rsidTr="00677549">
        <w:trPr>
          <w:trHeight w:val="213"/>
        </w:trPr>
        <w:tc>
          <w:tcPr>
            <w:tcW w:w="2122" w:type="dxa"/>
            <w:vMerge/>
            <w:tcBorders>
              <w:right w:val="single" w:sz="4" w:space="0" w:color="auto"/>
            </w:tcBorders>
            <w:shd w:val="clear" w:color="auto" w:fill="FFC000"/>
          </w:tcPr>
          <w:p w14:paraId="535EB71A"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73A3509C" w14:textId="77777777" w:rsidR="00677549" w:rsidRDefault="00677549" w:rsidP="00AF78D2">
            <w:pPr>
              <w:jc w:val="center"/>
            </w:pPr>
            <w:r>
              <w:t>2-</w:t>
            </w:r>
          </w:p>
        </w:tc>
        <w:tc>
          <w:tcPr>
            <w:tcW w:w="5380" w:type="dxa"/>
            <w:tcBorders>
              <w:left w:val="single" w:sz="4" w:space="0" w:color="auto"/>
            </w:tcBorders>
            <w:shd w:val="clear" w:color="auto" w:fill="FFFFFF" w:themeFill="background1"/>
          </w:tcPr>
          <w:p w14:paraId="5B586DA7" w14:textId="77777777" w:rsidR="00677549" w:rsidRDefault="00677549" w:rsidP="00AF78D2">
            <w:r>
              <w:t>Se descarga la red en el formato seleccionado.</w:t>
            </w:r>
          </w:p>
        </w:tc>
      </w:tr>
      <w:tr w:rsidR="00677549" w14:paraId="37EE68C8" w14:textId="77777777" w:rsidTr="00677549">
        <w:tc>
          <w:tcPr>
            <w:tcW w:w="2122" w:type="dxa"/>
            <w:tcBorders>
              <w:right w:val="single" w:sz="4" w:space="0" w:color="auto"/>
            </w:tcBorders>
            <w:shd w:val="clear" w:color="auto" w:fill="FFC000"/>
          </w:tcPr>
          <w:p w14:paraId="6AE6C373" w14:textId="77777777" w:rsidR="00677549" w:rsidRDefault="00677549" w:rsidP="00AF78D2">
            <w:r>
              <w:t>Postcondición:</w:t>
            </w:r>
          </w:p>
        </w:tc>
        <w:tc>
          <w:tcPr>
            <w:tcW w:w="6372" w:type="dxa"/>
            <w:gridSpan w:val="2"/>
            <w:tcBorders>
              <w:left w:val="single" w:sz="4" w:space="0" w:color="auto"/>
            </w:tcBorders>
          </w:tcPr>
          <w:p w14:paraId="31E4F742" w14:textId="04C19B46" w:rsidR="00677549" w:rsidRDefault="00677549" w:rsidP="00AF78D2">
            <w:r>
              <w:t>Se queda en la misma pantalla, pero con la animación descargada.</w:t>
            </w:r>
          </w:p>
        </w:tc>
      </w:tr>
      <w:tr w:rsidR="00677549" w14:paraId="5AB0D44A" w14:textId="77777777" w:rsidTr="00677549">
        <w:trPr>
          <w:trHeight w:val="326"/>
        </w:trPr>
        <w:tc>
          <w:tcPr>
            <w:tcW w:w="2122" w:type="dxa"/>
            <w:tcBorders>
              <w:right w:val="single" w:sz="4" w:space="0" w:color="auto"/>
            </w:tcBorders>
            <w:shd w:val="clear" w:color="auto" w:fill="FFC000"/>
          </w:tcPr>
          <w:p w14:paraId="50369746" w14:textId="77777777" w:rsidR="00677549" w:rsidRDefault="00677549" w:rsidP="00AF78D2">
            <w:r>
              <w:t>Excepciones:</w:t>
            </w:r>
          </w:p>
        </w:tc>
        <w:tc>
          <w:tcPr>
            <w:tcW w:w="6372" w:type="dxa"/>
            <w:gridSpan w:val="2"/>
            <w:tcBorders>
              <w:left w:val="single" w:sz="4" w:space="0" w:color="auto"/>
            </w:tcBorders>
            <w:shd w:val="clear" w:color="auto" w:fill="FFFFFF" w:themeFill="background1"/>
          </w:tcPr>
          <w:p w14:paraId="5956315E" w14:textId="77777777" w:rsidR="00677549" w:rsidRDefault="00677549" w:rsidP="00AF78D2">
            <w:r>
              <w:t>No hay.</w:t>
            </w:r>
          </w:p>
        </w:tc>
      </w:tr>
      <w:tr w:rsidR="00677549" w14:paraId="5183039A" w14:textId="77777777" w:rsidTr="00677549">
        <w:tc>
          <w:tcPr>
            <w:tcW w:w="2122" w:type="dxa"/>
            <w:tcBorders>
              <w:right w:val="single" w:sz="4" w:space="0" w:color="auto"/>
            </w:tcBorders>
            <w:shd w:val="clear" w:color="auto" w:fill="FFC000"/>
          </w:tcPr>
          <w:p w14:paraId="4CCCFF5C" w14:textId="77777777" w:rsidR="00677549" w:rsidRDefault="00677549" w:rsidP="00AF78D2">
            <w:r>
              <w:t>Importancia:</w:t>
            </w:r>
          </w:p>
        </w:tc>
        <w:tc>
          <w:tcPr>
            <w:tcW w:w="6372" w:type="dxa"/>
            <w:gridSpan w:val="2"/>
            <w:tcBorders>
              <w:left w:val="single" w:sz="4" w:space="0" w:color="auto"/>
            </w:tcBorders>
          </w:tcPr>
          <w:p w14:paraId="6F6D5C83" w14:textId="77777777" w:rsidR="00677549" w:rsidRDefault="00677549" w:rsidP="00AF78D2">
            <w:r>
              <w:t>Alta</w:t>
            </w:r>
          </w:p>
        </w:tc>
      </w:tr>
      <w:tr w:rsidR="00677549" w14:paraId="608FE6E1" w14:textId="77777777" w:rsidTr="00677549">
        <w:tc>
          <w:tcPr>
            <w:tcW w:w="2122" w:type="dxa"/>
            <w:tcBorders>
              <w:right w:val="single" w:sz="4" w:space="0" w:color="auto"/>
            </w:tcBorders>
            <w:shd w:val="clear" w:color="auto" w:fill="FFC000"/>
          </w:tcPr>
          <w:p w14:paraId="2A2E0815" w14:textId="77777777" w:rsidR="00677549" w:rsidRDefault="00677549" w:rsidP="00AF78D2">
            <w:r>
              <w:t>Frecuencia:</w:t>
            </w:r>
          </w:p>
        </w:tc>
        <w:tc>
          <w:tcPr>
            <w:tcW w:w="6372" w:type="dxa"/>
            <w:gridSpan w:val="2"/>
            <w:tcBorders>
              <w:left w:val="single" w:sz="4" w:space="0" w:color="auto"/>
            </w:tcBorders>
          </w:tcPr>
          <w:p w14:paraId="42F8DF00" w14:textId="77777777" w:rsidR="00677549" w:rsidRDefault="00677549" w:rsidP="00AF78D2">
            <w:pPr>
              <w:keepNext/>
            </w:pPr>
            <w:r>
              <w:t>Alta</w:t>
            </w:r>
          </w:p>
        </w:tc>
      </w:tr>
    </w:tbl>
    <w:p w14:paraId="3221F0B0" w14:textId="07AD150D" w:rsidR="007D020D" w:rsidRDefault="007D020D" w:rsidP="007D020D">
      <w:pPr>
        <w:pStyle w:val="Descripcin"/>
        <w:keepNext/>
        <w:jc w:val="center"/>
      </w:pPr>
      <w:r>
        <w:t>Tabla 25 Caso de uso 31</w:t>
      </w:r>
    </w:p>
    <w:p w14:paraId="5D3B1908" w14:textId="3F3C2950" w:rsidR="00417529" w:rsidRDefault="00417529" w:rsidP="00D05302"/>
    <w:p w14:paraId="0209C100" w14:textId="4B3DD5CC" w:rsidR="00417529" w:rsidRDefault="00417529" w:rsidP="00D05302"/>
    <w:p w14:paraId="1E3FC0D1" w14:textId="148D56E7" w:rsidR="00417529" w:rsidRDefault="00417529" w:rsidP="00D05302"/>
    <w:p w14:paraId="0D4B8C1A" w14:textId="264A6D0E" w:rsidR="007D020D" w:rsidRDefault="007D020D" w:rsidP="00D05302"/>
    <w:p w14:paraId="104680FD" w14:textId="7BCF27A6" w:rsidR="007D020D" w:rsidRDefault="007D020D" w:rsidP="00D05302"/>
    <w:p w14:paraId="5530FEEB" w14:textId="53B061B3" w:rsidR="007D020D" w:rsidRDefault="007D020D" w:rsidP="00D05302"/>
    <w:p w14:paraId="30A0F22F" w14:textId="2977CCF8" w:rsidR="007D020D" w:rsidRDefault="007D020D" w:rsidP="00D05302"/>
    <w:p w14:paraId="73FEFC0A" w14:textId="18180372" w:rsidR="007D020D" w:rsidRDefault="007D020D" w:rsidP="00D05302"/>
    <w:p w14:paraId="6C48F0F9" w14:textId="77777777" w:rsidR="007D020D" w:rsidRDefault="007D020D" w:rsidP="00D05302"/>
    <w:p w14:paraId="136C54AE" w14:textId="3DF94FEF"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7D020D" w:rsidRPr="00681815" w14:paraId="545749AE" w14:textId="77777777" w:rsidTr="007D020D">
        <w:tc>
          <w:tcPr>
            <w:tcW w:w="2122" w:type="dxa"/>
            <w:tcBorders>
              <w:bottom w:val="single" w:sz="4" w:space="0" w:color="auto"/>
            </w:tcBorders>
            <w:shd w:val="clear" w:color="auto" w:fill="FFC000"/>
          </w:tcPr>
          <w:p w14:paraId="5FD294C2" w14:textId="0B6CE907" w:rsidR="007D020D" w:rsidRPr="00681815" w:rsidRDefault="007D020D" w:rsidP="00AF78D2">
            <w:pPr>
              <w:jc w:val="center"/>
              <w:rPr>
                <w:b/>
                <w:bCs/>
              </w:rPr>
            </w:pPr>
            <w:r>
              <w:rPr>
                <w:b/>
                <w:bCs/>
              </w:rPr>
              <w:t>Caso de uso 32</w:t>
            </w:r>
          </w:p>
        </w:tc>
        <w:tc>
          <w:tcPr>
            <w:tcW w:w="6372" w:type="dxa"/>
            <w:gridSpan w:val="2"/>
            <w:shd w:val="clear" w:color="auto" w:fill="FFC000"/>
          </w:tcPr>
          <w:p w14:paraId="2CA1C034" w14:textId="36217E18" w:rsidR="007D020D" w:rsidRPr="00681815" w:rsidRDefault="007D020D" w:rsidP="00AF78D2">
            <w:pPr>
              <w:jc w:val="center"/>
              <w:rPr>
                <w:b/>
                <w:bCs/>
              </w:rPr>
            </w:pPr>
            <w:r>
              <w:rPr>
                <w:b/>
                <w:bCs/>
              </w:rPr>
              <w:t xml:space="preserve">Exportación de la red dinámica </w:t>
            </w:r>
          </w:p>
        </w:tc>
      </w:tr>
      <w:tr w:rsidR="007D020D" w14:paraId="6618320D" w14:textId="77777777" w:rsidTr="007D020D">
        <w:tc>
          <w:tcPr>
            <w:tcW w:w="2122" w:type="dxa"/>
            <w:tcBorders>
              <w:bottom w:val="single" w:sz="4" w:space="0" w:color="auto"/>
              <w:right w:val="single" w:sz="4" w:space="0" w:color="auto"/>
            </w:tcBorders>
            <w:shd w:val="clear" w:color="auto" w:fill="FFC000"/>
          </w:tcPr>
          <w:p w14:paraId="33B27A4B" w14:textId="77777777" w:rsidR="007D020D" w:rsidRDefault="007D020D" w:rsidP="00AF78D2">
            <w:r>
              <w:t>Requisitos asociados:</w:t>
            </w:r>
          </w:p>
        </w:tc>
        <w:tc>
          <w:tcPr>
            <w:tcW w:w="6372" w:type="dxa"/>
            <w:gridSpan w:val="2"/>
            <w:tcBorders>
              <w:left w:val="single" w:sz="4" w:space="0" w:color="auto"/>
            </w:tcBorders>
          </w:tcPr>
          <w:p w14:paraId="610A602B" w14:textId="5A67E84A" w:rsidR="007D020D" w:rsidRDefault="007D020D" w:rsidP="00AF78D2">
            <w:pPr>
              <w:jc w:val="center"/>
            </w:pPr>
            <w:r>
              <w:t>R.F-18.2</w:t>
            </w:r>
          </w:p>
        </w:tc>
      </w:tr>
      <w:tr w:rsidR="007D020D" w14:paraId="3317D6C0" w14:textId="77777777" w:rsidTr="007D020D">
        <w:tc>
          <w:tcPr>
            <w:tcW w:w="2122" w:type="dxa"/>
            <w:tcBorders>
              <w:right w:val="single" w:sz="4" w:space="0" w:color="auto"/>
            </w:tcBorders>
            <w:shd w:val="clear" w:color="auto" w:fill="FFC000"/>
          </w:tcPr>
          <w:p w14:paraId="49451428"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7A2330E6" w14:textId="189A5C06" w:rsidR="007D020D" w:rsidRDefault="007D020D" w:rsidP="00AF78D2">
            <w:r>
              <w:rPr>
                <w:shd w:val="clear" w:color="auto" w:fill="FFFFFF" w:themeFill="background1"/>
              </w:rPr>
              <w:t>El cliente podrá descargarse la red dinámica en formato gexf para luego emplearlo en otras herramientas.</w:t>
            </w:r>
          </w:p>
        </w:tc>
      </w:tr>
      <w:tr w:rsidR="007D020D" w14:paraId="32EF345D" w14:textId="77777777" w:rsidTr="007D020D">
        <w:tc>
          <w:tcPr>
            <w:tcW w:w="2122" w:type="dxa"/>
            <w:tcBorders>
              <w:right w:val="single" w:sz="4" w:space="0" w:color="auto"/>
            </w:tcBorders>
            <w:shd w:val="clear" w:color="auto" w:fill="FFC000"/>
          </w:tcPr>
          <w:p w14:paraId="34964C82" w14:textId="77777777" w:rsidR="007D020D" w:rsidRDefault="007D020D" w:rsidP="00AF78D2">
            <w:r>
              <w:t>Precondición:</w:t>
            </w:r>
          </w:p>
        </w:tc>
        <w:tc>
          <w:tcPr>
            <w:tcW w:w="6372" w:type="dxa"/>
            <w:gridSpan w:val="2"/>
            <w:tcBorders>
              <w:left w:val="single" w:sz="4" w:space="0" w:color="auto"/>
              <w:bottom w:val="single" w:sz="4" w:space="0" w:color="auto"/>
            </w:tcBorders>
          </w:tcPr>
          <w:p w14:paraId="0501D904" w14:textId="1B993FD0" w:rsidR="007D020D" w:rsidRDefault="007D020D" w:rsidP="00AF78D2">
            <w:r>
              <w:t>Tener un diccionario cargado y estar en la página de visualización de la red dinámica.</w:t>
            </w:r>
          </w:p>
        </w:tc>
      </w:tr>
      <w:tr w:rsidR="007D020D" w14:paraId="4F84B8C6" w14:textId="77777777" w:rsidTr="007D020D">
        <w:tc>
          <w:tcPr>
            <w:tcW w:w="2122" w:type="dxa"/>
            <w:vMerge w:val="restart"/>
            <w:tcBorders>
              <w:right w:val="single" w:sz="4" w:space="0" w:color="auto"/>
            </w:tcBorders>
            <w:shd w:val="clear" w:color="auto" w:fill="FFC000"/>
          </w:tcPr>
          <w:p w14:paraId="1DB89952"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4DDEA7D8"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71D9E720" w14:textId="77777777" w:rsidR="007D020D" w:rsidRDefault="007D020D" w:rsidP="00AF78D2">
            <w:r>
              <w:t>Acción</w:t>
            </w:r>
          </w:p>
        </w:tc>
      </w:tr>
      <w:tr w:rsidR="007D020D" w14:paraId="455F0DA6" w14:textId="77777777" w:rsidTr="007D020D">
        <w:trPr>
          <w:trHeight w:val="213"/>
        </w:trPr>
        <w:tc>
          <w:tcPr>
            <w:tcW w:w="2122" w:type="dxa"/>
            <w:vMerge/>
            <w:tcBorders>
              <w:right w:val="single" w:sz="4" w:space="0" w:color="auto"/>
            </w:tcBorders>
            <w:shd w:val="clear" w:color="auto" w:fill="FFC000"/>
          </w:tcPr>
          <w:p w14:paraId="31B17167"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7F583E5A"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775CFCE6" w14:textId="555DD246" w:rsidR="007D020D" w:rsidRDefault="007D020D" w:rsidP="00AF78D2">
            <w:r>
              <w:t>Se pulsa el botón de exportar.</w:t>
            </w:r>
          </w:p>
        </w:tc>
      </w:tr>
      <w:tr w:rsidR="007D020D" w14:paraId="74E4CAFD" w14:textId="77777777" w:rsidTr="007D020D">
        <w:trPr>
          <w:trHeight w:val="213"/>
        </w:trPr>
        <w:tc>
          <w:tcPr>
            <w:tcW w:w="2122" w:type="dxa"/>
            <w:vMerge/>
            <w:tcBorders>
              <w:right w:val="single" w:sz="4" w:space="0" w:color="auto"/>
            </w:tcBorders>
            <w:shd w:val="clear" w:color="auto" w:fill="FFC000"/>
          </w:tcPr>
          <w:p w14:paraId="6A9B6A26"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74433A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3E7DA30C" w14:textId="25C5C81E" w:rsidR="007D020D" w:rsidRDefault="007D020D" w:rsidP="00AF78D2">
            <w:r>
              <w:t>Se descarga la red en el formato gexf.</w:t>
            </w:r>
          </w:p>
        </w:tc>
      </w:tr>
      <w:tr w:rsidR="007D020D" w14:paraId="7F112431" w14:textId="77777777" w:rsidTr="007D020D">
        <w:tc>
          <w:tcPr>
            <w:tcW w:w="2122" w:type="dxa"/>
            <w:tcBorders>
              <w:right w:val="single" w:sz="4" w:space="0" w:color="auto"/>
            </w:tcBorders>
            <w:shd w:val="clear" w:color="auto" w:fill="FFC000"/>
          </w:tcPr>
          <w:p w14:paraId="084C3EA1" w14:textId="77777777" w:rsidR="007D020D" w:rsidRDefault="007D020D" w:rsidP="00AF78D2">
            <w:r>
              <w:t>Postcondición:</w:t>
            </w:r>
          </w:p>
        </w:tc>
        <w:tc>
          <w:tcPr>
            <w:tcW w:w="6372" w:type="dxa"/>
            <w:gridSpan w:val="2"/>
            <w:tcBorders>
              <w:left w:val="single" w:sz="4" w:space="0" w:color="auto"/>
            </w:tcBorders>
          </w:tcPr>
          <w:p w14:paraId="700B5D8F" w14:textId="67C9CD38" w:rsidR="007D020D" w:rsidRDefault="007D020D" w:rsidP="00AF78D2">
            <w:r>
              <w:t>Se queda en la misma pantalla, pero con la red descargada en el formato gexf en el ordenador del usuario.</w:t>
            </w:r>
          </w:p>
        </w:tc>
      </w:tr>
      <w:tr w:rsidR="007D020D" w14:paraId="27E337B7" w14:textId="77777777" w:rsidTr="007D020D">
        <w:trPr>
          <w:trHeight w:val="326"/>
        </w:trPr>
        <w:tc>
          <w:tcPr>
            <w:tcW w:w="2122" w:type="dxa"/>
            <w:tcBorders>
              <w:right w:val="single" w:sz="4" w:space="0" w:color="auto"/>
            </w:tcBorders>
            <w:shd w:val="clear" w:color="auto" w:fill="FFC000"/>
          </w:tcPr>
          <w:p w14:paraId="4FA665B5"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3D98BEF9" w14:textId="77777777" w:rsidR="007D020D" w:rsidRDefault="007D020D" w:rsidP="00AF78D2">
            <w:r>
              <w:t>No hay.</w:t>
            </w:r>
          </w:p>
        </w:tc>
      </w:tr>
      <w:tr w:rsidR="007D020D" w14:paraId="407F9129" w14:textId="77777777" w:rsidTr="007D020D">
        <w:tc>
          <w:tcPr>
            <w:tcW w:w="2122" w:type="dxa"/>
            <w:tcBorders>
              <w:right w:val="single" w:sz="4" w:space="0" w:color="auto"/>
            </w:tcBorders>
            <w:shd w:val="clear" w:color="auto" w:fill="FFC000"/>
          </w:tcPr>
          <w:p w14:paraId="52DD387A" w14:textId="77777777" w:rsidR="007D020D" w:rsidRDefault="007D020D" w:rsidP="00AF78D2">
            <w:r>
              <w:t>Importancia:</w:t>
            </w:r>
          </w:p>
        </w:tc>
        <w:tc>
          <w:tcPr>
            <w:tcW w:w="6372" w:type="dxa"/>
            <w:gridSpan w:val="2"/>
            <w:tcBorders>
              <w:left w:val="single" w:sz="4" w:space="0" w:color="auto"/>
            </w:tcBorders>
          </w:tcPr>
          <w:p w14:paraId="0BCC87BA" w14:textId="77777777" w:rsidR="007D020D" w:rsidRDefault="007D020D" w:rsidP="00AF78D2">
            <w:r>
              <w:t>Alta</w:t>
            </w:r>
          </w:p>
        </w:tc>
      </w:tr>
      <w:tr w:rsidR="007D020D" w14:paraId="68C2CF08" w14:textId="77777777" w:rsidTr="007D020D">
        <w:tc>
          <w:tcPr>
            <w:tcW w:w="2122" w:type="dxa"/>
            <w:tcBorders>
              <w:right w:val="single" w:sz="4" w:space="0" w:color="auto"/>
            </w:tcBorders>
            <w:shd w:val="clear" w:color="auto" w:fill="FFC000"/>
          </w:tcPr>
          <w:p w14:paraId="78F09A46" w14:textId="77777777" w:rsidR="007D020D" w:rsidRDefault="007D020D" w:rsidP="00AF78D2">
            <w:r>
              <w:t>Frecuencia:</w:t>
            </w:r>
          </w:p>
        </w:tc>
        <w:tc>
          <w:tcPr>
            <w:tcW w:w="6372" w:type="dxa"/>
            <w:gridSpan w:val="2"/>
            <w:tcBorders>
              <w:left w:val="single" w:sz="4" w:space="0" w:color="auto"/>
            </w:tcBorders>
          </w:tcPr>
          <w:p w14:paraId="415B5B1A" w14:textId="77777777" w:rsidR="007D020D" w:rsidRDefault="007D020D" w:rsidP="00AF78D2">
            <w:pPr>
              <w:keepNext/>
            </w:pPr>
            <w:r>
              <w:t>Alta</w:t>
            </w:r>
          </w:p>
        </w:tc>
      </w:tr>
    </w:tbl>
    <w:p w14:paraId="62B904BE" w14:textId="6E98D061" w:rsidR="007D020D" w:rsidRDefault="007D020D" w:rsidP="007D020D">
      <w:pPr>
        <w:pStyle w:val="Descripcin"/>
        <w:keepNext/>
        <w:jc w:val="center"/>
      </w:pPr>
      <w:r>
        <w:t>Tabla 26 Caso de uso 32</w:t>
      </w:r>
    </w:p>
    <w:p w14:paraId="3CC4BEA2" w14:textId="77777777" w:rsidR="006475A5" w:rsidRPr="006475A5" w:rsidRDefault="006475A5" w:rsidP="006475A5"/>
    <w:p w14:paraId="0468D834" w14:textId="453AE715" w:rsidR="007D020D" w:rsidRDefault="007D020D" w:rsidP="007D020D"/>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7D020D" w:rsidRPr="00681815" w14:paraId="5253F6CB" w14:textId="77777777" w:rsidTr="006475A5">
        <w:tc>
          <w:tcPr>
            <w:tcW w:w="2122" w:type="dxa"/>
            <w:tcBorders>
              <w:bottom w:val="single" w:sz="4" w:space="0" w:color="auto"/>
            </w:tcBorders>
            <w:shd w:val="clear" w:color="auto" w:fill="FFC000"/>
          </w:tcPr>
          <w:p w14:paraId="26576701" w14:textId="003D7352" w:rsidR="007D020D" w:rsidRPr="00681815" w:rsidRDefault="007D020D" w:rsidP="00AF78D2">
            <w:pPr>
              <w:jc w:val="center"/>
              <w:rPr>
                <w:b/>
                <w:bCs/>
              </w:rPr>
            </w:pPr>
            <w:r>
              <w:rPr>
                <w:b/>
                <w:bCs/>
              </w:rPr>
              <w:t>Caso de uso 33</w:t>
            </w:r>
          </w:p>
        </w:tc>
        <w:tc>
          <w:tcPr>
            <w:tcW w:w="6372" w:type="dxa"/>
            <w:gridSpan w:val="2"/>
            <w:shd w:val="clear" w:color="auto" w:fill="FFC000"/>
          </w:tcPr>
          <w:p w14:paraId="021748E4" w14:textId="29B3C7AB" w:rsidR="007D020D" w:rsidRPr="00681815" w:rsidRDefault="007D020D" w:rsidP="00AF78D2">
            <w:pPr>
              <w:jc w:val="center"/>
              <w:rPr>
                <w:b/>
                <w:bCs/>
              </w:rPr>
            </w:pPr>
            <w:r>
              <w:rPr>
                <w:b/>
                <w:bCs/>
              </w:rPr>
              <w:t>Visualización del informe</w:t>
            </w:r>
            <w:r w:rsidR="006475A5">
              <w:rPr>
                <w:b/>
                <w:bCs/>
              </w:rPr>
              <w:t xml:space="preserve"> por intervalo</w:t>
            </w:r>
          </w:p>
        </w:tc>
      </w:tr>
      <w:tr w:rsidR="007D020D" w14:paraId="49C5E986" w14:textId="77777777" w:rsidTr="006475A5">
        <w:tc>
          <w:tcPr>
            <w:tcW w:w="2122" w:type="dxa"/>
            <w:tcBorders>
              <w:bottom w:val="single" w:sz="4" w:space="0" w:color="auto"/>
              <w:right w:val="single" w:sz="4" w:space="0" w:color="auto"/>
            </w:tcBorders>
            <w:shd w:val="clear" w:color="auto" w:fill="FFC000"/>
          </w:tcPr>
          <w:p w14:paraId="7A2FAAC7" w14:textId="77777777" w:rsidR="007D020D" w:rsidRDefault="007D020D" w:rsidP="00AF78D2">
            <w:r>
              <w:t>Requisitos asociados:</w:t>
            </w:r>
          </w:p>
        </w:tc>
        <w:tc>
          <w:tcPr>
            <w:tcW w:w="6372" w:type="dxa"/>
            <w:gridSpan w:val="2"/>
            <w:tcBorders>
              <w:left w:val="single" w:sz="4" w:space="0" w:color="auto"/>
            </w:tcBorders>
          </w:tcPr>
          <w:p w14:paraId="11B78DC1" w14:textId="4DC302E1" w:rsidR="007D020D" w:rsidRDefault="007D020D" w:rsidP="00AF78D2">
            <w:pPr>
              <w:jc w:val="center"/>
            </w:pPr>
            <w:r>
              <w:t>R.F-1</w:t>
            </w:r>
            <w:r w:rsidR="006475A5">
              <w:t>9</w:t>
            </w:r>
          </w:p>
        </w:tc>
      </w:tr>
      <w:tr w:rsidR="007D020D" w14:paraId="5A143C60" w14:textId="77777777" w:rsidTr="006475A5">
        <w:tc>
          <w:tcPr>
            <w:tcW w:w="2122" w:type="dxa"/>
            <w:tcBorders>
              <w:right w:val="single" w:sz="4" w:space="0" w:color="auto"/>
            </w:tcBorders>
            <w:shd w:val="clear" w:color="auto" w:fill="FFC000"/>
          </w:tcPr>
          <w:p w14:paraId="489C8D4D"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38E591B9" w14:textId="43DB1558" w:rsidR="007D020D" w:rsidRDefault="007D020D" w:rsidP="00AF78D2">
            <w:r>
              <w:rPr>
                <w:shd w:val="clear" w:color="auto" w:fill="FFFFFF" w:themeFill="background1"/>
              </w:rPr>
              <w:t>Permite al cliente visualizar el informe</w:t>
            </w:r>
            <w:r w:rsidR="006475A5">
              <w:rPr>
                <w:shd w:val="clear" w:color="auto" w:fill="FFFFFF" w:themeFill="background1"/>
              </w:rPr>
              <w:t xml:space="preserve"> en un intervalo de tiempo</w:t>
            </w:r>
            <w:r>
              <w:rPr>
                <w:shd w:val="clear" w:color="auto" w:fill="FFFFFF" w:themeFill="background1"/>
              </w:rPr>
              <w:t>.</w:t>
            </w:r>
          </w:p>
        </w:tc>
      </w:tr>
      <w:tr w:rsidR="007D020D" w14:paraId="22E481E7" w14:textId="77777777" w:rsidTr="006475A5">
        <w:tc>
          <w:tcPr>
            <w:tcW w:w="2122" w:type="dxa"/>
            <w:tcBorders>
              <w:right w:val="single" w:sz="4" w:space="0" w:color="auto"/>
            </w:tcBorders>
            <w:shd w:val="clear" w:color="auto" w:fill="FFC000"/>
          </w:tcPr>
          <w:p w14:paraId="555D045E" w14:textId="77777777" w:rsidR="007D020D" w:rsidRDefault="007D020D" w:rsidP="00AF78D2">
            <w:r>
              <w:t>Precondición:</w:t>
            </w:r>
          </w:p>
        </w:tc>
        <w:tc>
          <w:tcPr>
            <w:tcW w:w="6372" w:type="dxa"/>
            <w:gridSpan w:val="2"/>
            <w:tcBorders>
              <w:left w:val="single" w:sz="4" w:space="0" w:color="auto"/>
              <w:bottom w:val="single" w:sz="4" w:space="0" w:color="auto"/>
            </w:tcBorders>
          </w:tcPr>
          <w:p w14:paraId="6C7D6DA7" w14:textId="7A9D434D" w:rsidR="007D020D" w:rsidRDefault="007D020D" w:rsidP="00AF78D2">
            <w:r>
              <w:t>Tener un diccionario cargado y estar en la página de visualización del informe</w:t>
            </w:r>
            <w:r w:rsidR="006475A5">
              <w:t xml:space="preserve"> </w:t>
            </w:r>
            <w:r w:rsidR="00BC32E5">
              <w:t>por intervalo</w:t>
            </w:r>
            <w:r>
              <w:t>.</w:t>
            </w:r>
          </w:p>
        </w:tc>
      </w:tr>
      <w:tr w:rsidR="007D020D" w14:paraId="14A9595D" w14:textId="77777777" w:rsidTr="006475A5">
        <w:tc>
          <w:tcPr>
            <w:tcW w:w="2122" w:type="dxa"/>
            <w:vMerge w:val="restart"/>
            <w:tcBorders>
              <w:right w:val="single" w:sz="4" w:space="0" w:color="auto"/>
            </w:tcBorders>
            <w:shd w:val="clear" w:color="auto" w:fill="FFC000"/>
          </w:tcPr>
          <w:p w14:paraId="3358337D"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59BC2191"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2160ABBE" w14:textId="77777777" w:rsidR="007D020D" w:rsidRDefault="007D020D" w:rsidP="00AF78D2">
            <w:r>
              <w:t>Acción (estas acciones son opcionales)</w:t>
            </w:r>
          </w:p>
        </w:tc>
      </w:tr>
      <w:tr w:rsidR="007D020D" w14:paraId="16271577" w14:textId="77777777" w:rsidTr="006475A5">
        <w:trPr>
          <w:trHeight w:val="213"/>
        </w:trPr>
        <w:tc>
          <w:tcPr>
            <w:tcW w:w="2122" w:type="dxa"/>
            <w:vMerge/>
            <w:tcBorders>
              <w:right w:val="single" w:sz="4" w:space="0" w:color="auto"/>
            </w:tcBorders>
            <w:shd w:val="clear" w:color="auto" w:fill="FFC000"/>
          </w:tcPr>
          <w:p w14:paraId="3FD6073F"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10E0DA26"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1D1DAA9D" w14:textId="77777777" w:rsidR="007D020D" w:rsidRDefault="007D020D" w:rsidP="00AF78D2">
            <w:r>
              <w:t>Pulsar el botón del menú de navegación que aparece en la parte izquierda de la pantalla para navegar por el informe.</w:t>
            </w:r>
          </w:p>
        </w:tc>
      </w:tr>
      <w:tr w:rsidR="007D020D" w14:paraId="1EDF1044" w14:textId="77777777" w:rsidTr="006475A5">
        <w:trPr>
          <w:trHeight w:val="213"/>
        </w:trPr>
        <w:tc>
          <w:tcPr>
            <w:tcW w:w="2122" w:type="dxa"/>
            <w:vMerge/>
            <w:tcBorders>
              <w:right w:val="single" w:sz="4" w:space="0" w:color="auto"/>
            </w:tcBorders>
            <w:shd w:val="clear" w:color="auto" w:fill="FFC000"/>
          </w:tcPr>
          <w:p w14:paraId="746F3431"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932445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4873D5D4" w14:textId="77777777" w:rsidR="007D020D" w:rsidRDefault="007D020D" w:rsidP="00AF78D2">
            <w:r>
              <w:t>Visualizar el informe.</w:t>
            </w:r>
          </w:p>
        </w:tc>
      </w:tr>
      <w:tr w:rsidR="007D020D" w14:paraId="2034EF49" w14:textId="77777777" w:rsidTr="006475A5">
        <w:tc>
          <w:tcPr>
            <w:tcW w:w="2122" w:type="dxa"/>
            <w:tcBorders>
              <w:right w:val="single" w:sz="4" w:space="0" w:color="auto"/>
            </w:tcBorders>
            <w:shd w:val="clear" w:color="auto" w:fill="FFC000"/>
          </w:tcPr>
          <w:p w14:paraId="6E7FC9E8" w14:textId="77777777" w:rsidR="007D020D" w:rsidRDefault="007D020D" w:rsidP="00AF78D2">
            <w:r>
              <w:t>Postcondición:</w:t>
            </w:r>
          </w:p>
        </w:tc>
        <w:tc>
          <w:tcPr>
            <w:tcW w:w="6372" w:type="dxa"/>
            <w:gridSpan w:val="2"/>
            <w:tcBorders>
              <w:left w:val="single" w:sz="4" w:space="0" w:color="auto"/>
            </w:tcBorders>
          </w:tcPr>
          <w:p w14:paraId="3771B4E1" w14:textId="77777777" w:rsidR="007D020D" w:rsidRDefault="007D020D" w:rsidP="00AF78D2">
            <w:r>
              <w:t>Se visualiza el informe.</w:t>
            </w:r>
          </w:p>
        </w:tc>
      </w:tr>
      <w:tr w:rsidR="007D020D" w14:paraId="1B035676" w14:textId="77777777" w:rsidTr="006475A5">
        <w:trPr>
          <w:trHeight w:val="326"/>
        </w:trPr>
        <w:tc>
          <w:tcPr>
            <w:tcW w:w="2122" w:type="dxa"/>
            <w:tcBorders>
              <w:right w:val="single" w:sz="4" w:space="0" w:color="auto"/>
            </w:tcBorders>
            <w:shd w:val="clear" w:color="auto" w:fill="FFC000"/>
          </w:tcPr>
          <w:p w14:paraId="29CC8B4D"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2708E343" w14:textId="77777777" w:rsidR="007D020D" w:rsidRDefault="007D020D" w:rsidP="00AF78D2">
            <w:r>
              <w:t>No hay</w:t>
            </w:r>
          </w:p>
        </w:tc>
      </w:tr>
      <w:tr w:rsidR="007D020D" w14:paraId="7B9C36B9" w14:textId="77777777" w:rsidTr="006475A5">
        <w:tc>
          <w:tcPr>
            <w:tcW w:w="2122" w:type="dxa"/>
            <w:tcBorders>
              <w:right w:val="single" w:sz="4" w:space="0" w:color="auto"/>
            </w:tcBorders>
            <w:shd w:val="clear" w:color="auto" w:fill="FFC000"/>
          </w:tcPr>
          <w:p w14:paraId="6A18AD87" w14:textId="77777777" w:rsidR="007D020D" w:rsidRDefault="007D020D" w:rsidP="00AF78D2">
            <w:r>
              <w:t>Importancia:</w:t>
            </w:r>
          </w:p>
        </w:tc>
        <w:tc>
          <w:tcPr>
            <w:tcW w:w="6372" w:type="dxa"/>
            <w:gridSpan w:val="2"/>
            <w:tcBorders>
              <w:left w:val="single" w:sz="4" w:space="0" w:color="auto"/>
            </w:tcBorders>
          </w:tcPr>
          <w:p w14:paraId="4FC60AE1" w14:textId="77777777" w:rsidR="007D020D" w:rsidRDefault="007D020D" w:rsidP="00AF78D2">
            <w:r>
              <w:t>Muy alta</w:t>
            </w:r>
          </w:p>
        </w:tc>
      </w:tr>
      <w:tr w:rsidR="007D020D" w14:paraId="46070602" w14:textId="77777777" w:rsidTr="006475A5">
        <w:tc>
          <w:tcPr>
            <w:tcW w:w="2122" w:type="dxa"/>
            <w:tcBorders>
              <w:right w:val="single" w:sz="4" w:space="0" w:color="auto"/>
            </w:tcBorders>
            <w:shd w:val="clear" w:color="auto" w:fill="FFC000"/>
          </w:tcPr>
          <w:p w14:paraId="32EC4102" w14:textId="77777777" w:rsidR="007D020D" w:rsidRDefault="007D020D" w:rsidP="00AF78D2">
            <w:r>
              <w:t>Frecuencia:</w:t>
            </w:r>
          </w:p>
        </w:tc>
        <w:tc>
          <w:tcPr>
            <w:tcW w:w="6372" w:type="dxa"/>
            <w:gridSpan w:val="2"/>
            <w:tcBorders>
              <w:left w:val="single" w:sz="4" w:space="0" w:color="auto"/>
            </w:tcBorders>
          </w:tcPr>
          <w:p w14:paraId="2C86AF7C" w14:textId="77777777" w:rsidR="007D020D" w:rsidRDefault="007D020D" w:rsidP="00AF78D2">
            <w:pPr>
              <w:keepNext/>
            </w:pPr>
            <w:r>
              <w:t>Alta</w:t>
            </w:r>
          </w:p>
        </w:tc>
      </w:tr>
    </w:tbl>
    <w:p w14:paraId="62D21096" w14:textId="7EBEEE58" w:rsidR="006475A5" w:rsidRDefault="006475A5" w:rsidP="006475A5">
      <w:pPr>
        <w:pStyle w:val="Descripcin"/>
        <w:keepNext/>
        <w:jc w:val="center"/>
      </w:pPr>
      <w:r>
        <w:t>Tabla 27 Caso de uso 33</w:t>
      </w:r>
    </w:p>
    <w:p w14:paraId="7FBFE033" w14:textId="77777777" w:rsidR="007D020D" w:rsidRPr="007D020D" w:rsidRDefault="007D020D" w:rsidP="007D020D"/>
    <w:p w14:paraId="207C4A8F" w14:textId="5B451568" w:rsidR="00417529" w:rsidRDefault="00417529" w:rsidP="00D05302"/>
    <w:p w14:paraId="04531F3C" w14:textId="03E1FC38"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63443779" w14:textId="77777777" w:rsidTr="00AF78D2">
        <w:tc>
          <w:tcPr>
            <w:tcW w:w="2122" w:type="dxa"/>
            <w:tcBorders>
              <w:bottom w:val="single" w:sz="4" w:space="0" w:color="auto"/>
            </w:tcBorders>
            <w:shd w:val="clear" w:color="auto" w:fill="FFC000"/>
          </w:tcPr>
          <w:p w14:paraId="405D09A1" w14:textId="65A2BED9" w:rsidR="006475A5" w:rsidRPr="00681815" w:rsidRDefault="006475A5" w:rsidP="00AF78D2">
            <w:pPr>
              <w:jc w:val="center"/>
              <w:rPr>
                <w:b/>
                <w:bCs/>
              </w:rPr>
            </w:pPr>
            <w:r>
              <w:rPr>
                <w:b/>
                <w:bCs/>
              </w:rPr>
              <w:t>Caso de uso 34</w:t>
            </w:r>
          </w:p>
        </w:tc>
        <w:tc>
          <w:tcPr>
            <w:tcW w:w="6372" w:type="dxa"/>
            <w:gridSpan w:val="2"/>
            <w:shd w:val="clear" w:color="auto" w:fill="FFC000"/>
          </w:tcPr>
          <w:p w14:paraId="4C473835" w14:textId="5E07FB02" w:rsidR="006475A5" w:rsidRPr="00681815" w:rsidRDefault="006475A5" w:rsidP="00AF78D2">
            <w:pPr>
              <w:jc w:val="center"/>
              <w:rPr>
                <w:b/>
                <w:bCs/>
              </w:rPr>
            </w:pPr>
            <w:r>
              <w:rPr>
                <w:b/>
                <w:bCs/>
              </w:rPr>
              <w:t>Visualización del informe dinámico</w:t>
            </w:r>
          </w:p>
        </w:tc>
      </w:tr>
      <w:tr w:rsidR="006475A5" w14:paraId="0FC9E23A" w14:textId="77777777" w:rsidTr="00AF78D2">
        <w:tc>
          <w:tcPr>
            <w:tcW w:w="2122" w:type="dxa"/>
            <w:tcBorders>
              <w:bottom w:val="single" w:sz="4" w:space="0" w:color="auto"/>
              <w:right w:val="single" w:sz="4" w:space="0" w:color="auto"/>
            </w:tcBorders>
            <w:shd w:val="clear" w:color="auto" w:fill="FFC000"/>
          </w:tcPr>
          <w:p w14:paraId="4B10FE37" w14:textId="77777777" w:rsidR="006475A5" w:rsidRDefault="006475A5" w:rsidP="00AF78D2">
            <w:r>
              <w:t>Requisitos asociados:</w:t>
            </w:r>
          </w:p>
        </w:tc>
        <w:tc>
          <w:tcPr>
            <w:tcW w:w="6372" w:type="dxa"/>
            <w:gridSpan w:val="2"/>
            <w:tcBorders>
              <w:left w:val="single" w:sz="4" w:space="0" w:color="auto"/>
            </w:tcBorders>
          </w:tcPr>
          <w:p w14:paraId="65F554FA" w14:textId="1723FE88" w:rsidR="006475A5" w:rsidRDefault="006475A5" w:rsidP="00AF78D2">
            <w:pPr>
              <w:jc w:val="center"/>
            </w:pPr>
            <w:r>
              <w:t>R.F-20,  R.F – 20.1 R.F-14</w:t>
            </w:r>
          </w:p>
        </w:tc>
      </w:tr>
      <w:tr w:rsidR="006475A5" w14:paraId="5B821F9A" w14:textId="77777777" w:rsidTr="00AF78D2">
        <w:tc>
          <w:tcPr>
            <w:tcW w:w="2122" w:type="dxa"/>
            <w:tcBorders>
              <w:right w:val="single" w:sz="4" w:space="0" w:color="auto"/>
            </w:tcBorders>
            <w:shd w:val="clear" w:color="auto" w:fill="FFC000"/>
          </w:tcPr>
          <w:p w14:paraId="4EF871A8"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2C2D28C7" w14:textId="006F2330" w:rsidR="006475A5" w:rsidRDefault="006475A5" w:rsidP="00AF78D2">
            <w:r>
              <w:rPr>
                <w:shd w:val="clear" w:color="auto" w:fill="FFFFFF" w:themeFill="background1"/>
              </w:rPr>
              <w:t>Permite al cliente visualizar el informe dinámico de la aplicación.</w:t>
            </w:r>
          </w:p>
        </w:tc>
      </w:tr>
      <w:tr w:rsidR="006475A5" w14:paraId="60CAF8B4" w14:textId="77777777" w:rsidTr="00AF78D2">
        <w:tc>
          <w:tcPr>
            <w:tcW w:w="2122" w:type="dxa"/>
            <w:tcBorders>
              <w:right w:val="single" w:sz="4" w:space="0" w:color="auto"/>
            </w:tcBorders>
            <w:shd w:val="clear" w:color="auto" w:fill="FFC000"/>
          </w:tcPr>
          <w:p w14:paraId="2A033176" w14:textId="77777777" w:rsidR="006475A5" w:rsidRDefault="006475A5" w:rsidP="00AF78D2">
            <w:r>
              <w:t>Precondición:</w:t>
            </w:r>
          </w:p>
        </w:tc>
        <w:tc>
          <w:tcPr>
            <w:tcW w:w="6372" w:type="dxa"/>
            <w:gridSpan w:val="2"/>
            <w:tcBorders>
              <w:left w:val="single" w:sz="4" w:space="0" w:color="auto"/>
              <w:bottom w:val="single" w:sz="4" w:space="0" w:color="auto"/>
            </w:tcBorders>
          </w:tcPr>
          <w:p w14:paraId="578D3F87" w14:textId="77777777" w:rsidR="006475A5" w:rsidRDefault="006475A5" w:rsidP="00AF78D2">
            <w:r>
              <w:t>Tener un diccionario cargado y estar en la página de visualización del informe dinámico.</w:t>
            </w:r>
          </w:p>
        </w:tc>
      </w:tr>
      <w:tr w:rsidR="006475A5" w14:paraId="35EDDD44" w14:textId="77777777" w:rsidTr="00AF78D2">
        <w:tc>
          <w:tcPr>
            <w:tcW w:w="2122" w:type="dxa"/>
            <w:vMerge w:val="restart"/>
            <w:tcBorders>
              <w:right w:val="single" w:sz="4" w:space="0" w:color="auto"/>
            </w:tcBorders>
            <w:shd w:val="clear" w:color="auto" w:fill="FFC000"/>
          </w:tcPr>
          <w:p w14:paraId="65B40959"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46D7941E"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575A153E" w14:textId="77777777" w:rsidR="006475A5" w:rsidRDefault="006475A5" w:rsidP="00AF78D2">
            <w:r>
              <w:t>Acción (estas acciones son opcionales)</w:t>
            </w:r>
          </w:p>
        </w:tc>
      </w:tr>
      <w:tr w:rsidR="006475A5" w14:paraId="266744D6" w14:textId="77777777" w:rsidTr="00AF78D2">
        <w:trPr>
          <w:trHeight w:val="213"/>
        </w:trPr>
        <w:tc>
          <w:tcPr>
            <w:tcW w:w="2122" w:type="dxa"/>
            <w:vMerge/>
            <w:tcBorders>
              <w:right w:val="single" w:sz="4" w:space="0" w:color="auto"/>
            </w:tcBorders>
            <w:shd w:val="clear" w:color="auto" w:fill="FFC000"/>
          </w:tcPr>
          <w:p w14:paraId="014E4935"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335B1F04"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49C1AF1A" w14:textId="77777777" w:rsidR="006475A5" w:rsidRDefault="006475A5" w:rsidP="00AF78D2">
            <w:r>
              <w:t>Pulsar el botón del menú de navegación que aparece en la parte izquierda de la pantalla para navegar por el informe.</w:t>
            </w:r>
          </w:p>
        </w:tc>
      </w:tr>
      <w:tr w:rsidR="006475A5" w14:paraId="6AFCB075" w14:textId="77777777" w:rsidTr="00AF78D2">
        <w:trPr>
          <w:trHeight w:val="213"/>
        </w:trPr>
        <w:tc>
          <w:tcPr>
            <w:tcW w:w="2122" w:type="dxa"/>
            <w:vMerge/>
            <w:tcBorders>
              <w:right w:val="single" w:sz="4" w:space="0" w:color="auto"/>
            </w:tcBorders>
            <w:shd w:val="clear" w:color="auto" w:fill="FFC000"/>
          </w:tcPr>
          <w:p w14:paraId="62C8935E"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3CA5DE2"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45806DAF" w14:textId="77777777" w:rsidR="006475A5" w:rsidRDefault="006475A5" w:rsidP="00AF78D2">
            <w:r>
              <w:t>Visualizar el informe.</w:t>
            </w:r>
          </w:p>
        </w:tc>
      </w:tr>
      <w:tr w:rsidR="006475A5" w14:paraId="194654B3" w14:textId="77777777" w:rsidTr="00AF78D2">
        <w:tc>
          <w:tcPr>
            <w:tcW w:w="2122" w:type="dxa"/>
            <w:tcBorders>
              <w:right w:val="single" w:sz="4" w:space="0" w:color="auto"/>
            </w:tcBorders>
            <w:shd w:val="clear" w:color="auto" w:fill="FFC000"/>
          </w:tcPr>
          <w:p w14:paraId="7B0A6931" w14:textId="77777777" w:rsidR="006475A5" w:rsidRDefault="006475A5" w:rsidP="00AF78D2">
            <w:r>
              <w:t>Postcondición:</w:t>
            </w:r>
          </w:p>
        </w:tc>
        <w:tc>
          <w:tcPr>
            <w:tcW w:w="6372" w:type="dxa"/>
            <w:gridSpan w:val="2"/>
            <w:tcBorders>
              <w:left w:val="single" w:sz="4" w:space="0" w:color="auto"/>
            </w:tcBorders>
          </w:tcPr>
          <w:p w14:paraId="59728432" w14:textId="77777777" w:rsidR="006475A5" w:rsidRDefault="006475A5" w:rsidP="00AF78D2">
            <w:r>
              <w:t>Se visualiza el informe.</w:t>
            </w:r>
          </w:p>
        </w:tc>
      </w:tr>
      <w:tr w:rsidR="006475A5" w14:paraId="6F54D723" w14:textId="77777777" w:rsidTr="00AF78D2">
        <w:trPr>
          <w:trHeight w:val="326"/>
        </w:trPr>
        <w:tc>
          <w:tcPr>
            <w:tcW w:w="2122" w:type="dxa"/>
            <w:tcBorders>
              <w:right w:val="single" w:sz="4" w:space="0" w:color="auto"/>
            </w:tcBorders>
            <w:shd w:val="clear" w:color="auto" w:fill="FFC000"/>
          </w:tcPr>
          <w:p w14:paraId="3A2C0509"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45C9F1FA" w14:textId="77777777" w:rsidR="006475A5" w:rsidRDefault="006475A5" w:rsidP="00AF78D2">
            <w:r>
              <w:t>No hay</w:t>
            </w:r>
          </w:p>
        </w:tc>
      </w:tr>
      <w:tr w:rsidR="006475A5" w14:paraId="4F603621" w14:textId="77777777" w:rsidTr="00AF78D2">
        <w:tc>
          <w:tcPr>
            <w:tcW w:w="2122" w:type="dxa"/>
            <w:tcBorders>
              <w:right w:val="single" w:sz="4" w:space="0" w:color="auto"/>
            </w:tcBorders>
            <w:shd w:val="clear" w:color="auto" w:fill="FFC000"/>
          </w:tcPr>
          <w:p w14:paraId="24CE5952" w14:textId="77777777" w:rsidR="006475A5" w:rsidRDefault="006475A5" w:rsidP="00AF78D2">
            <w:r>
              <w:t>Importancia:</w:t>
            </w:r>
          </w:p>
        </w:tc>
        <w:tc>
          <w:tcPr>
            <w:tcW w:w="6372" w:type="dxa"/>
            <w:gridSpan w:val="2"/>
            <w:tcBorders>
              <w:left w:val="single" w:sz="4" w:space="0" w:color="auto"/>
            </w:tcBorders>
          </w:tcPr>
          <w:p w14:paraId="1B455F28" w14:textId="77777777" w:rsidR="006475A5" w:rsidRDefault="006475A5" w:rsidP="00AF78D2">
            <w:r>
              <w:t>Muy alta</w:t>
            </w:r>
          </w:p>
        </w:tc>
      </w:tr>
      <w:tr w:rsidR="006475A5" w14:paraId="069687AF" w14:textId="77777777" w:rsidTr="00AF78D2">
        <w:tc>
          <w:tcPr>
            <w:tcW w:w="2122" w:type="dxa"/>
            <w:tcBorders>
              <w:right w:val="single" w:sz="4" w:space="0" w:color="auto"/>
            </w:tcBorders>
            <w:shd w:val="clear" w:color="auto" w:fill="FFC000"/>
          </w:tcPr>
          <w:p w14:paraId="39097D76" w14:textId="77777777" w:rsidR="006475A5" w:rsidRDefault="006475A5" w:rsidP="00AF78D2">
            <w:r>
              <w:t>Frecuencia:</w:t>
            </w:r>
          </w:p>
        </w:tc>
        <w:tc>
          <w:tcPr>
            <w:tcW w:w="6372" w:type="dxa"/>
            <w:gridSpan w:val="2"/>
            <w:tcBorders>
              <w:left w:val="single" w:sz="4" w:space="0" w:color="auto"/>
            </w:tcBorders>
          </w:tcPr>
          <w:p w14:paraId="3C1ED9CE" w14:textId="77777777" w:rsidR="006475A5" w:rsidRDefault="006475A5" w:rsidP="00AF78D2">
            <w:pPr>
              <w:keepNext/>
            </w:pPr>
            <w:r>
              <w:t>Alta</w:t>
            </w:r>
          </w:p>
        </w:tc>
      </w:tr>
    </w:tbl>
    <w:p w14:paraId="57E001DD" w14:textId="47A4CC56" w:rsidR="006475A5" w:rsidRDefault="006475A5" w:rsidP="006475A5">
      <w:pPr>
        <w:pStyle w:val="Descripcin"/>
        <w:keepNext/>
        <w:jc w:val="center"/>
      </w:pPr>
      <w:r>
        <w:t>Tabla 28 Caso de uso 34</w:t>
      </w:r>
    </w:p>
    <w:p w14:paraId="0F95A565" w14:textId="7AF6DE3E" w:rsidR="00417529" w:rsidRDefault="00417529" w:rsidP="00D05302"/>
    <w:p w14:paraId="6BB8E675" w14:textId="2F6E131C"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247F2555" w14:textId="77777777" w:rsidTr="00AF78D2">
        <w:tc>
          <w:tcPr>
            <w:tcW w:w="2122" w:type="dxa"/>
            <w:tcBorders>
              <w:bottom w:val="single" w:sz="4" w:space="0" w:color="auto"/>
            </w:tcBorders>
            <w:shd w:val="clear" w:color="auto" w:fill="FFC000"/>
          </w:tcPr>
          <w:p w14:paraId="54C93706" w14:textId="79339979" w:rsidR="006475A5" w:rsidRPr="00681815" w:rsidRDefault="006475A5" w:rsidP="00AF78D2">
            <w:pPr>
              <w:jc w:val="center"/>
              <w:rPr>
                <w:b/>
                <w:bCs/>
              </w:rPr>
            </w:pPr>
            <w:r>
              <w:rPr>
                <w:b/>
                <w:bCs/>
              </w:rPr>
              <w:t>Caso de uso 35</w:t>
            </w:r>
          </w:p>
        </w:tc>
        <w:tc>
          <w:tcPr>
            <w:tcW w:w="6372" w:type="dxa"/>
            <w:gridSpan w:val="2"/>
            <w:shd w:val="clear" w:color="auto" w:fill="FFC000"/>
          </w:tcPr>
          <w:p w14:paraId="4650CAC1" w14:textId="040EB85C" w:rsidR="006475A5" w:rsidRPr="00681815" w:rsidRDefault="006475A5" w:rsidP="00AF78D2">
            <w:pPr>
              <w:jc w:val="center"/>
              <w:rPr>
                <w:b/>
                <w:bCs/>
              </w:rPr>
            </w:pPr>
            <w:r>
              <w:rPr>
                <w:b/>
                <w:bCs/>
              </w:rPr>
              <w:t>Descarga del informe dinámico</w:t>
            </w:r>
          </w:p>
        </w:tc>
      </w:tr>
      <w:tr w:rsidR="006475A5" w14:paraId="4E8CAC45" w14:textId="77777777" w:rsidTr="00AF78D2">
        <w:tc>
          <w:tcPr>
            <w:tcW w:w="2122" w:type="dxa"/>
            <w:tcBorders>
              <w:bottom w:val="single" w:sz="4" w:space="0" w:color="auto"/>
              <w:right w:val="single" w:sz="4" w:space="0" w:color="auto"/>
            </w:tcBorders>
            <w:shd w:val="clear" w:color="auto" w:fill="FFC000"/>
          </w:tcPr>
          <w:p w14:paraId="3CC7F1D7" w14:textId="77777777" w:rsidR="006475A5" w:rsidRDefault="006475A5" w:rsidP="00AF78D2">
            <w:r>
              <w:t>Requisitos asociados:</w:t>
            </w:r>
          </w:p>
        </w:tc>
        <w:tc>
          <w:tcPr>
            <w:tcW w:w="6372" w:type="dxa"/>
            <w:gridSpan w:val="2"/>
            <w:tcBorders>
              <w:left w:val="single" w:sz="4" w:space="0" w:color="auto"/>
            </w:tcBorders>
          </w:tcPr>
          <w:p w14:paraId="5D959547" w14:textId="3110D742" w:rsidR="006475A5" w:rsidRDefault="006475A5" w:rsidP="00AF78D2">
            <w:pPr>
              <w:jc w:val="center"/>
            </w:pPr>
            <w:r>
              <w:t>R.F-20.1</w:t>
            </w:r>
          </w:p>
        </w:tc>
      </w:tr>
      <w:tr w:rsidR="006475A5" w14:paraId="6AA1E9AA" w14:textId="77777777" w:rsidTr="00AF78D2">
        <w:tc>
          <w:tcPr>
            <w:tcW w:w="2122" w:type="dxa"/>
            <w:tcBorders>
              <w:right w:val="single" w:sz="4" w:space="0" w:color="auto"/>
            </w:tcBorders>
            <w:shd w:val="clear" w:color="auto" w:fill="FFC000"/>
          </w:tcPr>
          <w:p w14:paraId="05B9A6FD"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3E47FC2C" w14:textId="420BF8E5" w:rsidR="006475A5" w:rsidRDefault="006475A5" w:rsidP="00AF78D2">
            <w:r>
              <w:rPr>
                <w:shd w:val="clear" w:color="auto" w:fill="FFFFFF" w:themeFill="background1"/>
              </w:rPr>
              <w:t xml:space="preserve">Permite al cliente </w:t>
            </w:r>
            <w:r w:rsidR="00BC32E5">
              <w:rPr>
                <w:shd w:val="clear" w:color="auto" w:fill="FFFFFF" w:themeFill="background1"/>
              </w:rPr>
              <w:t>descargar</w:t>
            </w:r>
            <w:r>
              <w:rPr>
                <w:shd w:val="clear" w:color="auto" w:fill="FFFFFF" w:themeFill="background1"/>
              </w:rPr>
              <w:t xml:space="preserve"> el informe dinámico de la aplicación.</w:t>
            </w:r>
          </w:p>
        </w:tc>
      </w:tr>
      <w:tr w:rsidR="006475A5" w14:paraId="1B5CC22E" w14:textId="77777777" w:rsidTr="00AF78D2">
        <w:tc>
          <w:tcPr>
            <w:tcW w:w="2122" w:type="dxa"/>
            <w:tcBorders>
              <w:right w:val="single" w:sz="4" w:space="0" w:color="auto"/>
            </w:tcBorders>
            <w:shd w:val="clear" w:color="auto" w:fill="FFC000"/>
          </w:tcPr>
          <w:p w14:paraId="608E1C1C" w14:textId="77777777" w:rsidR="006475A5" w:rsidRDefault="006475A5" w:rsidP="00AF78D2">
            <w:r>
              <w:t>Precondición:</w:t>
            </w:r>
          </w:p>
        </w:tc>
        <w:tc>
          <w:tcPr>
            <w:tcW w:w="6372" w:type="dxa"/>
            <w:gridSpan w:val="2"/>
            <w:tcBorders>
              <w:left w:val="single" w:sz="4" w:space="0" w:color="auto"/>
              <w:bottom w:val="single" w:sz="4" w:space="0" w:color="auto"/>
            </w:tcBorders>
          </w:tcPr>
          <w:p w14:paraId="46D959F4" w14:textId="77777777" w:rsidR="006475A5" w:rsidRDefault="006475A5" w:rsidP="00AF78D2">
            <w:r>
              <w:t>Tener un diccionario cargado y estar en la página de visualización del informe dinámico.</w:t>
            </w:r>
          </w:p>
        </w:tc>
      </w:tr>
      <w:tr w:rsidR="006475A5" w14:paraId="6B956866" w14:textId="77777777" w:rsidTr="00AF78D2">
        <w:tc>
          <w:tcPr>
            <w:tcW w:w="2122" w:type="dxa"/>
            <w:vMerge w:val="restart"/>
            <w:tcBorders>
              <w:right w:val="single" w:sz="4" w:space="0" w:color="auto"/>
            </w:tcBorders>
            <w:shd w:val="clear" w:color="auto" w:fill="FFC000"/>
          </w:tcPr>
          <w:p w14:paraId="50921EB3"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10B09784"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61B1584D" w14:textId="77777777" w:rsidR="006475A5" w:rsidRDefault="006475A5" w:rsidP="00AF78D2">
            <w:r>
              <w:t>Acción (estas acciones son opcionales)</w:t>
            </w:r>
          </w:p>
        </w:tc>
      </w:tr>
      <w:tr w:rsidR="006475A5" w14:paraId="254F1D49" w14:textId="77777777" w:rsidTr="00AF78D2">
        <w:trPr>
          <w:trHeight w:val="213"/>
        </w:trPr>
        <w:tc>
          <w:tcPr>
            <w:tcW w:w="2122" w:type="dxa"/>
            <w:vMerge/>
            <w:tcBorders>
              <w:right w:val="single" w:sz="4" w:space="0" w:color="auto"/>
            </w:tcBorders>
            <w:shd w:val="clear" w:color="auto" w:fill="FFC000"/>
          </w:tcPr>
          <w:p w14:paraId="5DD2F682"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0147B0F9"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365CE878" w14:textId="17DA8630" w:rsidR="006475A5" w:rsidRDefault="00BC32E5" w:rsidP="00AF78D2">
            <w:r>
              <w:t>Se pulsa al botón de descargar.</w:t>
            </w:r>
          </w:p>
        </w:tc>
      </w:tr>
      <w:tr w:rsidR="006475A5" w14:paraId="237D3F9B" w14:textId="77777777" w:rsidTr="00AF78D2">
        <w:trPr>
          <w:trHeight w:val="213"/>
        </w:trPr>
        <w:tc>
          <w:tcPr>
            <w:tcW w:w="2122" w:type="dxa"/>
            <w:vMerge/>
            <w:tcBorders>
              <w:right w:val="single" w:sz="4" w:space="0" w:color="auto"/>
            </w:tcBorders>
            <w:shd w:val="clear" w:color="auto" w:fill="FFC000"/>
          </w:tcPr>
          <w:p w14:paraId="672348B7"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FA99475"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37B12FA3" w14:textId="2A8637F8" w:rsidR="006475A5" w:rsidRDefault="00BC32E5" w:rsidP="00AF78D2">
            <w:r>
              <w:t>Se descarga el informe de la red dinámica.</w:t>
            </w:r>
          </w:p>
        </w:tc>
      </w:tr>
      <w:tr w:rsidR="006475A5" w14:paraId="4B4A564C" w14:textId="77777777" w:rsidTr="00AF78D2">
        <w:tc>
          <w:tcPr>
            <w:tcW w:w="2122" w:type="dxa"/>
            <w:tcBorders>
              <w:right w:val="single" w:sz="4" w:space="0" w:color="auto"/>
            </w:tcBorders>
            <w:shd w:val="clear" w:color="auto" w:fill="FFC000"/>
          </w:tcPr>
          <w:p w14:paraId="16FDEA6A" w14:textId="77777777" w:rsidR="006475A5" w:rsidRDefault="006475A5" w:rsidP="00AF78D2">
            <w:r>
              <w:t>Postcondición:</w:t>
            </w:r>
          </w:p>
        </w:tc>
        <w:tc>
          <w:tcPr>
            <w:tcW w:w="6372" w:type="dxa"/>
            <w:gridSpan w:val="2"/>
            <w:tcBorders>
              <w:left w:val="single" w:sz="4" w:space="0" w:color="auto"/>
            </w:tcBorders>
          </w:tcPr>
          <w:p w14:paraId="26169477" w14:textId="13B382A8" w:rsidR="006475A5" w:rsidRDefault="00BC32E5" w:rsidP="00AF78D2">
            <w:r>
              <w:t>Se queda en la misma pantalla, pero con el informe de la red dinámica descargada.</w:t>
            </w:r>
          </w:p>
        </w:tc>
      </w:tr>
      <w:tr w:rsidR="006475A5" w14:paraId="35E53D2A" w14:textId="77777777" w:rsidTr="00AF78D2">
        <w:trPr>
          <w:trHeight w:val="326"/>
        </w:trPr>
        <w:tc>
          <w:tcPr>
            <w:tcW w:w="2122" w:type="dxa"/>
            <w:tcBorders>
              <w:right w:val="single" w:sz="4" w:space="0" w:color="auto"/>
            </w:tcBorders>
            <w:shd w:val="clear" w:color="auto" w:fill="FFC000"/>
          </w:tcPr>
          <w:p w14:paraId="7DDD7CDE"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350C59FE" w14:textId="77777777" w:rsidR="006475A5" w:rsidRDefault="006475A5" w:rsidP="00AF78D2">
            <w:r>
              <w:t>No hay</w:t>
            </w:r>
          </w:p>
        </w:tc>
      </w:tr>
      <w:tr w:rsidR="006475A5" w14:paraId="081CF9E6" w14:textId="77777777" w:rsidTr="00AF78D2">
        <w:tc>
          <w:tcPr>
            <w:tcW w:w="2122" w:type="dxa"/>
            <w:tcBorders>
              <w:right w:val="single" w:sz="4" w:space="0" w:color="auto"/>
            </w:tcBorders>
            <w:shd w:val="clear" w:color="auto" w:fill="FFC000"/>
          </w:tcPr>
          <w:p w14:paraId="36685092" w14:textId="77777777" w:rsidR="006475A5" w:rsidRDefault="006475A5" w:rsidP="00AF78D2">
            <w:r>
              <w:t>Importancia:</w:t>
            </w:r>
          </w:p>
        </w:tc>
        <w:tc>
          <w:tcPr>
            <w:tcW w:w="6372" w:type="dxa"/>
            <w:gridSpan w:val="2"/>
            <w:tcBorders>
              <w:left w:val="single" w:sz="4" w:space="0" w:color="auto"/>
            </w:tcBorders>
          </w:tcPr>
          <w:p w14:paraId="5AE7C27C" w14:textId="77777777" w:rsidR="006475A5" w:rsidRDefault="006475A5" w:rsidP="00AF78D2">
            <w:r>
              <w:t>Muy alta</w:t>
            </w:r>
          </w:p>
        </w:tc>
      </w:tr>
      <w:tr w:rsidR="006475A5" w14:paraId="18733E10" w14:textId="77777777" w:rsidTr="00AF78D2">
        <w:tc>
          <w:tcPr>
            <w:tcW w:w="2122" w:type="dxa"/>
            <w:tcBorders>
              <w:right w:val="single" w:sz="4" w:space="0" w:color="auto"/>
            </w:tcBorders>
            <w:shd w:val="clear" w:color="auto" w:fill="FFC000"/>
          </w:tcPr>
          <w:p w14:paraId="5AABA0C7" w14:textId="77777777" w:rsidR="006475A5" w:rsidRDefault="006475A5" w:rsidP="00AF78D2">
            <w:r>
              <w:t>Frecuencia:</w:t>
            </w:r>
          </w:p>
        </w:tc>
        <w:tc>
          <w:tcPr>
            <w:tcW w:w="6372" w:type="dxa"/>
            <w:gridSpan w:val="2"/>
            <w:tcBorders>
              <w:left w:val="single" w:sz="4" w:space="0" w:color="auto"/>
            </w:tcBorders>
          </w:tcPr>
          <w:p w14:paraId="0543E34A" w14:textId="77777777" w:rsidR="006475A5" w:rsidRDefault="006475A5" w:rsidP="00AF78D2">
            <w:pPr>
              <w:keepNext/>
            </w:pPr>
            <w:r>
              <w:t>Alta</w:t>
            </w:r>
          </w:p>
        </w:tc>
      </w:tr>
    </w:tbl>
    <w:p w14:paraId="1820BDC9" w14:textId="46B59106" w:rsidR="006475A5" w:rsidRDefault="006475A5" w:rsidP="006475A5">
      <w:pPr>
        <w:pStyle w:val="Descripcin"/>
        <w:keepNext/>
        <w:jc w:val="center"/>
      </w:pPr>
      <w:r>
        <w:t>Tabla 2</w:t>
      </w:r>
      <w:r w:rsidR="00BC32E5">
        <w:t>9</w:t>
      </w:r>
      <w:r>
        <w:t xml:space="preserve"> Caso de uso 3</w:t>
      </w:r>
      <w:r w:rsidR="00BC32E5">
        <w:t>5</w:t>
      </w:r>
    </w:p>
    <w:p w14:paraId="2CDFF5B6" w14:textId="26E2071C" w:rsidR="00417529" w:rsidRDefault="00417529" w:rsidP="00D05302"/>
    <w:p w14:paraId="4837754B" w14:textId="129B99F6" w:rsidR="00417529" w:rsidRDefault="00417529" w:rsidP="00D05302"/>
    <w:p w14:paraId="766E326E" w14:textId="7C918B69" w:rsidR="00417529" w:rsidRDefault="00417529" w:rsidP="00D05302"/>
    <w:p w14:paraId="769E393F" w14:textId="2F071AB4" w:rsidR="00417529" w:rsidRDefault="00417529" w:rsidP="00D05302"/>
    <w:p w14:paraId="3E9825C3" w14:textId="6DED706B" w:rsidR="00417529" w:rsidRDefault="00417529" w:rsidP="00D05302"/>
    <w:p w14:paraId="48FEBD1F" w14:textId="6FAA18AA" w:rsidR="00417529" w:rsidRDefault="00417529" w:rsidP="00D05302"/>
    <w:p w14:paraId="6B8119C2" w14:textId="52C605CF" w:rsidR="00417529" w:rsidRDefault="00417529" w:rsidP="00D05302"/>
    <w:p w14:paraId="11D9CA6B" w14:textId="6B3713C8" w:rsidR="00417529" w:rsidRDefault="00417529" w:rsidP="00D05302"/>
    <w:p w14:paraId="3AFEC03D" w14:textId="5A21C33E" w:rsidR="00417529" w:rsidRDefault="00417529" w:rsidP="00D05302"/>
    <w:p w14:paraId="5C4C0E9E" w14:textId="6CD9AF38" w:rsidR="00417529" w:rsidRDefault="00417529" w:rsidP="00D05302"/>
    <w:p w14:paraId="7623DFCA" w14:textId="594D50AD" w:rsidR="00417529" w:rsidRDefault="00417529" w:rsidP="00D05302"/>
    <w:p w14:paraId="061CE647" w14:textId="1DBAD4B6" w:rsidR="00417529" w:rsidRDefault="00417529" w:rsidP="00D05302"/>
    <w:p w14:paraId="7E4BD8B7" w14:textId="77777777" w:rsidR="009F5299" w:rsidRDefault="009F5299" w:rsidP="00D05302"/>
    <w:p w14:paraId="46537CCF" w14:textId="77777777" w:rsidR="00923089" w:rsidRDefault="00923089" w:rsidP="00D05302"/>
    <w:p w14:paraId="1453E3EA" w14:textId="3EC5D399" w:rsidR="00923089" w:rsidRDefault="00923089" w:rsidP="00D05302">
      <w:pPr>
        <w:sectPr w:rsidR="00923089" w:rsidSect="008B3BC5">
          <w:pgSz w:w="11906" w:h="16838"/>
          <w:pgMar w:top="1418" w:right="1701" w:bottom="1418" w:left="1701" w:header="709" w:footer="709" w:gutter="0"/>
          <w:cols w:space="708"/>
          <w:docGrid w:linePitch="360"/>
        </w:sectPr>
      </w:pPr>
    </w:p>
    <w:p w14:paraId="728A43A8" w14:textId="75586A62" w:rsidR="00417529" w:rsidRDefault="00417529" w:rsidP="00D05302"/>
    <w:p w14:paraId="668DD3CE" w14:textId="69350CDF" w:rsidR="000B6ED2" w:rsidRDefault="000B6ED2" w:rsidP="00D05302"/>
    <w:p w14:paraId="333BACC4" w14:textId="77777777" w:rsidR="00FE5152" w:rsidRDefault="00FE5152" w:rsidP="00D05302"/>
    <w:p w14:paraId="580F6DF5" w14:textId="4E3C0CCD" w:rsidR="00417529" w:rsidRPr="00417529" w:rsidRDefault="00417529" w:rsidP="00417529">
      <w:pPr>
        <w:pStyle w:val="Textoindependiente"/>
        <w:spacing w:before="10"/>
        <w:rPr>
          <w:rFonts w:ascii="Trebuchet MS"/>
          <w:sz w:val="18"/>
        </w:rPr>
      </w:pPr>
      <w:r>
        <w:rPr>
          <w:noProof/>
        </w:rPr>
        <mc:AlternateContent>
          <mc:Choice Requires="wps">
            <w:drawing>
              <wp:anchor distT="0" distB="0" distL="0" distR="0" simplePos="0" relativeHeight="251684864" behindDoc="1" locked="0" layoutInCell="1" allowOverlap="1" wp14:anchorId="3140FF5C" wp14:editId="2591321B">
                <wp:simplePos x="0" y="0"/>
                <wp:positionH relativeFrom="page">
                  <wp:posOffset>1433195</wp:posOffset>
                </wp:positionH>
                <wp:positionV relativeFrom="paragraph">
                  <wp:posOffset>166370</wp:posOffset>
                </wp:positionV>
                <wp:extent cx="4669155" cy="1270"/>
                <wp:effectExtent l="0" t="0" r="0" b="0"/>
                <wp:wrapTopAndBottom/>
                <wp:docPr id="662" name="Forma libre: forma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662C1" id="Forma libre: forma 662" o:spid="_x0000_s1026" style="position:absolute;margin-left:112.85pt;margin-top:13.1pt;width:367.6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19FC047" w14:textId="77777777" w:rsidR="003549B6" w:rsidRPr="003549B6" w:rsidRDefault="003549B6" w:rsidP="00417529">
      <w:pPr>
        <w:pStyle w:val="Ttulo1"/>
        <w:ind w:left="705"/>
        <w:rPr>
          <w:sz w:val="22"/>
          <w:szCs w:val="22"/>
        </w:rPr>
      </w:pPr>
    </w:p>
    <w:p w14:paraId="77F24C89" w14:textId="12C6D9D7" w:rsidR="00417529" w:rsidRDefault="00417529" w:rsidP="00417529">
      <w:pPr>
        <w:pStyle w:val="Ttulo1"/>
        <w:ind w:left="705"/>
      </w:pPr>
      <w:bookmarkStart w:id="81" w:name="_Toc107913184"/>
      <w:r>
        <w:t>Apéndice C. Plan de Proyecto Software</w:t>
      </w:r>
      <w:bookmarkEnd w:id="81"/>
    </w:p>
    <w:p w14:paraId="7A115235" w14:textId="77777777" w:rsidR="00417529" w:rsidRDefault="00417529" w:rsidP="00417529">
      <w:pPr>
        <w:pStyle w:val="Textoindependiente"/>
        <w:spacing w:before="10"/>
        <w:rPr>
          <w:rFonts w:ascii="Trebuchet MS"/>
          <w:sz w:val="18"/>
        </w:rPr>
      </w:pPr>
      <w:r>
        <w:rPr>
          <w:noProof/>
        </w:rPr>
        <mc:AlternateContent>
          <mc:Choice Requires="wps">
            <w:drawing>
              <wp:anchor distT="0" distB="0" distL="0" distR="0" simplePos="0" relativeHeight="251686912" behindDoc="1" locked="0" layoutInCell="1" allowOverlap="1" wp14:anchorId="058BC713" wp14:editId="5E60D547">
                <wp:simplePos x="0" y="0"/>
                <wp:positionH relativeFrom="page">
                  <wp:posOffset>1433195</wp:posOffset>
                </wp:positionH>
                <wp:positionV relativeFrom="paragraph">
                  <wp:posOffset>166370</wp:posOffset>
                </wp:positionV>
                <wp:extent cx="4669155" cy="1270"/>
                <wp:effectExtent l="0" t="0" r="0" b="0"/>
                <wp:wrapTopAndBottom/>
                <wp:docPr id="663" name="Forma libre: forma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C24E3" id="Forma libre: forma 663" o:spid="_x0000_s1026" style="position:absolute;margin-left:112.85pt;margin-top:13.1pt;width:367.6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6F0AC5E" w14:textId="77777777" w:rsidR="00417529" w:rsidRPr="00417529" w:rsidRDefault="00417529" w:rsidP="00417529"/>
    <w:p w14:paraId="0CC1240F" w14:textId="0E260FDB" w:rsidR="00417529" w:rsidRDefault="003549B6" w:rsidP="003549B6">
      <w:pPr>
        <w:pStyle w:val="Ttulo2"/>
      </w:pPr>
      <w:bookmarkStart w:id="82" w:name="_Toc107913185"/>
      <w:r>
        <w:t>C.1</w:t>
      </w:r>
      <w:r>
        <w:tab/>
        <w:t>Introducción</w:t>
      </w:r>
      <w:bookmarkEnd w:id="82"/>
    </w:p>
    <w:p w14:paraId="653B1029" w14:textId="5928FA50" w:rsidR="003549B6" w:rsidRPr="003549B6" w:rsidRDefault="003549B6" w:rsidP="004B26CC">
      <w:pPr>
        <w:ind w:left="708" w:firstLine="702"/>
      </w:pPr>
      <w:r>
        <w:t xml:space="preserve">En esta sección </w:t>
      </w:r>
      <w:r w:rsidR="007745B4">
        <w:t>se van a explicar los datos que maneja la aplicación, la estructur</w:t>
      </w:r>
      <w:r w:rsidR="004B26CC">
        <w:t>a de la aplicación, las interfaces, el diseño procedimental, etc.</w:t>
      </w:r>
    </w:p>
    <w:p w14:paraId="72F87D5C" w14:textId="41EE261D" w:rsidR="003549B6" w:rsidRDefault="003549B6" w:rsidP="003549B6"/>
    <w:p w14:paraId="6838EB64" w14:textId="125C8F47" w:rsidR="003549B6" w:rsidRDefault="003549B6" w:rsidP="003549B6">
      <w:pPr>
        <w:pStyle w:val="Ttulo2"/>
      </w:pPr>
      <w:bookmarkStart w:id="83" w:name="_Toc107913186"/>
      <w:r>
        <w:t>C.2</w:t>
      </w:r>
      <w:r>
        <w:tab/>
        <w:t>Diseño de datos</w:t>
      </w:r>
      <w:bookmarkEnd w:id="83"/>
    </w:p>
    <w:p w14:paraId="03F146AD" w14:textId="01A781E4" w:rsidR="003549B6" w:rsidRDefault="004B26CC" w:rsidP="004B26CC">
      <w:pPr>
        <w:ind w:left="708" w:firstLine="702"/>
      </w:pPr>
      <w:r>
        <w:t>En esta sección se van a describir que tipos de datos hay en la aplicación y donde van a ser almacenados.</w:t>
      </w:r>
    </w:p>
    <w:p w14:paraId="5EE7DAD1" w14:textId="77777777" w:rsidR="004B26CC" w:rsidRDefault="004B26CC" w:rsidP="004B26CC">
      <w:pPr>
        <w:ind w:left="708" w:firstLine="702"/>
      </w:pPr>
    </w:p>
    <w:p w14:paraId="122EB89C" w14:textId="33F87FED" w:rsidR="004B26CC" w:rsidRDefault="004B26CC" w:rsidP="004B26CC">
      <w:pPr>
        <w:pStyle w:val="Ttulo3"/>
        <w:ind w:left="702" w:firstLine="708"/>
      </w:pPr>
      <w:bookmarkStart w:id="84" w:name="_Toc107913187"/>
      <w:r>
        <w:t>Variables de sesión</w:t>
      </w:r>
      <w:bookmarkEnd w:id="84"/>
      <w:r>
        <w:t xml:space="preserve"> </w:t>
      </w:r>
    </w:p>
    <w:p w14:paraId="5F507D90" w14:textId="32A3F2D9" w:rsidR="004B26CC" w:rsidRDefault="004B26CC" w:rsidP="004B26CC">
      <w:r>
        <w:tab/>
      </w:r>
      <w:r>
        <w:tab/>
      </w:r>
      <w:r w:rsidR="00C3155B">
        <w:t>Estos datos van a estar guardados en variables de sesión:</w:t>
      </w:r>
    </w:p>
    <w:p w14:paraId="62E88C92" w14:textId="77777777" w:rsidR="00C3155B" w:rsidRDefault="00C3155B" w:rsidP="004B26CC">
      <w:r>
        <w:tab/>
      </w:r>
      <w:r>
        <w:tab/>
      </w:r>
      <w:r>
        <w:tab/>
        <w:t>-Sesión de usuario. Se guarda la id del cliente que ha entrado.</w:t>
      </w:r>
    </w:p>
    <w:p w14:paraId="173A42A9" w14:textId="301881C9" w:rsidR="00C3155B" w:rsidRDefault="00C3155B" w:rsidP="004B26CC">
      <w:r>
        <w:tab/>
      </w:r>
      <w:r>
        <w:tab/>
      </w:r>
      <w:r>
        <w:tab/>
        <w:t>-Sesión de fichero. Se guarda el nombre de la película o la novela.</w:t>
      </w:r>
    </w:p>
    <w:p w14:paraId="3235C9D8" w14:textId="77777777" w:rsidR="00C3155B" w:rsidRDefault="00C3155B" w:rsidP="00C3155B">
      <w:pPr>
        <w:ind w:left="708"/>
      </w:pPr>
      <w:r>
        <w:tab/>
      </w:r>
      <w:r>
        <w:tab/>
        <w:t xml:space="preserve">Si se guarda el nombre de la novela, el nombre será el fichero que </w:t>
      </w:r>
      <w:r>
        <w:tab/>
      </w:r>
      <w:r>
        <w:tab/>
      </w:r>
      <w:r>
        <w:tab/>
        <w:t>hemos cargado, si por el contrario se guarda el nombre de la película</w:t>
      </w:r>
    </w:p>
    <w:p w14:paraId="6770B6AF" w14:textId="77777777" w:rsidR="00276CE3" w:rsidRDefault="00C3155B" w:rsidP="00C3155B">
      <w:pPr>
        <w:ind w:left="708"/>
      </w:pPr>
      <w:r>
        <w:tab/>
      </w:r>
      <w:r>
        <w:tab/>
        <w:t xml:space="preserve">Se </w:t>
      </w:r>
      <w:r w:rsidR="00276CE3">
        <w:t>acortará</w:t>
      </w:r>
      <w:r>
        <w:t xml:space="preserve"> </w:t>
      </w:r>
      <w:r w:rsidR="00276CE3">
        <w:t xml:space="preserve">la url, para que solo aparezca el nombre de la película. </w:t>
      </w:r>
    </w:p>
    <w:p w14:paraId="3737B9EA" w14:textId="042D1ADA" w:rsidR="00C3155B" w:rsidRDefault="00276CE3" w:rsidP="00276CE3">
      <w:pPr>
        <w:ind w:left="2124"/>
      </w:pPr>
      <w:r>
        <w:t xml:space="preserve">Ej. De la url </w:t>
      </w:r>
      <w:hyperlink r:id="rId322" w:history="1">
        <w:r w:rsidRPr="00E33397">
          <w:rPr>
            <w:rStyle w:val="Hipervnculo"/>
          </w:rPr>
          <w:t>https://imsdb.com/scripts/Joker.html</w:t>
        </w:r>
      </w:hyperlink>
      <w:r>
        <w:t>, se simplificará la url para que el nombre de la película solo sea Joker.</w:t>
      </w:r>
      <w:r w:rsidR="00C3155B">
        <w:t xml:space="preserve"> </w:t>
      </w:r>
    </w:p>
    <w:p w14:paraId="516BD82A" w14:textId="25C90F0C" w:rsidR="00276CE3" w:rsidRDefault="00276CE3" w:rsidP="00276CE3">
      <w:pPr>
        <w:ind w:left="2124"/>
      </w:pPr>
      <w:r>
        <w:t>-Sesión de configuración. Se guardará la configuración de la red.</w:t>
      </w:r>
    </w:p>
    <w:p w14:paraId="2D52F828" w14:textId="4CC29D0E" w:rsidR="00276CE3" w:rsidRDefault="00276CE3" w:rsidP="00276CE3">
      <w:pPr>
        <w:ind w:left="2124"/>
      </w:pPr>
      <w:r>
        <w:t>-Sesión de idioma. Se guarda el idioma elegido.</w:t>
      </w:r>
    </w:p>
    <w:p w14:paraId="610FEE5D" w14:textId="510AEF98" w:rsidR="00276CE3" w:rsidRDefault="00276CE3" w:rsidP="00276CE3">
      <w:pPr>
        <w:ind w:left="1410"/>
      </w:pPr>
      <w:r>
        <w:t>La variable fichero será la que de nombre a todas las descargas que hagamos en la aplicación (</w:t>
      </w:r>
      <w:r w:rsidR="002332D6">
        <w:t>exportaciones, animaciones, informes</w:t>
      </w:r>
      <w:r>
        <w:t>)</w:t>
      </w:r>
      <w:r w:rsidR="002332D6">
        <w:t>. La variable de usuario servirá para enviar los ficheros a la carpeta que le corresponda.</w:t>
      </w:r>
    </w:p>
    <w:p w14:paraId="3ED6D317" w14:textId="77777777" w:rsidR="002332D6" w:rsidRDefault="002332D6" w:rsidP="00276CE3">
      <w:pPr>
        <w:ind w:left="1410"/>
      </w:pPr>
    </w:p>
    <w:p w14:paraId="2B967BB4" w14:textId="6D2F84C1" w:rsidR="002332D6" w:rsidRDefault="002332D6" w:rsidP="002332D6">
      <w:pPr>
        <w:pStyle w:val="Ttulo3"/>
        <w:ind w:left="702" w:firstLine="708"/>
      </w:pPr>
      <w:bookmarkStart w:id="85" w:name="_Toc107913188"/>
      <w:r>
        <w:t>Base de datos temporal</w:t>
      </w:r>
      <w:bookmarkEnd w:id="85"/>
    </w:p>
    <w:p w14:paraId="5304CD95" w14:textId="2001FC9E" w:rsidR="002332D6" w:rsidRDefault="002332D6" w:rsidP="002332D6">
      <w:r>
        <w:tab/>
      </w:r>
      <w:r>
        <w:tab/>
        <w:t>En esta base de datos se guardarán los siguientes datos:</w:t>
      </w:r>
    </w:p>
    <w:p w14:paraId="78FB29E7" w14:textId="1EB11DE6" w:rsidR="002332D6" w:rsidRDefault="002332D6" w:rsidP="002332D6">
      <w:r>
        <w:tab/>
      </w:r>
      <w:r>
        <w:tab/>
      </w:r>
      <w:r>
        <w:tab/>
        <w:t>-La clave del diccionario, que será la id del usuario.</w:t>
      </w:r>
    </w:p>
    <w:p w14:paraId="0BD4BAA1" w14:textId="5B8C0625" w:rsidR="002332D6" w:rsidRDefault="002332D6" w:rsidP="002332D6">
      <w:pPr>
        <w:ind w:left="708"/>
      </w:pPr>
      <w:r>
        <w:tab/>
      </w:r>
      <w:r>
        <w:tab/>
        <w:t xml:space="preserve">-El valor del diccionario, que será el objeto modelo que tiene asignado </w:t>
      </w:r>
      <w:r>
        <w:tab/>
      </w:r>
      <w:r>
        <w:tab/>
      </w:r>
      <w:r>
        <w:tab/>
        <w:t>dicho usuario.</w:t>
      </w:r>
    </w:p>
    <w:p w14:paraId="25D4A185" w14:textId="56D532C9" w:rsidR="00AF4F7E" w:rsidRDefault="00AF4F7E" w:rsidP="002332D6">
      <w:pPr>
        <w:ind w:left="708"/>
      </w:pPr>
      <w:r>
        <w:tab/>
        <w:t>Cuando un usuario entre a la aplicación, la id del usuario aumentará.</w:t>
      </w:r>
    </w:p>
    <w:p w14:paraId="4C0A324B" w14:textId="5AD8F025" w:rsidR="00AF4F7E" w:rsidRDefault="00AF4F7E" w:rsidP="00AF4F7E">
      <w:pPr>
        <w:ind w:left="1416"/>
      </w:pPr>
      <w:r>
        <w:t>Cuando el usuario sala de ella, la sesión se borrará, por lo que también se eliminarán todos los datos de la sesión.</w:t>
      </w:r>
    </w:p>
    <w:p w14:paraId="4F81A29E" w14:textId="3B4865CF" w:rsidR="00AF4F7E" w:rsidRDefault="00AF4F7E" w:rsidP="00AF4F7E">
      <w:pPr>
        <w:ind w:left="1416"/>
      </w:pPr>
    </w:p>
    <w:p w14:paraId="63768AF1" w14:textId="188132C0" w:rsidR="00AF4F7E" w:rsidRPr="002332D6" w:rsidRDefault="00AF4F7E" w:rsidP="00AF4F7E">
      <w:pPr>
        <w:pStyle w:val="Ttulo3"/>
        <w:ind w:left="708" w:firstLine="708"/>
      </w:pPr>
      <w:bookmarkStart w:id="86" w:name="_Toc107913189"/>
      <w:r>
        <w:t>Clase personaje</w:t>
      </w:r>
      <w:bookmarkEnd w:id="86"/>
    </w:p>
    <w:p w14:paraId="2763F34D" w14:textId="022D3127" w:rsidR="003549B6" w:rsidRDefault="00AF4F7E" w:rsidP="00AF4F7E">
      <w:pPr>
        <w:ind w:left="708" w:firstLine="702"/>
      </w:pPr>
      <w:r>
        <w:t>La clase Personaje, es una clase de Python donde estará almacenado toda la información de un personaje.</w:t>
      </w:r>
    </w:p>
    <w:p w14:paraId="1AC34EFB" w14:textId="0DE8666B" w:rsidR="00AF4F7E" w:rsidRDefault="00AF4F7E" w:rsidP="00AF4F7E">
      <w:pPr>
        <w:ind w:left="708" w:firstLine="702"/>
      </w:pPr>
      <w:r>
        <w:t>Por lo que la clase Personaje tendrá estos campos:</w:t>
      </w:r>
    </w:p>
    <w:p w14:paraId="512CDDDD" w14:textId="4017AF94" w:rsidR="00BE322D" w:rsidRDefault="00BE322D" w:rsidP="00BE322D">
      <w:pPr>
        <w:ind w:left="1410"/>
      </w:pPr>
      <w:r>
        <w:t>-Diccionario de nombres: diccionario que las claves serán el nombre de los personajes y el valor es la posición en la que han aparecido.</w:t>
      </w:r>
    </w:p>
    <w:p w14:paraId="122B5252" w14:textId="005E4EE2" w:rsidR="003549B6" w:rsidRDefault="00BE322D" w:rsidP="00BE322D">
      <w:pPr>
        <w:ind w:left="1410"/>
      </w:pPr>
      <w:r>
        <w:t xml:space="preserve"> -Diccionario de posiciones: diccionario con clave el capítulo de la novela y como valor las posiciones donde aparece el personaje en dicho capítulo.</w:t>
      </w:r>
    </w:p>
    <w:p w14:paraId="3D04DE36" w14:textId="76A18E17" w:rsidR="00BE322D" w:rsidRDefault="00BE322D" w:rsidP="00BE322D">
      <w:pPr>
        <w:ind w:left="1410"/>
      </w:pPr>
      <w:r>
        <w:t>-Diccionario de referencias: diccionario con clave los nombres que tiene el personaje y como valor sus apariciones.</w:t>
      </w:r>
    </w:p>
    <w:p w14:paraId="2ED4FB99" w14:textId="7918EF60" w:rsidR="00BE322D" w:rsidRDefault="00BE322D" w:rsidP="00BE322D">
      <w:pPr>
        <w:ind w:left="1410"/>
      </w:pPr>
      <w:r>
        <w:t>-Número de apariciones: variable con el nº apariciones de cada uno de los personajes.</w:t>
      </w:r>
    </w:p>
    <w:p w14:paraId="4CA43434" w14:textId="5BC57831" w:rsidR="00BE322D" w:rsidRDefault="00521BBE" w:rsidP="00BE322D">
      <w:pPr>
        <w:ind w:left="1410"/>
      </w:pPr>
      <w:r>
        <w:t>-Sexo: variable que nos muestra el sexo de cada personaje.</w:t>
      </w:r>
    </w:p>
    <w:p w14:paraId="41A0E49D" w14:textId="5EAF6554" w:rsidR="00521BBE" w:rsidRDefault="00521BBE" w:rsidP="00BE322D">
      <w:pPr>
        <w:ind w:left="1410"/>
      </w:pPr>
      <w:r>
        <w:t>-Etnia: variable que nos muestra la etnia de cada personaje.</w:t>
      </w:r>
    </w:p>
    <w:p w14:paraId="09CF34C4" w14:textId="122D1F0C" w:rsidR="00521BBE" w:rsidRDefault="00521BBE" w:rsidP="00BE322D">
      <w:pPr>
        <w:ind w:left="1410"/>
      </w:pPr>
      <w:r>
        <w:t>-Diccionario sexo/etnia: diccionario que tiene como claves Sexo y Etnia y como valor tiene el sexo y la etnia de cada uno de los personajes.</w:t>
      </w:r>
    </w:p>
    <w:p w14:paraId="63CAB746" w14:textId="77777777" w:rsidR="00521BBE" w:rsidRDefault="00521BBE" w:rsidP="00521BBE">
      <w:r>
        <w:tab/>
      </w:r>
      <w:r>
        <w:tab/>
      </w:r>
    </w:p>
    <w:p w14:paraId="1B069B87" w14:textId="4F5EDE45" w:rsidR="003549B6" w:rsidRDefault="00521BBE" w:rsidP="00521BBE">
      <w:pPr>
        <w:pStyle w:val="Ttulo3"/>
        <w:ind w:left="702" w:firstLine="708"/>
      </w:pPr>
      <w:bookmarkStart w:id="87" w:name="_Toc107913190"/>
      <w:r>
        <w:t>Clase Modelo</w:t>
      </w:r>
      <w:bookmarkEnd w:id="87"/>
    </w:p>
    <w:p w14:paraId="0581E419" w14:textId="3FA14EB2" w:rsidR="00521BBE" w:rsidRDefault="00521BBE" w:rsidP="009C69BB">
      <w:pPr>
        <w:ind w:left="702" w:firstLine="708"/>
      </w:pPr>
      <w:r>
        <w:t>Clase que acoge la lógica de la aplicación,</w:t>
      </w:r>
      <w:r w:rsidR="009C69BB">
        <w:t xml:space="preserve"> es decir, están todos los métodos encargados de generar funcionalidad al proyecto. Los datos que se guardan en esta clase son demasiado grandes para ser una variable de sesión.</w:t>
      </w:r>
    </w:p>
    <w:p w14:paraId="2A54D84F" w14:textId="3C179B3B" w:rsidR="009C69BB" w:rsidRDefault="009C69BB" w:rsidP="009C69BB">
      <w:pPr>
        <w:ind w:left="702" w:firstLine="708"/>
      </w:pPr>
      <w:r>
        <w:t>La clase modelo tiene estos datos:</w:t>
      </w:r>
    </w:p>
    <w:p w14:paraId="70AB08F6" w14:textId="151AA97C" w:rsidR="009C69BB" w:rsidRDefault="009C69BB" w:rsidP="009C69BB">
      <w:pPr>
        <w:ind w:left="702" w:firstLine="708"/>
      </w:pPr>
      <w:r>
        <w:t>-Lista de texto: lista con el texto que contiene la novela por capítulo.</w:t>
      </w:r>
    </w:p>
    <w:p w14:paraId="77CDB66F" w14:textId="02052FE7" w:rsidR="009C69BB" w:rsidRDefault="009C69BB" w:rsidP="009C69BB">
      <w:pPr>
        <w:ind w:left="1410"/>
      </w:pPr>
      <w:r>
        <w:t>-Lista de palabras: lista que contiene la cantidad de palabras que tienen los capítulos de una novela.</w:t>
      </w:r>
    </w:p>
    <w:p w14:paraId="1C0B6392" w14:textId="6DAF0928" w:rsidR="0080605A" w:rsidRDefault="0080605A" w:rsidP="009C69BB">
      <w:pPr>
        <w:ind w:left="1410"/>
      </w:pPr>
      <w:r>
        <w:t>-Lista red dinámica: lista que contiene el id del enlace, los nodos que participan en ese enlace, el intervalo de tiempo donde se produce el enlace y el peso del enlace.</w:t>
      </w:r>
    </w:p>
    <w:p w14:paraId="2FDB523E" w14:textId="13E779B2" w:rsidR="009C69BB" w:rsidRDefault="009C69BB" w:rsidP="009C69BB">
      <w:pPr>
        <w:ind w:left="1410"/>
      </w:pPr>
      <w:r>
        <w:t>-Diccionario de personajes: diccionario con todos los personajes de la novela o película cuya clave es la id de los personajes, y el valor es el objeto Personaje.</w:t>
      </w:r>
    </w:p>
    <w:p w14:paraId="32344EFF" w14:textId="29304633" w:rsidR="009C69BB" w:rsidRDefault="0080605A" w:rsidP="009C69BB">
      <w:pPr>
        <w:ind w:left="1410"/>
      </w:pPr>
      <w:r>
        <w:t>-Grafo con los atributos de etnia y sexo.</w:t>
      </w:r>
    </w:p>
    <w:p w14:paraId="3C01C9FA" w14:textId="0A3396EE" w:rsidR="0080605A" w:rsidRDefault="0080605A" w:rsidP="009C69BB">
      <w:pPr>
        <w:ind w:left="1410"/>
      </w:pPr>
      <w:r>
        <w:t>-El mismo grafo sin esos atributos.</w:t>
      </w:r>
    </w:p>
    <w:p w14:paraId="7831D411" w14:textId="601BA59A" w:rsidR="0080605A" w:rsidRDefault="0080605A" w:rsidP="009C69BB">
      <w:pPr>
        <w:ind w:left="1410"/>
      </w:pPr>
      <w:r>
        <w:t>-Grafo dinámico con los atributos etnia y sexo.</w:t>
      </w:r>
    </w:p>
    <w:p w14:paraId="1FACEEBF" w14:textId="10FDF864" w:rsidR="0080605A" w:rsidRDefault="0080605A" w:rsidP="009C69BB">
      <w:pPr>
        <w:ind w:left="1410"/>
      </w:pPr>
      <w:r>
        <w:t>-El mismo grafo dinámico sin los atributos.</w:t>
      </w:r>
    </w:p>
    <w:p w14:paraId="7A2EE0D4" w14:textId="143AC2D7" w:rsidR="0080605A" w:rsidRDefault="0080605A" w:rsidP="009C69BB">
      <w:pPr>
        <w:ind w:left="1410"/>
      </w:pPr>
      <w:r>
        <w:t xml:space="preserve">-Diccionario de apariciones: </w:t>
      </w:r>
      <w:r w:rsidR="000018DA">
        <w:t xml:space="preserve"> la clave es el id del personaje y el valor es la lista de escenas en las que aparece. </w:t>
      </w:r>
    </w:p>
    <w:p w14:paraId="3320E916" w14:textId="77777777" w:rsidR="000018DA" w:rsidRDefault="000018DA" w:rsidP="009C69BB">
      <w:pPr>
        <w:ind w:left="1410"/>
      </w:pPr>
      <w:r>
        <w:t>-Variable de cambio: sirve para poder acceder a las distintas pantallas entre película y novela.</w:t>
      </w:r>
    </w:p>
    <w:p w14:paraId="1E0AD78D" w14:textId="77777777" w:rsidR="000018DA" w:rsidRDefault="000018DA" w:rsidP="009C69BB">
      <w:pPr>
        <w:ind w:left="1410"/>
      </w:pPr>
    </w:p>
    <w:p w14:paraId="0082C586" w14:textId="77777777" w:rsidR="000018DA" w:rsidRDefault="000018DA" w:rsidP="000018DA"/>
    <w:p w14:paraId="428F50C5" w14:textId="04345E78" w:rsidR="000018DA" w:rsidRDefault="000018DA" w:rsidP="000018DA"/>
    <w:p w14:paraId="6818CC4D" w14:textId="1A629458" w:rsidR="009E17A0" w:rsidRDefault="009E17A0" w:rsidP="000018DA"/>
    <w:p w14:paraId="52E1BCCC" w14:textId="4651DA9D" w:rsidR="009E17A0" w:rsidRDefault="009E17A0" w:rsidP="000018DA"/>
    <w:p w14:paraId="4D3CA502" w14:textId="57DEEB0B" w:rsidR="009E17A0" w:rsidRDefault="009E17A0" w:rsidP="000018DA"/>
    <w:p w14:paraId="1DEBEEDF" w14:textId="260CD140" w:rsidR="009E17A0" w:rsidRDefault="009E17A0" w:rsidP="000018DA"/>
    <w:p w14:paraId="54C43E3E" w14:textId="0EC8E3E1" w:rsidR="009E17A0" w:rsidRDefault="009E17A0" w:rsidP="000018DA"/>
    <w:p w14:paraId="4BDAD4BA" w14:textId="07DB3A2E" w:rsidR="009E17A0" w:rsidRDefault="009E17A0" w:rsidP="000018DA"/>
    <w:p w14:paraId="0053B02F" w14:textId="422E2D25" w:rsidR="009E17A0" w:rsidRDefault="009E17A0" w:rsidP="000018DA"/>
    <w:p w14:paraId="0086C494" w14:textId="67D98F80" w:rsidR="009E17A0" w:rsidRDefault="009E17A0" w:rsidP="000018DA"/>
    <w:p w14:paraId="206316B1" w14:textId="3CFB764F" w:rsidR="009E17A0" w:rsidRDefault="009E17A0" w:rsidP="000018DA"/>
    <w:p w14:paraId="15F69369" w14:textId="2D78317A" w:rsidR="009E17A0" w:rsidRDefault="009E17A0" w:rsidP="000018DA"/>
    <w:p w14:paraId="770EE258" w14:textId="2B243C9A" w:rsidR="009E17A0" w:rsidRDefault="009E17A0" w:rsidP="000018DA"/>
    <w:p w14:paraId="28359BF7" w14:textId="046533D4" w:rsidR="009E17A0" w:rsidRDefault="009E17A0" w:rsidP="000018DA"/>
    <w:p w14:paraId="398205F0" w14:textId="1DCE9A80" w:rsidR="009E17A0" w:rsidRDefault="009E17A0" w:rsidP="000018DA"/>
    <w:p w14:paraId="1A09F04D" w14:textId="53B61C21" w:rsidR="009E17A0" w:rsidRDefault="009E17A0" w:rsidP="000018DA"/>
    <w:p w14:paraId="0C61F549" w14:textId="614E0BD8" w:rsidR="009E17A0" w:rsidRDefault="009E17A0" w:rsidP="000018DA"/>
    <w:p w14:paraId="0A29543C" w14:textId="7F5EF67B" w:rsidR="009E17A0" w:rsidRDefault="009E17A0" w:rsidP="000018DA"/>
    <w:p w14:paraId="7922DB7E" w14:textId="46B65F3A" w:rsidR="009E17A0" w:rsidRDefault="009E17A0" w:rsidP="000018DA"/>
    <w:p w14:paraId="5D70006C" w14:textId="459E24A7" w:rsidR="009E17A0" w:rsidRDefault="009E17A0" w:rsidP="000018DA"/>
    <w:p w14:paraId="5EF0FA80" w14:textId="16E6A25D" w:rsidR="009E17A0" w:rsidRDefault="009E17A0" w:rsidP="000018DA"/>
    <w:p w14:paraId="28EF885A" w14:textId="070E63EC" w:rsidR="009E17A0" w:rsidRDefault="009E17A0" w:rsidP="000018DA"/>
    <w:p w14:paraId="4E1C0A02" w14:textId="77777777" w:rsidR="009E17A0" w:rsidRDefault="009E17A0" w:rsidP="000018DA"/>
    <w:p w14:paraId="33AAA3C6" w14:textId="693BB960" w:rsidR="00626AC0" w:rsidRDefault="000018DA" w:rsidP="009E17A0">
      <w:pPr>
        <w:pStyle w:val="Ttulo2"/>
      </w:pPr>
      <w:bookmarkStart w:id="88" w:name="_Toc107913191"/>
      <w:r>
        <w:t>C.3 Diseño arquitectónico</w:t>
      </w:r>
      <w:bookmarkEnd w:id="88"/>
      <w:r>
        <w:t xml:space="preserve"> </w:t>
      </w:r>
    </w:p>
    <w:p w14:paraId="726F1A71" w14:textId="77777777" w:rsidR="00626AC0" w:rsidRDefault="00626AC0" w:rsidP="003549B6"/>
    <w:p w14:paraId="277A67A1" w14:textId="2F5ED6AD" w:rsidR="00626AC0" w:rsidRDefault="00626AC0" w:rsidP="00136728">
      <w:pPr>
        <w:pStyle w:val="Ttulo3"/>
        <w:tabs>
          <w:tab w:val="left" w:pos="708"/>
          <w:tab w:val="left" w:pos="1416"/>
          <w:tab w:val="left" w:pos="2124"/>
          <w:tab w:val="left" w:pos="2832"/>
          <w:tab w:val="left" w:pos="3540"/>
          <w:tab w:val="left" w:pos="4297"/>
        </w:tabs>
      </w:pPr>
      <w:r>
        <w:tab/>
      </w:r>
      <w:r>
        <w:tab/>
      </w:r>
      <w:bookmarkStart w:id="89" w:name="_Toc107913192"/>
      <w:r>
        <w:t>Diagrama de paquetes</w:t>
      </w:r>
      <w:bookmarkEnd w:id="89"/>
      <w:r w:rsidR="00136728">
        <w:tab/>
      </w:r>
    </w:p>
    <w:p w14:paraId="645E77DF" w14:textId="5083BF0F" w:rsidR="00136728" w:rsidRPr="00136728" w:rsidRDefault="00136728" w:rsidP="00136728">
      <w:r>
        <w:tab/>
      </w:r>
      <w:r>
        <w:tab/>
        <w:t xml:space="preserve">Los paquetes </w:t>
      </w:r>
      <w:r w:rsidR="009D2869">
        <w:t>de la aplicación tienen la siguiente estructura:</w:t>
      </w:r>
    </w:p>
    <w:p w14:paraId="3A9DFFC2" w14:textId="2B55082E" w:rsidR="00626AC0" w:rsidRDefault="00626AC0" w:rsidP="00136728">
      <w:pPr>
        <w:ind w:left="1416"/>
      </w:pPr>
      <w:r>
        <w:t xml:space="preserve">− src: </w:t>
      </w:r>
      <w:r w:rsidR="009D2869">
        <w:t>alberga los paquetes del proyecto. También, tiene el archivo controlador y el fichero de configuración Flask Babel.</w:t>
      </w:r>
    </w:p>
    <w:p w14:paraId="5A69880C" w14:textId="450AB788" w:rsidR="00626AC0" w:rsidRDefault="00626AC0" w:rsidP="00136728">
      <w:pPr>
        <w:ind w:left="1416"/>
      </w:pPr>
      <w:r>
        <w:t xml:space="preserve">− src/Modelo: </w:t>
      </w:r>
      <w:r w:rsidR="009D2869">
        <w:t>alberga dos ficheros Python que son los que dotan a la aplicación de lógica. Los ficheros mencionados son la clase Modelo y la clase Personaje.</w:t>
      </w:r>
    </w:p>
    <w:p w14:paraId="1D9514A5" w14:textId="69F03040" w:rsidR="00626AC0" w:rsidRDefault="00626AC0" w:rsidP="00136728">
      <w:pPr>
        <w:ind w:left="1416"/>
      </w:pPr>
      <w:r>
        <w:t>− src/LecturaFicheros:</w:t>
      </w:r>
      <w:r w:rsidR="009D2869">
        <w:t xml:space="preserve"> albergan los ficheros capaces de leer los ePubs y los csv. </w:t>
      </w:r>
      <w:r w:rsidR="00ED2ED2">
        <w:t>También contiene archivos para escribir los csv cuando el diccionario es exportado.</w:t>
      </w:r>
      <w:r>
        <w:t xml:space="preserve"> </w:t>
      </w:r>
    </w:p>
    <w:p w14:paraId="7B45C113" w14:textId="50C37658" w:rsidR="00626AC0" w:rsidRDefault="00626AC0" w:rsidP="00136728">
      <w:pPr>
        <w:ind w:left="1416"/>
      </w:pPr>
      <w:r>
        <w:t xml:space="preserve">− src/Lexers: </w:t>
      </w:r>
      <w:r w:rsidR="00ED2ED2">
        <w:t>albergan los analizadores léxicos para obtener el diccionario de personajes a través de un ePub y para obtener las posiciones de dichos personajes.</w:t>
      </w:r>
    </w:p>
    <w:p w14:paraId="3E0CEC84" w14:textId="189AF19E" w:rsidR="00626AC0" w:rsidRDefault="00626AC0" w:rsidP="00136728">
      <w:pPr>
        <w:ind w:left="1416"/>
      </w:pPr>
      <w:r>
        <w:t xml:space="preserve">− src/PersistenciaSesiones: </w:t>
      </w:r>
      <w:r w:rsidR="00ED2ED2">
        <w:t>alberga la lógica para almacenar las sesiones de usuario, o lo que es lo mismo, la id de la sesión y el objeto modelo.</w:t>
      </w:r>
    </w:p>
    <w:p w14:paraId="10DA4C1D" w14:textId="254F8805" w:rsidR="00626AC0" w:rsidRDefault="00626AC0" w:rsidP="00136728">
      <w:pPr>
        <w:ind w:left="1416"/>
      </w:pPr>
      <w:r>
        <w:t xml:space="preserve">− src/static: </w:t>
      </w:r>
      <w:r w:rsidR="00ED2ED2">
        <w:t>albergan todos los archivos empleados por las plantillas html, o sea, imágenes, hojas de estilo y archivos javascript.</w:t>
      </w:r>
    </w:p>
    <w:p w14:paraId="21A6A4F1" w14:textId="1A92B17B" w:rsidR="00626AC0" w:rsidRDefault="00626AC0" w:rsidP="00136728">
      <w:pPr>
        <w:ind w:left="1416"/>
      </w:pPr>
      <w:r>
        <w:t xml:space="preserve">− src/static/css: </w:t>
      </w:r>
      <w:r w:rsidR="009423A2">
        <w:t>albergan</w:t>
      </w:r>
      <w:r>
        <w:t xml:space="preserve"> las hojas de estilo</w:t>
      </w:r>
      <w:r w:rsidR="009423A2">
        <w:t xml:space="preserve"> usadas por las plantillas html</w:t>
      </w:r>
      <w:r>
        <w:t>.</w:t>
      </w:r>
    </w:p>
    <w:p w14:paraId="11127211" w14:textId="1DA39306" w:rsidR="00626AC0" w:rsidRDefault="00626AC0" w:rsidP="00136728">
      <w:pPr>
        <w:ind w:left="1416"/>
      </w:pPr>
      <w:r>
        <w:t xml:space="preserve">− src/static/img: </w:t>
      </w:r>
      <w:r w:rsidR="009423A2">
        <w:t>albergan las imágenes usadas por las plantillas html.</w:t>
      </w:r>
    </w:p>
    <w:p w14:paraId="0BAEB8B7" w14:textId="048E658C" w:rsidR="00626AC0" w:rsidRDefault="00626AC0" w:rsidP="009423A2">
      <w:pPr>
        <w:ind w:left="1416"/>
      </w:pPr>
      <w:r>
        <w:t xml:space="preserve">− src/static/js: </w:t>
      </w:r>
      <w:r w:rsidR="009423A2">
        <w:t>albergan los ficheros javascript usadas por las plantillas html.</w:t>
      </w:r>
    </w:p>
    <w:p w14:paraId="48F10358" w14:textId="621B352F" w:rsidR="00626AC0" w:rsidRDefault="00626AC0" w:rsidP="00136728">
      <w:pPr>
        <w:ind w:left="1416"/>
      </w:pPr>
      <w:r>
        <w:t xml:space="preserve">− src/translations: </w:t>
      </w:r>
      <w:r w:rsidR="009423A2">
        <w:t>alberga las traducciones de la aplicación.</w:t>
      </w:r>
    </w:p>
    <w:p w14:paraId="611A3004" w14:textId="78368AF2" w:rsidR="00626AC0" w:rsidRDefault="00626AC0" w:rsidP="00136728">
      <w:pPr>
        <w:ind w:left="1416"/>
      </w:pPr>
      <w:r>
        <w:t xml:space="preserve">− src/templates: </w:t>
      </w:r>
      <w:r w:rsidR="009423A2">
        <w:t>alberga las plantillas html utilizadas en el proyecto.</w:t>
      </w:r>
    </w:p>
    <w:p w14:paraId="44B0FC9E" w14:textId="570987F0" w:rsidR="00626AC0" w:rsidRDefault="00626AC0" w:rsidP="00136728">
      <w:pPr>
        <w:ind w:left="1416"/>
      </w:pPr>
      <w:r>
        <w:t xml:space="preserve">− src/guiones: </w:t>
      </w:r>
      <w:r w:rsidR="009423A2">
        <w:t>alberga el archivo Python para obtener el diccionario de personajes de un guion.</w:t>
      </w:r>
    </w:p>
    <w:p w14:paraId="7D00DEE7" w14:textId="4B1212D5" w:rsidR="00F54005" w:rsidRDefault="00626AC0" w:rsidP="00F962C5">
      <w:pPr>
        <w:ind w:left="1416"/>
      </w:pPr>
      <w:r>
        <w:t xml:space="preserve">− src/PredictorEtniaSexo: </w:t>
      </w:r>
      <w:r w:rsidR="009423A2">
        <w:t>alberga el archivo Python capaz de implementar</w:t>
      </w:r>
      <w:r>
        <w:t xml:space="preserve"> el predictor de etnia y sexo de Ethnea y Genni(3).</w:t>
      </w:r>
    </w:p>
    <w:p w14:paraId="79C4DB3A" w14:textId="77777777" w:rsidR="00F54005" w:rsidRDefault="00F54005" w:rsidP="003549B6"/>
    <w:p w14:paraId="52DC92E7" w14:textId="05FF308A" w:rsidR="00F54005" w:rsidRDefault="008E6185" w:rsidP="006D03F9">
      <w:pPr>
        <w:keepNext/>
        <w:jc w:val="center"/>
      </w:pPr>
      <w:r>
        <w:rPr>
          <w:noProof/>
        </w:rPr>
        <w:drawing>
          <wp:inline distT="0" distB="0" distL="0" distR="0" wp14:anchorId="13C32A7D" wp14:editId="288058ED">
            <wp:extent cx="4671391" cy="3607914"/>
            <wp:effectExtent l="0" t="0" r="0" b="0"/>
            <wp:docPr id="691" name="Imagen 6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n 691" descr="Diagrama&#10;&#10;Descripción generada automáticament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23379" cy="3648066"/>
                    </a:xfrm>
                    <a:prstGeom prst="rect">
                      <a:avLst/>
                    </a:prstGeom>
                    <a:noFill/>
                    <a:ln>
                      <a:noFill/>
                    </a:ln>
                  </pic:spPr>
                </pic:pic>
              </a:graphicData>
            </a:graphic>
          </wp:inline>
        </w:drawing>
      </w:r>
    </w:p>
    <w:p w14:paraId="5A1E98CA" w14:textId="6FCC5329" w:rsidR="005A6981" w:rsidRDefault="00F54005" w:rsidP="000120C9">
      <w:pPr>
        <w:pStyle w:val="Descripcin"/>
        <w:jc w:val="center"/>
      </w:pPr>
      <w:bookmarkStart w:id="90" w:name="_Toc107913242"/>
      <w:r>
        <w:t xml:space="preserve">Figura </w:t>
      </w:r>
      <w:fldSimple w:instr=" SEQ Figura \* ARABIC ">
        <w:r w:rsidR="00BA4C58">
          <w:rPr>
            <w:noProof/>
          </w:rPr>
          <w:t>8</w:t>
        </w:r>
      </w:fldSimple>
      <w:r>
        <w:t xml:space="preserve"> Diagrama de paq</w:t>
      </w:r>
      <w:bookmarkEnd w:id="90"/>
      <w:r w:rsidR="000120C9">
        <w:t>uetes</w:t>
      </w:r>
    </w:p>
    <w:p w14:paraId="203AFB85" w14:textId="11CFE121" w:rsidR="005A6981" w:rsidRDefault="005A6981" w:rsidP="003549B6"/>
    <w:p w14:paraId="6EFC7139" w14:textId="77777777" w:rsidR="005A6981" w:rsidRDefault="005A6981" w:rsidP="003549B6"/>
    <w:p w14:paraId="743A40A9" w14:textId="79CF84FC" w:rsidR="003549B6" w:rsidRDefault="003549B6" w:rsidP="003549B6"/>
    <w:p w14:paraId="292DB68D" w14:textId="59C11491" w:rsidR="003549B6" w:rsidRDefault="003549B6" w:rsidP="003549B6"/>
    <w:p w14:paraId="14D46CC0" w14:textId="6BA95721" w:rsidR="003549B6" w:rsidRDefault="003549B6" w:rsidP="003549B6">
      <w:pPr>
        <w:pStyle w:val="Ttulo2"/>
      </w:pPr>
      <w:bookmarkStart w:id="91" w:name="_Toc107913193"/>
      <w:r>
        <w:t>C.4</w:t>
      </w:r>
      <w:r>
        <w:tab/>
        <w:t>Diseño de interfaces</w:t>
      </w:r>
      <w:bookmarkEnd w:id="91"/>
    </w:p>
    <w:p w14:paraId="6AE17907" w14:textId="77777777" w:rsidR="00A52550" w:rsidRDefault="00A52550" w:rsidP="00A52550">
      <w:pPr>
        <w:ind w:left="708" w:firstLine="702"/>
      </w:pPr>
      <w:r>
        <w:t>Al principio del proyecto, se decidió seguir con la misma interfaz del anterior proyecto, ya que es vistosa y es fácil de usar para el usuario.</w:t>
      </w:r>
    </w:p>
    <w:p w14:paraId="2AB40D61" w14:textId="77777777" w:rsidR="00A52550" w:rsidRDefault="00A52550" w:rsidP="00A52550">
      <w:pPr>
        <w:ind w:left="708" w:firstLine="702"/>
      </w:pPr>
    </w:p>
    <w:p w14:paraId="1E8DB238" w14:textId="6A3E999E" w:rsidR="00D931B9" w:rsidRDefault="00A52550" w:rsidP="00D931B9">
      <w:pPr>
        <w:ind w:left="708" w:firstLine="702"/>
      </w:pPr>
      <w:r>
        <w:t>Por lo tanto</w:t>
      </w:r>
      <w:r w:rsidR="00D931B9">
        <w:t xml:space="preserve">, </w:t>
      </w:r>
      <w:r w:rsidR="00D3590A">
        <w:t xml:space="preserve">las nuevas páginas son: </w:t>
      </w:r>
    </w:p>
    <w:p w14:paraId="7E9844D8" w14:textId="32961BBD" w:rsidR="00D3590A" w:rsidRDefault="00D3590A" w:rsidP="00D931B9">
      <w:pPr>
        <w:ind w:left="708" w:firstLine="702"/>
      </w:pPr>
    </w:p>
    <w:p w14:paraId="29C39936" w14:textId="77777777" w:rsidR="00D3590A" w:rsidRDefault="00D3590A" w:rsidP="00D3590A">
      <w:pPr>
        <w:keepNext/>
        <w:jc w:val="center"/>
      </w:pPr>
      <w:r>
        <w:rPr>
          <w:noProof/>
        </w:rPr>
        <w:drawing>
          <wp:inline distT="0" distB="0" distL="0" distR="0" wp14:anchorId="6955106F" wp14:editId="426CE062">
            <wp:extent cx="4264761" cy="2264777"/>
            <wp:effectExtent l="0" t="0" r="2540" b="2540"/>
            <wp:docPr id="683" name="Imagen 6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n 683" descr="Interfaz de usuario gráfica&#10;&#10;Descripción generada automáticamente"/>
                    <pic:cNvPicPr/>
                  </pic:nvPicPr>
                  <pic:blipFill>
                    <a:blip r:embed="rId324"/>
                    <a:stretch>
                      <a:fillRect/>
                    </a:stretch>
                  </pic:blipFill>
                  <pic:spPr>
                    <a:xfrm>
                      <a:off x="0" y="0"/>
                      <a:ext cx="4270564" cy="2267858"/>
                    </a:xfrm>
                    <a:prstGeom prst="rect">
                      <a:avLst/>
                    </a:prstGeom>
                  </pic:spPr>
                </pic:pic>
              </a:graphicData>
            </a:graphic>
          </wp:inline>
        </w:drawing>
      </w:r>
    </w:p>
    <w:p w14:paraId="1487E17F" w14:textId="39CDE0CA" w:rsidR="00D3590A" w:rsidRDefault="00D3590A" w:rsidP="00D3590A">
      <w:pPr>
        <w:pStyle w:val="Descripcin"/>
        <w:jc w:val="center"/>
      </w:pPr>
      <w:bookmarkStart w:id="92" w:name="_Toc107913243"/>
      <w:r>
        <w:t xml:space="preserve">Figura </w:t>
      </w:r>
      <w:fldSimple w:instr=" SEQ Figura \* ARABIC ">
        <w:r w:rsidR="00BA4C58">
          <w:rPr>
            <w:noProof/>
          </w:rPr>
          <w:t>9</w:t>
        </w:r>
      </w:fldSimple>
      <w:r>
        <w:t xml:space="preserve"> Red dinámica</w:t>
      </w:r>
      <w:bookmarkEnd w:id="92"/>
    </w:p>
    <w:p w14:paraId="2A9A29D8" w14:textId="774402A1" w:rsidR="00D3590A" w:rsidRDefault="00D3590A" w:rsidP="00D3590A"/>
    <w:p w14:paraId="65D06A41" w14:textId="77777777" w:rsidR="00D3590A" w:rsidRDefault="00D3590A" w:rsidP="00D3590A">
      <w:pPr>
        <w:keepNext/>
        <w:jc w:val="center"/>
      </w:pPr>
      <w:r>
        <w:rPr>
          <w:noProof/>
        </w:rPr>
        <w:drawing>
          <wp:inline distT="0" distB="0" distL="0" distR="0" wp14:anchorId="073280C7" wp14:editId="7BC7EA99">
            <wp:extent cx="4433011" cy="2281145"/>
            <wp:effectExtent l="0" t="0" r="5715" b="5080"/>
            <wp:docPr id="684" name="Imagen 68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Imagen que contiene Texto&#10;&#10;Descripción generada automáticamente"/>
                    <pic:cNvPicPr/>
                  </pic:nvPicPr>
                  <pic:blipFill>
                    <a:blip r:embed="rId325"/>
                    <a:stretch>
                      <a:fillRect/>
                    </a:stretch>
                  </pic:blipFill>
                  <pic:spPr>
                    <a:xfrm>
                      <a:off x="0" y="0"/>
                      <a:ext cx="4450588" cy="2290190"/>
                    </a:xfrm>
                    <a:prstGeom prst="rect">
                      <a:avLst/>
                    </a:prstGeom>
                  </pic:spPr>
                </pic:pic>
              </a:graphicData>
            </a:graphic>
          </wp:inline>
        </w:drawing>
      </w:r>
    </w:p>
    <w:p w14:paraId="0725DF6A" w14:textId="1A05594C" w:rsidR="00D3590A" w:rsidRDefault="00D3590A" w:rsidP="00D3590A">
      <w:pPr>
        <w:pStyle w:val="Descripcin"/>
        <w:jc w:val="center"/>
      </w:pPr>
      <w:bookmarkStart w:id="93" w:name="_Toc107913244"/>
      <w:r>
        <w:t xml:space="preserve">Figura </w:t>
      </w:r>
      <w:fldSimple w:instr=" SEQ Figura \* ARABIC ">
        <w:r w:rsidR="00BA4C58">
          <w:rPr>
            <w:noProof/>
          </w:rPr>
          <w:t>10</w:t>
        </w:r>
      </w:fldSimple>
      <w:r>
        <w:t xml:space="preserve"> Extracción de datos red dinámica</w:t>
      </w:r>
      <w:bookmarkEnd w:id="93"/>
    </w:p>
    <w:p w14:paraId="664F4C2D" w14:textId="0B2A5130" w:rsidR="00D3590A" w:rsidRDefault="00D3590A" w:rsidP="00D3590A"/>
    <w:p w14:paraId="6FCD4302" w14:textId="77777777" w:rsidR="007745B4" w:rsidRDefault="007745B4" w:rsidP="007745B4">
      <w:pPr>
        <w:keepNext/>
        <w:jc w:val="center"/>
      </w:pPr>
      <w:r>
        <w:rPr>
          <w:noProof/>
        </w:rPr>
        <w:drawing>
          <wp:inline distT="0" distB="0" distL="0" distR="0" wp14:anchorId="260380C0" wp14:editId="76BC9E5B">
            <wp:extent cx="3953329" cy="2048256"/>
            <wp:effectExtent l="0" t="0" r="0" b="9525"/>
            <wp:docPr id="685" name="Imagen 6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n 685" descr="Una captura de pantalla de una computadora&#10;&#10;Descripción generada automáticamente"/>
                    <pic:cNvPicPr/>
                  </pic:nvPicPr>
                  <pic:blipFill>
                    <a:blip r:embed="rId326"/>
                    <a:stretch>
                      <a:fillRect/>
                    </a:stretch>
                  </pic:blipFill>
                  <pic:spPr>
                    <a:xfrm>
                      <a:off x="0" y="0"/>
                      <a:ext cx="3969356" cy="2056560"/>
                    </a:xfrm>
                    <a:prstGeom prst="rect">
                      <a:avLst/>
                    </a:prstGeom>
                  </pic:spPr>
                </pic:pic>
              </a:graphicData>
            </a:graphic>
          </wp:inline>
        </w:drawing>
      </w:r>
    </w:p>
    <w:p w14:paraId="7179550F" w14:textId="73C5649E" w:rsidR="00D3590A" w:rsidRPr="00D3590A" w:rsidRDefault="007745B4" w:rsidP="007745B4">
      <w:pPr>
        <w:pStyle w:val="Descripcin"/>
        <w:jc w:val="center"/>
      </w:pPr>
      <w:bookmarkStart w:id="94" w:name="_Toc107913245"/>
      <w:r>
        <w:t xml:space="preserve">Figura </w:t>
      </w:r>
      <w:fldSimple w:instr=" SEQ Figura \* ARABIC ">
        <w:r w:rsidR="00BA4C58">
          <w:rPr>
            <w:noProof/>
          </w:rPr>
          <w:t>11</w:t>
        </w:r>
      </w:fldSimple>
      <w:r>
        <w:t xml:space="preserve"> Informe red dinámica</w:t>
      </w:r>
      <w:bookmarkEnd w:id="94"/>
    </w:p>
    <w:p w14:paraId="172FA527" w14:textId="19DF8CFB" w:rsidR="007756A5" w:rsidRDefault="007756A5" w:rsidP="00D931B9">
      <w:pPr>
        <w:ind w:left="708" w:firstLine="702"/>
      </w:pPr>
    </w:p>
    <w:p w14:paraId="30303B6C" w14:textId="77777777" w:rsidR="007756A5" w:rsidRDefault="007756A5" w:rsidP="00D931B9">
      <w:pPr>
        <w:ind w:left="708" w:firstLine="702"/>
      </w:pPr>
    </w:p>
    <w:p w14:paraId="6A71AEFF" w14:textId="26536832" w:rsidR="00D931B9" w:rsidRDefault="00D931B9" w:rsidP="00D931B9">
      <w:pPr>
        <w:ind w:left="708" w:firstLine="702"/>
      </w:pPr>
    </w:p>
    <w:p w14:paraId="5AE29FFD" w14:textId="71515CB7" w:rsidR="00D931B9" w:rsidRDefault="00D931B9" w:rsidP="00000CAD">
      <w:pPr>
        <w:keepNext/>
        <w:ind w:left="708" w:firstLine="702"/>
        <w:jc w:val="center"/>
      </w:pPr>
    </w:p>
    <w:p w14:paraId="5A808CBD" w14:textId="3E93BE2E" w:rsidR="003549B6" w:rsidRDefault="003549B6" w:rsidP="00F41A64"/>
    <w:p w14:paraId="44F3CE5E" w14:textId="5840B5F4" w:rsidR="00F41A64" w:rsidRDefault="00F41A64" w:rsidP="00F41A64"/>
    <w:p w14:paraId="45912842" w14:textId="6CC244EA" w:rsidR="00F41A64" w:rsidRDefault="00F41A64" w:rsidP="00F41A64"/>
    <w:p w14:paraId="73DAB626" w14:textId="288AB46F" w:rsidR="00F41A64" w:rsidRDefault="00F41A64" w:rsidP="00F41A64"/>
    <w:p w14:paraId="6C38DE10" w14:textId="5CAC008D" w:rsidR="00F41A64" w:rsidRDefault="00F41A64" w:rsidP="00F41A64"/>
    <w:p w14:paraId="4D9DFB10" w14:textId="40B5667C" w:rsidR="00F41A64" w:rsidRDefault="00F41A64" w:rsidP="00F41A64"/>
    <w:p w14:paraId="0A297C71" w14:textId="7497A2E9" w:rsidR="00F41A64" w:rsidRDefault="00F41A64" w:rsidP="00F41A64"/>
    <w:p w14:paraId="7851B6C2" w14:textId="71DD22E4" w:rsidR="00F41A64" w:rsidRDefault="00F41A64" w:rsidP="00F41A64"/>
    <w:p w14:paraId="4B906CC1" w14:textId="7EA8FF8D" w:rsidR="00F41A64" w:rsidRDefault="00F41A64" w:rsidP="00F41A64"/>
    <w:p w14:paraId="3460C374" w14:textId="7F36FD19" w:rsidR="00F41A64" w:rsidRDefault="00F41A64" w:rsidP="00F41A64"/>
    <w:p w14:paraId="7B989E9E" w14:textId="2909FB07" w:rsidR="00F41A64" w:rsidRDefault="00F41A64" w:rsidP="00F41A64"/>
    <w:p w14:paraId="7EEFF71C" w14:textId="56E7D685" w:rsidR="00F41A64" w:rsidRDefault="00F41A64" w:rsidP="00F41A64"/>
    <w:p w14:paraId="171D9525" w14:textId="64EF6456" w:rsidR="00F41A64" w:rsidRDefault="00F41A64" w:rsidP="00F41A64"/>
    <w:p w14:paraId="4EE9246A" w14:textId="6126C2EF" w:rsidR="00F41A64" w:rsidRDefault="00F41A64" w:rsidP="00F41A64"/>
    <w:p w14:paraId="27112F28" w14:textId="594ACD53" w:rsidR="00F41A64" w:rsidRDefault="00F41A64" w:rsidP="00F41A64"/>
    <w:p w14:paraId="25B3C10C" w14:textId="7C019F4E" w:rsidR="00F41A64" w:rsidRDefault="00F41A64" w:rsidP="00F41A64"/>
    <w:p w14:paraId="65496B25" w14:textId="4CA0555D" w:rsidR="00F41A64" w:rsidRDefault="00F41A64" w:rsidP="00F41A64"/>
    <w:p w14:paraId="3DF7B258" w14:textId="6281A079" w:rsidR="00F41A64" w:rsidRDefault="00F41A64" w:rsidP="00F41A64"/>
    <w:p w14:paraId="21F63F3D" w14:textId="7EE4D59B" w:rsidR="00F41A64" w:rsidRDefault="00F41A64" w:rsidP="00F41A64"/>
    <w:p w14:paraId="2BE3A255" w14:textId="56D756A4" w:rsidR="00F41A64" w:rsidRDefault="00F41A64" w:rsidP="00F41A64"/>
    <w:p w14:paraId="1E23C186" w14:textId="5CC3F364" w:rsidR="00F41A64" w:rsidRDefault="00F41A64" w:rsidP="00F41A64"/>
    <w:p w14:paraId="645D28A1" w14:textId="64EC9881" w:rsidR="00F41A64" w:rsidRDefault="00F41A64" w:rsidP="00F41A64"/>
    <w:p w14:paraId="63A37BE8" w14:textId="11D55477" w:rsidR="00F41A64" w:rsidRDefault="00F41A64" w:rsidP="00F41A64"/>
    <w:p w14:paraId="40162343" w14:textId="2C538680" w:rsidR="00F41A64" w:rsidRDefault="00F41A64" w:rsidP="00F41A64"/>
    <w:p w14:paraId="1B5BA914" w14:textId="2672302B" w:rsidR="00F41A64" w:rsidRDefault="00F41A64" w:rsidP="00F41A64"/>
    <w:p w14:paraId="05AEBB8A" w14:textId="1B5D4F6A" w:rsidR="00F41A64" w:rsidRDefault="00F41A64" w:rsidP="00F41A64"/>
    <w:p w14:paraId="65BC4469" w14:textId="0299651D" w:rsidR="00F41A64" w:rsidRDefault="00F41A64" w:rsidP="00F41A64"/>
    <w:p w14:paraId="51C8AB67" w14:textId="1A646C29" w:rsidR="00F41A64" w:rsidRDefault="00F41A64" w:rsidP="00F41A64"/>
    <w:p w14:paraId="29BFD24C" w14:textId="77777777" w:rsidR="009F5299" w:rsidRDefault="009F5299" w:rsidP="00F41A64"/>
    <w:p w14:paraId="1FA01874" w14:textId="77777777" w:rsidR="00F962C5" w:rsidRDefault="00F962C5" w:rsidP="00F41A64"/>
    <w:p w14:paraId="715B45F9" w14:textId="3EF38773" w:rsidR="00F962C5" w:rsidRDefault="00F962C5" w:rsidP="00F41A64">
      <w:pPr>
        <w:sectPr w:rsidR="00F962C5" w:rsidSect="009F5299">
          <w:type w:val="continuous"/>
          <w:pgSz w:w="11906" w:h="16838"/>
          <w:pgMar w:top="1418" w:right="1701" w:bottom="1418" w:left="1701" w:header="709" w:footer="709" w:gutter="0"/>
          <w:cols w:space="708"/>
          <w:docGrid w:linePitch="360"/>
        </w:sectPr>
      </w:pPr>
    </w:p>
    <w:p w14:paraId="38006FB8" w14:textId="03CAAD1B" w:rsidR="00923089" w:rsidRDefault="00923089" w:rsidP="00F962C5"/>
    <w:p w14:paraId="115F8E52" w14:textId="19E3AB65" w:rsidR="00923089" w:rsidRDefault="00923089" w:rsidP="00A52550">
      <w:pPr>
        <w:ind w:left="708" w:firstLine="702"/>
      </w:pPr>
    </w:p>
    <w:p w14:paraId="4E32FFBB" w14:textId="77777777" w:rsidR="00923089" w:rsidRDefault="00923089" w:rsidP="00A52550">
      <w:pPr>
        <w:ind w:left="708" w:firstLine="702"/>
      </w:pPr>
    </w:p>
    <w:p w14:paraId="20A402E8" w14:textId="77777777" w:rsidR="002C7DA9" w:rsidRDefault="002C7DA9" w:rsidP="002C7DA9">
      <w:pPr>
        <w:pStyle w:val="Textoindependiente"/>
        <w:spacing w:before="10"/>
        <w:rPr>
          <w:rFonts w:ascii="Trebuchet MS"/>
          <w:sz w:val="18"/>
        </w:rPr>
      </w:pPr>
    </w:p>
    <w:p w14:paraId="0BEDB917" w14:textId="7CE963BB" w:rsidR="002C7DA9" w:rsidRPr="00417529" w:rsidRDefault="002C7DA9" w:rsidP="002C7DA9">
      <w:pPr>
        <w:pStyle w:val="Textoindependiente"/>
        <w:spacing w:before="10"/>
        <w:rPr>
          <w:rFonts w:ascii="Trebuchet MS"/>
          <w:sz w:val="18"/>
        </w:rPr>
      </w:pPr>
      <w:r>
        <w:rPr>
          <w:noProof/>
        </w:rPr>
        <mc:AlternateContent>
          <mc:Choice Requires="wps">
            <w:drawing>
              <wp:anchor distT="0" distB="0" distL="0" distR="0" simplePos="0" relativeHeight="251688960" behindDoc="1" locked="0" layoutInCell="1" allowOverlap="1" wp14:anchorId="7C52A033" wp14:editId="08D8B6CC">
                <wp:simplePos x="0" y="0"/>
                <wp:positionH relativeFrom="page">
                  <wp:posOffset>1433195</wp:posOffset>
                </wp:positionH>
                <wp:positionV relativeFrom="paragraph">
                  <wp:posOffset>166370</wp:posOffset>
                </wp:positionV>
                <wp:extent cx="4669155" cy="1270"/>
                <wp:effectExtent l="0" t="0" r="0" b="0"/>
                <wp:wrapTopAndBottom/>
                <wp:docPr id="667" name="Forma libre: forma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A0BD6" id="Forma libre: forma 667" o:spid="_x0000_s1026" style="position:absolute;margin-left:112.85pt;margin-top:13.1pt;width:367.65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39E27163" w14:textId="77777777" w:rsidR="002C7DA9" w:rsidRPr="003549B6" w:rsidRDefault="002C7DA9" w:rsidP="002C7DA9">
      <w:pPr>
        <w:pStyle w:val="Ttulo1"/>
        <w:ind w:left="705"/>
        <w:rPr>
          <w:sz w:val="22"/>
          <w:szCs w:val="22"/>
        </w:rPr>
      </w:pPr>
    </w:p>
    <w:p w14:paraId="3F24A820" w14:textId="69CDDE05" w:rsidR="002C7DA9" w:rsidRDefault="002C7DA9" w:rsidP="002C7DA9">
      <w:pPr>
        <w:pStyle w:val="Ttulo1"/>
        <w:ind w:left="705"/>
      </w:pPr>
      <w:bookmarkStart w:id="95" w:name="_Toc107913194"/>
      <w:r>
        <w:t xml:space="preserve">Apéndice </w:t>
      </w:r>
      <w:r w:rsidR="00F41A64">
        <w:t>D</w:t>
      </w:r>
      <w:r>
        <w:t xml:space="preserve">. </w:t>
      </w:r>
      <w:r w:rsidR="00F41A64">
        <w:t>Documentación técnica de programación</w:t>
      </w:r>
      <w:bookmarkEnd w:id="95"/>
      <w:r w:rsidR="00F41A64">
        <w:t xml:space="preserve"> </w:t>
      </w:r>
    </w:p>
    <w:p w14:paraId="24EF9433" w14:textId="77777777" w:rsidR="00F41A64" w:rsidRPr="00417529" w:rsidRDefault="00F41A64" w:rsidP="00F41A64">
      <w:pPr>
        <w:pStyle w:val="Textoindependiente"/>
        <w:spacing w:before="10"/>
        <w:rPr>
          <w:rFonts w:ascii="Trebuchet MS"/>
          <w:sz w:val="18"/>
        </w:rPr>
      </w:pPr>
      <w:r>
        <w:rPr>
          <w:noProof/>
        </w:rPr>
        <mc:AlternateContent>
          <mc:Choice Requires="wps">
            <w:drawing>
              <wp:anchor distT="0" distB="0" distL="0" distR="0" simplePos="0" relativeHeight="251691008" behindDoc="1" locked="0" layoutInCell="1" allowOverlap="1" wp14:anchorId="7037297F" wp14:editId="0F3FD969">
                <wp:simplePos x="0" y="0"/>
                <wp:positionH relativeFrom="page">
                  <wp:posOffset>1433195</wp:posOffset>
                </wp:positionH>
                <wp:positionV relativeFrom="paragraph">
                  <wp:posOffset>166370</wp:posOffset>
                </wp:positionV>
                <wp:extent cx="4669155" cy="1270"/>
                <wp:effectExtent l="0" t="0" r="0" b="0"/>
                <wp:wrapTopAndBottom/>
                <wp:docPr id="668" name="Forma libre: forma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916D4" id="Forma libre: forma 668" o:spid="_x0000_s1026" style="position:absolute;margin-left:112.85pt;margin-top:13.1pt;width:367.6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615315C" w14:textId="77777777" w:rsidR="00F41A64" w:rsidRPr="003549B6" w:rsidRDefault="00F41A64" w:rsidP="00F41A64">
      <w:pPr>
        <w:pStyle w:val="Ttulo1"/>
        <w:ind w:left="705"/>
        <w:rPr>
          <w:sz w:val="22"/>
          <w:szCs w:val="22"/>
        </w:rPr>
      </w:pPr>
    </w:p>
    <w:p w14:paraId="3BE7FA21" w14:textId="2CD4D94F" w:rsidR="00000CAD" w:rsidRDefault="00F41A64" w:rsidP="003004D3">
      <w:pPr>
        <w:pStyle w:val="Ttulo2"/>
      </w:pPr>
      <w:bookmarkStart w:id="96" w:name="_Toc107913195"/>
      <w:r>
        <w:t>D.1</w:t>
      </w:r>
      <w:r>
        <w:tab/>
        <w:t>Introducción</w:t>
      </w:r>
      <w:bookmarkEnd w:id="96"/>
      <w:r>
        <w:t xml:space="preserve"> </w:t>
      </w:r>
    </w:p>
    <w:p w14:paraId="76628B52" w14:textId="400AC5A5" w:rsidR="003004D3" w:rsidRDefault="003004D3" w:rsidP="00490C76">
      <w:pPr>
        <w:ind w:left="708" w:firstLine="702"/>
      </w:pPr>
      <w:r>
        <w:t>En est</w:t>
      </w:r>
      <w:r w:rsidR="007A312D">
        <w:t>e</w:t>
      </w:r>
      <w:r>
        <w:t xml:space="preserve"> </w:t>
      </w:r>
      <w:r w:rsidR="006D03F9">
        <w:t xml:space="preserve">anexo se describen aspectos relevantes para </w:t>
      </w:r>
      <w:r w:rsidR="007A312D">
        <w:t>la</w:t>
      </w:r>
      <w:r w:rsidR="00490C76">
        <w:t xml:space="preserve"> futura</w:t>
      </w:r>
      <w:r w:rsidR="007A312D">
        <w:t xml:space="preserve"> utilización </w:t>
      </w:r>
      <w:r w:rsidR="00490C76">
        <w:t>de la aplicación y mantenimiento del software.</w:t>
      </w:r>
    </w:p>
    <w:p w14:paraId="03BB35C7" w14:textId="77777777" w:rsidR="00490C76" w:rsidRDefault="00490C76" w:rsidP="003004D3"/>
    <w:p w14:paraId="1CC66EFE" w14:textId="7E86BCE9" w:rsidR="003004D3" w:rsidRDefault="003004D3" w:rsidP="003004D3">
      <w:pPr>
        <w:pStyle w:val="Ttulo2"/>
      </w:pPr>
      <w:bookmarkStart w:id="97" w:name="_Toc107913196"/>
      <w:r>
        <w:t xml:space="preserve">D.2 </w:t>
      </w:r>
      <w:r>
        <w:tab/>
        <w:t>Estructura de directorios</w:t>
      </w:r>
      <w:bookmarkEnd w:id="97"/>
    </w:p>
    <w:p w14:paraId="14118BA2" w14:textId="333284C3" w:rsidR="003004D3" w:rsidRDefault="003004D3" w:rsidP="003004D3">
      <w:r>
        <w:tab/>
      </w:r>
      <w:r>
        <w:tab/>
        <w:t xml:space="preserve">Para nuestro proyecto se han utilizado </w:t>
      </w:r>
      <w:r w:rsidR="00141B42">
        <w:t>dos</w:t>
      </w:r>
      <w:r>
        <w:t xml:space="preserve"> repositorios.</w:t>
      </w:r>
    </w:p>
    <w:p w14:paraId="1BD3C999" w14:textId="6DF5EF36" w:rsidR="00141B42" w:rsidRDefault="00141B42" w:rsidP="00141B42">
      <w:pPr>
        <w:pStyle w:val="Prrafodelista"/>
        <w:numPr>
          <w:ilvl w:val="0"/>
          <w:numId w:val="1"/>
        </w:numPr>
      </w:pPr>
      <w:r>
        <w:t>Principal: es donde está todo nuestro proyecto.</w:t>
      </w:r>
    </w:p>
    <w:p w14:paraId="49C94A01" w14:textId="341C0CE6" w:rsidR="00141B42" w:rsidRDefault="00141B42" w:rsidP="00141B42">
      <w:pPr>
        <w:pStyle w:val="Prrafodelista"/>
        <w:numPr>
          <w:ilvl w:val="0"/>
          <w:numId w:val="1"/>
        </w:numPr>
      </w:pPr>
      <w:r>
        <w:t>Despliegue: el main del despliegue es diferente al main para la ejecución en local, por lo tanto, tenemos otro repositorio para el despliegue de la aplicación.</w:t>
      </w:r>
    </w:p>
    <w:p w14:paraId="5DBD24AA" w14:textId="77777777" w:rsidR="00141B42" w:rsidRDefault="00141B42" w:rsidP="00141B42">
      <w:pPr>
        <w:pStyle w:val="Ttulo3"/>
        <w:ind w:firstLine="708"/>
      </w:pPr>
    </w:p>
    <w:p w14:paraId="3327A826" w14:textId="775A495B" w:rsidR="00141B42" w:rsidRDefault="00141B42" w:rsidP="00141B42">
      <w:pPr>
        <w:pStyle w:val="Ttulo3"/>
        <w:ind w:left="702" w:firstLine="708"/>
      </w:pPr>
      <w:bookmarkStart w:id="98" w:name="_Toc107913197"/>
      <w:r>
        <w:t>Repositorio principal</w:t>
      </w:r>
      <w:bookmarkEnd w:id="98"/>
    </w:p>
    <w:p w14:paraId="6CF1125C" w14:textId="69A002F7" w:rsidR="00141B42" w:rsidRDefault="00A07160" w:rsidP="00141B42">
      <w:r>
        <w:tab/>
      </w:r>
      <w:r>
        <w:tab/>
      </w:r>
      <w:r>
        <w:tab/>
        <w:t xml:space="preserve">El repositorio donde esta albergado es </w:t>
      </w:r>
      <w:hyperlink r:id="rId327" w:history="1">
        <w:r w:rsidRPr="00A07160">
          <w:rPr>
            <w:rStyle w:val="Hipervnculo"/>
          </w:rPr>
          <w:t>GitHub</w:t>
        </w:r>
      </w:hyperlink>
      <w:r>
        <w:t>, cuya estructura es:</w:t>
      </w:r>
    </w:p>
    <w:p w14:paraId="7507D005" w14:textId="77777777" w:rsidR="00A07160" w:rsidRDefault="00A07160" w:rsidP="00A07160">
      <w:pPr>
        <w:pStyle w:val="Default"/>
      </w:pPr>
      <w:r>
        <w:tab/>
      </w:r>
      <w:r>
        <w:tab/>
      </w:r>
      <w:r>
        <w:tab/>
      </w:r>
      <w:r>
        <w:tab/>
      </w:r>
    </w:p>
    <w:p w14:paraId="47C4369E" w14:textId="30F283F3" w:rsidR="00A07160" w:rsidRDefault="00A07160" w:rsidP="00A07160">
      <w:pPr>
        <w:pStyle w:val="Default"/>
        <w:spacing w:after="52"/>
        <w:ind w:left="2832"/>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 xml:space="preserve">/Imagenes Wiki/: </w:t>
      </w:r>
      <w:r w:rsidR="000B0BD9">
        <w:rPr>
          <w:rFonts w:ascii="Liberation Serif" w:hAnsi="Liberation Serif" w:cs="Liberation Serif"/>
          <w:sz w:val="22"/>
          <w:szCs w:val="22"/>
        </w:rPr>
        <w:t>Carpeta donde tenemos las imágenes que se usaran en la wiki de la aplicación.</w:t>
      </w:r>
      <w:r>
        <w:rPr>
          <w:rFonts w:ascii="Liberation Serif" w:hAnsi="Liberation Serif" w:cs="Liberation Serif"/>
          <w:sz w:val="22"/>
          <w:szCs w:val="22"/>
        </w:rPr>
        <w:t xml:space="preserve"> </w:t>
      </w:r>
    </w:p>
    <w:p w14:paraId="4D702D54" w14:textId="1F54B939"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/ReadMeImagenes/: Carpeta</w:t>
      </w:r>
      <w:r w:rsidR="000B0BD9">
        <w:rPr>
          <w:rFonts w:ascii="Liberation Serif" w:hAnsi="Liberation Serif" w:cs="Liberation Serif"/>
          <w:sz w:val="22"/>
          <w:szCs w:val="22"/>
        </w:rPr>
        <w:t xml:space="preserve"> que guarda las imágenes que han sido usadas </w:t>
      </w:r>
      <w:r>
        <w:rPr>
          <w:rFonts w:ascii="Liberation Serif" w:hAnsi="Liberation Serif" w:cs="Liberation Serif"/>
          <w:sz w:val="22"/>
          <w:szCs w:val="22"/>
        </w:rPr>
        <w:t xml:space="preserve">en el </w:t>
      </w:r>
      <w:r>
        <w:rPr>
          <w:rFonts w:ascii="Liberation Serif" w:hAnsi="Liberation Serif" w:cs="Liberation Serif"/>
          <w:i/>
          <w:iCs/>
          <w:sz w:val="22"/>
          <w:szCs w:val="22"/>
        </w:rPr>
        <w:t xml:space="preserve">readme </w:t>
      </w:r>
      <w:r>
        <w:rPr>
          <w:rFonts w:ascii="Liberation Serif" w:hAnsi="Liberation Serif" w:cs="Liberation Serif"/>
          <w:sz w:val="22"/>
          <w:szCs w:val="22"/>
        </w:rPr>
        <w:t xml:space="preserve">del repositorio. </w:t>
      </w:r>
    </w:p>
    <w:p w14:paraId="6387D8DD" w14:textId="525CBB67"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xml:space="preserve">− /doc/: Carpeta </w:t>
      </w:r>
      <w:r w:rsidR="000B0BD9">
        <w:rPr>
          <w:rFonts w:ascii="Liberation Serif" w:hAnsi="Liberation Serif" w:cs="Liberation Serif"/>
          <w:sz w:val="22"/>
          <w:szCs w:val="22"/>
        </w:rPr>
        <w:t>para la documentación del proyecto.</w:t>
      </w:r>
      <w:r>
        <w:rPr>
          <w:rFonts w:ascii="Liberation Serif" w:hAnsi="Liberation Serif" w:cs="Liberation Serif"/>
          <w:sz w:val="22"/>
          <w:szCs w:val="22"/>
        </w:rPr>
        <w:t xml:space="preserve"> </w:t>
      </w:r>
    </w:p>
    <w:p w14:paraId="6D977EF5" w14:textId="0CAE34A5"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xml:space="preserve">− /doc/Imagenes/: Carpeta que </w:t>
      </w:r>
      <w:r w:rsidR="000B0BD9">
        <w:rPr>
          <w:rFonts w:ascii="Liberation Serif" w:hAnsi="Liberation Serif" w:cs="Liberation Serif"/>
          <w:sz w:val="22"/>
          <w:szCs w:val="22"/>
        </w:rPr>
        <w:t>tiene las imágenes usadas en la documentación</w:t>
      </w:r>
      <w:r>
        <w:rPr>
          <w:rFonts w:ascii="Liberation Serif" w:hAnsi="Liberation Serif" w:cs="Liberation Serif"/>
          <w:sz w:val="22"/>
          <w:szCs w:val="22"/>
        </w:rPr>
        <w:t xml:space="preserve">. </w:t>
      </w:r>
    </w:p>
    <w:p w14:paraId="67EE73B0" w14:textId="0F2D24D2"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xml:space="preserve">− /src/: Carpeta </w:t>
      </w:r>
      <w:r w:rsidR="000B0BD9">
        <w:rPr>
          <w:rFonts w:ascii="Liberation Serif" w:hAnsi="Liberation Serif" w:cs="Liberation Serif"/>
          <w:sz w:val="22"/>
          <w:szCs w:val="22"/>
        </w:rPr>
        <w:t>que alberga los archivas para el funcionamiento de la aplicación</w:t>
      </w:r>
      <w:r>
        <w:rPr>
          <w:rFonts w:ascii="Liberation Serif" w:hAnsi="Liberation Serif" w:cs="Liberation Serif"/>
          <w:sz w:val="22"/>
          <w:szCs w:val="22"/>
        </w:rPr>
        <w:t xml:space="preserve">. </w:t>
      </w:r>
    </w:p>
    <w:p w14:paraId="41D91C5A" w14:textId="6B3D6CE0"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xml:space="preserve">− /src/LecturaFicheros/: Carpeta que </w:t>
      </w:r>
      <w:r w:rsidR="00480F2F" w:rsidRPr="00480F2F">
        <w:rPr>
          <w:rFonts w:ascii="Liberation Serif" w:hAnsi="Liberation Serif" w:cs="Liberation Serif"/>
          <w:sz w:val="22"/>
          <w:szCs w:val="22"/>
        </w:rPr>
        <w:t>albergan los ficheros capaces de leer los ePubs y los csv. También contiene archivos para escribir los csv cuando el diccionario es exportado.</w:t>
      </w:r>
    </w:p>
    <w:p w14:paraId="41217460" w14:textId="6B3A9B0A" w:rsidR="00A07160" w:rsidRDefault="00A07160" w:rsidP="00A07160">
      <w:pPr>
        <w:pStyle w:val="Default"/>
        <w:spacing w:after="52"/>
        <w:ind w:left="2832"/>
        <w:rPr>
          <w:rFonts w:ascii="Liberation Serif" w:hAnsi="Liberation Serif" w:cs="Liberation Serif"/>
          <w:sz w:val="22"/>
          <w:szCs w:val="22"/>
        </w:rPr>
      </w:pPr>
      <w:r>
        <w:rPr>
          <w:rFonts w:ascii="Liberation Serif" w:hAnsi="Liberation Serif" w:cs="Liberation Serif"/>
          <w:sz w:val="22"/>
          <w:szCs w:val="22"/>
        </w:rPr>
        <w:t xml:space="preserve">− /src/Lexers/: Carpeta que </w:t>
      </w:r>
      <w:r w:rsidR="00480F2F" w:rsidRPr="00480F2F">
        <w:rPr>
          <w:rFonts w:ascii="Liberation Serif" w:hAnsi="Liberation Serif" w:cs="Liberation Serif"/>
          <w:sz w:val="22"/>
          <w:szCs w:val="22"/>
        </w:rPr>
        <w:t>albergan los analizadores léxicos para obtener el diccionario de personajes a través de un ePub y para obtener las posiciones de dichos personajes.</w:t>
      </w:r>
    </w:p>
    <w:p w14:paraId="3A9EB445" w14:textId="3933A3B5" w:rsidR="00A07160" w:rsidRPr="00480F2F" w:rsidRDefault="00A07160" w:rsidP="00480F2F">
      <w:pPr>
        <w:pStyle w:val="Default"/>
        <w:ind w:left="2832"/>
        <w:rPr>
          <w:rFonts w:ascii="Liberation Serif" w:hAnsi="Liberation Serif" w:cs="Liberation Serif"/>
          <w:sz w:val="22"/>
          <w:szCs w:val="22"/>
        </w:rPr>
      </w:pPr>
      <w:r>
        <w:rPr>
          <w:rFonts w:ascii="Liberation Serif" w:hAnsi="Liberation Serif" w:cs="Liberation Serif"/>
          <w:sz w:val="22"/>
          <w:szCs w:val="22"/>
        </w:rPr>
        <w:t xml:space="preserve">− /src/Modelo/: Carpeta que </w:t>
      </w:r>
      <w:r w:rsidR="00480F2F" w:rsidRPr="00480F2F">
        <w:rPr>
          <w:rFonts w:ascii="Liberation Serif" w:hAnsi="Liberation Serif" w:cs="Liberation Serif"/>
          <w:sz w:val="22"/>
          <w:szCs w:val="22"/>
        </w:rPr>
        <w:t>alberga dos ficheros Python que son los que dotan a la aplicación de lógica. Los ficheros mencionados son la clase Modelo y la clase Personaje.</w:t>
      </w:r>
    </w:p>
    <w:p w14:paraId="0F16F115" w14:textId="37DE410B" w:rsidR="00A07160" w:rsidRDefault="00A07160" w:rsidP="00A07160">
      <w:pPr>
        <w:ind w:left="2832"/>
      </w:pPr>
      <w:r>
        <w:t xml:space="preserve">− /src/PersistenciaSesiones/: Carpeta que </w:t>
      </w:r>
      <w:r w:rsidR="00480F2F">
        <w:t>alberga la lógica para almacenar las sesiones de usuario, o lo que es lo mismo, la id de la sesión y el objeto modelo.</w:t>
      </w:r>
    </w:p>
    <w:p w14:paraId="7E2B59E3" w14:textId="77777777" w:rsidR="00A07160" w:rsidRDefault="00A07160" w:rsidP="00A07160">
      <w:pPr>
        <w:ind w:left="2832"/>
      </w:pPr>
      <w:r>
        <w:t>− /src/ficheros/: Carpeta que contiene los ficheros empleados a lo largo del transcurso de la aplicación, en esta carpeta se guardan, por ejemplo, las imágenes usadas cuando se genera el informe.</w:t>
      </w:r>
    </w:p>
    <w:p w14:paraId="6024608F" w14:textId="122EA705" w:rsidR="00A07160" w:rsidRDefault="00A07160" w:rsidP="00A07160">
      <w:pPr>
        <w:ind w:left="2832"/>
      </w:pPr>
      <w:r>
        <w:t xml:space="preserve">− /src/Guiones: Carpeta que </w:t>
      </w:r>
      <w:r w:rsidR="004719DE">
        <w:t>alberga el archivo Python para obtener el diccionario de personajes de un guion.</w:t>
      </w:r>
    </w:p>
    <w:p w14:paraId="6E993AF8" w14:textId="11DB45CC" w:rsidR="00A07160" w:rsidRDefault="00A07160" w:rsidP="00A07160">
      <w:pPr>
        <w:ind w:left="2832"/>
      </w:pPr>
      <w:r>
        <w:t xml:space="preserve">− /src/PredictorEtniaSexo/: Carpeta que </w:t>
      </w:r>
      <w:r w:rsidR="004719DE">
        <w:t>alberga el archivo Python capaz de implementar el predictor de etnia y sexo de Ethnea y Genni(3).</w:t>
      </w:r>
    </w:p>
    <w:p w14:paraId="077820F3" w14:textId="1FC1823C" w:rsidR="00A07160" w:rsidRDefault="00A07160" w:rsidP="00A07160">
      <w:pPr>
        <w:ind w:left="2832"/>
      </w:pPr>
      <w:r>
        <w:t xml:space="preserve">− /src/static/: Carpeta que </w:t>
      </w:r>
      <w:r w:rsidR="00480F2F">
        <w:t>albergan todos los archivos empleados por las plantillas html, o sea, imágenes, hojas de estilo y archivos javascript.</w:t>
      </w:r>
    </w:p>
    <w:p w14:paraId="2694D0A3" w14:textId="1AE5FEA7" w:rsidR="00A07160" w:rsidRDefault="00A07160" w:rsidP="00A07160">
      <w:pPr>
        <w:ind w:left="2832"/>
      </w:pPr>
      <w:r>
        <w:t xml:space="preserve">− /src/static/img: Carpeta que </w:t>
      </w:r>
      <w:r w:rsidR="00480F2F">
        <w:t>albergan las imágenes usadas por las plantillas html.</w:t>
      </w:r>
    </w:p>
    <w:p w14:paraId="3614C632" w14:textId="31E6C20A" w:rsidR="00A07160" w:rsidRDefault="00A07160" w:rsidP="00480F2F">
      <w:pPr>
        <w:ind w:left="2832"/>
      </w:pPr>
      <w:r>
        <w:t xml:space="preserve">− /src/static/css: Carpeta que </w:t>
      </w:r>
      <w:r w:rsidR="00480F2F">
        <w:t>albergan las hojas de estilo usadas por las plantillas html.</w:t>
      </w:r>
    </w:p>
    <w:p w14:paraId="560442DB" w14:textId="54A32260" w:rsidR="00A07160" w:rsidRDefault="00A07160" w:rsidP="00A07160">
      <w:pPr>
        <w:ind w:left="2832"/>
      </w:pPr>
      <w:r>
        <w:t xml:space="preserve">− /src/static/js: Carpeta que </w:t>
      </w:r>
      <w:r w:rsidR="004719DE">
        <w:t>albergan los ficheros javascript usadas por las plantillas html.</w:t>
      </w:r>
    </w:p>
    <w:p w14:paraId="7C85AB77" w14:textId="1E801038" w:rsidR="00A07160" w:rsidRDefault="00A07160" w:rsidP="00A07160">
      <w:pPr>
        <w:ind w:left="2832"/>
      </w:pPr>
      <w:r>
        <w:t xml:space="preserve">− /src/templates/: Carpeta que </w:t>
      </w:r>
      <w:r w:rsidR="004719DE">
        <w:t>alberga las plantillas html utilizadas en el proyecto.</w:t>
      </w:r>
    </w:p>
    <w:p w14:paraId="2F0FE141" w14:textId="71239F8D" w:rsidR="00A07160" w:rsidRDefault="00A07160" w:rsidP="00A07160">
      <w:pPr>
        <w:ind w:left="2832"/>
      </w:pPr>
      <w:r>
        <w:t xml:space="preserve">− /src/translations/: Carpeta que </w:t>
      </w:r>
      <w:r w:rsidR="004719DE">
        <w:t>alberga las traducciones de la aplicación.</w:t>
      </w:r>
    </w:p>
    <w:p w14:paraId="0F41392F" w14:textId="77777777" w:rsidR="00A07160" w:rsidRDefault="00A07160" w:rsidP="00A07160">
      <w:pPr>
        <w:ind w:left="2832"/>
      </w:pPr>
      <w:r>
        <w:t>− /src/Controlador.py/: Es el fichero que conecta el modelo con la vista de la aplicación en la arquitectura MVP.</w:t>
      </w:r>
    </w:p>
    <w:p w14:paraId="543B66E3" w14:textId="77777777" w:rsidR="00A07160" w:rsidRDefault="00A07160" w:rsidP="00A07160">
      <w:pPr>
        <w:ind w:left="2832"/>
      </w:pPr>
      <w:r>
        <w:t>− /src/Config.py/: Es el fichero de configuración empleado por Flask y Babel.</w:t>
      </w:r>
    </w:p>
    <w:p w14:paraId="05E6EFC1" w14:textId="77777777" w:rsidR="00A07160" w:rsidRDefault="00A07160" w:rsidP="00A07160">
      <w:pPr>
        <w:ind w:left="2832"/>
      </w:pPr>
      <w:r>
        <w:t>− /LICENSE: Es el fichero con la licencia del proyecto.</w:t>
      </w:r>
    </w:p>
    <w:p w14:paraId="07887810" w14:textId="77777777" w:rsidR="00A07160" w:rsidRDefault="00A07160" w:rsidP="00A07160">
      <w:pPr>
        <w:ind w:left="2832"/>
      </w:pPr>
      <w:r>
        <w:t>− /README.md: Es el fichero del readme del repositorio.</w:t>
      </w:r>
    </w:p>
    <w:p w14:paraId="1972B317" w14:textId="77777777" w:rsidR="00A07160" w:rsidRDefault="00A07160" w:rsidP="00A07160">
      <w:pPr>
        <w:ind w:left="2832"/>
      </w:pPr>
      <w:r>
        <w:t>− /babel.cfg: Es un fichero para la configuración de babel.</w:t>
      </w:r>
    </w:p>
    <w:p w14:paraId="604D3273" w14:textId="77777777" w:rsidR="00A07160" w:rsidRDefault="00A07160" w:rsidP="00A07160">
      <w:pPr>
        <w:ind w:left="2832"/>
      </w:pPr>
      <w:r>
        <w:t>− /requirements.txt: Es el fichero utilizado para poder instalar todos los paquetes y herramientas necesarios para este proyecto.</w:t>
      </w:r>
    </w:p>
    <w:p w14:paraId="0C954F5B" w14:textId="77777777" w:rsidR="00A07160" w:rsidRDefault="00A07160" w:rsidP="00A07160">
      <w:pPr>
        <w:ind w:left="2832"/>
      </w:pPr>
      <w:r>
        <w:t>− /main.py: Es el fichero con el cual se va a poder ejecutar el proyecto.</w:t>
      </w:r>
    </w:p>
    <w:p w14:paraId="0463C993" w14:textId="69D50651" w:rsidR="00480F2F" w:rsidRDefault="00A07160" w:rsidP="004719DE">
      <w:pPr>
        <w:ind w:left="2832"/>
      </w:pPr>
      <w:r>
        <w:t xml:space="preserve">− /tst/: Carpeta que </w:t>
      </w:r>
      <w:r w:rsidR="004719DE">
        <w:t>alberga las pruebas unitarias</w:t>
      </w:r>
      <w:r>
        <w:t>.</w:t>
      </w:r>
    </w:p>
    <w:p w14:paraId="395D00D4" w14:textId="3FF5A4A0" w:rsidR="00A07160" w:rsidRDefault="00A07160" w:rsidP="00A07160"/>
    <w:p w14:paraId="4F04F98C" w14:textId="413F48A1" w:rsidR="00A07160" w:rsidRDefault="00A07160" w:rsidP="00A07160">
      <w:pPr>
        <w:pStyle w:val="Ttulo3"/>
        <w:ind w:left="702" w:firstLine="708"/>
      </w:pPr>
      <w:r>
        <w:tab/>
      </w:r>
      <w:bookmarkStart w:id="99" w:name="_Toc107913198"/>
      <w:r>
        <w:t>Repositorio despliegue</w:t>
      </w:r>
      <w:bookmarkEnd w:id="99"/>
    </w:p>
    <w:p w14:paraId="655609AB" w14:textId="23EDA601" w:rsidR="000C6D74" w:rsidRDefault="000C6D74" w:rsidP="00743BA1">
      <w:pPr>
        <w:ind w:left="1416" w:firstLine="714"/>
      </w:pPr>
      <w:r>
        <w:t>Como la estructura de este directorio, la mayoría de los ficheros son iguales a los del repositorio principal, dichos ficheros no se volverán a explicar de nuevo. El repositorio donde esta albergado es</w:t>
      </w:r>
      <w:r w:rsidR="00743BA1">
        <w:t xml:space="preserve"> </w:t>
      </w:r>
      <w:hyperlink r:id="rId328" w:history="1">
        <w:r w:rsidR="00743BA1" w:rsidRPr="00743BA1">
          <w:rPr>
            <w:rStyle w:val="Hipervnculo"/>
          </w:rPr>
          <w:t>GitHub</w:t>
        </w:r>
      </w:hyperlink>
      <w:r>
        <w:t>, cuya estructura es:</w:t>
      </w:r>
    </w:p>
    <w:p w14:paraId="4B5FAE1B" w14:textId="32FAA437" w:rsidR="000C6D74" w:rsidRPr="000C6D74" w:rsidRDefault="00743BA1" w:rsidP="00743BA1">
      <w:pPr>
        <w:pStyle w:val="Default"/>
        <w:ind w:left="2124"/>
        <w:rPr>
          <w:sz w:val="22"/>
          <w:szCs w:val="22"/>
        </w:rPr>
      </w:pPr>
      <w:r>
        <w:rPr>
          <w:sz w:val="22"/>
          <w:szCs w:val="22"/>
        </w:rPr>
        <w:t>-</w:t>
      </w:r>
      <w:r w:rsidR="000C6D74" w:rsidRPr="000C6D74">
        <w:rPr>
          <w:rFonts w:ascii="Times New Roman" w:hAnsi="Times New Roman" w:cs="Times New Roman"/>
        </w:rPr>
        <w:t>/src/: Misma estructura</w:t>
      </w:r>
      <w:r w:rsidR="004719DE">
        <w:rPr>
          <w:rFonts w:ascii="Times New Roman" w:hAnsi="Times New Roman" w:cs="Times New Roman"/>
        </w:rPr>
        <w:t>.</w:t>
      </w:r>
      <w:r w:rsidR="000C6D74" w:rsidRPr="000C6D74">
        <w:rPr>
          <w:rFonts w:ascii="Times New Roman" w:hAnsi="Times New Roman" w:cs="Times New Roman"/>
        </w:rPr>
        <w:t xml:space="preserve"> </w:t>
      </w:r>
    </w:p>
    <w:p w14:paraId="7302DB03" w14:textId="04E7072D" w:rsidR="000C6D74" w:rsidRDefault="000C6D74" w:rsidP="00743BA1">
      <w:pPr>
        <w:pStyle w:val="Default"/>
        <w:spacing w:after="57"/>
        <w:ind w:left="2124"/>
        <w:rPr>
          <w:rFonts w:ascii="Liberation Serif" w:hAnsi="Liberation Serif" w:cs="Liberation Serif"/>
          <w:sz w:val="22"/>
          <w:szCs w:val="22"/>
        </w:rPr>
      </w:pPr>
      <w:r>
        <w:rPr>
          <w:sz w:val="22"/>
          <w:szCs w:val="22"/>
        </w:rPr>
        <w:t>-</w:t>
      </w:r>
      <w:r>
        <w:rPr>
          <w:rFonts w:ascii="Liberation Serif" w:hAnsi="Liberation Serif" w:cs="Liberation Serif"/>
          <w:sz w:val="22"/>
          <w:szCs w:val="22"/>
        </w:rPr>
        <w:t xml:space="preserve">/main.py: Distinto al del apartado anterior con el fin de que pueda ser leído por Heroku a la hora de desplegar la aplicación. </w:t>
      </w:r>
    </w:p>
    <w:p w14:paraId="4F98F40E" w14:textId="77777777" w:rsidR="000C6D74" w:rsidRDefault="000C6D74" w:rsidP="00743BA1">
      <w:pPr>
        <w:pStyle w:val="Default"/>
        <w:spacing w:after="57"/>
        <w:ind w:left="2124"/>
        <w:rPr>
          <w:rFonts w:ascii="Liberation Serif" w:hAnsi="Liberation Serif" w:cs="Liberation Serif"/>
          <w:sz w:val="22"/>
          <w:szCs w:val="22"/>
        </w:rPr>
      </w:pPr>
      <w:r>
        <w:rPr>
          <w:rFonts w:ascii="Liberation Serif" w:hAnsi="Liberation Serif" w:cs="Liberation Serif"/>
          <w:sz w:val="22"/>
          <w:szCs w:val="22"/>
        </w:rPr>
        <w:t xml:space="preserve">− /README.md: Mismo que el apartado anterior. </w:t>
      </w:r>
    </w:p>
    <w:p w14:paraId="39D7A191" w14:textId="77777777" w:rsidR="000C6D74" w:rsidRDefault="000C6D74" w:rsidP="00743BA1">
      <w:pPr>
        <w:pStyle w:val="Default"/>
        <w:spacing w:after="57"/>
        <w:ind w:left="2124"/>
        <w:rPr>
          <w:rFonts w:ascii="Liberation Serif" w:hAnsi="Liberation Serif" w:cs="Liberation Serif"/>
          <w:sz w:val="22"/>
          <w:szCs w:val="22"/>
        </w:rPr>
      </w:pPr>
      <w:r>
        <w:rPr>
          <w:rFonts w:ascii="Liberation Serif" w:hAnsi="Liberation Serif" w:cs="Liberation Serif"/>
          <w:sz w:val="22"/>
          <w:szCs w:val="22"/>
        </w:rPr>
        <w:t xml:space="preserve">− /requirements.txt: Fichero necesario para que Heroku pueda leer lo que necesita instalar, mismo que en el apartado anterior. </w:t>
      </w:r>
    </w:p>
    <w:p w14:paraId="205E0168" w14:textId="77777777" w:rsidR="000C6D74" w:rsidRDefault="000C6D74" w:rsidP="00743BA1">
      <w:pPr>
        <w:pStyle w:val="Default"/>
        <w:spacing w:after="57"/>
        <w:ind w:left="2124"/>
        <w:rPr>
          <w:rFonts w:ascii="Liberation Serif" w:hAnsi="Liberation Serif" w:cs="Liberation Serif"/>
          <w:sz w:val="22"/>
          <w:szCs w:val="22"/>
        </w:rPr>
      </w:pPr>
      <w:r>
        <w:rPr>
          <w:rFonts w:ascii="Liberation Serif" w:hAnsi="Liberation Serif" w:cs="Liberation Serif"/>
          <w:sz w:val="22"/>
          <w:szCs w:val="22"/>
        </w:rPr>
        <w:t xml:space="preserve">− /Procfile: Fichero necesario para que Heroku lea como se debe ejecutar la aplicación. </w:t>
      </w:r>
    </w:p>
    <w:p w14:paraId="071A2514" w14:textId="48922DD7" w:rsidR="000C6D74" w:rsidRPr="00743BA1" w:rsidRDefault="000C6D74" w:rsidP="00743BA1">
      <w:pPr>
        <w:pStyle w:val="Default"/>
        <w:ind w:left="2124"/>
        <w:rPr>
          <w:rFonts w:ascii="Liberation Serif" w:hAnsi="Liberation Serif" w:cs="Liberation Serif"/>
          <w:sz w:val="22"/>
          <w:szCs w:val="22"/>
        </w:rPr>
      </w:pPr>
      <w:r>
        <w:rPr>
          <w:rFonts w:ascii="Liberation Serif" w:hAnsi="Liberation Serif" w:cs="Liberation Serif"/>
          <w:sz w:val="22"/>
          <w:szCs w:val="22"/>
        </w:rPr>
        <w:t xml:space="preserve">− /runtime.txt: Fichero para que Heroku detecte el lenguaje de programación que se emplea en la aplicación. </w:t>
      </w:r>
    </w:p>
    <w:p w14:paraId="110D1535" w14:textId="749BCDEC" w:rsidR="000C6D74" w:rsidRDefault="000C6D74" w:rsidP="00743BA1">
      <w:pPr>
        <w:pStyle w:val="Default"/>
        <w:spacing w:after="57"/>
        <w:ind w:left="2124"/>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 xml:space="preserve">/requirements.txt: Mismo que en el apartado anterior, también empleado por Heroku para poder instalar todas las herramientas necesarias. </w:t>
      </w:r>
    </w:p>
    <w:p w14:paraId="3DF35AC9" w14:textId="588E6AC4" w:rsidR="000C6D74" w:rsidRDefault="000C6D74" w:rsidP="00743BA1">
      <w:pPr>
        <w:pStyle w:val="Default"/>
        <w:spacing w:after="57"/>
        <w:ind w:left="2124"/>
        <w:rPr>
          <w:rFonts w:ascii="Liberation Serif" w:hAnsi="Liberation Serif" w:cs="Liberation Serif"/>
          <w:sz w:val="22"/>
          <w:szCs w:val="22"/>
        </w:rPr>
      </w:pPr>
      <w:r>
        <w:rPr>
          <w:rFonts w:ascii="Liberation Serif" w:hAnsi="Liberation Serif" w:cs="Liberation Serif"/>
          <w:sz w:val="22"/>
          <w:szCs w:val="22"/>
        </w:rPr>
        <w:t xml:space="preserve">− /LICENSE: Mismo documento. </w:t>
      </w:r>
    </w:p>
    <w:p w14:paraId="3BEEA444" w14:textId="5E181871" w:rsidR="000C6D74" w:rsidRDefault="000C6D74" w:rsidP="00743BA1">
      <w:pPr>
        <w:pStyle w:val="Default"/>
        <w:ind w:left="2124"/>
        <w:rPr>
          <w:rFonts w:ascii="Liberation Serif" w:hAnsi="Liberation Serif" w:cs="Liberation Serif"/>
          <w:sz w:val="22"/>
          <w:szCs w:val="22"/>
        </w:rPr>
      </w:pPr>
      <w:r>
        <w:rPr>
          <w:rFonts w:ascii="Liberation Serif" w:hAnsi="Liberation Serif" w:cs="Liberation Serif"/>
          <w:sz w:val="22"/>
          <w:szCs w:val="22"/>
        </w:rPr>
        <w:t xml:space="preserve">− /babel.cfg: Mismo documento. </w:t>
      </w:r>
    </w:p>
    <w:p w14:paraId="5D6E8E27" w14:textId="7550459B" w:rsidR="004719DE" w:rsidRDefault="004719DE" w:rsidP="00743BA1">
      <w:pPr>
        <w:pStyle w:val="Default"/>
        <w:ind w:left="2124"/>
        <w:rPr>
          <w:rFonts w:ascii="Liberation Serif" w:hAnsi="Liberation Serif" w:cs="Liberation Serif"/>
          <w:sz w:val="22"/>
          <w:szCs w:val="22"/>
        </w:rPr>
      </w:pPr>
    </w:p>
    <w:p w14:paraId="238B4A8A" w14:textId="77777777" w:rsidR="004719DE" w:rsidRDefault="004719DE" w:rsidP="00743BA1">
      <w:pPr>
        <w:pStyle w:val="Default"/>
        <w:ind w:left="2124"/>
        <w:rPr>
          <w:rFonts w:ascii="Liberation Serif" w:hAnsi="Liberation Serif" w:cs="Liberation Serif"/>
          <w:sz w:val="22"/>
          <w:szCs w:val="22"/>
        </w:rPr>
      </w:pPr>
    </w:p>
    <w:p w14:paraId="533C9171" w14:textId="55A4865F" w:rsidR="00743BA1" w:rsidRDefault="00743BA1" w:rsidP="00743BA1">
      <w:pPr>
        <w:pStyle w:val="Default"/>
        <w:rPr>
          <w:rFonts w:ascii="Liberation Serif" w:hAnsi="Liberation Serif" w:cs="Liberation Serif"/>
          <w:sz w:val="22"/>
          <w:szCs w:val="22"/>
        </w:rPr>
      </w:pPr>
    </w:p>
    <w:p w14:paraId="23C3E10D" w14:textId="2DF84925" w:rsidR="00743BA1" w:rsidRDefault="00743BA1" w:rsidP="00743BA1">
      <w:pPr>
        <w:pStyle w:val="Ttulo2"/>
      </w:pPr>
      <w:bookmarkStart w:id="100" w:name="_D.3_Manual_del"/>
      <w:bookmarkStart w:id="101" w:name="_Toc107913199"/>
      <w:bookmarkEnd w:id="100"/>
      <w:r>
        <w:t>D.3</w:t>
      </w:r>
      <w:r>
        <w:tab/>
        <w:t>Manual del programador</w:t>
      </w:r>
      <w:bookmarkEnd w:id="101"/>
    </w:p>
    <w:p w14:paraId="291AED81" w14:textId="4C26A25C" w:rsidR="00743BA1" w:rsidRDefault="004719DE" w:rsidP="004719DE">
      <w:pPr>
        <w:ind w:left="708" w:firstLine="708"/>
      </w:pPr>
      <w:r>
        <w:t xml:space="preserve">En este anexo se explicará </w:t>
      </w:r>
      <w:r w:rsidR="000120C9">
        <w:t>cómo</w:t>
      </w:r>
      <w:r>
        <w:t xml:space="preserve"> se instalará la aplicación, tanto en remoto como en local.</w:t>
      </w:r>
    </w:p>
    <w:p w14:paraId="40B9B179" w14:textId="77777777" w:rsidR="004719DE" w:rsidRDefault="004719DE" w:rsidP="004719DE">
      <w:pPr>
        <w:ind w:left="708" w:firstLine="708"/>
      </w:pPr>
    </w:p>
    <w:p w14:paraId="6006A1EB" w14:textId="2EDA3E9B" w:rsidR="004719DE" w:rsidRDefault="004719DE" w:rsidP="004719DE">
      <w:pPr>
        <w:pStyle w:val="Ttulo3"/>
        <w:ind w:left="708" w:firstLine="708"/>
      </w:pPr>
      <w:bookmarkStart w:id="102" w:name="_Toc107913200"/>
      <w:r>
        <w:t>Ejecución en local</w:t>
      </w:r>
      <w:bookmarkEnd w:id="102"/>
    </w:p>
    <w:p w14:paraId="05A09D60" w14:textId="6915A8A7" w:rsidR="004719DE" w:rsidRDefault="000A257B" w:rsidP="000A257B">
      <w:pPr>
        <w:ind w:left="1416" w:firstLine="714"/>
      </w:pPr>
      <w:r>
        <w:t xml:space="preserve">Para poder ejecutar la aplicación en local, lo primero que deberemos de hacer será descargar el proyecto alojado en el </w:t>
      </w:r>
      <w:hyperlink r:id="rId329" w:history="1">
        <w:r w:rsidRPr="000A257B">
          <w:rPr>
            <w:rStyle w:val="Hipervnculo"/>
          </w:rPr>
          <w:t>repositorio principal</w:t>
        </w:r>
      </w:hyperlink>
      <w:r>
        <w:t>.</w:t>
      </w:r>
    </w:p>
    <w:p w14:paraId="7EF40DD1" w14:textId="741B46F9" w:rsidR="000A257B" w:rsidRDefault="000A257B" w:rsidP="000A257B">
      <w:pPr>
        <w:ind w:left="1416" w:firstLine="714"/>
      </w:pPr>
      <w:r>
        <w:t xml:space="preserve">Una vez descargado se deberán descargar las herramientas que se han usado para el funcionamiento del proyecto. </w:t>
      </w:r>
      <w:r w:rsidR="00AE5347">
        <w:t>Esto se hará fácilmente abriendo la terminal, situarnos en la carpeta del proyecto y ejecutar el comando:</w:t>
      </w:r>
    </w:p>
    <w:p w14:paraId="557EC075" w14:textId="77777777" w:rsidR="00AE5347" w:rsidRPr="004719DE" w:rsidRDefault="00AE5347" w:rsidP="000A257B">
      <w:pPr>
        <w:ind w:left="1416" w:firstLine="714"/>
      </w:pPr>
    </w:p>
    <w:p w14:paraId="724EEF81" w14:textId="32C0A53C" w:rsidR="00743BA1" w:rsidRDefault="00AE5347" w:rsidP="00AE5347">
      <w:pPr>
        <w:jc w:val="center"/>
      </w:pPr>
      <w:r w:rsidRPr="00AE5347">
        <w:t>pip install -r requirements.txt</w:t>
      </w:r>
    </w:p>
    <w:p w14:paraId="238FB3BC" w14:textId="5AEEEAF8" w:rsidR="00AE5347" w:rsidRDefault="00AE5347" w:rsidP="00AE5347">
      <w:pPr>
        <w:jc w:val="center"/>
      </w:pPr>
    </w:p>
    <w:p w14:paraId="1AB9045D" w14:textId="458080A1" w:rsidR="00AE5347" w:rsidRDefault="00AE5347" w:rsidP="00AE5347">
      <w:pPr>
        <w:pStyle w:val="Ttulo3"/>
      </w:pPr>
      <w:r>
        <w:tab/>
      </w:r>
      <w:r>
        <w:tab/>
      </w:r>
      <w:bookmarkStart w:id="103" w:name="_Toc107913201"/>
      <w:r>
        <w:t>Componentes</w:t>
      </w:r>
      <w:bookmarkEnd w:id="103"/>
    </w:p>
    <w:p w14:paraId="6DD38258" w14:textId="6A635A57" w:rsidR="00AE5347" w:rsidRDefault="00AE5347" w:rsidP="00AE5347">
      <w:r>
        <w:tab/>
      </w:r>
      <w:r>
        <w:tab/>
      </w:r>
      <w:r>
        <w:tab/>
        <w:t>Los componentes que han sido instalados son:</w:t>
      </w:r>
    </w:p>
    <w:p w14:paraId="346FF6BD" w14:textId="77777777" w:rsidR="00AE5347" w:rsidRDefault="00AE5347" w:rsidP="00AE5347">
      <w:r>
        <w:tab/>
      </w:r>
      <w:r>
        <w:tab/>
      </w:r>
      <w:r>
        <w:tab/>
        <w:t>− Flask: v1.0</w:t>
      </w:r>
    </w:p>
    <w:p w14:paraId="4659742C" w14:textId="77777777" w:rsidR="00AE5347" w:rsidRDefault="00AE5347" w:rsidP="00AE5347">
      <w:pPr>
        <w:ind w:left="2124"/>
      </w:pPr>
      <w:r>
        <w:t>− Flask Babel: v0.12</w:t>
      </w:r>
    </w:p>
    <w:p w14:paraId="70CA88B5" w14:textId="77777777" w:rsidR="00AE5347" w:rsidRDefault="00AE5347" w:rsidP="00AE5347">
      <w:pPr>
        <w:ind w:left="2124"/>
      </w:pPr>
      <w:r>
        <w:t>− Matplotlib: v3.0</w:t>
      </w:r>
    </w:p>
    <w:p w14:paraId="24EB87F5" w14:textId="77777777" w:rsidR="00AE5347" w:rsidRDefault="00AE5347" w:rsidP="00AE5347">
      <w:pPr>
        <w:ind w:left="2124"/>
      </w:pPr>
      <w:r>
        <w:t>− Numpy: v1.15</w:t>
      </w:r>
    </w:p>
    <w:p w14:paraId="7ACB93BF" w14:textId="77777777" w:rsidR="00AE5347" w:rsidRDefault="00AE5347" w:rsidP="00AE5347">
      <w:pPr>
        <w:ind w:left="2124"/>
      </w:pPr>
      <w:r>
        <w:t>− Ply: v3.11</w:t>
      </w:r>
    </w:p>
    <w:p w14:paraId="6EF00D1B" w14:textId="77777777" w:rsidR="00AE5347" w:rsidRDefault="00AE5347" w:rsidP="00AE5347">
      <w:pPr>
        <w:ind w:left="2124"/>
      </w:pPr>
      <w:r>
        <w:t>− BeautifulSoup4: v4.7</w:t>
      </w:r>
    </w:p>
    <w:p w14:paraId="0A33B56E" w14:textId="77777777" w:rsidR="00AE5347" w:rsidRDefault="00AE5347" w:rsidP="00AE5347">
      <w:pPr>
        <w:ind w:left="2124"/>
      </w:pPr>
      <w:r>
        <w:t>− lxml: v4.3</w:t>
      </w:r>
    </w:p>
    <w:p w14:paraId="7CC3F0BC" w14:textId="77777777" w:rsidR="00AE5347" w:rsidRDefault="00AE5347" w:rsidP="00AE5347">
      <w:pPr>
        <w:ind w:left="2124"/>
      </w:pPr>
      <w:r>
        <w:t>− html5lib: v1.0</w:t>
      </w:r>
    </w:p>
    <w:p w14:paraId="03F749D9" w14:textId="77777777" w:rsidR="00AE5347" w:rsidRDefault="00AE5347" w:rsidP="00AE5347">
      <w:pPr>
        <w:ind w:left="2124"/>
      </w:pPr>
      <w:r>
        <w:t>− Networkx: v2.2</w:t>
      </w:r>
    </w:p>
    <w:p w14:paraId="008D9945" w14:textId="535F6E57" w:rsidR="00AE5347" w:rsidRDefault="00AE5347" w:rsidP="00AE5347">
      <w:pPr>
        <w:ind w:left="2124"/>
      </w:pPr>
      <w:r>
        <w:t>− Scipy: v1.1</w:t>
      </w:r>
    </w:p>
    <w:p w14:paraId="5C26BD05" w14:textId="77777777" w:rsidR="00087997" w:rsidRDefault="00AE5347" w:rsidP="00AE5347">
      <w:pPr>
        <w:ind w:left="2124"/>
      </w:pPr>
      <w:r>
        <w:t xml:space="preserve">− Python-louvain: versión sin especificar. </w:t>
      </w:r>
    </w:p>
    <w:p w14:paraId="0F18DB65" w14:textId="552E5D07" w:rsidR="00AE5347" w:rsidRDefault="00AE5347" w:rsidP="00AE5347">
      <w:pPr>
        <w:ind w:left="2124"/>
      </w:pPr>
      <w:r>
        <w:t>− Werkzeug: v0.16.1</w:t>
      </w:r>
    </w:p>
    <w:p w14:paraId="6EB3CB2E" w14:textId="7AD63E24" w:rsidR="00087997" w:rsidRDefault="00087997" w:rsidP="00AE5347">
      <w:pPr>
        <w:ind w:left="2124"/>
      </w:pPr>
      <w:r>
        <w:t>- DyNetX: v0.3.1</w:t>
      </w:r>
    </w:p>
    <w:p w14:paraId="081AD388" w14:textId="0018178B" w:rsidR="00087997" w:rsidRDefault="00087997" w:rsidP="00AE5347">
      <w:pPr>
        <w:ind w:left="2124"/>
      </w:pPr>
      <w:r>
        <w:t>-ffmpeg-python: v0.2.0</w:t>
      </w:r>
    </w:p>
    <w:p w14:paraId="0E0D302B" w14:textId="77777777" w:rsidR="00B31598" w:rsidRDefault="00087997" w:rsidP="00AE5347">
      <w:pPr>
        <w:ind w:left="2124"/>
      </w:pPr>
      <w:r>
        <w:t>-Ipython: v7.16.3</w:t>
      </w:r>
    </w:p>
    <w:p w14:paraId="5B95E58A" w14:textId="77777777" w:rsidR="00B31598" w:rsidRDefault="00B31598" w:rsidP="00AE5347">
      <w:pPr>
        <w:ind w:left="2124"/>
      </w:pPr>
    </w:p>
    <w:p w14:paraId="13E58848" w14:textId="77777777" w:rsidR="00B31598" w:rsidRDefault="00B31598" w:rsidP="00AE5347">
      <w:pPr>
        <w:ind w:left="2124"/>
      </w:pPr>
      <w:r>
        <w:t>La versión que deberemos tener de Python es la versión 3.7.4.</w:t>
      </w:r>
    </w:p>
    <w:p w14:paraId="37DAE6D7" w14:textId="77777777" w:rsidR="00B31598" w:rsidRDefault="00B31598" w:rsidP="00AE5347">
      <w:pPr>
        <w:ind w:left="2124"/>
      </w:pPr>
    </w:p>
    <w:p w14:paraId="374BECA3" w14:textId="096D69B7" w:rsidR="00087997" w:rsidRDefault="00B31598" w:rsidP="00AE5347">
      <w:pPr>
        <w:ind w:left="2124"/>
      </w:pPr>
      <w:r>
        <w:t>Una vez se instalen todos los componentes</w:t>
      </w:r>
      <w:r w:rsidR="00F55528">
        <w:t>, ya se podrá ejecutar la aplicación, para ello abriremos la terminal, nos situamos en la carpeta del proyecto y ejecutar el comando:</w:t>
      </w:r>
    </w:p>
    <w:p w14:paraId="47A22F9E" w14:textId="77777777" w:rsidR="00F55528" w:rsidRDefault="00F55528" w:rsidP="00AE5347">
      <w:pPr>
        <w:ind w:left="2124"/>
      </w:pPr>
    </w:p>
    <w:p w14:paraId="457D38AB" w14:textId="3409A87A" w:rsidR="00F55528" w:rsidRDefault="00F55528" w:rsidP="00F55528">
      <w:pPr>
        <w:ind w:left="2124" w:firstLine="708"/>
        <w:jc w:val="center"/>
      </w:pPr>
      <w:r>
        <w:t>“python main.py”</w:t>
      </w:r>
    </w:p>
    <w:p w14:paraId="71910F42" w14:textId="650346FE" w:rsidR="00F55528" w:rsidRDefault="00F55528" w:rsidP="00F55528">
      <w:pPr>
        <w:ind w:left="2124" w:firstLine="708"/>
        <w:jc w:val="center"/>
      </w:pPr>
    </w:p>
    <w:p w14:paraId="292792A9" w14:textId="5020AB9B" w:rsidR="00F55528" w:rsidRDefault="00F55528" w:rsidP="00F55528">
      <w:r>
        <w:tab/>
      </w:r>
      <w:r>
        <w:tab/>
      </w:r>
      <w:r>
        <w:tab/>
        <w:t>Si todo ha ido bien nos deberá mostrar las siguientes líneas:</w:t>
      </w:r>
    </w:p>
    <w:p w14:paraId="49C76D64" w14:textId="619061B9" w:rsidR="00F55528" w:rsidRDefault="00F55528" w:rsidP="00F55528">
      <w:pPr>
        <w:jc w:val="center"/>
      </w:pPr>
      <w:r>
        <w:rPr>
          <w:noProof/>
        </w:rPr>
        <mc:AlternateContent>
          <mc:Choice Requires="wps">
            <w:drawing>
              <wp:anchor distT="0" distB="0" distL="114300" distR="114300" simplePos="0" relativeHeight="251705344" behindDoc="0" locked="0" layoutInCell="1" allowOverlap="1" wp14:anchorId="7B01D4A7" wp14:editId="24DAB593">
                <wp:simplePos x="0" y="0"/>
                <wp:positionH relativeFrom="column">
                  <wp:posOffset>994410</wp:posOffset>
                </wp:positionH>
                <wp:positionV relativeFrom="paragraph">
                  <wp:posOffset>1348740</wp:posOffset>
                </wp:positionV>
                <wp:extent cx="4405630" cy="635"/>
                <wp:effectExtent l="0" t="0" r="0" b="0"/>
                <wp:wrapSquare wrapText="bothSides"/>
                <wp:docPr id="642" name="Cuadro de texto 642"/>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018976AB" w14:textId="693C4668" w:rsidR="00F55528" w:rsidRPr="002C0843" w:rsidRDefault="00F55528" w:rsidP="00F55528">
                            <w:pPr>
                              <w:pStyle w:val="Descripcin"/>
                              <w:jc w:val="center"/>
                              <w:rPr>
                                <w:noProof/>
                              </w:rPr>
                            </w:pPr>
                            <w:bookmarkStart w:id="104" w:name="_Toc107913246"/>
                            <w:r>
                              <w:t xml:space="preserve">Figura </w:t>
                            </w:r>
                            <w:fldSimple w:instr=" SEQ Figura \* ARABIC ">
                              <w:r w:rsidR="00BA4C58">
                                <w:rPr>
                                  <w:noProof/>
                                </w:rPr>
                                <w:t>12</w:t>
                              </w:r>
                            </w:fldSimple>
                            <w:r>
                              <w:t xml:space="preserve"> Ejecución en remoto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D4A7" id="Cuadro de texto 642" o:spid="_x0000_s1028" type="#_x0000_t202" style="position:absolute;left:0;text-align:left;margin-left:78.3pt;margin-top:106.2pt;width:34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5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Hd7IZCkmKzm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" stroked="f">
                <v:textbox style="mso-fit-shape-to-text:t" inset="0,0,0,0">
                  <w:txbxContent>
                    <w:p w14:paraId="018976AB" w14:textId="693C4668" w:rsidR="00F55528" w:rsidRPr="002C0843" w:rsidRDefault="00F55528" w:rsidP="00F55528">
                      <w:pPr>
                        <w:pStyle w:val="Descripcin"/>
                        <w:jc w:val="center"/>
                        <w:rPr>
                          <w:noProof/>
                        </w:rPr>
                      </w:pPr>
                      <w:bookmarkStart w:id="105" w:name="_Toc107913246"/>
                      <w:r>
                        <w:t xml:space="preserve">Figura </w:t>
                      </w:r>
                      <w:fldSimple w:instr=" SEQ Figura \* ARABIC ">
                        <w:r w:rsidR="00BA4C58">
                          <w:rPr>
                            <w:noProof/>
                          </w:rPr>
                          <w:t>12</w:t>
                        </w:r>
                      </w:fldSimple>
                      <w:r>
                        <w:t xml:space="preserve"> Ejecución en remoto</w:t>
                      </w:r>
                      <w:bookmarkEnd w:id="105"/>
                    </w:p>
                  </w:txbxContent>
                </v:textbox>
                <w10:wrap type="square"/>
              </v:shape>
            </w:pict>
          </mc:Fallback>
        </mc:AlternateContent>
      </w:r>
      <w:r>
        <w:rPr>
          <w:noProof/>
        </w:rPr>
        <w:drawing>
          <wp:anchor distT="0" distB="0" distL="114300" distR="114300" simplePos="0" relativeHeight="251703296" behindDoc="0" locked="0" layoutInCell="1" allowOverlap="1" wp14:anchorId="55C34D61" wp14:editId="070DB5D5">
            <wp:simplePos x="0" y="0"/>
            <wp:positionH relativeFrom="margin">
              <wp:align>right</wp:align>
            </wp:positionH>
            <wp:positionV relativeFrom="paragraph">
              <wp:posOffset>91992</wp:posOffset>
            </wp:positionV>
            <wp:extent cx="4406127" cy="1200493"/>
            <wp:effectExtent l="0" t="0" r="0" b="0"/>
            <wp:wrapSquare wrapText="bothSides"/>
            <wp:docPr id="641" name="Imagen 6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n 641" descr="Texto&#10;&#10;Descripción generada automáticamente"/>
                    <pic:cNvPicPr/>
                  </pic:nvPicPr>
                  <pic:blipFill>
                    <a:blip r:embed="rId330">
                      <a:extLst>
                        <a:ext uri="{28A0092B-C50C-407E-A947-70E740481C1C}">
                          <a14:useLocalDpi xmlns:a14="http://schemas.microsoft.com/office/drawing/2010/main" val="0"/>
                        </a:ext>
                      </a:extLst>
                    </a:blip>
                    <a:stretch>
                      <a:fillRect/>
                    </a:stretch>
                  </pic:blipFill>
                  <pic:spPr>
                    <a:xfrm>
                      <a:off x="0" y="0"/>
                      <a:ext cx="4406127" cy="1200493"/>
                    </a:xfrm>
                    <a:prstGeom prst="rect">
                      <a:avLst/>
                    </a:prstGeom>
                  </pic:spPr>
                </pic:pic>
              </a:graphicData>
            </a:graphic>
          </wp:anchor>
        </w:drawing>
      </w:r>
    </w:p>
    <w:p w14:paraId="5C4501CA" w14:textId="0CB26EFC" w:rsidR="002C3CAD" w:rsidRDefault="002C3CAD" w:rsidP="00743BA1"/>
    <w:p w14:paraId="345871E5" w14:textId="40162872" w:rsidR="00F55528" w:rsidRDefault="00F55528" w:rsidP="00743BA1"/>
    <w:p w14:paraId="2D1A777B" w14:textId="6B6669E5" w:rsidR="00F55528" w:rsidRDefault="00F55528" w:rsidP="00743BA1"/>
    <w:p w14:paraId="52F96995" w14:textId="4554487A" w:rsidR="00F55528" w:rsidRDefault="00F55528" w:rsidP="00743BA1"/>
    <w:p w14:paraId="4D6D57DF" w14:textId="76D0E0E6" w:rsidR="00F55528" w:rsidRDefault="00F55528" w:rsidP="00743BA1"/>
    <w:p w14:paraId="4650BE0E" w14:textId="22980B82" w:rsidR="00F55528" w:rsidRDefault="00F55528" w:rsidP="00743BA1"/>
    <w:p w14:paraId="3DFE4DB2" w14:textId="5FF78CD7" w:rsidR="00F55528" w:rsidRDefault="00F55528" w:rsidP="00743BA1"/>
    <w:p w14:paraId="36E2F284" w14:textId="3B7E86B3" w:rsidR="00F55528" w:rsidRDefault="00F55528" w:rsidP="00743BA1"/>
    <w:p w14:paraId="00024537" w14:textId="378DEFD8" w:rsidR="00F55528" w:rsidRDefault="00F55528" w:rsidP="002F5D3D">
      <w:pPr>
        <w:ind w:left="2124"/>
      </w:pPr>
      <w:r>
        <w:t xml:space="preserve">Una vez este todo listo </w:t>
      </w:r>
      <w:r w:rsidR="002F5D3D">
        <w:t>accedemos a la dirección que nos aparece en la imagen (</w:t>
      </w:r>
      <w:hyperlink r:id="rId331" w:history="1">
        <w:r w:rsidR="002F5D3D" w:rsidRPr="002F5D3D">
          <w:rPr>
            <w:rStyle w:val="Hipervnculo"/>
          </w:rPr>
          <w:t>http://127.0.0.1:5000</w:t>
        </w:r>
      </w:hyperlink>
      <w:r w:rsidR="002F5D3D">
        <w:t>) y ya podemos utilizar la aplicación.</w:t>
      </w:r>
    </w:p>
    <w:p w14:paraId="03D701CA" w14:textId="6A6C430D" w:rsidR="002C3CAD" w:rsidRDefault="002C3CAD" w:rsidP="00743BA1"/>
    <w:p w14:paraId="56552B0E" w14:textId="1C61900E" w:rsidR="002C3CAD" w:rsidRDefault="002C3CAD" w:rsidP="00743BA1"/>
    <w:p w14:paraId="65E02600" w14:textId="631EC1B0" w:rsidR="002C3CAD" w:rsidRDefault="002C3CAD" w:rsidP="00743BA1"/>
    <w:p w14:paraId="2DF96829" w14:textId="541DC3F6" w:rsidR="002C3CAD" w:rsidRDefault="002C3CAD" w:rsidP="00743BA1"/>
    <w:p w14:paraId="14F390C2" w14:textId="5F051487" w:rsidR="002C3CAD" w:rsidRDefault="002C3CAD" w:rsidP="00743BA1"/>
    <w:p w14:paraId="60F165C5" w14:textId="27DA1188" w:rsidR="002C3CAD" w:rsidRDefault="002C3CAD" w:rsidP="00743BA1"/>
    <w:p w14:paraId="73DF5583" w14:textId="59E06AE4" w:rsidR="002C3CAD" w:rsidRDefault="002C3CAD" w:rsidP="00743BA1"/>
    <w:p w14:paraId="117180AD" w14:textId="4A622A24" w:rsidR="002C3CAD" w:rsidRDefault="002C3CAD" w:rsidP="00743BA1"/>
    <w:p w14:paraId="32F770E2" w14:textId="59B264B8" w:rsidR="002C3CAD" w:rsidRDefault="002C3CAD" w:rsidP="00743BA1"/>
    <w:p w14:paraId="2BCEBFC9" w14:textId="35A04CCD" w:rsidR="002C3CAD" w:rsidRDefault="002C3CAD" w:rsidP="00743BA1"/>
    <w:p w14:paraId="61AF1296" w14:textId="1468F497" w:rsidR="002C3CAD" w:rsidRDefault="002C3CAD" w:rsidP="00743BA1"/>
    <w:p w14:paraId="66F6872F" w14:textId="77777777" w:rsidR="00152108" w:rsidRDefault="00152108" w:rsidP="00743BA1"/>
    <w:p w14:paraId="79DE1A42" w14:textId="77777777" w:rsidR="002F5D3D" w:rsidRDefault="002F5D3D" w:rsidP="00743BA1"/>
    <w:p w14:paraId="680D263B" w14:textId="77777777" w:rsidR="002F5D3D" w:rsidRDefault="002F5D3D" w:rsidP="00743BA1"/>
    <w:p w14:paraId="6DA7BAB1" w14:textId="77777777" w:rsidR="002F5D3D" w:rsidRDefault="002F5D3D" w:rsidP="00743BA1"/>
    <w:p w14:paraId="06C51CD2" w14:textId="77777777" w:rsidR="002F5D3D" w:rsidRDefault="002F5D3D" w:rsidP="00743BA1"/>
    <w:p w14:paraId="453752A8" w14:textId="77777777" w:rsidR="002F5D3D" w:rsidRDefault="002F5D3D" w:rsidP="00743BA1"/>
    <w:p w14:paraId="7B1829F7" w14:textId="77777777" w:rsidR="002F5D3D" w:rsidRDefault="002F5D3D" w:rsidP="00743BA1"/>
    <w:p w14:paraId="7A83FC28" w14:textId="77777777" w:rsidR="002F5D3D" w:rsidRDefault="002F5D3D" w:rsidP="00743BA1"/>
    <w:p w14:paraId="682B4EBB" w14:textId="77777777" w:rsidR="002F5D3D" w:rsidRDefault="002F5D3D" w:rsidP="00743BA1"/>
    <w:p w14:paraId="01853E25" w14:textId="77777777" w:rsidR="002F5D3D" w:rsidRDefault="002F5D3D" w:rsidP="00743BA1"/>
    <w:p w14:paraId="788D9B5C" w14:textId="77777777" w:rsidR="002F5D3D" w:rsidRDefault="002F5D3D" w:rsidP="00743BA1"/>
    <w:p w14:paraId="44B84ADB" w14:textId="77777777" w:rsidR="002F5D3D" w:rsidRDefault="002F5D3D" w:rsidP="00743BA1"/>
    <w:p w14:paraId="7B411589" w14:textId="77777777" w:rsidR="002F5D3D" w:rsidRDefault="002F5D3D" w:rsidP="00743BA1"/>
    <w:p w14:paraId="6B194BD4" w14:textId="77777777" w:rsidR="002F5D3D" w:rsidRDefault="002F5D3D" w:rsidP="00743BA1"/>
    <w:p w14:paraId="52A485C9" w14:textId="77777777" w:rsidR="002F5D3D" w:rsidRDefault="002F5D3D" w:rsidP="00743BA1"/>
    <w:p w14:paraId="6E3C76FF" w14:textId="77777777" w:rsidR="002F5D3D" w:rsidRDefault="002F5D3D" w:rsidP="00743BA1"/>
    <w:p w14:paraId="51372FB7" w14:textId="77777777" w:rsidR="002F5D3D" w:rsidRDefault="002F5D3D" w:rsidP="00743BA1"/>
    <w:p w14:paraId="0997E8C3" w14:textId="77777777" w:rsidR="002F5D3D" w:rsidRDefault="002F5D3D" w:rsidP="00743BA1"/>
    <w:p w14:paraId="78F73873" w14:textId="77777777" w:rsidR="002F5D3D" w:rsidRDefault="002F5D3D" w:rsidP="00743BA1"/>
    <w:p w14:paraId="353B1A59" w14:textId="77777777" w:rsidR="002F5D3D" w:rsidRDefault="002F5D3D" w:rsidP="00743BA1"/>
    <w:p w14:paraId="27A7024F" w14:textId="77777777" w:rsidR="002F5D3D" w:rsidRDefault="002F5D3D" w:rsidP="00743BA1"/>
    <w:p w14:paraId="06A68668" w14:textId="77777777" w:rsidR="002F5D3D" w:rsidRDefault="002F5D3D" w:rsidP="00743BA1"/>
    <w:p w14:paraId="4D1C76E9" w14:textId="77777777" w:rsidR="002F5D3D" w:rsidRDefault="002F5D3D" w:rsidP="00743BA1"/>
    <w:p w14:paraId="2E8BF83E" w14:textId="77777777" w:rsidR="002F5D3D" w:rsidRDefault="002F5D3D" w:rsidP="00743BA1"/>
    <w:p w14:paraId="21D5577D" w14:textId="77777777" w:rsidR="002F5D3D" w:rsidRDefault="002F5D3D" w:rsidP="00743BA1"/>
    <w:p w14:paraId="1FD73F85" w14:textId="77777777" w:rsidR="002F5D3D" w:rsidRDefault="002F5D3D" w:rsidP="00743BA1"/>
    <w:p w14:paraId="3B1E3282" w14:textId="77777777" w:rsidR="002F5D3D" w:rsidRDefault="002F5D3D" w:rsidP="00743BA1"/>
    <w:p w14:paraId="47DA4C07" w14:textId="77777777" w:rsidR="002F5D3D" w:rsidRDefault="002F5D3D" w:rsidP="00743BA1"/>
    <w:p w14:paraId="460A6F94" w14:textId="77777777" w:rsidR="002F5D3D" w:rsidRDefault="002F5D3D" w:rsidP="00743BA1"/>
    <w:p w14:paraId="2C3427AE" w14:textId="77777777" w:rsidR="002F5D3D" w:rsidRDefault="002F5D3D" w:rsidP="00743BA1"/>
    <w:p w14:paraId="0E60996C" w14:textId="77777777" w:rsidR="002F5D3D" w:rsidRDefault="002F5D3D" w:rsidP="00743BA1"/>
    <w:p w14:paraId="02F91086" w14:textId="77777777" w:rsidR="002F5D3D" w:rsidRDefault="002F5D3D" w:rsidP="00743BA1"/>
    <w:p w14:paraId="7748C7E3" w14:textId="77777777" w:rsidR="002F5D3D" w:rsidRDefault="002F5D3D" w:rsidP="00743BA1"/>
    <w:p w14:paraId="51582B13" w14:textId="77777777" w:rsidR="002F5D3D" w:rsidRDefault="002F5D3D" w:rsidP="00743BA1"/>
    <w:p w14:paraId="5121C219" w14:textId="77777777" w:rsidR="002F5D3D" w:rsidRDefault="002F5D3D" w:rsidP="00743BA1"/>
    <w:p w14:paraId="44CA962C" w14:textId="77777777" w:rsidR="002F5D3D" w:rsidRDefault="002F5D3D" w:rsidP="00743BA1"/>
    <w:p w14:paraId="538DCF47" w14:textId="77777777" w:rsidR="002F5D3D" w:rsidRDefault="002F5D3D" w:rsidP="00743BA1"/>
    <w:p w14:paraId="5598439D" w14:textId="2AEFFB70" w:rsidR="002F5D3D" w:rsidRDefault="002F5D3D" w:rsidP="00743BA1">
      <w:pPr>
        <w:sectPr w:rsidR="002F5D3D" w:rsidSect="009F5299">
          <w:type w:val="continuous"/>
          <w:pgSz w:w="11906" w:h="16838"/>
          <w:pgMar w:top="1418" w:right="1701" w:bottom="1418" w:left="1701" w:header="709" w:footer="709" w:gutter="0"/>
          <w:cols w:space="708"/>
          <w:docGrid w:linePitch="360"/>
        </w:sectPr>
      </w:pPr>
    </w:p>
    <w:p w14:paraId="2FE4BF85" w14:textId="75942E73" w:rsidR="00923089" w:rsidRDefault="00923089" w:rsidP="00743BA1"/>
    <w:p w14:paraId="50C6E983" w14:textId="79F92A9E" w:rsidR="00923089" w:rsidRDefault="00923089" w:rsidP="00743BA1"/>
    <w:p w14:paraId="66E4DC0B" w14:textId="77777777" w:rsidR="00923089" w:rsidRDefault="00923089" w:rsidP="00743BA1"/>
    <w:p w14:paraId="21CFE0F0" w14:textId="77777777" w:rsidR="002C3CAD" w:rsidRDefault="002C3CAD" w:rsidP="00152108">
      <w:pPr>
        <w:pStyle w:val="Textoindependiente"/>
        <w:spacing w:before="10"/>
        <w:jc w:val="both"/>
        <w:rPr>
          <w:rFonts w:ascii="Trebuchet MS"/>
          <w:sz w:val="18"/>
        </w:rPr>
      </w:pPr>
    </w:p>
    <w:p w14:paraId="1ED8DAB7" w14:textId="06CA8152" w:rsidR="002C3CAD" w:rsidRPr="00417529"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5104" behindDoc="1" locked="0" layoutInCell="1" allowOverlap="1" wp14:anchorId="004B716E" wp14:editId="694B3F5B">
                <wp:simplePos x="0" y="0"/>
                <wp:positionH relativeFrom="page">
                  <wp:posOffset>1433195</wp:posOffset>
                </wp:positionH>
                <wp:positionV relativeFrom="paragraph">
                  <wp:posOffset>166370</wp:posOffset>
                </wp:positionV>
                <wp:extent cx="4669155" cy="1270"/>
                <wp:effectExtent l="0" t="0" r="0" b="0"/>
                <wp:wrapTopAndBottom/>
                <wp:docPr id="670" name="Forma libre: forma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CB1A8" id="Forma libre: forma 670" o:spid="_x0000_s1026" style="position:absolute;margin-left:112.85pt;margin-top:13.1pt;width:367.6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F4DD5F2" w14:textId="77777777" w:rsidR="002C3CAD" w:rsidRPr="003549B6" w:rsidRDefault="002C3CAD" w:rsidP="00152108">
      <w:pPr>
        <w:pStyle w:val="Ttulo1"/>
        <w:ind w:left="705"/>
        <w:jc w:val="both"/>
        <w:rPr>
          <w:sz w:val="22"/>
          <w:szCs w:val="22"/>
        </w:rPr>
      </w:pPr>
    </w:p>
    <w:p w14:paraId="6815A6D6" w14:textId="3A672B03" w:rsidR="002C3CAD" w:rsidRDefault="002C3CAD" w:rsidP="00152108">
      <w:pPr>
        <w:pStyle w:val="Ttulo1"/>
        <w:ind w:left="705"/>
        <w:jc w:val="both"/>
      </w:pPr>
      <w:bookmarkStart w:id="106" w:name="_Toc107913202"/>
      <w:r>
        <w:t>Apéndice E. Documentación de usuario</w:t>
      </w:r>
      <w:bookmarkEnd w:id="106"/>
    </w:p>
    <w:p w14:paraId="21AE5EBF" w14:textId="77777777" w:rsidR="002C3CAD" w:rsidRPr="00417529"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3056" behindDoc="1" locked="0" layoutInCell="1" allowOverlap="1" wp14:anchorId="39759AA8" wp14:editId="6FBAEDA1">
                <wp:simplePos x="0" y="0"/>
                <wp:positionH relativeFrom="page">
                  <wp:posOffset>1433195</wp:posOffset>
                </wp:positionH>
                <wp:positionV relativeFrom="paragraph">
                  <wp:posOffset>166370</wp:posOffset>
                </wp:positionV>
                <wp:extent cx="4669155" cy="1270"/>
                <wp:effectExtent l="0" t="0" r="0" b="0"/>
                <wp:wrapTopAndBottom/>
                <wp:docPr id="669" name="Forma libre: forma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3AB30" id="Forma libre: forma 669" o:spid="_x0000_s1026" style="position:absolute;margin-left:112.85pt;margin-top:13.1pt;width:367.6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044C601F" w14:textId="4EFF4BD6" w:rsidR="002C3CAD" w:rsidRDefault="002C3CAD" w:rsidP="00152108">
      <w:pPr>
        <w:pStyle w:val="Ttulo2"/>
        <w:jc w:val="both"/>
      </w:pPr>
    </w:p>
    <w:p w14:paraId="57BE5C82" w14:textId="73AC69B4" w:rsidR="00A07160" w:rsidRDefault="00E249CA" w:rsidP="00152108">
      <w:pPr>
        <w:pStyle w:val="Ttulo2"/>
        <w:jc w:val="both"/>
      </w:pPr>
      <w:bookmarkStart w:id="107" w:name="_Toc107913203"/>
      <w:r>
        <w:t>E.1 Introducción</w:t>
      </w:r>
      <w:bookmarkEnd w:id="107"/>
      <w:r>
        <w:t xml:space="preserve"> </w:t>
      </w:r>
    </w:p>
    <w:p w14:paraId="57BEE520" w14:textId="6A3B341A" w:rsidR="00E249CA" w:rsidRDefault="00E249CA" w:rsidP="00152108">
      <w:pPr>
        <w:ind w:left="708" w:firstLine="702"/>
        <w:jc w:val="both"/>
      </w:pPr>
      <w:r>
        <w:t xml:space="preserve">En esta sección se explicarán a los usuarios la ejecución de la aplicación, por lo que deberemos de tener en cuenta los requisitos que necesita el usuario para poder utilizar la aplicación, además de los procesos de instalación y una guía para que el usuario pueda entender mejor </w:t>
      </w:r>
      <w:r w:rsidR="007A312D">
        <w:t>cómo</w:t>
      </w:r>
      <w:r>
        <w:t xml:space="preserve"> funciona la aplicación. </w:t>
      </w:r>
    </w:p>
    <w:p w14:paraId="2C377BC0" w14:textId="77777777" w:rsidR="00E249CA" w:rsidRDefault="00E249CA" w:rsidP="00152108">
      <w:pPr>
        <w:ind w:left="708" w:firstLine="702"/>
        <w:jc w:val="both"/>
      </w:pPr>
    </w:p>
    <w:p w14:paraId="38601587" w14:textId="72245126" w:rsidR="00E249CA" w:rsidRDefault="00E249CA" w:rsidP="00152108">
      <w:pPr>
        <w:pStyle w:val="Ttulo2"/>
        <w:jc w:val="both"/>
      </w:pPr>
      <w:bookmarkStart w:id="108" w:name="_Toc107913204"/>
      <w:r>
        <w:t>E.2 Requisitos de usuario</w:t>
      </w:r>
      <w:bookmarkEnd w:id="108"/>
      <w:r>
        <w:t xml:space="preserve"> </w:t>
      </w:r>
    </w:p>
    <w:p w14:paraId="764A2586" w14:textId="17E57D71" w:rsidR="00CC54E1" w:rsidRDefault="00CC54E1" w:rsidP="00152108">
      <w:pPr>
        <w:ind w:left="708" w:firstLine="702"/>
        <w:jc w:val="both"/>
      </w:pPr>
      <w:r>
        <w:t xml:space="preserve">El usuario podrá acceder a la aplicación de forma remota o local. Si el usuario quiere acceder de forma remota, deberá introducir en su navegador el siguiente enlace </w:t>
      </w:r>
      <w:hyperlink r:id="rId332" w:history="1">
        <w:r w:rsidRPr="00CC54E1">
          <w:rPr>
            <w:rStyle w:val="Hipervnculo"/>
          </w:rPr>
          <w:t>https://netextractor.herokuapp.com</w:t>
        </w:r>
      </w:hyperlink>
      <w:r>
        <w:t xml:space="preserve">. Por otra parte, si el usuario desea </w:t>
      </w:r>
      <w:r w:rsidR="00352D59">
        <w:t xml:space="preserve">acceder de forma local, deberá acceder a </w:t>
      </w:r>
      <w:hyperlink r:id="rId333" w:history="1">
        <w:r w:rsidR="00352D59" w:rsidRPr="00352D59">
          <w:rPr>
            <w:rStyle w:val="Hipervnculo"/>
          </w:rPr>
          <w:t>http://127.0.0.1:5000/</w:t>
        </w:r>
      </w:hyperlink>
      <w:r w:rsidR="00352D59">
        <w:t>, esto tiene sus ventajas y es que tendrás la aplicación sin límites.</w:t>
      </w:r>
    </w:p>
    <w:p w14:paraId="49798688" w14:textId="77777777" w:rsidR="00352D59" w:rsidRDefault="00352D59" w:rsidP="00152108">
      <w:pPr>
        <w:ind w:left="708" w:firstLine="702"/>
        <w:jc w:val="both"/>
      </w:pPr>
      <w:r>
        <w:t>Como es una aplicación web, el único requisito para acceder a la página será el tener estas versiones de navegador:</w:t>
      </w:r>
    </w:p>
    <w:p w14:paraId="3C802CD2" w14:textId="77777777" w:rsidR="00352D59" w:rsidRDefault="00352D59" w:rsidP="00152108">
      <w:pPr>
        <w:ind w:left="1410" w:firstLine="702"/>
        <w:jc w:val="both"/>
      </w:pPr>
      <w:r>
        <w:t xml:space="preserve"> − Safari 9 o superior.</w:t>
      </w:r>
    </w:p>
    <w:p w14:paraId="1C443E35" w14:textId="77777777" w:rsidR="00352D59" w:rsidRDefault="00352D59" w:rsidP="00152108">
      <w:pPr>
        <w:ind w:left="1410" w:firstLine="702"/>
        <w:jc w:val="both"/>
      </w:pPr>
      <w:r>
        <w:t>− Opera 28 o superior.</w:t>
      </w:r>
    </w:p>
    <w:p w14:paraId="0113452F" w14:textId="77777777" w:rsidR="00352D59" w:rsidRDefault="00352D59" w:rsidP="00152108">
      <w:pPr>
        <w:ind w:left="1410" w:firstLine="702"/>
        <w:jc w:val="both"/>
      </w:pPr>
      <w:r>
        <w:t>− Google Chrome 41 o superior.</w:t>
      </w:r>
    </w:p>
    <w:p w14:paraId="5B51CBF4" w14:textId="77777777" w:rsidR="00352D59" w:rsidRDefault="00352D59" w:rsidP="00152108">
      <w:pPr>
        <w:ind w:left="1410" w:firstLine="702"/>
        <w:jc w:val="both"/>
      </w:pPr>
      <w:r>
        <w:t>− Mozilla Firefox 40 o superior.</w:t>
      </w:r>
    </w:p>
    <w:p w14:paraId="44025DBC" w14:textId="5D4ACC4B" w:rsidR="00352D59" w:rsidRDefault="00352D59" w:rsidP="00152108">
      <w:pPr>
        <w:ind w:left="1410" w:firstLine="702"/>
        <w:jc w:val="both"/>
      </w:pPr>
      <w:r>
        <w:t>− Microsoft Edge 12 o superior.</w:t>
      </w:r>
    </w:p>
    <w:p w14:paraId="198C33FD" w14:textId="1D56DDD6" w:rsidR="00352D59" w:rsidRPr="00CC54E1" w:rsidRDefault="00352D59" w:rsidP="00152108">
      <w:pPr>
        <w:jc w:val="both"/>
      </w:pPr>
      <w:r>
        <w:tab/>
      </w:r>
      <w:r>
        <w:tab/>
      </w:r>
    </w:p>
    <w:p w14:paraId="141EE360" w14:textId="2ABF2D53" w:rsidR="00E249CA" w:rsidRDefault="00352D59" w:rsidP="00152108">
      <w:pPr>
        <w:pStyle w:val="Ttulo2"/>
        <w:jc w:val="both"/>
      </w:pPr>
      <w:bookmarkStart w:id="109" w:name="_Toc107913205"/>
      <w:r>
        <w:t>E.3 Instalación</w:t>
      </w:r>
      <w:bookmarkEnd w:id="109"/>
      <w:r>
        <w:t xml:space="preserve"> </w:t>
      </w:r>
    </w:p>
    <w:p w14:paraId="033A9E20" w14:textId="7B99FE23" w:rsidR="00352D59" w:rsidRDefault="007045C3" w:rsidP="00152108">
      <w:pPr>
        <w:ind w:left="708" w:firstLine="702"/>
        <w:jc w:val="both"/>
      </w:pPr>
      <w:r>
        <w:t>En cuanto a instalación, si el usuario usa la aplicación de forma remota, no tendrá que instalarse nada más que los navegadores citados en el anterior apartado.</w:t>
      </w:r>
    </w:p>
    <w:p w14:paraId="5DB7800C" w14:textId="266EE650" w:rsidR="007045C3" w:rsidRDefault="007045C3" w:rsidP="00152108">
      <w:pPr>
        <w:ind w:left="708" w:firstLine="702"/>
        <w:jc w:val="both"/>
      </w:pPr>
      <w:r>
        <w:t xml:space="preserve">Si el usuario va a utilizar la aplicación de forma local, sí que deberá instalar algunos requisitos que vienen explicados en el </w:t>
      </w:r>
      <w:hyperlink w:anchor="_D.3_Manual_del" w:history="1">
        <w:r w:rsidR="00EE3830" w:rsidRPr="00EE3830">
          <w:rPr>
            <w:rStyle w:val="Hipervnculo"/>
          </w:rPr>
          <w:t>Manual del programador</w:t>
        </w:r>
      </w:hyperlink>
      <w:r>
        <w:t>.</w:t>
      </w:r>
    </w:p>
    <w:p w14:paraId="10E13146" w14:textId="3B44B156" w:rsidR="007045C3" w:rsidRDefault="007045C3" w:rsidP="00152108">
      <w:pPr>
        <w:jc w:val="both"/>
      </w:pPr>
    </w:p>
    <w:p w14:paraId="5554135F" w14:textId="48CD1E58" w:rsidR="007045C3" w:rsidRDefault="007045C3" w:rsidP="00152108">
      <w:pPr>
        <w:pStyle w:val="Ttulo2"/>
        <w:jc w:val="both"/>
      </w:pPr>
      <w:bookmarkStart w:id="110" w:name="_Toc107913206"/>
      <w:r>
        <w:t>E.4 Manual de usuario</w:t>
      </w:r>
      <w:bookmarkEnd w:id="110"/>
    </w:p>
    <w:p w14:paraId="0011EE04" w14:textId="2475CE5B" w:rsidR="007045C3" w:rsidRDefault="007045C3" w:rsidP="00152108">
      <w:pPr>
        <w:ind w:left="708" w:firstLine="702"/>
        <w:jc w:val="both"/>
      </w:pPr>
      <w:r>
        <w:t>En este punto se explicará cada una de las pantallas que el usuario encontrará en la aplicación.</w:t>
      </w:r>
    </w:p>
    <w:p w14:paraId="567A3214" w14:textId="55C15EA9" w:rsidR="00A27C7A" w:rsidRDefault="00A27C7A" w:rsidP="00152108">
      <w:pPr>
        <w:ind w:left="708" w:firstLine="702"/>
        <w:jc w:val="both"/>
      </w:pPr>
      <w:r>
        <w:t>Para acceder a la aplicación lo haremos como hemos mencionado anteriormente, es decir de forma remota o local.</w:t>
      </w:r>
    </w:p>
    <w:p w14:paraId="6684599D" w14:textId="77777777" w:rsidR="00A27C7A" w:rsidRDefault="00A27C7A" w:rsidP="00152108">
      <w:pPr>
        <w:ind w:left="708" w:firstLine="702"/>
        <w:jc w:val="both"/>
      </w:pPr>
    </w:p>
    <w:p w14:paraId="7659630A" w14:textId="60C093F8" w:rsidR="00A27C7A" w:rsidRDefault="00A27C7A" w:rsidP="00152108">
      <w:pPr>
        <w:pStyle w:val="Ttulo3"/>
        <w:ind w:left="702" w:firstLine="708"/>
        <w:jc w:val="both"/>
      </w:pPr>
      <w:bookmarkStart w:id="111" w:name="_Toc107913207"/>
      <w:r>
        <w:t>Antes de usar la aplicación</w:t>
      </w:r>
      <w:bookmarkEnd w:id="111"/>
    </w:p>
    <w:p w14:paraId="56F98382" w14:textId="4A166103" w:rsidR="00A27C7A" w:rsidRDefault="00A27C7A" w:rsidP="00152108">
      <w:pPr>
        <w:ind w:left="1410" w:firstLine="720"/>
        <w:jc w:val="both"/>
      </w:pPr>
      <w:r>
        <w:t>No es recomendable usar los botones del navegador, ya que puede causar problemas en cuanto a las sesiones de usuario.</w:t>
      </w:r>
    </w:p>
    <w:p w14:paraId="5794885B" w14:textId="1AD4DB80" w:rsidR="00A27C7A" w:rsidRDefault="00A27C7A" w:rsidP="00152108">
      <w:pPr>
        <w:ind w:left="1410" w:firstLine="720"/>
        <w:jc w:val="both"/>
      </w:pPr>
      <w:r>
        <w:t xml:space="preserve">Se recomienda que los enlaces para los guiones de películas sean de la página </w:t>
      </w:r>
      <w:hyperlink r:id="rId334" w:history="1">
        <w:r w:rsidRPr="00A27C7A">
          <w:rPr>
            <w:rStyle w:val="Hipervnculo"/>
          </w:rPr>
          <w:t>https://www.imsdb.com/</w:t>
        </w:r>
      </w:hyperlink>
      <w:r w:rsidR="008A061C">
        <w:t>, debido a que si se usan otras la separación entre escenas puede ser diferente y los diccionarios puede que se creen mal o no se creen.</w:t>
      </w:r>
    </w:p>
    <w:p w14:paraId="63C9D391" w14:textId="7877B7E4" w:rsidR="008A061C" w:rsidRDefault="008A061C" w:rsidP="00152108">
      <w:pPr>
        <w:jc w:val="both"/>
      </w:pPr>
      <w:r>
        <w:tab/>
      </w:r>
      <w:r>
        <w:tab/>
      </w:r>
    </w:p>
    <w:p w14:paraId="23D69F24" w14:textId="32865125" w:rsidR="008A061C" w:rsidRDefault="008A061C" w:rsidP="00152108">
      <w:pPr>
        <w:jc w:val="both"/>
      </w:pPr>
    </w:p>
    <w:p w14:paraId="65E3BD39" w14:textId="77777777" w:rsidR="008A061C" w:rsidRDefault="008A061C" w:rsidP="00152108">
      <w:pPr>
        <w:jc w:val="both"/>
      </w:pPr>
    </w:p>
    <w:p w14:paraId="72F581E8" w14:textId="6700A84C" w:rsidR="008A061C" w:rsidRDefault="008A061C" w:rsidP="00152108">
      <w:pPr>
        <w:pStyle w:val="Ttulo3"/>
        <w:ind w:left="702" w:firstLine="708"/>
        <w:jc w:val="both"/>
      </w:pPr>
      <w:bookmarkStart w:id="112" w:name="_Toc107913208"/>
      <w:r>
        <w:t>Barra navegación</w:t>
      </w:r>
      <w:bookmarkEnd w:id="112"/>
    </w:p>
    <w:p w14:paraId="1F455DA7" w14:textId="5F618CCA" w:rsidR="008A061C" w:rsidRDefault="008A061C" w:rsidP="00152108">
      <w:pPr>
        <w:ind w:left="1410" w:firstLine="720"/>
        <w:jc w:val="both"/>
      </w:pPr>
      <w:r>
        <w:t>La barra de navegación esta implementada en todas las páginas y esta nos ofrece diversas opciones:</w:t>
      </w:r>
    </w:p>
    <w:p w14:paraId="3C6310F4" w14:textId="0C06A42F" w:rsidR="008A061C" w:rsidRDefault="008A061C" w:rsidP="00152108">
      <w:pPr>
        <w:ind w:left="1410" w:firstLine="720"/>
        <w:jc w:val="both"/>
      </w:pPr>
      <w:r>
        <w:t>-Home: Se vuelve al inicio.</w:t>
      </w:r>
    </w:p>
    <w:p w14:paraId="5D5FD440" w14:textId="2608F4EE" w:rsidR="008A061C" w:rsidRDefault="008A061C" w:rsidP="00152108">
      <w:pPr>
        <w:ind w:left="1410" w:firstLine="720"/>
        <w:jc w:val="both"/>
      </w:pPr>
      <w:r>
        <w:t>-Repositorio: Se abrirá una nueva pestaña con el repositorio del proyecto.</w:t>
      </w:r>
    </w:p>
    <w:p w14:paraId="2AADAA83" w14:textId="1BEB19D5" w:rsidR="008A061C" w:rsidRDefault="008A061C" w:rsidP="00152108">
      <w:pPr>
        <w:ind w:left="1410" w:firstLine="720"/>
        <w:jc w:val="both"/>
      </w:pPr>
      <w:r>
        <w:t xml:space="preserve">-Acerca de: Abre una nueva pestaña con la información </w:t>
      </w:r>
      <w:r w:rsidR="008E0622">
        <w:t>acerca del proyecto.</w:t>
      </w:r>
    </w:p>
    <w:p w14:paraId="254ACE3B" w14:textId="4B3F0DC5" w:rsidR="008E0622" w:rsidRDefault="008E0622" w:rsidP="00152108">
      <w:pPr>
        <w:ind w:left="1410" w:firstLine="720"/>
        <w:jc w:val="both"/>
      </w:pPr>
      <w:r>
        <w:t>-Wiki: Se abrirá una nueva pestaña para acceder a la wiki del proyecto.</w:t>
      </w:r>
    </w:p>
    <w:p w14:paraId="4D0024A8" w14:textId="703F22BF" w:rsidR="008E0622" w:rsidRDefault="008E0622" w:rsidP="00152108">
      <w:pPr>
        <w:ind w:left="1410" w:firstLine="720"/>
        <w:jc w:val="both"/>
      </w:pPr>
      <w:r>
        <w:t>-Idiomas: Si se pulsa sobre la bandera, se cambiará al idioma correspondiente.</w:t>
      </w:r>
    </w:p>
    <w:p w14:paraId="4124FF82" w14:textId="77777777" w:rsidR="008E0622" w:rsidRDefault="008E0622" w:rsidP="00152108">
      <w:pPr>
        <w:ind w:left="1410" w:firstLine="720"/>
        <w:jc w:val="both"/>
      </w:pPr>
    </w:p>
    <w:p w14:paraId="2C04CF5D" w14:textId="77777777" w:rsidR="008E0622" w:rsidRDefault="008E0622" w:rsidP="00152108">
      <w:pPr>
        <w:keepNext/>
        <w:ind w:left="1410" w:firstLine="720"/>
        <w:jc w:val="both"/>
      </w:pPr>
      <w:r>
        <w:rPr>
          <w:noProof/>
        </w:rPr>
        <w:drawing>
          <wp:inline distT="0" distB="0" distL="0" distR="0" wp14:anchorId="12ADDB37" wp14:editId="64A6DB7C">
            <wp:extent cx="4166553" cy="340517"/>
            <wp:effectExtent l="0" t="0" r="5715" b="254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30503" cy="345743"/>
                    </a:xfrm>
                    <a:prstGeom prst="rect">
                      <a:avLst/>
                    </a:prstGeom>
                  </pic:spPr>
                </pic:pic>
              </a:graphicData>
            </a:graphic>
          </wp:inline>
        </w:drawing>
      </w:r>
    </w:p>
    <w:p w14:paraId="5C5B6EF2" w14:textId="126D5F20" w:rsidR="008E0622" w:rsidRDefault="008E0622" w:rsidP="00152108">
      <w:pPr>
        <w:pStyle w:val="Descripcin"/>
        <w:jc w:val="center"/>
      </w:pPr>
      <w:bookmarkStart w:id="113" w:name="_Toc107913247"/>
      <w:r>
        <w:t xml:space="preserve">Figura </w:t>
      </w:r>
      <w:fldSimple w:instr=" SEQ Figura \* ARABIC ">
        <w:r w:rsidR="00BA4C58">
          <w:rPr>
            <w:noProof/>
          </w:rPr>
          <w:t>13</w:t>
        </w:r>
      </w:fldSimple>
      <w:r>
        <w:t xml:space="preserve"> Barra de navegación</w:t>
      </w:r>
      <w:bookmarkEnd w:id="113"/>
    </w:p>
    <w:p w14:paraId="1DE9DA5E" w14:textId="77777777" w:rsidR="008E0622" w:rsidRDefault="008E0622" w:rsidP="00152108">
      <w:pPr>
        <w:pStyle w:val="Ttulo3"/>
        <w:jc w:val="both"/>
      </w:pPr>
      <w:r>
        <w:tab/>
      </w:r>
      <w:r>
        <w:tab/>
      </w:r>
    </w:p>
    <w:p w14:paraId="75C375C0" w14:textId="2F6B0ECF" w:rsidR="008E0622" w:rsidRDefault="008E0622" w:rsidP="00152108">
      <w:pPr>
        <w:pStyle w:val="Ttulo3"/>
        <w:ind w:left="708" w:firstLine="708"/>
        <w:jc w:val="both"/>
      </w:pPr>
      <w:bookmarkStart w:id="114" w:name="_Toc107913209"/>
      <w:r>
        <w:t>Botones de navegación</w:t>
      </w:r>
      <w:bookmarkEnd w:id="114"/>
    </w:p>
    <w:p w14:paraId="4BC91A94" w14:textId="2895158A" w:rsidR="003853D7" w:rsidRDefault="008E0622" w:rsidP="00152108">
      <w:pPr>
        <w:ind w:left="1416" w:firstLine="714"/>
        <w:jc w:val="both"/>
      </w:pPr>
      <w:r>
        <w:t>En toda la aplicación</w:t>
      </w:r>
      <w:r w:rsidR="003853D7">
        <w:t xml:space="preserve"> tendremos una barra inferior con botones. Si hay más de dos botones esto significa que puedes acceder a más de dos sitios, si tienes dos botones significará que puedes ir a la ventana anterior (volver) o continuar avanzando con el botón que estará a la derecha. Si solo tienes un botón eso significa que no puedes avanzar más (no hay botones a la derecha) o no puedes retroceder más (no hay botones a la izquierda).</w:t>
      </w:r>
    </w:p>
    <w:p w14:paraId="7A68267F" w14:textId="77777777" w:rsidR="003853D7" w:rsidRDefault="003853D7" w:rsidP="00152108">
      <w:pPr>
        <w:ind w:left="1416" w:firstLine="714"/>
        <w:jc w:val="both"/>
      </w:pPr>
    </w:p>
    <w:p w14:paraId="27273980" w14:textId="77777777" w:rsidR="003853D7" w:rsidRDefault="003853D7" w:rsidP="00152108">
      <w:pPr>
        <w:keepNext/>
        <w:ind w:left="1416" w:firstLine="714"/>
        <w:jc w:val="both"/>
      </w:pPr>
      <w:r>
        <w:rPr>
          <w:noProof/>
        </w:rPr>
        <w:drawing>
          <wp:inline distT="0" distB="0" distL="0" distR="0" wp14:anchorId="2B3CFC29" wp14:editId="522BA63D">
            <wp:extent cx="4561840" cy="153420"/>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7168" cy="155953"/>
                    </a:xfrm>
                    <a:prstGeom prst="rect">
                      <a:avLst/>
                    </a:prstGeom>
                  </pic:spPr>
                </pic:pic>
              </a:graphicData>
            </a:graphic>
          </wp:inline>
        </w:drawing>
      </w:r>
    </w:p>
    <w:p w14:paraId="3923D9B1" w14:textId="2B37385B" w:rsidR="008E0622" w:rsidRDefault="003853D7" w:rsidP="00152108">
      <w:pPr>
        <w:pStyle w:val="Descripcin"/>
        <w:jc w:val="center"/>
      </w:pPr>
      <w:bookmarkStart w:id="115" w:name="_Toc107913248"/>
      <w:r>
        <w:t xml:space="preserve">Figura </w:t>
      </w:r>
      <w:fldSimple w:instr=" SEQ Figura \* ARABIC ">
        <w:r w:rsidR="00BA4C58">
          <w:rPr>
            <w:noProof/>
          </w:rPr>
          <w:t>14</w:t>
        </w:r>
      </w:fldSimple>
      <w:r>
        <w:t xml:space="preserve"> Botones de navegación</w:t>
      </w:r>
      <w:bookmarkEnd w:id="115"/>
    </w:p>
    <w:p w14:paraId="3A81FDC4" w14:textId="557F6682" w:rsidR="003853D7" w:rsidRDefault="003853D7" w:rsidP="00152108">
      <w:pPr>
        <w:jc w:val="both"/>
      </w:pPr>
      <w:r>
        <w:tab/>
      </w:r>
      <w:r>
        <w:tab/>
      </w:r>
    </w:p>
    <w:p w14:paraId="138C7DD1" w14:textId="1BF66DCB" w:rsidR="003853D7" w:rsidRDefault="003853D7" w:rsidP="00152108">
      <w:pPr>
        <w:pStyle w:val="Ttulo3"/>
        <w:jc w:val="both"/>
      </w:pPr>
      <w:r>
        <w:tab/>
      </w:r>
      <w:r>
        <w:tab/>
      </w:r>
      <w:bookmarkStart w:id="116" w:name="_Toc107913210"/>
      <w:r>
        <w:t>Página de inicio</w:t>
      </w:r>
      <w:bookmarkEnd w:id="116"/>
    </w:p>
    <w:p w14:paraId="57DEB513" w14:textId="3DFB6D23" w:rsidR="009D4F48" w:rsidRDefault="009D4F48" w:rsidP="00152108">
      <w:pPr>
        <w:ind w:left="1416" w:firstLine="714"/>
        <w:jc w:val="both"/>
      </w:pPr>
      <w:r>
        <w:t>Es la página de inicio de la aplicación, en ella te explica por encima el funcionamiento de la aplicación.</w:t>
      </w:r>
    </w:p>
    <w:p w14:paraId="7196B7D8" w14:textId="0D9C87A2" w:rsidR="009D4F48" w:rsidRDefault="009D4F48" w:rsidP="00152108">
      <w:pPr>
        <w:ind w:left="1416" w:firstLine="714"/>
        <w:jc w:val="both"/>
      </w:pPr>
      <w:r>
        <w:t>Si queremos seguir a la siguiente página deberemos pulsar el botón Empezar.</w:t>
      </w:r>
    </w:p>
    <w:p w14:paraId="490C040E" w14:textId="6D045B62" w:rsidR="009D4F48" w:rsidRDefault="009D4F48" w:rsidP="00152108">
      <w:pPr>
        <w:ind w:left="1416" w:firstLine="714"/>
        <w:jc w:val="both"/>
      </w:pPr>
    </w:p>
    <w:p w14:paraId="6FC8B515" w14:textId="77777777" w:rsidR="009D4F48" w:rsidRDefault="009D4F48" w:rsidP="00152108">
      <w:pPr>
        <w:keepNext/>
        <w:ind w:left="1416" w:firstLine="714"/>
        <w:jc w:val="both"/>
      </w:pPr>
      <w:r>
        <w:rPr>
          <w:noProof/>
        </w:rPr>
        <w:drawing>
          <wp:inline distT="0" distB="0" distL="0" distR="0" wp14:anchorId="5E1979A2" wp14:editId="698E22AF">
            <wp:extent cx="3561562" cy="1871663"/>
            <wp:effectExtent l="0" t="0" r="1270" b="0"/>
            <wp:docPr id="673" name="Imagen 6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n 673" descr="Interfaz de usuario gráfica, Texto, Aplicación, Correo electrónico&#10;&#10;Descripción generada automáticamente"/>
                    <pic:cNvPicPr/>
                  </pic:nvPicPr>
                  <pic:blipFill>
                    <a:blip r:embed="rId337"/>
                    <a:stretch>
                      <a:fillRect/>
                    </a:stretch>
                  </pic:blipFill>
                  <pic:spPr>
                    <a:xfrm>
                      <a:off x="0" y="0"/>
                      <a:ext cx="3568707" cy="1875418"/>
                    </a:xfrm>
                    <a:prstGeom prst="rect">
                      <a:avLst/>
                    </a:prstGeom>
                  </pic:spPr>
                </pic:pic>
              </a:graphicData>
            </a:graphic>
          </wp:inline>
        </w:drawing>
      </w:r>
    </w:p>
    <w:p w14:paraId="5B32B7AF" w14:textId="2C221869" w:rsidR="009D4F48" w:rsidRDefault="009D4F48" w:rsidP="00152108">
      <w:pPr>
        <w:pStyle w:val="Descripcin"/>
        <w:jc w:val="center"/>
      </w:pPr>
      <w:bookmarkStart w:id="117" w:name="_Toc107913249"/>
      <w:r>
        <w:t xml:space="preserve">Figura </w:t>
      </w:r>
      <w:fldSimple w:instr=" SEQ Figura \* ARABIC ">
        <w:r w:rsidR="00BA4C58">
          <w:rPr>
            <w:noProof/>
          </w:rPr>
          <w:t>15</w:t>
        </w:r>
      </w:fldSimple>
      <w:r>
        <w:t xml:space="preserve"> Página de inicio</w:t>
      </w:r>
      <w:bookmarkEnd w:id="117"/>
    </w:p>
    <w:p w14:paraId="1085F371" w14:textId="3F567DDA" w:rsidR="009D4F48" w:rsidRDefault="009D4F48" w:rsidP="00152108">
      <w:pPr>
        <w:jc w:val="both"/>
      </w:pPr>
      <w:r>
        <w:tab/>
      </w:r>
      <w:r>
        <w:tab/>
      </w:r>
    </w:p>
    <w:p w14:paraId="7426E078" w14:textId="0635E6F0" w:rsidR="009D4F48" w:rsidRDefault="009D4F48" w:rsidP="00152108">
      <w:pPr>
        <w:pStyle w:val="Ttulo3"/>
        <w:jc w:val="both"/>
      </w:pPr>
      <w:r>
        <w:tab/>
      </w:r>
      <w:r>
        <w:tab/>
      </w:r>
      <w:bookmarkStart w:id="118" w:name="_Toc107913211"/>
      <w:r>
        <w:t>Menú de selección</w:t>
      </w:r>
      <w:bookmarkEnd w:id="118"/>
      <w:r>
        <w:t xml:space="preserve"> </w:t>
      </w:r>
    </w:p>
    <w:p w14:paraId="5CE92614" w14:textId="62CA0221" w:rsidR="009F7478" w:rsidRDefault="009F7478" w:rsidP="00152108">
      <w:pPr>
        <w:ind w:left="1416" w:firstLine="714"/>
        <w:jc w:val="both"/>
      </w:pPr>
      <w:r>
        <w:t>La siguiente pantalla nos muestra un menú con dos botones, en el que pulsaremos película, si queremos introducir un guion o ePub, si queremos introducir una novela en formato ePub. Además, nos advierte en la parte inferior de que es recomendable no usar los botones de navegación.</w:t>
      </w:r>
    </w:p>
    <w:p w14:paraId="7AC0884C" w14:textId="4739C36B" w:rsidR="009F7478" w:rsidRDefault="009F7478" w:rsidP="00152108">
      <w:pPr>
        <w:ind w:left="1416" w:firstLine="714"/>
        <w:jc w:val="both"/>
      </w:pPr>
    </w:p>
    <w:p w14:paraId="5E319A78" w14:textId="77777777" w:rsidR="009F7478" w:rsidRDefault="009F7478" w:rsidP="00152108">
      <w:pPr>
        <w:keepNext/>
        <w:ind w:left="1416" w:firstLine="714"/>
        <w:jc w:val="both"/>
      </w:pPr>
      <w:r>
        <w:rPr>
          <w:noProof/>
        </w:rPr>
        <w:drawing>
          <wp:inline distT="0" distB="0" distL="0" distR="0" wp14:anchorId="225E2CA0" wp14:editId="1DFB8A48">
            <wp:extent cx="3547428" cy="1847966"/>
            <wp:effectExtent l="0" t="0" r="0" b="0"/>
            <wp:docPr id="674" name="Imagen 67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Interfaz de usuario gráfica, Aplicación, Teams&#10;&#10;Descripción generada automáticamente"/>
                    <pic:cNvPicPr/>
                  </pic:nvPicPr>
                  <pic:blipFill>
                    <a:blip r:embed="rId338"/>
                    <a:stretch>
                      <a:fillRect/>
                    </a:stretch>
                  </pic:blipFill>
                  <pic:spPr>
                    <a:xfrm>
                      <a:off x="0" y="0"/>
                      <a:ext cx="3555264" cy="1852048"/>
                    </a:xfrm>
                    <a:prstGeom prst="rect">
                      <a:avLst/>
                    </a:prstGeom>
                  </pic:spPr>
                </pic:pic>
              </a:graphicData>
            </a:graphic>
          </wp:inline>
        </w:drawing>
      </w:r>
    </w:p>
    <w:p w14:paraId="0E0ACACC" w14:textId="6A42034D" w:rsidR="009F7478" w:rsidRDefault="009F7478" w:rsidP="00152108">
      <w:pPr>
        <w:pStyle w:val="Descripcin"/>
        <w:jc w:val="center"/>
      </w:pPr>
      <w:bookmarkStart w:id="119" w:name="_Toc107913250"/>
      <w:r>
        <w:t xml:space="preserve">Figura </w:t>
      </w:r>
      <w:fldSimple w:instr=" SEQ Figura \* ARABIC ">
        <w:r w:rsidR="00BA4C58">
          <w:rPr>
            <w:noProof/>
          </w:rPr>
          <w:t>16</w:t>
        </w:r>
      </w:fldSimple>
      <w:r>
        <w:t xml:space="preserve"> Menú de selección</w:t>
      </w:r>
      <w:bookmarkEnd w:id="119"/>
    </w:p>
    <w:p w14:paraId="333A9814" w14:textId="5D85CF4E" w:rsidR="009F7478" w:rsidRDefault="009F7478" w:rsidP="00152108">
      <w:pPr>
        <w:jc w:val="both"/>
      </w:pPr>
      <w:r>
        <w:tab/>
      </w:r>
      <w:r>
        <w:tab/>
      </w:r>
    </w:p>
    <w:p w14:paraId="716EDA8B" w14:textId="41570F2B" w:rsidR="009F7478" w:rsidRDefault="009F7478" w:rsidP="00152108">
      <w:pPr>
        <w:pStyle w:val="Ttulo3"/>
        <w:jc w:val="both"/>
      </w:pPr>
      <w:r>
        <w:tab/>
      </w:r>
      <w:r>
        <w:tab/>
      </w:r>
      <w:bookmarkStart w:id="120" w:name="_Toc107913212"/>
      <w:r>
        <w:t xml:space="preserve">Epub – </w:t>
      </w:r>
      <w:r w:rsidR="00882FA3">
        <w:t>I</w:t>
      </w:r>
      <w:r>
        <w:t>ntroducir ePub</w:t>
      </w:r>
      <w:bookmarkEnd w:id="120"/>
    </w:p>
    <w:p w14:paraId="7E7F904B" w14:textId="5C1101FD" w:rsidR="009F7478" w:rsidRDefault="00882FA3" w:rsidP="00152108">
      <w:pPr>
        <w:ind w:left="1416" w:firstLine="714"/>
        <w:jc w:val="both"/>
      </w:pPr>
      <w:r>
        <w:t>Si hemos seleccionado en la anterior pantalla el botón ePub, se nos mostrará esta página. El funcionamiento de esta página será hacer clic en Seleccionar archivo, y seleccionaremos el archivo en formato ePub que nosotros deseemos. Una vez tenemos el archivo seleccionamos el botón Cargar para que nuestro archivo ePub sea cargada y así pasar a la siguiente página.</w:t>
      </w:r>
    </w:p>
    <w:p w14:paraId="13863C7A" w14:textId="77777777" w:rsidR="00882FA3" w:rsidRDefault="00882FA3" w:rsidP="00152108">
      <w:pPr>
        <w:ind w:left="1416" w:firstLine="714"/>
        <w:jc w:val="both"/>
      </w:pPr>
    </w:p>
    <w:p w14:paraId="25EE62D3" w14:textId="77777777" w:rsidR="00882FA3" w:rsidRDefault="00882FA3" w:rsidP="00152108">
      <w:pPr>
        <w:keepNext/>
        <w:ind w:left="1416" w:firstLine="714"/>
        <w:jc w:val="both"/>
      </w:pPr>
      <w:r>
        <w:rPr>
          <w:noProof/>
        </w:rPr>
        <w:drawing>
          <wp:inline distT="0" distB="0" distL="0" distR="0" wp14:anchorId="3C80C6FC" wp14:editId="36830985">
            <wp:extent cx="3761740" cy="1990130"/>
            <wp:effectExtent l="0" t="0" r="0" b="0"/>
            <wp:docPr id="675" name="Imagen 67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n 675" descr="Interfaz de usuario gráfica, Aplicación, Teams&#10;&#10;Descripción generada automáticamente"/>
                    <pic:cNvPicPr/>
                  </pic:nvPicPr>
                  <pic:blipFill>
                    <a:blip r:embed="rId339"/>
                    <a:stretch>
                      <a:fillRect/>
                    </a:stretch>
                  </pic:blipFill>
                  <pic:spPr>
                    <a:xfrm>
                      <a:off x="0" y="0"/>
                      <a:ext cx="3780062" cy="1999823"/>
                    </a:xfrm>
                    <a:prstGeom prst="rect">
                      <a:avLst/>
                    </a:prstGeom>
                  </pic:spPr>
                </pic:pic>
              </a:graphicData>
            </a:graphic>
          </wp:inline>
        </w:drawing>
      </w:r>
    </w:p>
    <w:p w14:paraId="2C0AE738" w14:textId="28F56196" w:rsidR="00882FA3" w:rsidRDefault="00882FA3" w:rsidP="00152108">
      <w:pPr>
        <w:pStyle w:val="Descripcin"/>
        <w:jc w:val="center"/>
      </w:pPr>
      <w:bookmarkStart w:id="121" w:name="_Toc107913251"/>
      <w:r>
        <w:t xml:space="preserve">Figura </w:t>
      </w:r>
      <w:fldSimple w:instr=" SEQ Figura \* ARABIC ">
        <w:r w:rsidR="00BA4C58">
          <w:rPr>
            <w:noProof/>
          </w:rPr>
          <w:t>17</w:t>
        </w:r>
      </w:fldSimple>
      <w:r>
        <w:t xml:space="preserve"> Introducir ePub</w:t>
      </w:r>
      <w:bookmarkEnd w:id="121"/>
    </w:p>
    <w:p w14:paraId="69F8264D" w14:textId="4AF10BC3" w:rsidR="00882FA3" w:rsidRDefault="00882FA3" w:rsidP="00152108">
      <w:pPr>
        <w:jc w:val="both"/>
      </w:pPr>
      <w:r>
        <w:tab/>
      </w:r>
      <w:r>
        <w:tab/>
      </w:r>
    </w:p>
    <w:p w14:paraId="1C5D240A" w14:textId="729934BB" w:rsidR="00882FA3" w:rsidRDefault="00882FA3" w:rsidP="00152108">
      <w:pPr>
        <w:pStyle w:val="Ttulo3"/>
        <w:jc w:val="both"/>
      </w:pPr>
      <w:r>
        <w:tab/>
      </w:r>
      <w:r>
        <w:tab/>
      </w:r>
      <w:bookmarkStart w:id="122" w:name="_Toc107913213"/>
      <w:r w:rsidR="00BA4F42">
        <w:t>Epub – Diccionarios automáticos</w:t>
      </w:r>
      <w:bookmarkEnd w:id="122"/>
    </w:p>
    <w:p w14:paraId="1810F652" w14:textId="74A01FE2" w:rsidR="00BA4F42" w:rsidRDefault="00BA4F42" w:rsidP="00152108">
      <w:pPr>
        <w:ind w:left="1416" w:firstLine="714"/>
        <w:jc w:val="both"/>
      </w:pPr>
      <w:r>
        <w:t>Esta página tiene como propósito la creación de diccionarios. La creación del diccionario de personajes se puede hacer de diversas opciones:</w:t>
      </w:r>
    </w:p>
    <w:p w14:paraId="7A88D5AD" w14:textId="6A34820F" w:rsidR="00BA4F42" w:rsidRDefault="00BA4F42" w:rsidP="00152108">
      <w:pPr>
        <w:ind w:left="1416" w:firstLine="714"/>
        <w:jc w:val="both"/>
      </w:pPr>
      <w:r>
        <w:t xml:space="preserve"> -Crear diccionario de forma automática: esta opción creará el diccionario de forma automática.</w:t>
      </w:r>
    </w:p>
    <w:p w14:paraId="7B6E742E" w14:textId="2A2AF2B8" w:rsidR="00BA4F42" w:rsidRDefault="00BA4F42" w:rsidP="00152108">
      <w:pPr>
        <w:ind w:left="1416" w:firstLine="714"/>
        <w:jc w:val="both"/>
      </w:pPr>
      <w:r>
        <w:t xml:space="preserve">-Importar diccionario: </w:t>
      </w:r>
      <w:r w:rsidR="003A59FF">
        <w:t>esta opción nos llevará a otra pantalla que se explicará posteriormente.</w:t>
      </w:r>
    </w:p>
    <w:p w14:paraId="4CAE3F88" w14:textId="7DEFFDC7" w:rsidR="003A59FF" w:rsidRDefault="003A59FF" w:rsidP="00152108">
      <w:pPr>
        <w:ind w:left="1416" w:firstLine="714"/>
        <w:jc w:val="both"/>
      </w:pPr>
      <w:r>
        <w:t>-Obtener diccionario: con esta opción obtendremos el diccionario de una wiki de personajes.</w:t>
      </w:r>
    </w:p>
    <w:p w14:paraId="7AE7BCD7" w14:textId="6FDCF86D" w:rsidR="003A59FF" w:rsidRDefault="003A59FF" w:rsidP="00152108">
      <w:pPr>
        <w:ind w:left="1416" w:firstLine="714"/>
        <w:jc w:val="both"/>
      </w:pPr>
      <w:r>
        <w:t xml:space="preserve">Estas son todas las maneras posibles para crear un diccionario, el usuario puede combinar algunas para crear un diccionario más concreto. La última opción que hay en esta página es la de vaciar diccionario y sirve para </w:t>
      </w:r>
      <w:r w:rsidR="00E57763">
        <w:t>que,</w:t>
      </w:r>
      <w:r>
        <w:t xml:space="preserve"> si el </w:t>
      </w:r>
      <w:r w:rsidR="00E57763">
        <w:t>diccionario creado</w:t>
      </w:r>
      <w:r>
        <w:t xml:space="preserve"> no te satisface o quieres probar otro diccionario, puedas borrar el diccionario que había antes. Como requisito para pasar a la siguiente página se tiene </w:t>
      </w:r>
      <w:r w:rsidR="00E57763">
        <w:t>que se ha debido crear un diccionario, sino nos saldrá un mensaje de error.</w:t>
      </w:r>
      <w:r>
        <w:t xml:space="preserve">  </w:t>
      </w:r>
    </w:p>
    <w:p w14:paraId="78AF38D5" w14:textId="75243CFC" w:rsidR="00E57763" w:rsidRDefault="00E57763" w:rsidP="00152108">
      <w:pPr>
        <w:ind w:left="1416" w:firstLine="714"/>
        <w:jc w:val="both"/>
      </w:pPr>
    </w:p>
    <w:p w14:paraId="7D1796AD" w14:textId="77777777" w:rsidR="00E57763" w:rsidRDefault="00E57763" w:rsidP="00152108">
      <w:pPr>
        <w:keepNext/>
        <w:ind w:left="1416" w:firstLine="714"/>
        <w:jc w:val="both"/>
      </w:pPr>
      <w:r>
        <w:rPr>
          <w:noProof/>
        </w:rPr>
        <w:drawing>
          <wp:inline distT="0" distB="0" distL="0" distR="0" wp14:anchorId="35A3C05E" wp14:editId="0656FC1A">
            <wp:extent cx="3529012" cy="1862857"/>
            <wp:effectExtent l="0" t="0" r="0" b="4445"/>
            <wp:docPr id="676" name="Imagen 67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Interfaz de usuario gráfica&#10;&#10;Descripción generada automáticamente con confianza media"/>
                    <pic:cNvPicPr/>
                  </pic:nvPicPr>
                  <pic:blipFill>
                    <a:blip r:embed="rId340"/>
                    <a:stretch>
                      <a:fillRect/>
                    </a:stretch>
                  </pic:blipFill>
                  <pic:spPr>
                    <a:xfrm>
                      <a:off x="0" y="0"/>
                      <a:ext cx="3541840" cy="1869628"/>
                    </a:xfrm>
                    <a:prstGeom prst="rect">
                      <a:avLst/>
                    </a:prstGeom>
                  </pic:spPr>
                </pic:pic>
              </a:graphicData>
            </a:graphic>
          </wp:inline>
        </w:drawing>
      </w:r>
    </w:p>
    <w:p w14:paraId="0A448843" w14:textId="24949282" w:rsidR="00E57763" w:rsidRDefault="00E57763" w:rsidP="00152108">
      <w:pPr>
        <w:pStyle w:val="Descripcin"/>
        <w:jc w:val="center"/>
      </w:pPr>
      <w:bookmarkStart w:id="123" w:name="_Toc107913252"/>
      <w:r>
        <w:t xml:space="preserve">Figura </w:t>
      </w:r>
      <w:fldSimple w:instr=" SEQ Figura \* ARABIC ">
        <w:r w:rsidR="00BA4C58">
          <w:rPr>
            <w:noProof/>
          </w:rPr>
          <w:t>18</w:t>
        </w:r>
      </w:fldSimple>
      <w:r>
        <w:t xml:space="preserve"> Creación diccionarios</w:t>
      </w:r>
      <w:bookmarkEnd w:id="123"/>
    </w:p>
    <w:p w14:paraId="1F077571" w14:textId="6DC32FA4" w:rsidR="00E57763" w:rsidRDefault="00E57763" w:rsidP="00152108">
      <w:pPr>
        <w:jc w:val="both"/>
      </w:pPr>
      <w:r>
        <w:tab/>
      </w:r>
      <w:r>
        <w:tab/>
      </w:r>
    </w:p>
    <w:p w14:paraId="7407A01C" w14:textId="18D204DE" w:rsidR="00E57763" w:rsidRDefault="00E57763" w:rsidP="00152108">
      <w:pPr>
        <w:pStyle w:val="Ttulo3"/>
        <w:jc w:val="both"/>
      </w:pPr>
      <w:r>
        <w:tab/>
      </w:r>
      <w:r>
        <w:tab/>
      </w:r>
      <w:bookmarkStart w:id="124" w:name="_Toc107913214"/>
      <w:r>
        <w:t>Epub – Importar diccionarios</w:t>
      </w:r>
      <w:bookmarkEnd w:id="124"/>
    </w:p>
    <w:p w14:paraId="4C117650" w14:textId="35DB8C34" w:rsidR="00E57763" w:rsidRDefault="00E57763" w:rsidP="00152108">
      <w:pPr>
        <w:ind w:left="1416" w:firstLine="714"/>
        <w:jc w:val="both"/>
      </w:pPr>
      <w:r>
        <w:t>En esta página podremos importar un diccionario a partir de un fichero en csv. El funcionamiento es muy parecido a la página Introducir epub, ya que primero tendrás que seleccionar el botón Seleccionar archivo, luego elegirás el archivo que deseas y una vez lo tiene seleccionamos el botón cargar.</w:t>
      </w:r>
    </w:p>
    <w:p w14:paraId="429E6D66" w14:textId="42083013" w:rsidR="00290B1E" w:rsidRDefault="00290B1E" w:rsidP="00152108">
      <w:pPr>
        <w:ind w:left="1416" w:firstLine="714"/>
        <w:jc w:val="both"/>
      </w:pPr>
      <w:r>
        <w:t>El formato csv que debe tener es:</w:t>
      </w:r>
    </w:p>
    <w:p w14:paraId="4F2928A9" w14:textId="2B7F7AA1" w:rsidR="00290B1E" w:rsidRDefault="00290B1E" w:rsidP="00152108">
      <w:pPr>
        <w:ind w:left="1416" w:firstLine="714"/>
        <w:jc w:val="both"/>
      </w:pPr>
      <w:r>
        <w:tab/>
        <w:t>-La primera fila se ignora.</w:t>
      </w:r>
    </w:p>
    <w:p w14:paraId="54904DD3" w14:textId="608CC1EB" w:rsidR="00290B1E" w:rsidRDefault="00290B1E" w:rsidP="00152108">
      <w:pPr>
        <w:ind w:left="2130"/>
        <w:jc w:val="both"/>
      </w:pPr>
      <w:r>
        <w:tab/>
        <w:t>-Las siguientes filas vendrán divididas en pares de filas de esta forma:</w:t>
      </w:r>
    </w:p>
    <w:p w14:paraId="27BEA2A0" w14:textId="2A020E23" w:rsidR="00290B1E" w:rsidRDefault="00290B1E" w:rsidP="00152108">
      <w:pPr>
        <w:ind w:left="2832" w:firstLine="708"/>
        <w:jc w:val="both"/>
      </w:pPr>
      <w:r>
        <w:t>*La primera fila contiene el id y el primer nombre que tendrá el personaje.</w:t>
      </w:r>
    </w:p>
    <w:p w14:paraId="2BE51947" w14:textId="326F0E24" w:rsidR="00290B1E" w:rsidRDefault="00290B1E" w:rsidP="00152108">
      <w:pPr>
        <w:ind w:left="2832" w:firstLine="708"/>
        <w:jc w:val="both"/>
      </w:pPr>
      <w:r>
        <w:t>*La segunda fila contiene el resto de las referencias que puede contener el personaje.</w:t>
      </w:r>
      <w:r w:rsidR="001B1F2F">
        <w:t xml:space="preserve"> Si esta segunda fila se queda vacía, se supondrá que no tiene referencias. Si el personaje tiene más de una referencia se separarán los nombres por comas. </w:t>
      </w:r>
    </w:p>
    <w:p w14:paraId="08453CA8" w14:textId="77777777" w:rsidR="001B1F2F" w:rsidRDefault="001B1F2F" w:rsidP="00152108">
      <w:pPr>
        <w:ind w:left="2832" w:firstLine="708"/>
        <w:jc w:val="both"/>
      </w:pPr>
    </w:p>
    <w:p w14:paraId="464A616E" w14:textId="0F93C166" w:rsidR="001B1F2F" w:rsidRDefault="001B1F2F" w:rsidP="00152108">
      <w:pPr>
        <w:keepNext/>
        <w:ind w:left="2124" w:firstLine="708"/>
        <w:jc w:val="both"/>
      </w:pPr>
      <w:r>
        <w:rPr>
          <w:noProof/>
        </w:rPr>
        <w:drawing>
          <wp:inline distT="0" distB="0" distL="0" distR="0" wp14:anchorId="031CA1BC" wp14:editId="65C44CA4">
            <wp:extent cx="3033078" cy="1605705"/>
            <wp:effectExtent l="0" t="0" r="0" b="0"/>
            <wp:docPr id="677" name="Imagen 67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n 677" descr="Interfaz de usuario gráfica, Aplicación, Teams&#10;&#10;Descripción generada automáticamente"/>
                    <pic:cNvPicPr/>
                  </pic:nvPicPr>
                  <pic:blipFill>
                    <a:blip r:embed="rId341"/>
                    <a:stretch>
                      <a:fillRect/>
                    </a:stretch>
                  </pic:blipFill>
                  <pic:spPr>
                    <a:xfrm>
                      <a:off x="0" y="0"/>
                      <a:ext cx="3033078" cy="1605705"/>
                    </a:xfrm>
                    <a:prstGeom prst="rect">
                      <a:avLst/>
                    </a:prstGeom>
                  </pic:spPr>
                </pic:pic>
              </a:graphicData>
            </a:graphic>
          </wp:inline>
        </w:drawing>
      </w:r>
    </w:p>
    <w:p w14:paraId="58555427" w14:textId="3E95D12D" w:rsidR="00290B1E" w:rsidRDefault="001B1F2F" w:rsidP="00152108">
      <w:pPr>
        <w:pStyle w:val="Descripcin"/>
        <w:jc w:val="center"/>
      </w:pPr>
      <w:bookmarkStart w:id="125" w:name="_Toc107913253"/>
      <w:r>
        <w:t xml:space="preserve">Figura </w:t>
      </w:r>
      <w:fldSimple w:instr=" SEQ Figura \* ARABIC ">
        <w:r w:rsidR="00BA4C58">
          <w:rPr>
            <w:noProof/>
          </w:rPr>
          <w:t>19</w:t>
        </w:r>
      </w:fldSimple>
      <w:r>
        <w:t xml:space="preserve"> Importar Diccionario</w:t>
      </w:r>
      <w:bookmarkEnd w:id="125"/>
    </w:p>
    <w:p w14:paraId="126EC260" w14:textId="3E23972B" w:rsidR="001B1F2F" w:rsidRDefault="001B1F2F" w:rsidP="00152108">
      <w:pPr>
        <w:jc w:val="both"/>
      </w:pPr>
    </w:p>
    <w:p w14:paraId="766B3298" w14:textId="7722A56A" w:rsidR="001B1F2F" w:rsidRDefault="001B1F2F" w:rsidP="00152108">
      <w:pPr>
        <w:pStyle w:val="Ttulo3"/>
        <w:jc w:val="both"/>
      </w:pPr>
      <w:r>
        <w:tab/>
      </w:r>
      <w:r>
        <w:tab/>
      </w:r>
      <w:bookmarkStart w:id="126" w:name="_Toc107913215"/>
      <w:r w:rsidR="0034102B">
        <w:t>Epub – Obtener diccionario</w:t>
      </w:r>
      <w:bookmarkEnd w:id="126"/>
    </w:p>
    <w:p w14:paraId="0730C8D9" w14:textId="4198C8BF" w:rsidR="0034102B" w:rsidRDefault="0034102B" w:rsidP="00152108">
      <w:pPr>
        <w:ind w:left="1416" w:firstLine="714"/>
        <w:jc w:val="both"/>
      </w:pPr>
      <w:r>
        <w:t xml:space="preserve">Se podrá obtener el diccionario mediante un enlace. El enlace al que accederemos será un enlace a la siguiente página: </w:t>
      </w:r>
      <w:hyperlink r:id="rId342" w:history="1">
        <w:r w:rsidRPr="0034102B">
          <w:rPr>
            <w:rStyle w:val="Hipervnculo"/>
          </w:rPr>
          <w:t>https://www.fandom.com/</w:t>
        </w:r>
      </w:hyperlink>
      <w:r>
        <w:t>. Si no se ha creado ningún diccionario no se podrá acceder a la siguiente página.</w:t>
      </w:r>
    </w:p>
    <w:p w14:paraId="1D5A2F2A" w14:textId="078663B5" w:rsidR="0034102B" w:rsidRDefault="0034102B" w:rsidP="00152108">
      <w:pPr>
        <w:ind w:left="1416" w:firstLine="714"/>
        <w:jc w:val="both"/>
      </w:pPr>
    </w:p>
    <w:p w14:paraId="180E64F8" w14:textId="77777777" w:rsidR="00EE3830" w:rsidRDefault="00EE3830" w:rsidP="00152108">
      <w:pPr>
        <w:keepNext/>
        <w:ind w:left="1416" w:firstLine="714"/>
        <w:jc w:val="both"/>
      </w:pPr>
      <w:r>
        <w:rPr>
          <w:noProof/>
        </w:rPr>
        <w:drawing>
          <wp:inline distT="0" distB="0" distL="0" distR="0" wp14:anchorId="449BBB21" wp14:editId="7E4AB64E">
            <wp:extent cx="3390265" cy="1783238"/>
            <wp:effectExtent l="0" t="0" r="635" b="7620"/>
            <wp:docPr id="678" name="Imagen 6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Interfaz de usuario gráfica, Aplicación&#10;&#10;Descripción generada automáticamente"/>
                    <pic:cNvPicPr/>
                  </pic:nvPicPr>
                  <pic:blipFill>
                    <a:blip r:embed="rId343"/>
                    <a:stretch>
                      <a:fillRect/>
                    </a:stretch>
                  </pic:blipFill>
                  <pic:spPr>
                    <a:xfrm>
                      <a:off x="0" y="0"/>
                      <a:ext cx="3396165" cy="1786341"/>
                    </a:xfrm>
                    <a:prstGeom prst="rect">
                      <a:avLst/>
                    </a:prstGeom>
                  </pic:spPr>
                </pic:pic>
              </a:graphicData>
            </a:graphic>
          </wp:inline>
        </w:drawing>
      </w:r>
    </w:p>
    <w:p w14:paraId="49ABD129" w14:textId="3D06E048" w:rsidR="00EE3830" w:rsidRDefault="00EE3830" w:rsidP="00152108">
      <w:pPr>
        <w:pStyle w:val="Descripcin"/>
        <w:jc w:val="center"/>
      </w:pPr>
      <w:bookmarkStart w:id="127" w:name="_Toc107913254"/>
      <w:r>
        <w:t xml:space="preserve">Figura </w:t>
      </w:r>
      <w:fldSimple w:instr=" SEQ Figura \* ARABIC ">
        <w:r w:rsidR="00BA4C58">
          <w:rPr>
            <w:noProof/>
          </w:rPr>
          <w:t>20</w:t>
        </w:r>
      </w:fldSimple>
      <w:r>
        <w:t xml:space="preserve"> Obtener diccionario</w:t>
      </w:r>
      <w:bookmarkEnd w:id="127"/>
    </w:p>
    <w:p w14:paraId="2D745846" w14:textId="636B3EEF" w:rsidR="00EE3830" w:rsidRDefault="00EE3830" w:rsidP="00152108">
      <w:pPr>
        <w:jc w:val="both"/>
      </w:pPr>
    </w:p>
    <w:p w14:paraId="245A37EF" w14:textId="07DE3F1A" w:rsidR="00EE3830" w:rsidRDefault="00EE3830" w:rsidP="00152108">
      <w:pPr>
        <w:pStyle w:val="Ttulo3"/>
        <w:jc w:val="both"/>
      </w:pPr>
      <w:r>
        <w:tab/>
      </w:r>
      <w:r>
        <w:tab/>
      </w:r>
      <w:bookmarkStart w:id="128" w:name="_Toc107913216"/>
      <w:r>
        <w:t>Película – Introducción del guion</w:t>
      </w:r>
      <w:bookmarkEnd w:id="128"/>
      <w:r>
        <w:t xml:space="preserve"> </w:t>
      </w:r>
    </w:p>
    <w:p w14:paraId="74277360" w14:textId="391C3095" w:rsidR="00EE3830" w:rsidRDefault="00EE3830" w:rsidP="00152108">
      <w:pPr>
        <w:ind w:left="1416" w:firstLine="714"/>
        <w:jc w:val="both"/>
      </w:pPr>
      <w:r>
        <w:t xml:space="preserve">En esta pantalla obtendremos uno de los guiones que aparecen en la </w:t>
      </w:r>
      <w:r w:rsidR="00DB4B6C">
        <w:t xml:space="preserve">página </w:t>
      </w:r>
      <w:hyperlink r:id="rId344" w:history="1">
        <w:r w:rsidR="00DB4B6C" w:rsidRPr="00DB4B6C">
          <w:rPr>
            <w:rStyle w:val="Hipervnculo"/>
          </w:rPr>
          <w:t>https://www.imsdb.com/</w:t>
        </w:r>
      </w:hyperlink>
      <w:r w:rsidR="00DB4B6C">
        <w:t>.</w:t>
      </w:r>
    </w:p>
    <w:p w14:paraId="098092BB" w14:textId="2633A127" w:rsidR="00DB4B6C" w:rsidRDefault="00DB4B6C" w:rsidP="00152108">
      <w:pPr>
        <w:ind w:left="1416" w:firstLine="714"/>
        <w:jc w:val="both"/>
      </w:pPr>
      <w:r>
        <w:t>Los personajes de las películas serán encontrados al estar en negrita en el guion. Por ello es importante utilizar la página imsdb, ya que, si utilizamos otra página que los personajes son encontrados de otra forma, dará problema, ya que no se creará bien el diccionario.</w:t>
      </w:r>
    </w:p>
    <w:p w14:paraId="4616E3D7" w14:textId="25BA12D6" w:rsidR="00DB4B6C" w:rsidRDefault="00DB4B6C" w:rsidP="00152108">
      <w:pPr>
        <w:ind w:left="1416" w:firstLine="714"/>
        <w:jc w:val="both"/>
      </w:pPr>
    </w:p>
    <w:p w14:paraId="0C56AB3D" w14:textId="77777777" w:rsidR="00FE5FD8" w:rsidRDefault="00FE5FD8" w:rsidP="00152108">
      <w:pPr>
        <w:keepNext/>
        <w:ind w:left="1416" w:firstLine="714"/>
        <w:jc w:val="both"/>
      </w:pPr>
      <w:r>
        <w:rPr>
          <w:noProof/>
        </w:rPr>
        <w:drawing>
          <wp:inline distT="0" distB="0" distL="0" distR="0" wp14:anchorId="742D8465" wp14:editId="1A92E16F">
            <wp:extent cx="3561715" cy="1886402"/>
            <wp:effectExtent l="0" t="0" r="635" b="0"/>
            <wp:docPr id="679" name="Imagen 6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n 679" descr="Interfaz de usuario gráfica, Aplicación&#10;&#10;Descripción generada automáticamente"/>
                    <pic:cNvPicPr/>
                  </pic:nvPicPr>
                  <pic:blipFill>
                    <a:blip r:embed="rId345"/>
                    <a:stretch>
                      <a:fillRect/>
                    </a:stretch>
                  </pic:blipFill>
                  <pic:spPr>
                    <a:xfrm>
                      <a:off x="0" y="0"/>
                      <a:ext cx="3582844" cy="1897593"/>
                    </a:xfrm>
                    <a:prstGeom prst="rect">
                      <a:avLst/>
                    </a:prstGeom>
                  </pic:spPr>
                </pic:pic>
              </a:graphicData>
            </a:graphic>
          </wp:inline>
        </w:drawing>
      </w:r>
    </w:p>
    <w:p w14:paraId="6E716206" w14:textId="0AD8D940" w:rsidR="00DB4B6C" w:rsidRDefault="00FE5FD8" w:rsidP="00152108">
      <w:pPr>
        <w:pStyle w:val="Descripcin"/>
        <w:jc w:val="center"/>
      </w:pPr>
      <w:bookmarkStart w:id="129" w:name="_Toc107913255"/>
      <w:r>
        <w:t xml:space="preserve">Figura </w:t>
      </w:r>
      <w:fldSimple w:instr=" SEQ Figura \* ARABIC ">
        <w:r w:rsidR="00BA4C58">
          <w:rPr>
            <w:noProof/>
          </w:rPr>
          <w:t>21</w:t>
        </w:r>
      </w:fldSimple>
      <w:r>
        <w:t xml:space="preserve"> Introducción del guion</w:t>
      </w:r>
      <w:bookmarkEnd w:id="129"/>
    </w:p>
    <w:p w14:paraId="2EED7FF5" w14:textId="2BD86F00" w:rsidR="00FE5FD8" w:rsidRDefault="00FE5FD8" w:rsidP="00152108">
      <w:pPr>
        <w:jc w:val="both"/>
      </w:pPr>
      <w:r>
        <w:tab/>
      </w:r>
      <w:r>
        <w:tab/>
      </w:r>
    </w:p>
    <w:p w14:paraId="29271BFB" w14:textId="7FA7AE75" w:rsidR="00FE5FD8" w:rsidRDefault="00FE5FD8" w:rsidP="00152108">
      <w:pPr>
        <w:ind w:left="1416" w:firstLine="714"/>
        <w:jc w:val="both"/>
      </w:pPr>
      <w:r>
        <w:t>Debido a la gran cantidad de guiones se ha tenido que determinar un formato estándar para que la gran mayoría de guiones sean aceptados. Esta estructura es:</w:t>
      </w:r>
    </w:p>
    <w:p w14:paraId="5EDCCCA4" w14:textId="6A94DDD6" w:rsidR="00FE5FD8" w:rsidRDefault="00FE5FD8" w:rsidP="00152108">
      <w:pPr>
        <w:pStyle w:val="Prrafodelista"/>
        <w:numPr>
          <w:ilvl w:val="2"/>
          <w:numId w:val="1"/>
        </w:numPr>
        <w:jc w:val="both"/>
      </w:pPr>
      <w:r>
        <w:t>Los guiones deben tener escenas.</w:t>
      </w:r>
    </w:p>
    <w:p w14:paraId="6C0F4883" w14:textId="1CACA169" w:rsidR="00FE5FD8" w:rsidRDefault="00FE5FD8" w:rsidP="00152108">
      <w:pPr>
        <w:pStyle w:val="Prrafodelista"/>
        <w:numPr>
          <w:ilvl w:val="2"/>
          <w:numId w:val="1"/>
        </w:numPr>
        <w:jc w:val="both"/>
      </w:pPr>
      <w:r>
        <w:t xml:space="preserve">Las escenas estarán marcadas por el texto </w:t>
      </w:r>
      <w:r w:rsidRPr="00FE5FD8">
        <w:t>‘EXT ‘, ‘INT ‘, ‘EXT. ‘o ‘INT. ‘.</w:t>
      </w:r>
    </w:p>
    <w:p w14:paraId="25B9001B" w14:textId="72EDC045" w:rsidR="00FE5FD8" w:rsidRDefault="00FE5FD8" w:rsidP="00152108">
      <w:pPr>
        <w:pStyle w:val="Prrafodelista"/>
        <w:numPr>
          <w:ilvl w:val="2"/>
          <w:numId w:val="1"/>
        </w:numPr>
        <w:jc w:val="both"/>
      </w:pPr>
      <w:r>
        <w:t>Los personajes deberán indicarse mediante negrita.</w:t>
      </w:r>
    </w:p>
    <w:p w14:paraId="40B79222" w14:textId="4C875041" w:rsidR="00AA10CF" w:rsidRDefault="00FE5FD8" w:rsidP="00152108">
      <w:pPr>
        <w:ind w:left="2124"/>
        <w:jc w:val="both"/>
      </w:pPr>
      <w:r>
        <w:t xml:space="preserve">Si </w:t>
      </w:r>
      <w:r w:rsidR="00AA10CF">
        <w:t xml:space="preserve">algunas de estas características no se cumplen, el usuario será enviado a esta pantalla </w:t>
      </w:r>
      <w:r w:rsidR="00AA10CF">
        <w:tab/>
        <w:t>en la que se le explica lo que ha sucedido y dando la opción a que intente otra película.</w:t>
      </w:r>
    </w:p>
    <w:p w14:paraId="4B157CF9" w14:textId="45A8EC58" w:rsidR="00887CC4" w:rsidRDefault="00AA10CF" w:rsidP="00152108">
      <w:pPr>
        <w:ind w:left="2124"/>
        <w:jc w:val="both"/>
      </w:pPr>
      <w:r>
        <w:t xml:space="preserve"> </w:t>
      </w:r>
    </w:p>
    <w:p w14:paraId="12343F90" w14:textId="77777777" w:rsidR="00185E27" w:rsidRPr="00887CC4" w:rsidRDefault="00185E27" w:rsidP="00152108">
      <w:pPr>
        <w:ind w:left="1416" w:firstLine="714"/>
        <w:jc w:val="both"/>
      </w:pPr>
    </w:p>
    <w:p w14:paraId="0B723AD9" w14:textId="77777777" w:rsidR="00AA10CF" w:rsidRDefault="00AA10CF" w:rsidP="00152108">
      <w:pPr>
        <w:keepNext/>
        <w:ind w:left="2124"/>
        <w:jc w:val="both"/>
      </w:pPr>
      <w:r w:rsidRPr="00AA10CF">
        <w:rPr>
          <w:noProof/>
        </w:rPr>
        <w:drawing>
          <wp:inline distT="0" distB="0" distL="0" distR="0" wp14:anchorId="5432476F" wp14:editId="324E7777">
            <wp:extent cx="4365058" cy="2566987"/>
            <wp:effectExtent l="0" t="0" r="0" b="508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367886" cy="2568650"/>
                    </a:xfrm>
                    <a:prstGeom prst="rect">
                      <a:avLst/>
                    </a:prstGeom>
                    <a:noFill/>
                    <a:ln>
                      <a:noFill/>
                    </a:ln>
                  </pic:spPr>
                </pic:pic>
              </a:graphicData>
            </a:graphic>
          </wp:inline>
        </w:drawing>
      </w:r>
    </w:p>
    <w:p w14:paraId="793BBC9C" w14:textId="2FEA32FC" w:rsidR="00AA10CF" w:rsidRDefault="00AA10CF" w:rsidP="00152108">
      <w:pPr>
        <w:pStyle w:val="Descripcin"/>
        <w:jc w:val="center"/>
      </w:pPr>
      <w:bookmarkStart w:id="130" w:name="_Toc107913256"/>
      <w:r>
        <w:t xml:space="preserve">Figura </w:t>
      </w:r>
      <w:fldSimple w:instr=" SEQ Figura \* ARABIC ">
        <w:r w:rsidR="00BA4C58">
          <w:rPr>
            <w:noProof/>
          </w:rPr>
          <w:t>22</w:t>
        </w:r>
      </w:fldSimple>
      <w:r>
        <w:t xml:space="preserve"> Error en el formato</w:t>
      </w:r>
      <w:bookmarkEnd w:id="130"/>
    </w:p>
    <w:p w14:paraId="682297C2" w14:textId="21C51D1E" w:rsidR="00AA10CF" w:rsidRDefault="00AA10CF" w:rsidP="00152108">
      <w:pPr>
        <w:jc w:val="both"/>
      </w:pPr>
      <w:r>
        <w:tab/>
      </w:r>
      <w:r>
        <w:tab/>
      </w:r>
    </w:p>
    <w:p w14:paraId="7C7FCBF3" w14:textId="77777777" w:rsidR="00185E27" w:rsidRDefault="00AA10CF" w:rsidP="00152108">
      <w:pPr>
        <w:pStyle w:val="Ttulo3"/>
        <w:jc w:val="both"/>
      </w:pPr>
      <w:r>
        <w:tab/>
      </w:r>
      <w:r>
        <w:tab/>
      </w:r>
      <w:bookmarkStart w:id="131" w:name="_Toc107913217"/>
      <w:r w:rsidR="00185E27">
        <w:t>Modificar un diccionario</w:t>
      </w:r>
      <w:bookmarkEnd w:id="131"/>
    </w:p>
    <w:p w14:paraId="4DC01D44" w14:textId="63448145" w:rsidR="00185E27" w:rsidRDefault="00185E27" w:rsidP="00152108">
      <w:pPr>
        <w:ind w:left="1416" w:firstLine="714"/>
        <w:jc w:val="both"/>
      </w:pPr>
      <w:r>
        <w:t>Cuando se haya creado un diccionario en una de las dos opciones que plantea la aplicación, se accederá a la pantalla de modificación del diccionario. Las opciones que podemos hacer con los personajes del diccionario son las siguientes:</w:t>
      </w:r>
    </w:p>
    <w:p w14:paraId="4E836F5D" w14:textId="77777777" w:rsidR="00185E27" w:rsidRDefault="00185E27" w:rsidP="00152108">
      <w:pPr>
        <w:ind w:left="1416" w:firstLine="714"/>
        <w:jc w:val="both"/>
      </w:pPr>
      <w:r>
        <w:t>− Añadir personajes.</w:t>
      </w:r>
    </w:p>
    <w:p w14:paraId="23542D09" w14:textId="77777777" w:rsidR="00185E27" w:rsidRDefault="00185E27" w:rsidP="00152108">
      <w:pPr>
        <w:ind w:left="1416" w:firstLine="714"/>
        <w:jc w:val="both"/>
      </w:pPr>
      <w:r>
        <w:t>− Borrar personajes.</w:t>
      </w:r>
    </w:p>
    <w:p w14:paraId="6F507B79" w14:textId="77777777" w:rsidR="00185E27" w:rsidRDefault="00185E27" w:rsidP="00152108">
      <w:pPr>
        <w:ind w:left="1416" w:firstLine="714"/>
        <w:jc w:val="both"/>
      </w:pPr>
      <w:r>
        <w:t>− Juntar personajes.</w:t>
      </w:r>
    </w:p>
    <w:p w14:paraId="7D9DBC8D" w14:textId="77777777" w:rsidR="00185E27" w:rsidRDefault="00185E27" w:rsidP="00152108">
      <w:pPr>
        <w:ind w:left="1416" w:firstLine="714"/>
        <w:jc w:val="both"/>
      </w:pPr>
      <w:r>
        <w:t>− Añadir referencias.</w:t>
      </w:r>
    </w:p>
    <w:p w14:paraId="27576722" w14:textId="77777777" w:rsidR="00185E27" w:rsidRDefault="00185E27" w:rsidP="00152108">
      <w:pPr>
        <w:ind w:left="1416" w:firstLine="714"/>
        <w:jc w:val="both"/>
      </w:pPr>
      <w:r>
        <w:t>− Borrar referencias.</w:t>
      </w:r>
    </w:p>
    <w:p w14:paraId="5F1C4B35" w14:textId="77777777" w:rsidR="00185E27" w:rsidRDefault="00185E27" w:rsidP="00152108">
      <w:pPr>
        <w:ind w:left="1416" w:firstLine="714"/>
        <w:jc w:val="both"/>
      </w:pPr>
      <w:r>
        <w:t>− Modificar la id del personaje.</w:t>
      </w:r>
    </w:p>
    <w:p w14:paraId="5B7E1182" w14:textId="77777777" w:rsidR="00185E27" w:rsidRDefault="00185E27" w:rsidP="00152108">
      <w:pPr>
        <w:ind w:left="1416" w:firstLine="714"/>
        <w:jc w:val="both"/>
      </w:pPr>
      <w:r>
        <w:t>− Modificar la etnia del personaje.</w:t>
      </w:r>
    </w:p>
    <w:p w14:paraId="0E729F97" w14:textId="77777777" w:rsidR="00185E27" w:rsidRDefault="00185E27" w:rsidP="00152108">
      <w:pPr>
        <w:ind w:left="1416" w:firstLine="714"/>
        <w:jc w:val="both"/>
      </w:pPr>
      <w:r>
        <w:t>− Modificar el sexo del personaje.</w:t>
      </w:r>
    </w:p>
    <w:p w14:paraId="562011F3" w14:textId="4FD13224" w:rsidR="00185E27" w:rsidRDefault="00185E27" w:rsidP="00152108">
      <w:pPr>
        <w:ind w:left="1416" w:firstLine="714"/>
        <w:jc w:val="both"/>
      </w:pPr>
      <w:r>
        <w:t>− Exportar diccionario.</w:t>
      </w:r>
    </w:p>
    <w:p w14:paraId="277D7DD3" w14:textId="2B7448C3" w:rsidR="00185E27" w:rsidRDefault="00185E27" w:rsidP="00152108">
      <w:pPr>
        <w:jc w:val="both"/>
      </w:pPr>
      <w:r>
        <w:tab/>
      </w:r>
      <w:r>
        <w:tab/>
      </w:r>
    </w:p>
    <w:p w14:paraId="27183B94" w14:textId="17BCAFCE" w:rsidR="00185E27" w:rsidRDefault="00185E27" w:rsidP="00152108">
      <w:pPr>
        <w:ind w:left="1416" w:firstLine="714"/>
        <w:jc w:val="both"/>
      </w:pPr>
      <w:r>
        <w:t>Además de estas opciones tenemos dos checks los cuales son Obtener Posiciones y Obtener Etnia y Sexo. La opción de Obtener Posiciones viene ya marcada</w:t>
      </w:r>
      <w:r w:rsidR="009C7FD7">
        <w:t xml:space="preserve">, ya que queremos que siempre calcule las posiciones. La otra casilla no </w:t>
      </w:r>
      <w:r w:rsidR="000120C9">
        <w:t>está</w:t>
      </w:r>
      <w:r w:rsidR="009C7FD7">
        <w:t xml:space="preserve"> marcada y pertenece a Obtener Etnia y Sexo, la cual si la marcamos predecirá cual es la etnia y el Sexo de cada personaje.</w:t>
      </w:r>
    </w:p>
    <w:p w14:paraId="045DA099" w14:textId="77777777" w:rsidR="009C7FD7" w:rsidRDefault="009C7FD7" w:rsidP="00152108">
      <w:pPr>
        <w:ind w:left="1416" w:firstLine="714"/>
        <w:jc w:val="both"/>
      </w:pPr>
    </w:p>
    <w:p w14:paraId="3C3CBAD8" w14:textId="77777777" w:rsidR="009C7FD7" w:rsidRDefault="009C7FD7" w:rsidP="00152108">
      <w:pPr>
        <w:keepNext/>
        <w:jc w:val="both"/>
      </w:pPr>
      <w:r>
        <w:tab/>
      </w:r>
      <w:r>
        <w:tab/>
      </w:r>
      <w:r>
        <w:tab/>
      </w:r>
      <w:r>
        <w:rPr>
          <w:noProof/>
        </w:rPr>
        <w:drawing>
          <wp:inline distT="0" distB="0" distL="0" distR="0" wp14:anchorId="366EE7B5" wp14:editId="7752D7F1">
            <wp:extent cx="3486422" cy="1838325"/>
            <wp:effectExtent l="0" t="0" r="0" b="0"/>
            <wp:docPr id="681" name="Imagen 6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n 681" descr="Interfaz de usuario gráfica&#10;&#10;Descripción generada automáticamente con confianza media"/>
                    <pic:cNvPicPr/>
                  </pic:nvPicPr>
                  <pic:blipFill>
                    <a:blip r:embed="rId347"/>
                    <a:stretch>
                      <a:fillRect/>
                    </a:stretch>
                  </pic:blipFill>
                  <pic:spPr>
                    <a:xfrm>
                      <a:off x="0" y="0"/>
                      <a:ext cx="3491439" cy="1840971"/>
                    </a:xfrm>
                    <a:prstGeom prst="rect">
                      <a:avLst/>
                    </a:prstGeom>
                  </pic:spPr>
                </pic:pic>
              </a:graphicData>
            </a:graphic>
          </wp:inline>
        </w:drawing>
      </w:r>
    </w:p>
    <w:p w14:paraId="21FAC21F" w14:textId="675A6CA7" w:rsidR="00AA10CF" w:rsidRDefault="009C7FD7" w:rsidP="00152108">
      <w:pPr>
        <w:pStyle w:val="Descripcin"/>
        <w:jc w:val="center"/>
      </w:pPr>
      <w:bookmarkStart w:id="132" w:name="_Toc107913257"/>
      <w:r>
        <w:t xml:space="preserve">Figura </w:t>
      </w:r>
      <w:fldSimple w:instr=" SEQ Figura \* ARABIC ">
        <w:r w:rsidR="00BA4C58">
          <w:rPr>
            <w:noProof/>
          </w:rPr>
          <w:t>23</w:t>
        </w:r>
      </w:fldSimple>
      <w:r>
        <w:t xml:space="preserve"> Modificar diccionario</w:t>
      </w:r>
      <w:bookmarkEnd w:id="132"/>
    </w:p>
    <w:p w14:paraId="77278795" w14:textId="4289513F" w:rsidR="009C7FD7" w:rsidRDefault="009C7FD7" w:rsidP="00152108">
      <w:pPr>
        <w:jc w:val="both"/>
      </w:pPr>
    </w:p>
    <w:p w14:paraId="28FEA9F1" w14:textId="7CD8CC27" w:rsidR="009C7FD7" w:rsidRDefault="009C7FD7" w:rsidP="00152108">
      <w:pPr>
        <w:pStyle w:val="Ttulo3"/>
        <w:jc w:val="both"/>
      </w:pPr>
      <w:r>
        <w:tab/>
      </w:r>
      <w:r>
        <w:tab/>
      </w:r>
      <w:bookmarkStart w:id="133" w:name="_Toc107913218"/>
      <w:r>
        <w:t>Añadir personaje</w:t>
      </w:r>
      <w:bookmarkEnd w:id="133"/>
    </w:p>
    <w:p w14:paraId="615903AE" w14:textId="2788BE33" w:rsidR="00C85704" w:rsidRDefault="009C7FD7" w:rsidP="00152108">
      <w:pPr>
        <w:ind w:left="1416" w:firstLine="714"/>
        <w:jc w:val="both"/>
      </w:pPr>
      <w:r>
        <w:t>Si hemos accedido a esta página es porque queremos añadir un personaje nuevo a nuestro diccionario.</w:t>
      </w:r>
      <w:r w:rsidR="00C85704">
        <w:t xml:space="preserve"> Si queremos introducir al personaje deberemos seguir los siguientes pasos:</w:t>
      </w:r>
    </w:p>
    <w:p w14:paraId="241D0036" w14:textId="58ACECEE" w:rsidR="009C7FD7" w:rsidRDefault="009C7FD7" w:rsidP="00152108">
      <w:pPr>
        <w:ind w:left="1416" w:firstLine="714"/>
        <w:jc w:val="both"/>
      </w:pPr>
      <w:r>
        <w:t xml:space="preserve"> </w:t>
      </w:r>
      <w:r w:rsidR="00C85704">
        <w:t>- Añadimos la id del personaje.</w:t>
      </w:r>
    </w:p>
    <w:p w14:paraId="7D0A4850" w14:textId="5AB9BFD0" w:rsidR="00C85704" w:rsidRDefault="00C85704" w:rsidP="00152108">
      <w:pPr>
        <w:ind w:left="1416" w:firstLine="714"/>
        <w:jc w:val="both"/>
      </w:pPr>
      <w:r>
        <w:t xml:space="preserve"> - Añadimos el nombre o la referencia a la id.</w:t>
      </w:r>
    </w:p>
    <w:p w14:paraId="23006D20" w14:textId="4CBC2070" w:rsidR="00C85704" w:rsidRDefault="00C85704" w:rsidP="00152108">
      <w:pPr>
        <w:ind w:left="1416" w:firstLine="714"/>
        <w:jc w:val="both"/>
      </w:pPr>
      <w:r>
        <w:t xml:space="preserve"> - Seleccionamos el botón de “Añadir”.</w:t>
      </w:r>
    </w:p>
    <w:p w14:paraId="683542D3" w14:textId="01A4C6E9" w:rsidR="00C85704" w:rsidRDefault="00C85704" w:rsidP="00152108">
      <w:pPr>
        <w:ind w:left="1416" w:firstLine="714"/>
        <w:jc w:val="both"/>
      </w:pPr>
      <w:r>
        <w:t>Si hemos seleccionado el botón de Añadir nos pueden salir las siguientes alertas:</w:t>
      </w:r>
    </w:p>
    <w:p w14:paraId="296F969D" w14:textId="6BC939EB" w:rsidR="00C85704" w:rsidRDefault="00C85704" w:rsidP="00152108">
      <w:pPr>
        <w:pStyle w:val="Prrafodelista"/>
        <w:ind w:left="1770"/>
        <w:jc w:val="both"/>
      </w:pPr>
      <w:r>
        <w:tab/>
        <w:t>-Si se ha introducido al personaje de forma correcta</w:t>
      </w:r>
      <w:r w:rsidR="00782270">
        <w:t>, se nos indicará que el personaje ha sido añadido correctamente.</w:t>
      </w:r>
    </w:p>
    <w:p w14:paraId="21BFE2AF" w14:textId="1FC0A8B0" w:rsidR="00782270" w:rsidRDefault="00782270" w:rsidP="00152108">
      <w:pPr>
        <w:pStyle w:val="Prrafodelista"/>
        <w:ind w:left="1770"/>
        <w:jc w:val="both"/>
      </w:pPr>
      <w:r>
        <w:tab/>
        <w:t>-Si no hemos introducido alguno de los campos, nos alertará indicándonos que nos falta algún campo.</w:t>
      </w:r>
    </w:p>
    <w:p w14:paraId="6225A0B5" w14:textId="3A973549" w:rsidR="00782270" w:rsidRDefault="00782270" w:rsidP="00152108">
      <w:pPr>
        <w:pStyle w:val="Prrafodelista"/>
        <w:ind w:left="1770"/>
        <w:jc w:val="both"/>
      </w:pPr>
      <w:r>
        <w:tab/>
        <w:t xml:space="preserve">-Si la id del personaje ya </w:t>
      </w:r>
      <w:r w:rsidR="00445CE4">
        <w:t>está</w:t>
      </w:r>
      <w:r>
        <w:t xml:space="preserve"> en el diccionario nos alertará de que dicha id ya está en el diccionario.</w:t>
      </w:r>
    </w:p>
    <w:p w14:paraId="1B0E16EE" w14:textId="74AD7EB5" w:rsidR="00782270" w:rsidRDefault="00782270" w:rsidP="00152108">
      <w:pPr>
        <w:pStyle w:val="Prrafodelista"/>
        <w:ind w:left="1770"/>
        <w:jc w:val="both"/>
      </w:pPr>
      <w:r>
        <w:tab/>
        <w:t>Una vez hemos añadido los personajes que queremos, deberemos volver a la pantalla de modificar mediante el botón Atrás.</w:t>
      </w:r>
    </w:p>
    <w:p w14:paraId="3EE2D28D" w14:textId="77777777" w:rsidR="00782270" w:rsidRDefault="00782270" w:rsidP="00152108">
      <w:pPr>
        <w:pStyle w:val="Prrafodelista"/>
        <w:ind w:left="1770"/>
        <w:jc w:val="both"/>
      </w:pPr>
    </w:p>
    <w:p w14:paraId="478218B6" w14:textId="77777777" w:rsidR="00782270" w:rsidRDefault="00782270" w:rsidP="00152108">
      <w:pPr>
        <w:pStyle w:val="Prrafodelista"/>
        <w:keepNext/>
        <w:ind w:left="1770"/>
        <w:jc w:val="both"/>
      </w:pPr>
      <w:r>
        <w:rPr>
          <w:noProof/>
        </w:rPr>
        <w:drawing>
          <wp:inline distT="0" distB="0" distL="0" distR="0" wp14:anchorId="29E4AFCE" wp14:editId="0F7E2065">
            <wp:extent cx="3218815" cy="1689651"/>
            <wp:effectExtent l="0" t="0" r="635" b="6350"/>
            <wp:docPr id="682" name="Imagen 6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n 682" descr="Captura de pantalla de computadora&#10;&#10;Descripción generada automáticamente"/>
                    <pic:cNvPicPr/>
                  </pic:nvPicPr>
                  <pic:blipFill>
                    <a:blip r:embed="rId348"/>
                    <a:stretch>
                      <a:fillRect/>
                    </a:stretch>
                  </pic:blipFill>
                  <pic:spPr>
                    <a:xfrm>
                      <a:off x="0" y="0"/>
                      <a:ext cx="3225811" cy="1693323"/>
                    </a:xfrm>
                    <a:prstGeom prst="rect">
                      <a:avLst/>
                    </a:prstGeom>
                  </pic:spPr>
                </pic:pic>
              </a:graphicData>
            </a:graphic>
          </wp:inline>
        </w:drawing>
      </w:r>
    </w:p>
    <w:p w14:paraId="3D142EE5" w14:textId="21403D92" w:rsidR="00782270" w:rsidRDefault="00782270" w:rsidP="00152108">
      <w:pPr>
        <w:pStyle w:val="Descripcin"/>
        <w:jc w:val="center"/>
      </w:pPr>
      <w:bookmarkStart w:id="134" w:name="_Toc107913258"/>
      <w:r>
        <w:t xml:space="preserve">Figura </w:t>
      </w:r>
      <w:fldSimple w:instr=" SEQ Figura \* ARABIC ">
        <w:r w:rsidR="00BA4C58">
          <w:rPr>
            <w:noProof/>
          </w:rPr>
          <w:t>24</w:t>
        </w:r>
      </w:fldSimple>
      <w:r>
        <w:t xml:space="preserve"> Añadir Personaje</w:t>
      </w:r>
      <w:bookmarkEnd w:id="134"/>
    </w:p>
    <w:p w14:paraId="152B67CC" w14:textId="3D39CD0F" w:rsidR="00782270" w:rsidRDefault="00782270" w:rsidP="00152108">
      <w:pPr>
        <w:jc w:val="both"/>
      </w:pPr>
    </w:p>
    <w:p w14:paraId="6D7C8B05" w14:textId="6B1CB081" w:rsidR="00782270" w:rsidRDefault="00782270" w:rsidP="00152108">
      <w:pPr>
        <w:pStyle w:val="Ttulo3"/>
        <w:jc w:val="both"/>
      </w:pPr>
      <w:r>
        <w:tab/>
      </w:r>
      <w:r>
        <w:tab/>
      </w:r>
      <w:bookmarkStart w:id="135" w:name="_Toc107913219"/>
      <w:r>
        <w:t>Borrar personajes</w:t>
      </w:r>
      <w:bookmarkEnd w:id="135"/>
    </w:p>
    <w:p w14:paraId="07C6A251" w14:textId="77777777" w:rsidR="00590EC9" w:rsidRDefault="009F5299" w:rsidP="00152108">
      <w:pPr>
        <w:ind w:left="1416" w:firstLine="714"/>
        <w:jc w:val="both"/>
      </w:pPr>
      <w:r>
        <w:t xml:space="preserve">Esta ventana sirve para eliminar alguno de los personajes que tenemos en el diccionario, ya sea </w:t>
      </w:r>
      <w:r w:rsidR="00590EC9">
        <w:t>una novela o una película. Esta opción es muy interesante, ya que algunas veces al cargar los diccionarios pueden haber falsos positivos en cuanto a los personajes, es decir, se han añadido como personajes a algo que no lo es. Para poder eliminar al personaje se deberán seguir los siguientes pasos:</w:t>
      </w:r>
    </w:p>
    <w:p w14:paraId="46AC2898" w14:textId="074E3C46" w:rsidR="00782270" w:rsidRDefault="00590EC9" w:rsidP="00152108">
      <w:pPr>
        <w:pStyle w:val="Prrafodelista"/>
        <w:numPr>
          <w:ilvl w:val="0"/>
          <w:numId w:val="7"/>
        </w:numPr>
        <w:jc w:val="both"/>
      </w:pPr>
      <w:r>
        <w:t>Marcar el o los personajes que deseemos borrar.</w:t>
      </w:r>
    </w:p>
    <w:p w14:paraId="5F6AF75C" w14:textId="75355174" w:rsidR="00590EC9" w:rsidRDefault="00590EC9" w:rsidP="00152108">
      <w:pPr>
        <w:pStyle w:val="Prrafodelista"/>
        <w:numPr>
          <w:ilvl w:val="0"/>
          <w:numId w:val="7"/>
        </w:numPr>
        <w:jc w:val="both"/>
      </w:pPr>
      <w:r>
        <w:t>Una vez marcados todos seleccionamos el botón “Eliminar”.</w:t>
      </w:r>
    </w:p>
    <w:p w14:paraId="1982CFDF" w14:textId="51B36FC5" w:rsidR="00590EC9" w:rsidRDefault="00590EC9" w:rsidP="00152108">
      <w:pPr>
        <w:pStyle w:val="Prrafodelista"/>
        <w:numPr>
          <w:ilvl w:val="0"/>
          <w:numId w:val="7"/>
        </w:numPr>
        <w:jc w:val="both"/>
      </w:pPr>
      <w:r>
        <w:t>Se le mandará un mensaje al usuario cuanto estos personajes hayan sido eliminados.</w:t>
      </w:r>
    </w:p>
    <w:p w14:paraId="23215593" w14:textId="77777777" w:rsidR="00590EC9" w:rsidRDefault="00590EC9" w:rsidP="00152108">
      <w:pPr>
        <w:ind w:left="2124"/>
        <w:jc w:val="both"/>
      </w:pPr>
      <w:r>
        <w:t>Una vez se hayan eliminado todos los personajes que queríamos</w:t>
      </w:r>
    </w:p>
    <w:p w14:paraId="6BD3C4C3" w14:textId="1CB5AF4C" w:rsidR="00590EC9" w:rsidRDefault="00590EC9" w:rsidP="00152108">
      <w:pPr>
        <w:ind w:left="1416"/>
        <w:jc w:val="both"/>
      </w:pPr>
      <w:r>
        <w:t>pulsaremos el botón de Volver para que nos lleve otra vez a la ventana de modificación del diccionario.</w:t>
      </w:r>
    </w:p>
    <w:p w14:paraId="0112BB2C" w14:textId="46A3422D" w:rsidR="00F25802" w:rsidRDefault="00F25802" w:rsidP="00152108">
      <w:pPr>
        <w:ind w:left="1416"/>
        <w:jc w:val="both"/>
      </w:pPr>
    </w:p>
    <w:p w14:paraId="7CE1CAC2" w14:textId="77777777" w:rsidR="00F25802" w:rsidRDefault="00F25802" w:rsidP="00152108">
      <w:pPr>
        <w:keepNext/>
        <w:ind w:left="1416"/>
        <w:jc w:val="both"/>
      </w:pPr>
      <w:r>
        <w:rPr>
          <w:noProof/>
        </w:rPr>
        <w:drawing>
          <wp:inline distT="0" distB="0" distL="0" distR="0" wp14:anchorId="1954F99B" wp14:editId="4D1D57EB">
            <wp:extent cx="4170674" cy="2200589"/>
            <wp:effectExtent l="0" t="0" r="1905" b="0"/>
            <wp:docPr id="584" name="Imagen 5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n 584" descr="Captura de pantalla de computadora&#10;&#10;Descripción generada automáticamente"/>
                    <pic:cNvPicPr/>
                  </pic:nvPicPr>
                  <pic:blipFill>
                    <a:blip r:embed="rId349"/>
                    <a:stretch>
                      <a:fillRect/>
                    </a:stretch>
                  </pic:blipFill>
                  <pic:spPr>
                    <a:xfrm>
                      <a:off x="0" y="0"/>
                      <a:ext cx="4197370" cy="2214675"/>
                    </a:xfrm>
                    <a:prstGeom prst="rect">
                      <a:avLst/>
                    </a:prstGeom>
                  </pic:spPr>
                </pic:pic>
              </a:graphicData>
            </a:graphic>
          </wp:inline>
        </w:drawing>
      </w:r>
    </w:p>
    <w:p w14:paraId="002EA539" w14:textId="15E2AF63" w:rsidR="00F25802" w:rsidRDefault="00F25802" w:rsidP="00152108">
      <w:pPr>
        <w:pStyle w:val="Descripcin"/>
        <w:jc w:val="center"/>
      </w:pPr>
      <w:bookmarkStart w:id="136" w:name="_Toc107913259"/>
      <w:r>
        <w:t xml:space="preserve">Figura </w:t>
      </w:r>
      <w:fldSimple w:instr=" SEQ Figura \* ARABIC ">
        <w:r w:rsidR="00BA4C58">
          <w:rPr>
            <w:noProof/>
          </w:rPr>
          <w:t>25</w:t>
        </w:r>
      </w:fldSimple>
      <w:r>
        <w:t xml:space="preserve"> Borrar personaje</w:t>
      </w:r>
      <w:bookmarkEnd w:id="136"/>
    </w:p>
    <w:p w14:paraId="5BCB5A02" w14:textId="7FBAC0C5" w:rsidR="00F25802" w:rsidRDefault="00F25802" w:rsidP="00152108">
      <w:pPr>
        <w:jc w:val="both"/>
      </w:pPr>
      <w:r>
        <w:tab/>
      </w:r>
      <w:r>
        <w:tab/>
      </w:r>
    </w:p>
    <w:p w14:paraId="3A824DDD" w14:textId="2BBC3C13" w:rsidR="00F25802" w:rsidRDefault="00F25802" w:rsidP="00152108">
      <w:pPr>
        <w:jc w:val="both"/>
      </w:pPr>
      <w:r>
        <w:tab/>
      </w:r>
      <w:r>
        <w:tab/>
      </w:r>
      <w:r>
        <w:tab/>
      </w:r>
    </w:p>
    <w:p w14:paraId="6F59656A" w14:textId="7AD3584F" w:rsidR="00F25802" w:rsidRDefault="00F25802" w:rsidP="00152108">
      <w:pPr>
        <w:pStyle w:val="Ttulo3"/>
        <w:jc w:val="both"/>
      </w:pPr>
      <w:r>
        <w:tab/>
      </w:r>
      <w:r>
        <w:tab/>
      </w:r>
      <w:bookmarkStart w:id="137" w:name="_Toc107913220"/>
      <w:r>
        <w:t>Juntar personajes</w:t>
      </w:r>
      <w:bookmarkEnd w:id="137"/>
    </w:p>
    <w:p w14:paraId="40CE817F" w14:textId="1D62A65F" w:rsidR="00EE444E" w:rsidRDefault="00F25802" w:rsidP="00152108">
      <w:pPr>
        <w:ind w:left="1416" w:firstLine="714"/>
        <w:jc w:val="both"/>
      </w:pPr>
      <w:r>
        <w:t xml:space="preserve">Esta ventana servirá para juntar a personajes </w:t>
      </w:r>
      <w:r w:rsidR="00EE444E">
        <w:t>que,</w:t>
      </w:r>
      <w:r>
        <w:t xml:space="preserve"> al tener distinto nombre, se han creado en el diccionario por separado, pero se refieren ambos al mismo personaje. </w:t>
      </w:r>
      <w:r w:rsidR="00EE444E">
        <w:t>Esto suele ser muy común cuando los diccionarios se generan de forma automática, ya que no tienen la capacidad para saber que un personaje puede tener distintos nombres, por lo que en el diccionario nos aparecerá como dos personajes diferentes.</w:t>
      </w:r>
    </w:p>
    <w:p w14:paraId="6C954CAC" w14:textId="5E42091B" w:rsidR="00EE444E" w:rsidRDefault="00EE444E" w:rsidP="00152108">
      <w:pPr>
        <w:ind w:left="1416" w:firstLine="714"/>
        <w:jc w:val="both"/>
      </w:pPr>
      <w:r>
        <w:tab/>
        <w:t>Para poder juntar personajes se deberá marcar los personajes que se quieran juntar. Una vez tenemos todos los personajes deberemos pulsar el botón Juntar. Cuando ya hayamos juntado todos los personajes, volveremos a la pantalla de modificar diccionario seleccionando el botón Volver.</w:t>
      </w:r>
    </w:p>
    <w:p w14:paraId="266440C1" w14:textId="6F14EDD3" w:rsidR="00EE444E" w:rsidRDefault="00EE444E" w:rsidP="00152108">
      <w:pPr>
        <w:ind w:left="1416" w:firstLine="714"/>
        <w:jc w:val="both"/>
      </w:pPr>
    </w:p>
    <w:p w14:paraId="7BD6A3BE" w14:textId="77777777" w:rsidR="00EE444E" w:rsidRDefault="00EE444E" w:rsidP="00152108">
      <w:pPr>
        <w:keepNext/>
        <w:ind w:left="1416" w:firstLine="714"/>
        <w:jc w:val="both"/>
      </w:pPr>
      <w:r>
        <w:rPr>
          <w:noProof/>
        </w:rPr>
        <w:drawing>
          <wp:inline distT="0" distB="0" distL="0" distR="0" wp14:anchorId="073363F1" wp14:editId="65AD0BBA">
            <wp:extent cx="4346108" cy="2286000"/>
            <wp:effectExtent l="0" t="0" r="0" b="0"/>
            <wp:docPr id="596" name="Imagen 5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descr="Captura de pantalla de computadora&#10;&#10;Descripción generada automáticamente"/>
                    <pic:cNvPicPr/>
                  </pic:nvPicPr>
                  <pic:blipFill>
                    <a:blip r:embed="rId350"/>
                    <a:stretch>
                      <a:fillRect/>
                    </a:stretch>
                  </pic:blipFill>
                  <pic:spPr>
                    <a:xfrm>
                      <a:off x="0" y="0"/>
                      <a:ext cx="4393617" cy="2310989"/>
                    </a:xfrm>
                    <a:prstGeom prst="rect">
                      <a:avLst/>
                    </a:prstGeom>
                  </pic:spPr>
                </pic:pic>
              </a:graphicData>
            </a:graphic>
          </wp:inline>
        </w:drawing>
      </w:r>
    </w:p>
    <w:p w14:paraId="10F49CF5" w14:textId="15760A11" w:rsidR="00EE444E" w:rsidRDefault="00EE444E" w:rsidP="00152108">
      <w:pPr>
        <w:pStyle w:val="Descripcin"/>
        <w:jc w:val="center"/>
      </w:pPr>
      <w:bookmarkStart w:id="138" w:name="_Toc107913260"/>
      <w:r>
        <w:t xml:space="preserve">Figura </w:t>
      </w:r>
      <w:fldSimple w:instr=" SEQ Figura \* ARABIC ">
        <w:r w:rsidR="00BA4C58">
          <w:rPr>
            <w:noProof/>
          </w:rPr>
          <w:t>26</w:t>
        </w:r>
      </w:fldSimple>
      <w:r>
        <w:t xml:space="preserve"> Juntar personajes</w:t>
      </w:r>
      <w:bookmarkEnd w:id="138"/>
    </w:p>
    <w:p w14:paraId="74A3588B" w14:textId="3988CA00" w:rsidR="00EE444E" w:rsidRDefault="00EE444E" w:rsidP="00152108">
      <w:pPr>
        <w:jc w:val="both"/>
      </w:pPr>
    </w:p>
    <w:p w14:paraId="4FBA456E" w14:textId="2E36F212" w:rsidR="00EE444E" w:rsidRDefault="00EE444E" w:rsidP="00152108">
      <w:pPr>
        <w:pStyle w:val="Ttulo3"/>
        <w:jc w:val="both"/>
      </w:pPr>
      <w:r>
        <w:tab/>
      </w:r>
      <w:r>
        <w:tab/>
      </w:r>
      <w:bookmarkStart w:id="139" w:name="_Toc107913221"/>
      <w:r w:rsidR="003F6AF7">
        <w:t>Añadir referencias</w:t>
      </w:r>
      <w:bookmarkEnd w:id="139"/>
    </w:p>
    <w:p w14:paraId="0CF15723" w14:textId="2AC11A8A" w:rsidR="003F6AF7" w:rsidRDefault="003F6AF7" w:rsidP="00152108">
      <w:pPr>
        <w:ind w:left="1416" w:firstLine="714"/>
        <w:jc w:val="both"/>
      </w:pPr>
      <w:r>
        <w:t>Esta pestaña se utilizará para darle más referencias a un personaje de nuestro diccionario, esto puede pasar cuando sabemos que un personaje tiene otra referencia que no ha sido añadida al crearse el diccionario. Para añadir la referencia deberemos seguir estos pasos:</w:t>
      </w:r>
    </w:p>
    <w:p w14:paraId="683AB07E" w14:textId="5C9398CD" w:rsidR="003F6AF7" w:rsidRDefault="003F6AF7" w:rsidP="00152108">
      <w:pPr>
        <w:pStyle w:val="Prrafodelista"/>
        <w:numPr>
          <w:ilvl w:val="0"/>
          <w:numId w:val="8"/>
        </w:numPr>
        <w:jc w:val="both"/>
      </w:pPr>
      <w:r>
        <w:t>Introducimos la id del personaje al que le queremos añadir la referencia.</w:t>
      </w:r>
    </w:p>
    <w:p w14:paraId="2559D0AF" w14:textId="471A4408" w:rsidR="003F6AF7" w:rsidRDefault="003F6AF7" w:rsidP="00152108">
      <w:pPr>
        <w:pStyle w:val="Prrafodelista"/>
        <w:numPr>
          <w:ilvl w:val="0"/>
          <w:numId w:val="8"/>
        </w:numPr>
        <w:jc w:val="both"/>
      </w:pPr>
      <w:r>
        <w:t>Introducimos la referencia que le queremos añadir.</w:t>
      </w:r>
    </w:p>
    <w:p w14:paraId="55B0C04B" w14:textId="1460C5EF" w:rsidR="003F6AF7" w:rsidRDefault="003F6AF7" w:rsidP="00152108">
      <w:pPr>
        <w:pStyle w:val="Prrafodelista"/>
        <w:numPr>
          <w:ilvl w:val="0"/>
          <w:numId w:val="8"/>
        </w:numPr>
        <w:jc w:val="both"/>
      </w:pPr>
      <w:r>
        <w:t>Pulsamos el botón añadir.</w:t>
      </w:r>
    </w:p>
    <w:p w14:paraId="5F961932" w14:textId="18B011FF" w:rsidR="003F6AF7" w:rsidRDefault="003F6AF7" w:rsidP="00152108">
      <w:pPr>
        <w:ind w:left="2124"/>
        <w:jc w:val="both"/>
      </w:pPr>
      <w:r>
        <w:t>Una vez pulsemos el botón añadir nos podrán salir los siguientes mensajes:</w:t>
      </w:r>
    </w:p>
    <w:p w14:paraId="35AF2B92" w14:textId="1724416B" w:rsidR="003F6AF7" w:rsidRDefault="003F6AF7" w:rsidP="00152108">
      <w:pPr>
        <w:pStyle w:val="Prrafodelista"/>
        <w:numPr>
          <w:ilvl w:val="0"/>
          <w:numId w:val="9"/>
        </w:numPr>
        <w:jc w:val="both"/>
      </w:pPr>
      <w:r>
        <w:t xml:space="preserve">Si todo ha salido bien </w:t>
      </w:r>
      <w:r w:rsidR="007D7315">
        <w:t>nos mostrará un mensaje diciéndonos que la referencia ha sido añadida correctamente.</w:t>
      </w:r>
    </w:p>
    <w:p w14:paraId="64EE561F" w14:textId="2887056E" w:rsidR="007D7315" w:rsidRDefault="007D7315" w:rsidP="00152108">
      <w:pPr>
        <w:pStyle w:val="Prrafodelista"/>
        <w:numPr>
          <w:ilvl w:val="0"/>
          <w:numId w:val="9"/>
        </w:numPr>
        <w:jc w:val="both"/>
      </w:pPr>
      <w:r>
        <w:t>Si hemos introducido una id que no existe nos saltará el mensaje de Id inexistente.</w:t>
      </w:r>
    </w:p>
    <w:p w14:paraId="3DF8F855" w14:textId="6AA5E10C" w:rsidR="007D7315" w:rsidRDefault="007D7315" w:rsidP="00152108">
      <w:pPr>
        <w:pStyle w:val="Prrafodelista"/>
        <w:numPr>
          <w:ilvl w:val="0"/>
          <w:numId w:val="9"/>
        </w:numPr>
        <w:jc w:val="both"/>
      </w:pPr>
      <w:r>
        <w:t>Si dejamos vacíos alguno de los campos nos mostrará un mensaje comentando que debemos introducir todos los campos para poder añadir la referencia.</w:t>
      </w:r>
    </w:p>
    <w:p w14:paraId="78B783B7" w14:textId="77777777" w:rsidR="007D7315" w:rsidRDefault="007D7315" w:rsidP="00152108">
      <w:pPr>
        <w:pStyle w:val="Prrafodelista"/>
        <w:ind w:left="2844"/>
        <w:jc w:val="both"/>
      </w:pPr>
    </w:p>
    <w:p w14:paraId="31CE290E" w14:textId="4BE7BEA7" w:rsidR="007D7315" w:rsidRDefault="007D7315" w:rsidP="00F328DD">
      <w:pPr>
        <w:ind w:left="2124"/>
        <w:jc w:val="both"/>
      </w:pPr>
      <w:r>
        <w:t>Cuando ya hayamos añadido la referencia, volveremos a la pantalla de modificar diccionario seleccionando el botón Volver.</w:t>
      </w:r>
    </w:p>
    <w:p w14:paraId="0C79DE9C" w14:textId="3A5DCCA8" w:rsidR="007D7315" w:rsidRDefault="007D7315" w:rsidP="00152108">
      <w:pPr>
        <w:ind w:left="2124"/>
        <w:jc w:val="both"/>
      </w:pPr>
    </w:p>
    <w:p w14:paraId="3B811589" w14:textId="6223EDB4" w:rsidR="007D7315" w:rsidRDefault="007D7315" w:rsidP="00152108">
      <w:pPr>
        <w:ind w:left="2124"/>
        <w:jc w:val="both"/>
      </w:pPr>
    </w:p>
    <w:p w14:paraId="2B179286" w14:textId="77777777" w:rsidR="007D7315" w:rsidRDefault="007D7315" w:rsidP="00152108">
      <w:pPr>
        <w:keepNext/>
        <w:ind w:left="2124"/>
        <w:jc w:val="both"/>
      </w:pPr>
      <w:r>
        <w:rPr>
          <w:noProof/>
        </w:rPr>
        <w:drawing>
          <wp:inline distT="0" distB="0" distL="0" distR="0" wp14:anchorId="238C701C" wp14:editId="68597B9A">
            <wp:extent cx="4247705" cy="2234241"/>
            <wp:effectExtent l="0" t="0" r="635" b="0"/>
            <wp:docPr id="597" name="Imagen 5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Una captura de pantalla de una computadora&#10;&#10;Descripción generada automáticamente"/>
                    <pic:cNvPicPr/>
                  </pic:nvPicPr>
                  <pic:blipFill>
                    <a:blip r:embed="rId351"/>
                    <a:stretch>
                      <a:fillRect/>
                    </a:stretch>
                  </pic:blipFill>
                  <pic:spPr>
                    <a:xfrm>
                      <a:off x="0" y="0"/>
                      <a:ext cx="4270450" cy="2246205"/>
                    </a:xfrm>
                    <a:prstGeom prst="rect">
                      <a:avLst/>
                    </a:prstGeom>
                  </pic:spPr>
                </pic:pic>
              </a:graphicData>
            </a:graphic>
          </wp:inline>
        </w:drawing>
      </w:r>
    </w:p>
    <w:p w14:paraId="1762F06E" w14:textId="679EF524" w:rsidR="007D7315" w:rsidRDefault="007D7315" w:rsidP="00152108">
      <w:pPr>
        <w:pStyle w:val="Descripcin"/>
        <w:jc w:val="center"/>
      </w:pPr>
      <w:bookmarkStart w:id="140" w:name="_Toc107913261"/>
      <w:r>
        <w:t xml:space="preserve">Figura </w:t>
      </w:r>
      <w:fldSimple w:instr=" SEQ Figura \* ARABIC ">
        <w:r w:rsidR="00BA4C58">
          <w:rPr>
            <w:noProof/>
          </w:rPr>
          <w:t>27</w:t>
        </w:r>
      </w:fldSimple>
      <w:r>
        <w:t xml:space="preserve"> Añadir referencia</w:t>
      </w:r>
      <w:bookmarkEnd w:id="140"/>
    </w:p>
    <w:p w14:paraId="1D82B663" w14:textId="1489E23D" w:rsidR="007D7315" w:rsidRDefault="007D7315" w:rsidP="00152108">
      <w:pPr>
        <w:jc w:val="both"/>
      </w:pPr>
    </w:p>
    <w:p w14:paraId="08B90246" w14:textId="3C98EF2D" w:rsidR="00F328DD" w:rsidRDefault="00F328DD" w:rsidP="00152108">
      <w:pPr>
        <w:jc w:val="both"/>
      </w:pPr>
    </w:p>
    <w:p w14:paraId="521C7095" w14:textId="2817D8CD" w:rsidR="00F328DD" w:rsidRDefault="00F328DD" w:rsidP="00152108">
      <w:pPr>
        <w:jc w:val="both"/>
      </w:pPr>
    </w:p>
    <w:p w14:paraId="35E4EDB1" w14:textId="2A7F6223" w:rsidR="00F328DD" w:rsidRDefault="00F328DD" w:rsidP="00152108">
      <w:pPr>
        <w:jc w:val="both"/>
      </w:pPr>
    </w:p>
    <w:p w14:paraId="73E4B373" w14:textId="27C541B5" w:rsidR="00F328DD" w:rsidRDefault="00F328DD" w:rsidP="00152108">
      <w:pPr>
        <w:jc w:val="both"/>
      </w:pPr>
    </w:p>
    <w:p w14:paraId="55768B34" w14:textId="3FC72A8C" w:rsidR="00F328DD" w:rsidRDefault="00F328DD" w:rsidP="00152108">
      <w:pPr>
        <w:jc w:val="both"/>
      </w:pPr>
    </w:p>
    <w:p w14:paraId="56B822D6" w14:textId="711D4DBF" w:rsidR="00F328DD" w:rsidRDefault="00F328DD" w:rsidP="00152108">
      <w:pPr>
        <w:jc w:val="both"/>
      </w:pPr>
    </w:p>
    <w:p w14:paraId="0C3C88B5" w14:textId="09554606" w:rsidR="00F328DD" w:rsidRDefault="00F328DD" w:rsidP="00152108">
      <w:pPr>
        <w:jc w:val="both"/>
      </w:pPr>
    </w:p>
    <w:p w14:paraId="276C057C" w14:textId="761B2D73" w:rsidR="00F328DD" w:rsidRDefault="00F328DD" w:rsidP="00152108">
      <w:pPr>
        <w:jc w:val="both"/>
      </w:pPr>
    </w:p>
    <w:p w14:paraId="0BAB98F4" w14:textId="51178C00" w:rsidR="00F328DD" w:rsidRDefault="00F328DD" w:rsidP="00152108">
      <w:pPr>
        <w:jc w:val="both"/>
      </w:pPr>
    </w:p>
    <w:p w14:paraId="0F62C128" w14:textId="5A98D73F" w:rsidR="00F328DD" w:rsidRDefault="00F328DD" w:rsidP="00152108">
      <w:pPr>
        <w:jc w:val="both"/>
      </w:pPr>
    </w:p>
    <w:p w14:paraId="3486832C" w14:textId="27630F6B" w:rsidR="00F328DD" w:rsidRDefault="00F328DD" w:rsidP="00152108">
      <w:pPr>
        <w:jc w:val="both"/>
      </w:pPr>
    </w:p>
    <w:p w14:paraId="1E534CF2" w14:textId="7CBBA7EB" w:rsidR="00F328DD" w:rsidRDefault="00F328DD" w:rsidP="00152108">
      <w:pPr>
        <w:jc w:val="both"/>
      </w:pPr>
    </w:p>
    <w:p w14:paraId="4625D191" w14:textId="33E5706F" w:rsidR="00F328DD" w:rsidRDefault="00F328DD" w:rsidP="00152108">
      <w:pPr>
        <w:jc w:val="both"/>
      </w:pPr>
    </w:p>
    <w:p w14:paraId="0417141E" w14:textId="046B6272" w:rsidR="00F328DD" w:rsidRDefault="00F328DD" w:rsidP="00152108">
      <w:pPr>
        <w:jc w:val="both"/>
      </w:pPr>
    </w:p>
    <w:p w14:paraId="26AC74F3" w14:textId="410F5755" w:rsidR="00F328DD" w:rsidRDefault="00F328DD" w:rsidP="00152108">
      <w:pPr>
        <w:jc w:val="both"/>
      </w:pPr>
    </w:p>
    <w:p w14:paraId="0496358B" w14:textId="1190CAEC" w:rsidR="00F328DD" w:rsidRDefault="00F328DD" w:rsidP="00152108">
      <w:pPr>
        <w:jc w:val="both"/>
      </w:pPr>
    </w:p>
    <w:p w14:paraId="7AC586C3" w14:textId="06CFEE8A" w:rsidR="00F328DD" w:rsidRDefault="00F328DD" w:rsidP="00152108">
      <w:pPr>
        <w:jc w:val="both"/>
      </w:pPr>
    </w:p>
    <w:p w14:paraId="71FED5CF" w14:textId="585D5072" w:rsidR="00F328DD" w:rsidRDefault="00F328DD" w:rsidP="00152108">
      <w:pPr>
        <w:jc w:val="both"/>
      </w:pPr>
    </w:p>
    <w:p w14:paraId="0EE41523" w14:textId="5F0B8C85" w:rsidR="00F328DD" w:rsidRDefault="00F328DD" w:rsidP="00152108">
      <w:pPr>
        <w:jc w:val="both"/>
      </w:pPr>
    </w:p>
    <w:p w14:paraId="591ABBFB" w14:textId="77777777" w:rsidR="00F328DD" w:rsidRDefault="00F328DD" w:rsidP="00152108">
      <w:pPr>
        <w:jc w:val="both"/>
      </w:pPr>
    </w:p>
    <w:p w14:paraId="01E35B2C" w14:textId="2227F8ED" w:rsidR="007D7315" w:rsidRDefault="007D7315" w:rsidP="00152108">
      <w:pPr>
        <w:pStyle w:val="Ttulo3"/>
        <w:jc w:val="both"/>
      </w:pPr>
      <w:r>
        <w:tab/>
      </w:r>
      <w:r>
        <w:tab/>
      </w:r>
      <w:bookmarkStart w:id="141" w:name="_Toc107913222"/>
      <w:r>
        <w:t>Eliminar referencia</w:t>
      </w:r>
      <w:bookmarkEnd w:id="141"/>
    </w:p>
    <w:p w14:paraId="72855125" w14:textId="738E711C" w:rsidR="00B2328A" w:rsidRDefault="00B2328A" w:rsidP="00152108">
      <w:pPr>
        <w:ind w:left="1416" w:firstLine="714"/>
        <w:jc w:val="both"/>
      </w:pPr>
      <w:r>
        <w:t xml:space="preserve">En esta ventana se podrá eliminar las referencias a personajes que creamos que no se ajustan bien. Para ello tendremos que seleccionar todas las referencias de cada uno de los personajes que creamos </w:t>
      </w:r>
      <w:r w:rsidR="00152108">
        <w:t>que no sirven, y una vez hayamos seleccionado todas las referencias deseadas pulsaremos al botón de Eliminar. Cuando se hayan eliminado las referencias nos saldrá un mensaje avisando de que las referencias han sido eliminadas de forma correcta.</w:t>
      </w:r>
    </w:p>
    <w:p w14:paraId="526C17C9" w14:textId="71AA7B13" w:rsidR="00152108" w:rsidRDefault="00152108" w:rsidP="00152108">
      <w:pPr>
        <w:ind w:left="2124"/>
        <w:jc w:val="both"/>
      </w:pPr>
      <w:r>
        <w:t>Cuando ya hayamos eliminado las referencias, volveremos a la pantalla de modificar diccionario seleccionando el botón Volver.</w:t>
      </w:r>
    </w:p>
    <w:p w14:paraId="34408183" w14:textId="77777777" w:rsidR="00F328DD" w:rsidRDefault="00F328DD" w:rsidP="00152108">
      <w:pPr>
        <w:ind w:left="2124"/>
        <w:jc w:val="both"/>
      </w:pPr>
    </w:p>
    <w:p w14:paraId="6F215869" w14:textId="6D499506" w:rsidR="00152108" w:rsidRDefault="00152108" w:rsidP="00152108">
      <w:pPr>
        <w:ind w:left="2124"/>
        <w:jc w:val="both"/>
      </w:pPr>
    </w:p>
    <w:p w14:paraId="36D6775D" w14:textId="77777777" w:rsidR="00152108" w:rsidRDefault="00152108" w:rsidP="00152108">
      <w:pPr>
        <w:keepNext/>
        <w:ind w:left="2124"/>
        <w:jc w:val="both"/>
      </w:pPr>
      <w:r>
        <w:rPr>
          <w:noProof/>
        </w:rPr>
        <w:drawing>
          <wp:inline distT="0" distB="0" distL="0" distR="0" wp14:anchorId="784BF021" wp14:editId="675C05DB">
            <wp:extent cx="4085530" cy="2147978"/>
            <wp:effectExtent l="0" t="0" r="0" b="5080"/>
            <wp:docPr id="598" name="Imagen 598"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n 598" descr="Pantalla de computadora&#10;&#10;Descripción generada automáticamente con confianza media"/>
                    <pic:cNvPicPr/>
                  </pic:nvPicPr>
                  <pic:blipFill>
                    <a:blip r:embed="rId352"/>
                    <a:stretch>
                      <a:fillRect/>
                    </a:stretch>
                  </pic:blipFill>
                  <pic:spPr>
                    <a:xfrm>
                      <a:off x="0" y="0"/>
                      <a:ext cx="4116530" cy="2164276"/>
                    </a:xfrm>
                    <a:prstGeom prst="rect">
                      <a:avLst/>
                    </a:prstGeom>
                  </pic:spPr>
                </pic:pic>
              </a:graphicData>
            </a:graphic>
          </wp:inline>
        </w:drawing>
      </w:r>
    </w:p>
    <w:p w14:paraId="3AE70223" w14:textId="17C64619" w:rsidR="00152108" w:rsidRDefault="00152108" w:rsidP="00152108">
      <w:pPr>
        <w:pStyle w:val="Descripcin"/>
        <w:jc w:val="center"/>
      </w:pPr>
      <w:bookmarkStart w:id="142" w:name="_Toc107913262"/>
      <w:r>
        <w:t xml:space="preserve">Figura </w:t>
      </w:r>
      <w:fldSimple w:instr=" SEQ Figura \* ARABIC ">
        <w:r w:rsidR="00BA4C58">
          <w:rPr>
            <w:noProof/>
          </w:rPr>
          <w:t>28</w:t>
        </w:r>
      </w:fldSimple>
      <w:r>
        <w:t xml:space="preserve"> Eliminar referencia</w:t>
      </w:r>
      <w:bookmarkEnd w:id="142"/>
    </w:p>
    <w:p w14:paraId="13CF5AB4" w14:textId="14D76158" w:rsidR="00152108" w:rsidRDefault="00152108" w:rsidP="00152108"/>
    <w:p w14:paraId="25BE180E" w14:textId="064FDCA2" w:rsidR="00152108" w:rsidRPr="00152108" w:rsidRDefault="00152108" w:rsidP="00152108">
      <w:r>
        <w:tab/>
      </w:r>
      <w:r>
        <w:tab/>
      </w:r>
    </w:p>
    <w:p w14:paraId="3A962FA4" w14:textId="0B0226AA" w:rsidR="00152108" w:rsidRDefault="00F328DD" w:rsidP="00F328DD">
      <w:r>
        <w:tab/>
      </w:r>
      <w:r>
        <w:tab/>
      </w:r>
      <w:r>
        <w:tab/>
      </w:r>
    </w:p>
    <w:p w14:paraId="6C920E57" w14:textId="2FF4CE65" w:rsidR="00F328DD" w:rsidRDefault="00F328DD" w:rsidP="00F328DD">
      <w:pPr>
        <w:pStyle w:val="Ttulo3"/>
      </w:pPr>
      <w:r>
        <w:tab/>
      </w:r>
      <w:r>
        <w:tab/>
      </w:r>
      <w:bookmarkStart w:id="143" w:name="_Toc107913223"/>
      <w:r>
        <w:t>Modificar id Personaje</w:t>
      </w:r>
      <w:bookmarkEnd w:id="143"/>
    </w:p>
    <w:p w14:paraId="5D9EC305" w14:textId="250A1B68" w:rsidR="00F328DD" w:rsidRDefault="00F328DD" w:rsidP="00F328DD">
      <w:pPr>
        <w:ind w:left="1416" w:firstLine="714"/>
      </w:pPr>
      <w:r>
        <w:t>En esta pestaña se modificará el id de cualquier personaje. Para ello deberemos seguir los siguientes pasos:</w:t>
      </w:r>
    </w:p>
    <w:p w14:paraId="0FCA2C32" w14:textId="5C1B68FC" w:rsidR="00F328DD" w:rsidRDefault="00F328DD" w:rsidP="00F328DD">
      <w:pPr>
        <w:pStyle w:val="Prrafodelista"/>
        <w:numPr>
          <w:ilvl w:val="0"/>
          <w:numId w:val="10"/>
        </w:numPr>
      </w:pPr>
      <w:r>
        <w:t>Introducir la id que deseamos modificar.</w:t>
      </w:r>
    </w:p>
    <w:p w14:paraId="22977C64" w14:textId="4E2285D0" w:rsidR="00F328DD" w:rsidRDefault="00F328DD" w:rsidP="00F328DD">
      <w:pPr>
        <w:pStyle w:val="Prrafodelista"/>
        <w:numPr>
          <w:ilvl w:val="0"/>
          <w:numId w:val="10"/>
        </w:numPr>
      </w:pPr>
      <w:r>
        <w:t>Introducir la id a la que queremos cambiar.</w:t>
      </w:r>
    </w:p>
    <w:p w14:paraId="1D74501C" w14:textId="30520316" w:rsidR="00F328DD" w:rsidRDefault="00F328DD" w:rsidP="00F328DD">
      <w:pPr>
        <w:pStyle w:val="Prrafodelista"/>
        <w:numPr>
          <w:ilvl w:val="0"/>
          <w:numId w:val="10"/>
        </w:numPr>
      </w:pPr>
      <w:r>
        <w:t>Seleccionar el botón Cambiar.</w:t>
      </w:r>
    </w:p>
    <w:p w14:paraId="554D2C32" w14:textId="634321CB" w:rsidR="00F328DD" w:rsidRDefault="00F328DD" w:rsidP="00F328DD">
      <w:pPr>
        <w:ind w:left="2124"/>
      </w:pPr>
      <w:r>
        <w:t>Este proceso generará los siguientes avisos:</w:t>
      </w:r>
    </w:p>
    <w:p w14:paraId="21745252" w14:textId="491DCCF8" w:rsidR="00F328DD" w:rsidRDefault="00240B10" w:rsidP="00F328DD">
      <w:pPr>
        <w:pStyle w:val="Prrafodelista"/>
        <w:numPr>
          <w:ilvl w:val="0"/>
          <w:numId w:val="11"/>
        </w:numPr>
      </w:pPr>
      <w:r>
        <w:t>Todo correcto: si hemos seguido bien los pasos nos mostrarán un mensaje que nos dice que la id se ha cambiado de forma correcta.</w:t>
      </w:r>
    </w:p>
    <w:p w14:paraId="5F30AFB9" w14:textId="444B9D4C" w:rsidR="00240B10" w:rsidRDefault="00240B10" w:rsidP="00F328DD">
      <w:pPr>
        <w:pStyle w:val="Prrafodelista"/>
        <w:numPr>
          <w:ilvl w:val="0"/>
          <w:numId w:val="11"/>
        </w:numPr>
      </w:pPr>
      <w:r>
        <w:t>Parámetros no introducidos: Si alguno de los parámetros no ha sido introducido se enviará el mensaje de que se debe añadir dicho parámetro.</w:t>
      </w:r>
    </w:p>
    <w:p w14:paraId="39075B5F" w14:textId="77777777" w:rsidR="00240B10" w:rsidRDefault="00240B10" w:rsidP="00F328DD">
      <w:pPr>
        <w:pStyle w:val="Prrafodelista"/>
        <w:numPr>
          <w:ilvl w:val="0"/>
          <w:numId w:val="11"/>
        </w:numPr>
      </w:pPr>
      <w:r>
        <w:t>Id inexistente o id repetida: Si la id que queremos cambiar no existe o la id por la que la queremos cambiar ya existe, generará un mensaje según haya sido el fallo.</w:t>
      </w:r>
    </w:p>
    <w:p w14:paraId="4AE9844F" w14:textId="343B5C0E" w:rsidR="00240B10" w:rsidRDefault="00240B10" w:rsidP="00240B10">
      <w:pPr>
        <w:ind w:left="2124"/>
        <w:jc w:val="both"/>
      </w:pPr>
      <w:r>
        <w:t>Cuando ya hayamos modificado la id del personaje, volveremos a la pantalla de modificar diccionario seleccionando el botón Volver.</w:t>
      </w:r>
    </w:p>
    <w:p w14:paraId="23DE3764" w14:textId="2987ABA3" w:rsidR="00240B10" w:rsidRDefault="00240B10" w:rsidP="00240B10">
      <w:pPr>
        <w:ind w:left="2124"/>
      </w:pPr>
    </w:p>
    <w:p w14:paraId="08103B08" w14:textId="77777777" w:rsidR="00483B13" w:rsidRDefault="00483B13" w:rsidP="00483B13">
      <w:pPr>
        <w:keepNext/>
        <w:ind w:left="2124"/>
      </w:pPr>
      <w:r>
        <w:rPr>
          <w:noProof/>
        </w:rPr>
        <w:drawing>
          <wp:inline distT="0" distB="0" distL="0" distR="0" wp14:anchorId="1C6EF45D" wp14:editId="452A4E1F">
            <wp:extent cx="4483148" cy="2351227"/>
            <wp:effectExtent l="0" t="0" r="0" b="0"/>
            <wp:docPr id="599" name="Imagen 59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Captura de pantalla de computadora&#10;&#10;Descripción generada automáticamente"/>
                    <pic:cNvPicPr/>
                  </pic:nvPicPr>
                  <pic:blipFill>
                    <a:blip r:embed="rId353"/>
                    <a:stretch>
                      <a:fillRect/>
                    </a:stretch>
                  </pic:blipFill>
                  <pic:spPr>
                    <a:xfrm>
                      <a:off x="0" y="0"/>
                      <a:ext cx="4533957" cy="2377874"/>
                    </a:xfrm>
                    <a:prstGeom prst="rect">
                      <a:avLst/>
                    </a:prstGeom>
                  </pic:spPr>
                </pic:pic>
              </a:graphicData>
            </a:graphic>
          </wp:inline>
        </w:drawing>
      </w:r>
    </w:p>
    <w:p w14:paraId="54D05B57" w14:textId="747C1C06" w:rsidR="00483B13" w:rsidRDefault="00483B13" w:rsidP="00483B13">
      <w:pPr>
        <w:pStyle w:val="Descripcin"/>
        <w:jc w:val="center"/>
      </w:pPr>
      <w:bookmarkStart w:id="144" w:name="_Toc107913263"/>
      <w:r>
        <w:t xml:space="preserve">Figura </w:t>
      </w:r>
      <w:fldSimple w:instr=" SEQ Figura \* ARABIC ">
        <w:r w:rsidR="00BA4C58">
          <w:rPr>
            <w:noProof/>
          </w:rPr>
          <w:t>29</w:t>
        </w:r>
      </w:fldSimple>
      <w:r>
        <w:t xml:space="preserve"> Modificar id</w:t>
      </w:r>
      <w:bookmarkEnd w:id="144"/>
    </w:p>
    <w:p w14:paraId="30C1A893" w14:textId="106CD7DC" w:rsidR="00483B13" w:rsidRDefault="00483B13" w:rsidP="00483B13"/>
    <w:p w14:paraId="3AA1DF33" w14:textId="36F0C91C" w:rsidR="00483B13" w:rsidRDefault="00483B13" w:rsidP="00483B13">
      <w:r>
        <w:tab/>
      </w:r>
      <w:r>
        <w:tab/>
      </w:r>
      <w:r>
        <w:tab/>
      </w:r>
    </w:p>
    <w:p w14:paraId="4E600B9E" w14:textId="3468644A" w:rsidR="00483B13" w:rsidRDefault="00483B13" w:rsidP="00483B13">
      <w:pPr>
        <w:pStyle w:val="Ttulo3"/>
      </w:pPr>
      <w:r>
        <w:tab/>
      </w:r>
      <w:r>
        <w:tab/>
      </w:r>
      <w:bookmarkStart w:id="145" w:name="_Toc107913224"/>
      <w:r>
        <w:t>Modificar etnia</w:t>
      </w:r>
      <w:bookmarkEnd w:id="145"/>
    </w:p>
    <w:p w14:paraId="23DC333A" w14:textId="14E3D055" w:rsidR="00483B13" w:rsidRPr="00483B13" w:rsidRDefault="00483B13" w:rsidP="008C0093">
      <w:pPr>
        <w:ind w:left="1416" w:firstLine="714"/>
      </w:pPr>
      <w:r>
        <w:t xml:space="preserve">Esta pestaña sirve para modificar la etnia de los personajes. </w:t>
      </w:r>
      <w:r w:rsidR="008C0093">
        <w:t xml:space="preserve">Esto se hará si cuando se ha predicho la etnia de un personaje, no se esta de acuerdo con ella, o si se quiere añadir la etnia a mano. Para modificarla se seguirán estos pasos: </w:t>
      </w:r>
    </w:p>
    <w:p w14:paraId="72D12AF3" w14:textId="7B774F23" w:rsidR="008C0093" w:rsidRDefault="008C0093" w:rsidP="008C0093">
      <w:pPr>
        <w:pStyle w:val="Prrafodelista"/>
        <w:numPr>
          <w:ilvl w:val="0"/>
          <w:numId w:val="12"/>
        </w:numPr>
      </w:pPr>
      <w:r>
        <w:t>Introducir la id del personaje que deseamos modificar su etnia.</w:t>
      </w:r>
    </w:p>
    <w:p w14:paraId="5D69AECD" w14:textId="5EED53EB" w:rsidR="008C0093" w:rsidRDefault="008C0093" w:rsidP="008C0093">
      <w:pPr>
        <w:pStyle w:val="Prrafodelista"/>
        <w:numPr>
          <w:ilvl w:val="0"/>
          <w:numId w:val="12"/>
        </w:numPr>
      </w:pPr>
      <w:r>
        <w:t>Introducir la etnia nueva del personaje.</w:t>
      </w:r>
    </w:p>
    <w:p w14:paraId="3A63D87F" w14:textId="3AE5D410" w:rsidR="008C0093" w:rsidRDefault="008C0093" w:rsidP="008C0093">
      <w:pPr>
        <w:pStyle w:val="Prrafodelista"/>
        <w:numPr>
          <w:ilvl w:val="0"/>
          <w:numId w:val="12"/>
        </w:numPr>
      </w:pPr>
      <w:r>
        <w:t>Pulsamos el botón Modificar.</w:t>
      </w:r>
    </w:p>
    <w:p w14:paraId="0553A6D9" w14:textId="77777777" w:rsidR="008C0093" w:rsidRDefault="008C0093" w:rsidP="008C0093">
      <w:pPr>
        <w:ind w:left="2124"/>
      </w:pPr>
      <w:r>
        <w:t>Este proceso generará los siguientes avisos:</w:t>
      </w:r>
    </w:p>
    <w:p w14:paraId="7534979D" w14:textId="723794C9" w:rsidR="008C0093" w:rsidRDefault="008C0093" w:rsidP="008C0093">
      <w:pPr>
        <w:pStyle w:val="Prrafodelista"/>
        <w:numPr>
          <w:ilvl w:val="0"/>
          <w:numId w:val="13"/>
        </w:numPr>
      </w:pPr>
      <w:r>
        <w:t>Todo correcto: si hemos seguido bien los pasos nos mostrarán un mensaje que nos dice que la etnia se ha modificado de forma correcta.</w:t>
      </w:r>
    </w:p>
    <w:p w14:paraId="7DA9587E" w14:textId="77777777" w:rsidR="008C0093" w:rsidRDefault="008C0093" w:rsidP="008C0093">
      <w:pPr>
        <w:pStyle w:val="Prrafodelista"/>
        <w:numPr>
          <w:ilvl w:val="0"/>
          <w:numId w:val="13"/>
        </w:numPr>
      </w:pPr>
      <w:r>
        <w:t>Parámetros no introducidos: Si alguno de los parámetros no ha sido introducido se enviará el mensaje de que se debe añadir dicho parámetro.</w:t>
      </w:r>
    </w:p>
    <w:p w14:paraId="64B4E0B8" w14:textId="2432E71F" w:rsidR="008C0093" w:rsidRDefault="008C0093" w:rsidP="008C0093">
      <w:pPr>
        <w:pStyle w:val="Prrafodelista"/>
        <w:numPr>
          <w:ilvl w:val="0"/>
          <w:numId w:val="13"/>
        </w:numPr>
      </w:pPr>
      <w:r>
        <w:t>Id inexistente: Si la id que queremos cambiar</w:t>
      </w:r>
      <w:r w:rsidR="00C81A56">
        <w:t xml:space="preserve"> la etnia</w:t>
      </w:r>
      <w:r>
        <w:t xml:space="preserve"> no existe, generará un mensaje advirtiéndonos de que dicha id no existe.</w:t>
      </w:r>
    </w:p>
    <w:p w14:paraId="707960F9" w14:textId="600C28C4" w:rsidR="008C0093" w:rsidRDefault="008C0093" w:rsidP="008C0093">
      <w:pPr>
        <w:ind w:left="1416" w:firstLine="708"/>
        <w:jc w:val="both"/>
      </w:pPr>
      <w:r>
        <w:t>Cuando ya hayamos modificado la etnia del personaje, volveremos a la pantalla de modificar diccionario seleccionando el botón Volver.</w:t>
      </w:r>
    </w:p>
    <w:p w14:paraId="418A5C2F" w14:textId="3EDF9EFF" w:rsidR="00240B10" w:rsidRDefault="00C81A56" w:rsidP="008C0093">
      <w:r>
        <w:tab/>
      </w:r>
      <w:r>
        <w:tab/>
      </w:r>
      <w:r>
        <w:tab/>
      </w:r>
    </w:p>
    <w:p w14:paraId="4FBED18D" w14:textId="77777777" w:rsidR="00C81A56" w:rsidRDefault="00C81A56" w:rsidP="00C81A56">
      <w:pPr>
        <w:keepNext/>
        <w:jc w:val="center"/>
      </w:pPr>
      <w:r>
        <w:rPr>
          <w:noProof/>
        </w:rPr>
        <w:drawing>
          <wp:inline distT="0" distB="0" distL="0" distR="0" wp14:anchorId="6D385191" wp14:editId="249E190B">
            <wp:extent cx="4244100" cy="2232345"/>
            <wp:effectExtent l="0" t="0" r="4445" b="0"/>
            <wp:docPr id="601" name="Imagen 60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Captura de pantalla de computadora&#10;&#10;Descripción generada automáticamente"/>
                    <pic:cNvPicPr/>
                  </pic:nvPicPr>
                  <pic:blipFill>
                    <a:blip r:embed="rId354"/>
                    <a:stretch>
                      <a:fillRect/>
                    </a:stretch>
                  </pic:blipFill>
                  <pic:spPr>
                    <a:xfrm>
                      <a:off x="0" y="0"/>
                      <a:ext cx="4250607" cy="2235767"/>
                    </a:xfrm>
                    <a:prstGeom prst="rect">
                      <a:avLst/>
                    </a:prstGeom>
                  </pic:spPr>
                </pic:pic>
              </a:graphicData>
            </a:graphic>
          </wp:inline>
        </w:drawing>
      </w:r>
    </w:p>
    <w:p w14:paraId="23E37A39" w14:textId="591ED357" w:rsidR="00C81A56" w:rsidRDefault="00C81A56" w:rsidP="00C81A56">
      <w:pPr>
        <w:pStyle w:val="Descripcin"/>
        <w:jc w:val="center"/>
      </w:pPr>
      <w:bookmarkStart w:id="146" w:name="_Toc107913264"/>
      <w:r>
        <w:t xml:space="preserve">Figura </w:t>
      </w:r>
      <w:fldSimple w:instr=" SEQ Figura \* ARABIC ">
        <w:r w:rsidR="00BA4C58">
          <w:rPr>
            <w:noProof/>
          </w:rPr>
          <w:t>30</w:t>
        </w:r>
      </w:fldSimple>
      <w:r>
        <w:t xml:space="preserve"> Modificar etnia</w:t>
      </w:r>
      <w:bookmarkEnd w:id="146"/>
    </w:p>
    <w:p w14:paraId="53B701E0" w14:textId="172BB416" w:rsidR="00C81A56" w:rsidRDefault="00C81A56" w:rsidP="00C81A56">
      <w:pPr>
        <w:pStyle w:val="Ttulo3"/>
      </w:pPr>
      <w:r>
        <w:tab/>
      </w:r>
      <w:r>
        <w:tab/>
      </w:r>
      <w:bookmarkStart w:id="147" w:name="_Toc107913225"/>
      <w:r>
        <w:t>Modificar sexo</w:t>
      </w:r>
      <w:bookmarkEnd w:id="147"/>
    </w:p>
    <w:p w14:paraId="448A6FBF" w14:textId="5A7F2BE8" w:rsidR="00C81A56" w:rsidRPr="00483B13" w:rsidRDefault="00C81A56" w:rsidP="00C81A56">
      <w:pPr>
        <w:ind w:left="1416" w:firstLine="714"/>
      </w:pPr>
      <w:r>
        <w:t xml:space="preserve">Esta pestaña sirve para modificar el sexo de los personajes. Esto se hará si cuando se ha predicho el sexo de un personaje, no se está de acuerdo con él, o si se quiere añadir el sexo a mano. Para modificarlo se seguirán estos pasos: </w:t>
      </w:r>
    </w:p>
    <w:p w14:paraId="0DEDD9A4" w14:textId="19931337" w:rsidR="00C81A56" w:rsidRDefault="00C81A56" w:rsidP="00C81A56">
      <w:pPr>
        <w:pStyle w:val="Prrafodelista"/>
        <w:numPr>
          <w:ilvl w:val="0"/>
          <w:numId w:val="14"/>
        </w:numPr>
      </w:pPr>
      <w:r>
        <w:t>Introducir la id del personaje que deseamos modificar su sexo.</w:t>
      </w:r>
    </w:p>
    <w:p w14:paraId="78C32797" w14:textId="7E4AC648" w:rsidR="00C81A56" w:rsidRDefault="00C81A56" w:rsidP="00C81A56">
      <w:pPr>
        <w:pStyle w:val="Prrafodelista"/>
        <w:numPr>
          <w:ilvl w:val="0"/>
          <w:numId w:val="14"/>
        </w:numPr>
      </w:pPr>
      <w:r>
        <w:t>Introducir el sexo nuevo del personaje.</w:t>
      </w:r>
    </w:p>
    <w:p w14:paraId="71D2C2D7" w14:textId="77777777" w:rsidR="00C81A56" w:rsidRDefault="00C81A56" w:rsidP="00C81A56">
      <w:pPr>
        <w:pStyle w:val="Prrafodelista"/>
        <w:numPr>
          <w:ilvl w:val="0"/>
          <w:numId w:val="14"/>
        </w:numPr>
      </w:pPr>
      <w:r>
        <w:t>Pulsamos el botón Modificar.</w:t>
      </w:r>
    </w:p>
    <w:p w14:paraId="3D899D07" w14:textId="77777777" w:rsidR="00C81A56" w:rsidRDefault="00C81A56" w:rsidP="00C81A56">
      <w:pPr>
        <w:ind w:left="2124"/>
      </w:pPr>
      <w:r>
        <w:t>Este proceso generará los siguientes avisos:</w:t>
      </w:r>
    </w:p>
    <w:p w14:paraId="6359F72C" w14:textId="1F661297" w:rsidR="00C81A56" w:rsidRDefault="00C81A56" w:rsidP="00C81A56">
      <w:pPr>
        <w:pStyle w:val="Prrafodelista"/>
        <w:numPr>
          <w:ilvl w:val="0"/>
          <w:numId w:val="15"/>
        </w:numPr>
      </w:pPr>
      <w:r>
        <w:t>Todo correcto: si hemos seguido bien los pasos nos mostrarán un mensaje que nos dice que el sexo se ha modificado de forma correcta.</w:t>
      </w:r>
    </w:p>
    <w:p w14:paraId="0D6C46D4" w14:textId="1F30C8EA" w:rsidR="00C81A56" w:rsidRDefault="00C81A56" w:rsidP="00C81A56">
      <w:pPr>
        <w:pStyle w:val="Prrafodelista"/>
        <w:numPr>
          <w:ilvl w:val="0"/>
          <w:numId w:val="15"/>
        </w:numPr>
      </w:pPr>
      <w:r>
        <w:t>Parámetros no introducidos: Si alguno de los parámetros no ha sido introducido se enviará el mensaje de que se debe añadir dicho parámetro.</w:t>
      </w:r>
    </w:p>
    <w:p w14:paraId="0DE5DF74" w14:textId="4398122C" w:rsidR="00C81A56" w:rsidRDefault="00C81A56" w:rsidP="00C81A56">
      <w:pPr>
        <w:pStyle w:val="Prrafodelista"/>
        <w:numPr>
          <w:ilvl w:val="0"/>
          <w:numId w:val="15"/>
        </w:numPr>
      </w:pPr>
      <w:r>
        <w:t>Id inexistente: Si la id que queremos cambiar el sexo no existe, generará un mensaje advirtiéndonos de que dicha id no existe.</w:t>
      </w:r>
    </w:p>
    <w:p w14:paraId="46BA0D9A" w14:textId="4863878B" w:rsidR="00C81A56" w:rsidRDefault="00C81A56" w:rsidP="00C81A56">
      <w:pPr>
        <w:ind w:left="1416" w:firstLine="708"/>
        <w:jc w:val="both"/>
      </w:pPr>
      <w:r>
        <w:t>Cuando ya hayamos modificado el sexo del personaje, volveremos a la pantalla de modificar diccionario seleccionando el botón Volver.</w:t>
      </w:r>
    </w:p>
    <w:p w14:paraId="2D53ADCC" w14:textId="7E3F3DD4" w:rsidR="00C81A56" w:rsidRDefault="00C81A56" w:rsidP="00C81A56">
      <w:pPr>
        <w:ind w:left="1416" w:firstLine="708"/>
        <w:jc w:val="both"/>
      </w:pPr>
    </w:p>
    <w:p w14:paraId="32045ABA" w14:textId="77777777" w:rsidR="00C81A56" w:rsidRDefault="00C81A56" w:rsidP="00C81A56">
      <w:pPr>
        <w:keepNext/>
        <w:ind w:left="1416" w:firstLine="708"/>
        <w:jc w:val="both"/>
      </w:pPr>
      <w:r>
        <w:rPr>
          <w:noProof/>
        </w:rPr>
        <w:drawing>
          <wp:inline distT="0" distB="0" distL="0" distR="0" wp14:anchorId="3F88394E" wp14:editId="18DC889C">
            <wp:extent cx="4373497" cy="2290120"/>
            <wp:effectExtent l="0" t="0" r="8255" b="0"/>
            <wp:docPr id="602" name="Imagen 6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n 602" descr="Interfaz de usuario gráfica, Aplicación&#10;&#10;Descripción generada automáticamente"/>
                    <pic:cNvPicPr/>
                  </pic:nvPicPr>
                  <pic:blipFill>
                    <a:blip r:embed="rId355"/>
                    <a:stretch>
                      <a:fillRect/>
                    </a:stretch>
                  </pic:blipFill>
                  <pic:spPr>
                    <a:xfrm>
                      <a:off x="0" y="0"/>
                      <a:ext cx="4389587" cy="2298545"/>
                    </a:xfrm>
                    <a:prstGeom prst="rect">
                      <a:avLst/>
                    </a:prstGeom>
                  </pic:spPr>
                </pic:pic>
              </a:graphicData>
            </a:graphic>
          </wp:inline>
        </w:drawing>
      </w:r>
    </w:p>
    <w:p w14:paraId="5B33DC3C" w14:textId="18163E27" w:rsidR="00C81A56" w:rsidRDefault="00C81A56" w:rsidP="00C81A56">
      <w:pPr>
        <w:pStyle w:val="Descripcin"/>
        <w:jc w:val="center"/>
      </w:pPr>
      <w:bookmarkStart w:id="148" w:name="_Toc107913265"/>
      <w:r>
        <w:t xml:space="preserve">Figura </w:t>
      </w:r>
      <w:fldSimple w:instr=" SEQ Figura \* ARABIC ">
        <w:r w:rsidR="00BA4C58">
          <w:rPr>
            <w:noProof/>
          </w:rPr>
          <w:t>31</w:t>
        </w:r>
      </w:fldSimple>
      <w:r>
        <w:t xml:space="preserve"> Modificar sexo</w:t>
      </w:r>
      <w:bookmarkEnd w:id="148"/>
    </w:p>
    <w:p w14:paraId="0F68BEE1" w14:textId="406F788F" w:rsidR="00C81A56" w:rsidRDefault="00C81A56" w:rsidP="00C81A56"/>
    <w:p w14:paraId="0F70CFFB" w14:textId="612F8360" w:rsidR="00C81A56" w:rsidRDefault="00C81A56" w:rsidP="001C50FB">
      <w:pPr>
        <w:pStyle w:val="Ttulo3"/>
      </w:pPr>
      <w:r>
        <w:tab/>
      </w:r>
      <w:r>
        <w:tab/>
      </w:r>
      <w:bookmarkStart w:id="149" w:name="_Toc107913226"/>
      <w:r w:rsidR="001C50FB">
        <w:t>Parámetros adicionales para los ePub</w:t>
      </w:r>
      <w:bookmarkEnd w:id="149"/>
    </w:p>
    <w:p w14:paraId="76CFE8B1" w14:textId="29F825DB" w:rsidR="001C50FB" w:rsidRDefault="001C50FB" w:rsidP="001C50FB">
      <w:pPr>
        <w:ind w:left="1416" w:firstLine="714"/>
      </w:pPr>
      <w:r>
        <w:t>Si hemos llegado a esta pestaña es porque hemos introducido un ePub. Las novelas tienen unos parámetros que deberán ser introducidos para poder llegar a la pantalla de visualización de red. Esta red será diferente dependiendo de los valores que introduzcamos. Los parámetros son:</w:t>
      </w:r>
    </w:p>
    <w:p w14:paraId="2FD100FA" w14:textId="6E360D5D" w:rsidR="001C50FB" w:rsidRDefault="001C50FB" w:rsidP="001C50FB">
      <w:pPr>
        <w:pStyle w:val="Prrafodelista"/>
        <w:numPr>
          <w:ilvl w:val="0"/>
          <w:numId w:val="1"/>
        </w:numPr>
      </w:pPr>
      <w:r>
        <w:t xml:space="preserve">Apariciones mínimas: es el número mínimo de apariciones para que un personaje aparezca en la red o no. Si </w:t>
      </w:r>
      <w:r w:rsidR="0093449E">
        <w:t>un personaje tiene menos apariciones no aparecerá en la red.</w:t>
      </w:r>
    </w:p>
    <w:p w14:paraId="72A7834A" w14:textId="77777777" w:rsidR="0093449E" w:rsidRDefault="0093449E" w:rsidP="001C50FB">
      <w:pPr>
        <w:pStyle w:val="Prrafodelista"/>
        <w:numPr>
          <w:ilvl w:val="0"/>
          <w:numId w:val="1"/>
        </w:numPr>
      </w:pPr>
      <w:r>
        <w:t>Número de palabras máximo entre dos personajes: cuando aparece un personaje en la novela se contará el número de palabras hasta que aparezca otro nuevo personaje, si se cumple que el número de palabras máximo es mayor al número de palabras entre esos dos personajes, se creará un nuevo enlace.</w:t>
      </w:r>
    </w:p>
    <w:p w14:paraId="2AAB8C37" w14:textId="78D34FA6" w:rsidR="0093449E" w:rsidRDefault="0093449E" w:rsidP="001C50FB">
      <w:pPr>
        <w:pStyle w:val="Prrafodelista"/>
        <w:numPr>
          <w:ilvl w:val="0"/>
          <w:numId w:val="1"/>
        </w:numPr>
      </w:pPr>
      <w:r>
        <w:t>Tener en cuenta o no los capítulos: si no se tiene en cuenta los capítulos y un personaje tiene una relación con otro personaje de otro capítulo y cumple que las palabras entre ellos sean menos que el número de palabras máximo, se añadirá dicho enlace. Si se tiene en cuenta un personaje solo podrá tener relación con los personajes del mismo capítulo.</w:t>
      </w:r>
    </w:p>
    <w:p w14:paraId="5DA38B57" w14:textId="10E1E61F" w:rsidR="00BE0E73" w:rsidRDefault="00BE0E73" w:rsidP="00BE0E73">
      <w:pPr>
        <w:ind w:left="2832"/>
      </w:pPr>
      <w:r>
        <w:t>Si pulsamos el botón de Obtener red podemos tener diferentes alertas:</w:t>
      </w:r>
    </w:p>
    <w:p w14:paraId="4545E1A4" w14:textId="02609CD8" w:rsidR="00BE0E73" w:rsidRDefault="00BE0E73" w:rsidP="00BE0E73">
      <w:pPr>
        <w:ind w:left="2832"/>
      </w:pPr>
      <w:r>
        <w:t>-Todo correcto: Se ha introducido todo bien y nos llevará a la siguiente pestaña.</w:t>
      </w:r>
    </w:p>
    <w:p w14:paraId="4F6DB76D" w14:textId="6737F580" w:rsidR="00BE0E73" w:rsidRDefault="00BE0E73" w:rsidP="00BE0E73">
      <w:pPr>
        <w:ind w:left="2832"/>
      </w:pPr>
      <w:r>
        <w:t>-Parámetro no introducido: algún parámetro no ha sido introducido y debemos introducirlo para poder continuar.</w:t>
      </w:r>
    </w:p>
    <w:p w14:paraId="68D22AE8" w14:textId="61C4E656" w:rsidR="00BE0E73" w:rsidRDefault="00BE0E73" w:rsidP="00BE0E73">
      <w:pPr>
        <w:ind w:left="2832"/>
      </w:pPr>
    </w:p>
    <w:p w14:paraId="6789F8E8" w14:textId="77777777" w:rsidR="00BE0E73" w:rsidRDefault="00BE0E73" w:rsidP="00BE0E73">
      <w:pPr>
        <w:keepNext/>
        <w:ind w:left="2832"/>
        <w:jc w:val="center"/>
      </w:pPr>
      <w:r>
        <w:rPr>
          <w:noProof/>
        </w:rPr>
        <w:drawing>
          <wp:inline distT="0" distB="0" distL="0" distR="0" wp14:anchorId="48343FCD" wp14:editId="2FA0016A">
            <wp:extent cx="4203720" cy="2199736"/>
            <wp:effectExtent l="0" t="0" r="6350" b="0"/>
            <wp:docPr id="603" name="Imagen 60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n 603" descr="Interfaz de usuario gráfica, Aplicación, Teams&#10;&#10;Descripción generada automáticamente"/>
                    <pic:cNvPicPr/>
                  </pic:nvPicPr>
                  <pic:blipFill>
                    <a:blip r:embed="rId356"/>
                    <a:stretch>
                      <a:fillRect/>
                    </a:stretch>
                  </pic:blipFill>
                  <pic:spPr>
                    <a:xfrm>
                      <a:off x="0" y="0"/>
                      <a:ext cx="4222684" cy="2209659"/>
                    </a:xfrm>
                    <a:prstGeom prst="rect">
                      <a:avLst/>
                    </a:prstGeom>
                  </pic:spPr>
                </pic:pic>
              </a:graphicData>
            </a:graphic>
          </wp:inline>
        </w:drawing>
      </w:r>
    </w:p>
    <w:p w14:paraId="59C56C33" w14:textId="2EF8FA79" w:rsidR="00BE0E73" w:rsidRPr="001C50FB" w:rsidRDefault="00BE0E73" w:rsidP="00BE0E73">
      <w:pPr>
        <w:pStyle w:val="Descripcin"/>
        <w:jc w:val="center"/>
      </w:pPr>
      <w:bookmarkStart w:id="150" w:name="_Toc107913266"/>
      <w:r>
        <w:t xml:space="preserve">Figura </w:t>
      </w:r>
      <w:fldSimple w:instr=" SEQ Figura \* ARABIC ">
        <w:r w:rsidR="00BA4C58">
          <w:rPr>
            <w:noProof/>
          </w:rPr>
          <w:t>32</w:t>
        </w:r>
      </w:fldSimple>
      <w:r>
        <w:t xml:space="preserve"> Parametros adicionales ePub</w:t>
      </w:r>
      <w:bookmarkEnd w:id="150"/>
    </w:p>
    <w:p w14:paraId="18477C6D" w14:textId="77777777" w:rsidR="00C81A56" w:rsidRDefault="00C81A56" w:rsidP="00C81A56">
      <w:pPr>
        <w:ind w:left="1416" w:firstLine="708"/>
        <w:jc w:val="both"/>
      </w:pPr>
    </w:p>
    <w:p w14:paraId="05FE5780" w14:textId="43F5BF3D" w:rsidR="00206516" w:rsidRDefault="00206516" w:rsidP="00206516">
      <w:pPr>
        <w:pStyle w:val="Ttulo3"/>
        <w:ind w:left="708" w:firstLine="708"/>
      </w:pPr>
      <w:bookmarkStart w:id="151" w:name="_Toc107913227"/>
      <w:r>
        <w:t>Parámetros adicionales para los guiones</w:t>
      </w:r>
      <w:bookmarkEnd w:id="151"/>
    </w:p>
    <w:p w14:paraId="096F8C7D" w14:textId="0EDBB4AC" w:rsidR="00206516" w:rsidRDefault="00206516" w:rsidP="00206516">
      <w:pPr>
        <w:ind w:left="1416" w:firstLine="714"/>
      </w:pPr>
      <w:r>
        <w:t>Si hemos llegado a esta pestaña es porque hemos introducido un guion. Los guiones tienen un parámetro que deberá ser introducido para poder llegar a la pantalla de visualización de red. Esta red será diferente dependiendo del valor que introduzcamos. El parámetro es:</w:t>
      </w:r>
    </w:p>
    <w:p w14:paraId="176D59B9" w14:textId="77777777" w:rsidR="00206516" w:rsidRDefault="00206516" w:rsidP="00206516">
      <w:pPr>
        <w:pStyle w:val="Prrafodelista"/>
        <w:numPr>
          <w:ilvl w:val="0"/>
          <w:numId w:val="1"/>
        </w:numPr>
      </w:pPr>
      <w:r>
        <w:t>Apariciones mínimas: es el número mínimo de apariciones para que un personaje aparezca en la red o no. Si un personaje tiene menos apariciones no aparecerá en la red.</w:t>
      </w:r>
    </w:p>
    <w:p w14:paraId="17F0122F" w14:textId="77777777" w:rsidR="00206516" w:rsidRDefault="00206516" w:rsidP="00206516">
      <w:pPr>
        <w:ind w:left="702" w:firstLine="708"/>
      </w:pPr>
      <w:r>
        <w:t>Si pulsamos el botón de Obtener red podemos tener diferentes alertas:</w:t>
      </w:r>
    </w:p>
    <w:p w14:paraId="6FF65A15" w14:textId="77777777" w:rsidR="00206516" w:rsidRDefault="00206516" w:rsidP="00206516">
      <w:pPr>
        <w:ind w:left="2832"/>
      </w:pPr>
      <w:r>
        <w:t>-Todo correcto: Se ha introducido todo bien y nos llevará a la siguiente pestaña.</w:t>
      </w:r>
    </w:p>
    <w:p w14:paraId="58EABCA2" w14:textId="6B56E974" w:rsidR="00206516" w:rsidRDefault="00206516" w:rsidP="00206516">
      <w:pPr>
        <w:ind w:left="2832"/>
      </w:pPr>
      <w:r>
        <w:t>-Parámetro no introducido: Apariciones mínimas no ha sido introducido y debemos introducirlo para poder continuar.</w:t>
      </w:r>
    </w:p>
    <w:p w14:paraId="00470A58" w14:textId="4064878B" w:rsidR="00206516" w:rsidRDefault="00206516" w:rsidP="00206516">
      <w:pPr>
        <w:ind w:left="2832"/>
      </w:pPr>
    </w:p>
    <w:p w14:paraId="696BF910" w14:textId="77777777" w:rsidR="00206516" w:rsidRDefault="00206516" w:rsidP="00206516">
      <w:pPr>
        <w:keepNext/>
        <w:ind w:left="2832"/>
      </w:pPr>
      <w:r>
        <w:rPr>
          <w:noProof/>
        </w:rPr>
        <w:drawing>
          <wp:inline distT="0" distB="0" distL="0" distR="0" wp14:anchorId="3FA7BF07" wp14:editId="2D4F5F02">
            <wp:extent cx="3491346" cy="1836405"/>
            <wp:effectExtent l="0" t="0" r="0" b="0"/>
            <wp:docPr id="604" name="Imagen 6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n 604" descr="Una captura de pantalla de una computadora&#10;&#10;Descripción generada automáticamente"/>
                    <pic:cNvPicPr/>
                  </pic:nvPicPr>
                  <pic:blipFill>
                    <a:blip r:embed="rId357"/>
                    <a:stretch>
                      <a:fillRect/>
                    </a:stretch>
                  </pic:blipFill>
                  <pic:spPr>
                    <a:xfrm>
                      <a:off x="0" y="0"/>
                      <a:ext cx="3514151" cy="1848400"/>
                    </a:xfrm>
                    <a:prstGeom prst="rect">
                      <a:avLst/>
                    </a:prstGeom>
                  </pic:spPr>
                </pic:pic>
              </a:graphicData>
            </a:graphic>
          </wp:inline>
        </w:drawing>
      </w:r>
    </w:p>
    <w:p w14:paraId="6BB0B477" w14:textId="4B8F485E" w:rsidR="00206516" w:rsidRDefault="00206516" w:rsidP="00206516">
      <w:pPr>
        <w:pStyle w:val="Descripcin"/>
        <w:jc w:val="center"/>
      </w:pPr>
      <w:bookmarkStart w:id="152" w:name="_Toc107913267"/>
      <w:r>
        <w:t xml:space="preserve">Figura </w:t>
      </w:r>
      <w:fldSimple w:instr=" SEQ Figura \* ARABIC ">
        <w:r w:rsidR="00BA4C58">
          <w:rPr>
            <w:noProof/>
          </w:rPr>
          <w:t>33</w:t>
        </w:r>
      </w:fldSimple>
      <w:r>
        <w:t xml:space="preserve"> Parámetros adicionales guion</w:t>
      </w:r>
      <w:bookmarkEnd w:id="152"/>
    </w:p>
    <w:p w14:paraId="482B84C9" w14:textId="5C2406D1" w:rsidR="00C81A56" w:rsidRDefault="00570984" w:rsidP="00570984">
      <w:pPr>
        <w:pStyle w:val="Ttulo3"/>
      </w:pPr>
      <w:r>
        <w:tab/>
      </w:r>
      <w:r>
        <w:tab/>
      </w:r>
      <w:bookmarkStart w:id="153" w:name="_Toc107913228"/>
      <w:r>
        <w:t>Generador de la red</w:t>
      </w:r>
      <w:bookmarkEnd w:id="153"/>
      <w:r>
        <w:t xml:space="preserve"> </w:t>
      </w:r>
    </w:p>
    <w:p w14:paraId="0581944A" w14:textId="77777777" w:rsidR="00DE19A9" w:rsidRDefault="00570984" w:rsidP="00DE19A9">
      <w:pPr>
        <w:ind w:left="1416" w:firstLine="714"/>
      </w:pPr>
      <w:r>
        <w:t xml:space="preserve">En esta pestaña el usuario podrá modificar </w:t>
      </w:r>
      <w:r w:rsidR="00DE19A9">
        <w:t>algunas características de la red como pueden ser el tamaño de los nodos y de los enlaces, la distancia entre enlaces, el color de los nodos, etc</w:t>
      </w:r>
    </w:p>
    <w:p w14:paraId="6D266407" w14:textId="4F3B927C" w:rsidR="00570984" w:rsidRDefault="00DE19A9" w:rsidP="00DE19A9">
      <w:pPr>
        <w:ind w:left="1416" w:firstLine="714"/>
      </w:pPr>
      <w:r>
        <w:t>Además, en esta pantalla se podrá descargar la red para distintos formatos, para que luego pueda ser usada en distintas herramientas. Los formatos disponibles son:</w:t>
      </w:r>
    </w:p>
    <w:p w14:paraId="3B6F79A3" w14:textId="13174AB9" w:rsidR="00DE19A9" w:rsidRDefault="00DE19A9" w:rsidP="00DE19A9">
      <w:pPr>
        <w:ind w:left="1416" w:firstLine="714"/>
      </w:pPr>
      <w:r>
        <w:t>-NET: se podrá introducir la red en NetworkX o Pajek entre otros.</w:t>
      </w:r>
    </w:p>
    <w:p w14:paraId="7F9A544D" w14:textId="694FA9CE" w:rsidR="00DE19A9" w:rsidRDefault="00DE19A9" w:rsidP="00DE19A9">
      <w:pPr>
        <w:ind w:left="1416" w:firstLine="714"/>
      </w:pPr>
      <w:r>
        <w:t>-GEXF: se podrá usar en gephi.</w:t>
      </w:r>
    </w:p>
    <w:p w14:paraId="30322BC3" w14:textId="06586538" w:rsidR="00DE19A9" w:rsidRDefault="00DE19A9" w:rsidP="00DE19A9">
      <w:pPr>
        <w:ind w:left="1416" w:firstLine="714"/>
      </w:pPr>
      <w:r>
        <w:t>-GML</w:t>
      </w:r>
    </w:p>
    <w:p w14:paraId="082FD63C" w14:textId="2E3A7AD0" w:rsidR="0079152D" w:rsidRDefault="0079152D" w:rsidP="00DE19A9">
      <w:pPr>
        <w:ind w:left="1416" w:firstLine="714"/>
      </w:pPr>
    </w:p>
    <w:p w14:paraId="2F35FF3A" w14:textId="77777777" w:rsidR="0079152D" w:rsidRDefault="0079152D" w:rsidP="0079152D">
      <w:pPr>
        <w:keepNext/>
        <w:ind w:left="1416" w:firstLine="714"/>
        <w:jc w:val="center"/>
      </w:pPr>
      <w:r>
        <w:rPr>
          <w:noProof/>
        </w:rPr>
        <w:drawing>
          <wp:inline distT="0" distB="0" distL="0" distR="0" wp14:anchorId="7E191A89" wp14:editId="16CAA14D">
            <wp:extent cx="4877012" cy="2584174"/>
            <wp:effectExtent l="0" t="0" r="0" b="6985"/>
            <wp:docPr id="605" name="Imagen 60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descr="Imagen que contiene Interfaz de usuario gráfica&#10;&#10;Descripción generada automáticamente"/>
                    <pic:cNvPicPr/>
                  </pic:nvPicPr>
                  <pic:blipFill>
                    <a:blip r:embed="rId358"/>
                    <a:stretch>
                      <a:fillRect/>
                    </a:stretch>
                  </pic:blipFill>
                  <pic:spPr>
                    <a:xfrm>
                      <a:off x="0" y="0"/>
                      <a:ext cx="4894826" cy="2593613"/>
                    </a:xfrm>
                    <a:prstGeom prst="rect">
                      <a:avLst/>
                    </a:prstGeom>
                  </pic:spPr>
                </pic:pic>
              </a:graphicData>
            </a:graphic>
          </wp:inline>
        </w:drawing>
      </w:r>
    </w:p>
    <w:p w14:paraId="14864E30" w14:textId="7DCA4196" w:rsidR="0079152D" w:rsidRDefault="0079152D" w:rsidP="0079152D">
      <w:pPr>
        <w:pStyle w:val="Descripcin"/>
        <w:jc w:val="center"/>
      </w:pPr>
      <w:bookmarkStart w:id="154" w:name="_Toc107913268"/>
      <w:r>
        <w:t xml:space="preserve">Figura </w:t>
      </w:r>
      <w:fldSimple w:instr=" SEQ Figura \* ARABIC ">
        <w:r w:rsidR="00BA4C58">
          <w:rPr>
            <w:noProof/>
          </w:rPr>
          <w:t>34</w:t>
        </w:r>
      </w:fldSimple>
      <w:r>
        <w:t xml:space="preserve"> Generar la red</w:t>
      </w:r>
      <w:bookmarkEnd w:id="154"/>
    </w:p>
    <w:p w14:paraId="11D8980B" w14:textId="3D4D8868" w:rsidR="0079152D" w:rsidRDefault="0079152D" w:rsidP="0079152D"/>
    <w:p w14:paraId="6276D047" w14:textId="3C2093E4" w:rsidR="0079152D" w:rsidRDefault="0079152D" w:rsidP="0079152D">
      <w:pPr>
        <w:pStyle w:val="Ttulo3"/>
      </w:pPr>
      <w:r>
        <w:tab/>
      </w:r>
      <w:r>
        <w:tab/>
      </w:r>
      <w:bookmarkStart w:id="155" w:name="_Toc107913229"/>
      <w:r>
        <w:t>Extracción de datos para el informe</w:t>
      </w:r>
      <w:bookmarkEnd w:id="155"/>
    </w:p>
    <w:p w14:paraId="520125FB" w14:textId="7E0F153F" w:rsidR="0079152D" w:rsidRDefault="0079152D" w:rsidP="00902608">
      <w:pPr>
        <w:ind w:left="1416" w:firstLine="714"/>
      </w:pPr>
      <w:r>
        <w:t xml:space="preserve">Si se llega a esta página se podrán elegir todas </w:t>
      </w:r>
      <w:r w:rsidR="00902608">
        <w:t>características que se obtienen de la red, todas ellas serán generadas en el informe final que tendremos una vez pasemos de pantalla. Las medidas son:</w:t>
      </w:r>
      <w:r>
        <w:t xml:space="preserve"> </w:t>
      </w:r>
    </w:p>
    <w:p w14:paraId="518E90FA" w14:textId="77777777" w:rsidR="0079152D" w:rsidRDefault="0079152D" w:rsidP="0079152D"/>
    <w:p w14:paraId="277FBBF3" w14:textId="111AF0A4" w:rsidR="0079152D" w:rsidRDefault="0079152D" w:rsidP="00902608">
      <w:pPr>
        <w:ind w:left="2124"/>
      </w:pPr>
      <w:r>
        <w:t>Medidas básicas:</w:t>
      </w:r>
    </w:p>
    <w:p w14:paraId="6A5A2F71" w14:textId="77777777" w:rsidR="0079152D" w:rsidRDefault="0079152D" w:rsidP="00902608">
      <w:pPr>
        <w:ind w:left="2124"/>
      </w:pPr>
      <w:r>
        <w:t>− Número de nodos.</w:t>
      </w:r>
    </w:p>
    <w:p w14:paraId="20DAFDE9" w14:textId="77777777" w:rsidR="0079152D" w:rsidRDefault="0079152D" w:rsidP="00902608">
      <w:pPr>
        <w:ind w:left="2124"/>
      </w:pPr>
      <w:r>
        <w:t>− Número de enlaces.</w:t>
      </w:r>
    </w:p>
    <w:p w14:paraId="0C4B90CA" w14:textId="77777777" w:rsidR="0079152D" w:rsidRDefault="0079152D" w:rsidP="00902608">
      <w:pPr>
        <w:ind w:left="2124"/>
      </w:pPr>
      <w:r>
        <w:t>− Número de interacciones.</w:t>
      </w:r>
    </w:p>
    <w:p w14:paraId="49FE5140" w14:textId="77777777" w:rsidR="0079152D" w:rsidRDefault="0079152D" w:rsidP="00902608">
      <w:pPr>
        <w:ind w:left="2124"/>
      </w:pPr>
      <w:r>
        <w:t>Medidas de grado (el grado si contar el peso de un nodo es el número de enlaces que</w:t>
      </w:r>
    </w:p>
    <w:p w14:paraId="3C7FE31C" w14:textId="77777777" w:rsidR="0079152D" w:rsidRDefault="0079152D" w:rsidP="00902608">
      <w:pPr>
        <w:ind w:left="2124"/>
      </w:pPr>
      <w:r>
        <w:t>tiene, si hay peso en los enlaces el grado es el sumatorio de los pesos de sus enlaces):</w:t>
      </w:r>
    </w:p>
    <w:p w14:paraId="1138815E" w14:textId="77777777" w:rsidR="0079152D" w:rsidRDefault="0079152D" w:rsidP="00902608">
      <w:pPr>
        <w:ind w:left="2124"/>
      </w:pPr>
      <w:r>
        <w:t>− Grado de los nodos sin contar con el peso de los enlaces.</w:t>
      </w:r>
    </w:p>
    <w:p w14:paraId="3FC79E9B" w14:textId="77777777" w:rsidR="0079152D" w:rsidRDefault="0079152D" w:rsidP="00902608">
      <w:pPr>
        <w:ind w:left="2124"/>
      </w:pPr>
      <w:r>
        <w:t>− Grado de los nodos teniendo en cuenta el peso de los enlaces.</w:t>
      </w:r>
    </w:p>
    <w:p w14:paraId="681C87A2" w14:textId="77777777" w:rsidR="0079152D" w:rsidRDefault="0079152D" w:rsidP="00902608">
      <w:pPr>
        <w:ind w:left="2124"/>
      </w:pPr>
      <w:r>
        <w:t>− Distribución de grado sin tener en cuenta el peso.</w:t>
      </w:r>
    </w:p>
    <w:p w14:paraId="298C3E33" w14:textId="77777777" w:rsidR="0079152D" w:rsidRDefault="0079152D" w:rsidP="00902608">
      <w:pPr>
        <w:ind w:left="2124"/>
      </w:pPr>
      <w:r>
        <w:t>− Distribución de grado teniendo en cuenta el peso.</w:t>
      </w:r>
    </w:p>
    <w:p w14:paraId="043AF708" w14:textId="77777777" w:rsidR="0079152D" w:rsidRDefault="0079152D" w:rsidP="00902608">
      <w:pPr>
        <w:ind w:left="2124"/>
      </w:pPr>
      <w:r>
        <w:t>− Densidad.</w:t>
      </w:r>
    </w:p>
    <w:p w14:paraId="6523B2D7" w14:textId="77777777" w:rsidR="0079152D" w:rsidRDefault="0079152D" w:rsidP="00902608">
      <w:pPr>
        <w:ind w:left="2124"/>
      </w:pPr>
      <w:r>
        <w:t>Medidas de distancia:</w:t>
      </w:r>
    </w:p>
    <w:p w14:paraId="2590C024" w14:textId="77777777" w:rsidR="0079152D" w:rsidRDefault="0079152D" w:rsidP="00902608">
      <w:pPr>
        <w:ind w:left="2124"/>
      </w:pPr>
      <w:r>
        <w:t>− Componentes conectados.</w:t>
      </w:r>
    </w:p>
    <w:p w14:paraId="3D27FD58" w14:textId="77777777" w:rsidR="0079152D" w:rsidRDefault="0079152D" w:rsidP="00902608">
      <w:pPr>
        <w:ind w:left="2124"/>
      </w:pPr>
      <w:r>
        <w:t>− Excentricidad: distancia máxima que va a existir entre ese nodo y cualquier otro</w:t>
      </w:r>
    </w:p>
    <w:p w14:paraId="422EF1C2" w14:textId="77777777" w:rsidR="0079152D" w:rsidRDefault="0079152D" w:rsidP="00902608">
      <w:pPr>
        <w:ind w:left="2124"/>
      </w:pPr>
      <w:r>
        <w:t>nodo de la red, siguiendo caminos de distancia mínima.</w:t>
      </w:r>
    </w:p>
    <w:p w14:paraId="1DFD82AF" w14:textId="77777777" w:rsidR="0079152D" w:rsidRDefault="0079152D" w:rsidP="00902608">
      <w:pPr>
        <w:ind w:left="2124"/>
      </w:pPr>
      <w:r>
        <w:t>− Diámetro: la máxima de las excentricidades.</w:t>
      </w:r>
    </w:p>
    <w:p w14:paraId="218B39EF" w14:textId="77777777" w:rsidR="0079152D" w:rsidRDefault="0079152D" w:rsidP="00902608">
      <w:pPr>
        <w:ind w:left="2124"/>
      </w:pPr>
      <w:r>
        <w:t>− Radio: la mínima de las excentricidades.</w:t>
      </w:r>
    </w:p>
    <w:p w14:paraId="753A4ECD" w14:textId="77777777" w:rsidR="0079152D" w:rsidRDefault="0079152D" w:rsidP="00902608">
      <w:pPr>
        <w:ind w:left="2124"/>
      </w:pPr>
      <w:r>
        <w:t>− Distancia media.</w:t>
      </w:r>
    </w:p>
    <w:p w14:paraId="58EE0B87" w14:textId="77777777" w:rsidR="0079152D" w:rsidRDefault="0079152D" w:rsidP="00902608">
      <w:pPr>
        <w:ind w:left="2124"/>
      </w:pPr>
      <w:r>
        <w:t>Medidas de clustering:</w:t>
      </w:r>
    </w:p>
    <w:p w14:paraId="3F3D1A07" w14:textId="77777777" w:rsidR="0079152D" w:rsidRDefault="0079152D" w:rsidP="00902608">
      <w:pPr>
        <w:ind w:left="2124"/>
      </w:pPr>
      <w:r>
        <w:t>− Coeficiente de clustering local.</w:t>
      </w:r>
    </w:p>
    <w:p w14:paraId="261C4C2C" w14:textId="77777777" w:rsidR="0079152D" w:rsidRDefault="0079152D" w:rsidP="00902608">
      <w:pPr>
        <w:ind w:left="2124"/>
      </w:pPr>
      <w:r>
        <w:t>− Coeficiente de clustering local medio.</w:t>
      </w:r>
    </w:p>
    <w:p w14:paraId="48D659FC" w14:textId="655CB902" w:rsidR="0079152D" w:rsidRDefault="0079152D" w:rsidP="00902608">
      <w:pPr>
        <w:ind w:left="2124"/>
      </w:pPr>
      <w:r>
        <w:t>− Transitividad.</w:t>
      </w:r>
    </w:p>
    <w:p w14:paraId="6339346B" w14:textId="77777777" w:rsidR="0079152D" w:rsidRDefault="0079152D" w:rsidP="00902608">
      <w:pPr>
        <w:ind w:left="2124"/>
      </w:pPr>
      <w:r>
        <w:t>Medidas de centralidad:</w:t>
      </w:r>
    </w:p>
    <w:p w14:paraId="249CDA58" w14:textId="77777777" w:rsidR="0079152D" w:rsidRDefault="0079152D" w:rsidP="00902608">
      <w:pPr>
        <w:ind w:left="2124"/>
      </w:pPr>
      <w:r>
        <w:t>− Centralidad de grado.</w:t>
      </w:r>
    </w:p>
    <w:p w14:paraId="307123E8" w14:textId="77777777" w:rsidR="0079152D" w:rsidRDefault="0079152D" w:rsidP="00902608">
      <w:pPr>
        <w:ind w:left="2124"/>
      </w:pPr>
      <w:r>
        <w:t>− Centralidad de cercanía.</w:t>
      </w:r>
    </w:p>
    <w:p w14:paraId="7F7B4F1F" w14:textId="77777777" w:rsidR="0079152D" w:rsidRDefault="0079152D" w:rsidP="00902608">
      <w:pPr>
        <w:ind w:left="2124"/>
      </w:pPr>
      <w:r>
        <w:t>− Centralidad de intermediación.</w:t>
      </w:r>
    </w:p>
    <w:p w14:paraId="38976248" w14:textId="77777777" w:rsidR="0079152D" w:rsidRDefault="0079152D" w:rsidP="00902608">
      <w:pPr>
        <w:ind w:left="2124"/>
      </w:pPr>
      <w:r>
        <w:t>− Centralidad de intermediación de camino aleatorio.</w:t>
      </w:r>
    </w:p>
    <w:p w14:paraId="22A22E1D" w14:textId="77777777" w:rsidR="0079152D" w:rsidRDefault="0079152D" w:rsidP="00902608">
      <w:pPr>
        <w:ind w:left="2124"/>
      </w:pPr>
      <w:r>
        <w:t>− Centralidad de valor propio.</w:t>
      </w:r>
    </w:p>
    <w:p w14:paraId="42CFCCBA" w14:textId="77777777" w:rsidR="0079152D" w:rsidRDefault="0079152D" w:rsidP="00902608">
      <w:pPr>
        <w:ind w:left="2124"/>
      </w:pPr>
      <w:r>
        <w:t>− PageRank.</w:t>
      </w:r>
    </w:p>
    <w:p w14:paraId="38EDCC45" w14:textId="77777777" w:rsidR="0079152D" w:rsidRDefault="0079152D" w:rsidP="00902608">
      <w:pPr>
        <w:ind w:left="2124"/>
      </w:pPr>
      <w:r>
        <w:t>Grupos y comunidades:</w:t>
      </w:r>
    </w:p>
    <w:p w14:paraId="15C23E99" w14:textId="77777777" w:rsidR="0079152D" w:rsidRDefault="0079152D" w:rsidP="00902608">
      <w:pPr>
        <w:ind w:left="2124"/>
      </w:pPr>
      <w:r>
        <w:t>− Comunidades K-clique.</w:t>
      </w:r>
    </w:p>
    <w:p w14:paraId="57E82AA7" w14:textId="77777777" w:rsidR="0079152D" w:rsidRDefault="0079152D" w:rsidP="00902608">
      <w:pPr>
        <w:ind w:left="2124"/>
      </w:pPr>
      <w:r>
        <w:t>− Comunidades Girvan-Newman.</w:t>
      </w:r>
    </w:p>
    <w:p w14:paraId="00B935EB" w14:textId="77777777" w:rsidR="0079152D" w:rsidRDefault="0079152D" w:rsidP="00902608">
      <w:pPr>
        <w:ind w:left="2124"/>
      </w:pPr>
      <w:r>
        <w:t>− Comunidades Clausset-Newman-Moore.</w:t>
      </w:r>
    </w:p>
    <w:p w14:paraId="5C562567" w14:textId="77777777" w:rsidR="0079152D" w:rsidRDefault="0079152D" w:rsidP="00902608">
      <w:pPr>
        <w:ind w:left="2124"/>
      </w:pPr>
      <w:r>
        <w:t>− Comunidades Louvain.</w:t>
      </w:r>
    </w:p>
    <w:p w14:paraId="6FE5C0A0" w14:textId="77777777" w:rsidR="0079152D" w:rsidRDefault="0079152D" w:rsidP="00902608">
      <w:pPr>
        <w:ind w:left="2124"/>
      </w:pPr>
      <w:r>
        <w:t>Detección de roles:</w:t>
      </w:r>
    </w:p>
    <w:p w14:paraId="5C1BA81E" w14:textId="77777777" w:rsidR="0079152D" w:rsidRDefault="0079152D" w:rsidP="00902608">
      <w:pPr>
        <w:ind w:left="2124"/>
      </w:pPr>
      <w:r>
        <w:t>− Roles K-clique.</w:t>
      </w:r>
    </w:p>
    <w:p w14:paraId="2C0D799D" w14:textId="77777777" w:rsidR="0079152D" w:rsidRDefault="0079152D" w:rsidP="00902608">
      <w:pPr>
        <w:ind w:left="2124"/>
      </w:pPr>
      <w:r>
        <w:t>− Roles Girvan-Newman.</w:t>
      </w:r>
    </w:p>
    <w:p w14:paraId="1BFF5966" w14:textId="77777777" w:rsidR="0079152D" w:rsidRDefault="0079152D" w:rsidP="00902608">
      <w:pPr>
        <w:ind w:left="2124"/>
      </w:pPr>
      <w:r>
        <w:t>− Roles Clauset-Newman-Moore.</w:t>
      </w:r>
    </w:p>
    <w:p w14:paraId="31327B09" w14:textId="23AF17A3" w:rsidR="0079152D" w:rsidRDefault="0079152D" w:rsidP="00902608">
      <w:pPr>
        <w:ind w:left="2124"/>
      </w:pPr>
      <w:r>
        <w:t>− Roles Louvain.</w:t>
      </w:r>
      <w:r>
        <w:cr/>
      </w:r>
    </w:p>
    <w:p w14:paraId="3B296403" w14:textId="77777777" w:rsidR="00902608" w:rsidRDefault="00902608" w:rsidP="00902608">
      <w:pPr>
        <w:ind w:left="1410"/>
      </w:pPr>
      <w:r>
        <w:t>Cuando se seleccionen todas las métricas que queramos se deberá seleccionar el botón Generar Informe para que te lleve al informe.</w:t>
      </w:r>
    </w:p>
    <w:p w14:paraId="03566207" w14:textId="77777777" w:rsidR="00902608" w:rsidRDefault="00902608" w:rsidP="00902608">
      <w:pPr>
        <w:ind w:left="1410"/>
      </w:pPr>
    </w:p>
    <w:p w14:paraId="2168A17A" w14:textId="77777777" w:rsidR="00902608" w:rsidRDefault="00902608" w:rsidP="00902608">
      <w:pPr>
        <w:keepNext/>
        <w:ind w:left="1410"/>
        <w:jc w:val="center"/>
      </w:pPr>
      <w:r>
        <w:rPr>
          <w:noProof/>
        </w:rPr>
        <w:drawing>
          <wp:inline distT="0" distB="0" distL="0" distR="0" wp14:anchorId="7DC5A045" wp14:editId="1897B6CB">
            <wp:extent cx="4833702" cy="2494722"/>
            <wp:effectExtent l="0" t="0" r="5080" b="1270"/>
            <wp:docPr id="606" name="Imagen 60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n 606" descr="Interfaz de usuario gráfica&#10;&#10;Descripción generada automáticamente con confianza baja"/>
                    <pic:cNvPicPr/>
                  </pic:nvPicPr>
                  <pic:blipFill>
                    <a:blip r:embed="rId359"/>
                    <a:stretch>
                      <a:fillRect/>
                    </a:stretch>
                  </pic:blipFill>
                  <pic:spPr>
                    <a:xfrm>
                      <a:off x="0" y="0"/>
                      <a:ext cx="4838140" cy="2497012"/>
                    </a:xfrm>
                    <a:prstGeom prst="rect">
                      <a:avLst/>
                    </a:prstGeom>
                  </pic:spPr>
                </pic:pic>
              </a:graphicData>
            </a:graphic>
          </wp:inline>
        </w:drawing>
      </w:r>
    </w:p>
    <w:p w14:paraId="0F2A8489" w14:textId="7B6B11DC" w:rsidR="00902608" w:rsidRDefault="00902608" w:rsidP="00902608">
      <w:pPr>
        <w:pStyle w:val="Descripcin"/>
        <w:jc w:val="center"/>
      </w:pPr>
      <w:bookmarkStart w:id="156" w:name="_Toc107913269"/>
      <w:r>
        <w:t xml:space="preserve">Figura </w:t>
      </w:r>
      <w:fldSimple w:instr=" SEQ Figura \* ARABIC ">
        <w:r w:rsidR="00BA4C58">
          <w:rPr>
            <w:noProof/>
          </w:rPr>
          <w:t>35</w:t>
        </w:r>
      </w:fldSimple>
      <w:r>
        <w:t xml:space="preserve"> Extracción de datos</w:t>
      </w:r>
      <w:bookmarkEnd w:id="156"/>
    </w:p>
    <w:p w14:paraId="38FA67C2" w14:textId="3531F1FD" w:rsidR="00902608" w:rsidRDefault="00902608" w:rsidP="00902608">
      <w:r>
        <w:tab/>
      </w:r>
      <w:r>
        <w:tab/>
      </w:r>
    </w:p>
    <w:p w14:paraId="581D48E1" w14:textId="0B35869B" w:rsidR="00902608" w:rsidRPr="00902608" w:rsidRDefault="00902608" w:rsidP="00276344">
      <w:pPr>
        <w:pStyle w:val="Ttulo3"/>
      </w:pPr>
      <w:r>
        <w:tab/>
      </w:r>
      <w:r>
        <w:tab/>
      </w:r>
      <w:bookmarkStart w:id="157" w:name="_Toc107913230"/>
      <w:r w:rsidRPr="00902608">
        <w:t>Visualización del informe</w:t>
      </w:r>
      <w:bookmarkEnd w:id="157"/>
    </w:p>
    <w:p w14:paraId="1F79A11B" w14:textId="32BBBA2F" w:rsidR="00902608" w:rsidRDefault="00276344" w:rsidP="00276344">
      <w:pPr>
        <w:ind w:left="1416" w:firstLine="714"/>
      </w:pPr>
      <w:r>
        <w:t xml:space="preserve">En esta pestaña se podrá ver el informe de todas las medidas que se han elegido en la pestaña anterior. A la izquierda de la página se nos muestra un menú de navegación para que el usuario pueda navegar por el informe de una forma más sencilla. </w:t>
      </w:r>
    </w:p>
    <w:p w14:paraId="66E26A9F" w14:textId="172155E4" w:rsidR="00276344" w:rsidRDefault="00276344" w:rsidP="00276344">
      <w:pPr>
        <w:ind w:left="1416" w:firstLine="714"/>
      </w:pPr>
    </w:p>
    <w:p w14:paraId="056A3462" w14:textId="77777777" w:rsidR="00276344" w:rsidRDefault="00276344" w:rsidP="00276344">
      <w:pPr>
        <w:keepNext/>
        <w:ind w:left="1416" w:firstLine="714"/>
      </w:pPr>
      <w:r>
        <w:rPr>
          <w:noProof/>
        </w:rPr>
        <w:drawing>
          <wp:inline distT="0" distB="0" distL="0" distR="0" wp14:anchorId="0E2E93BC" wp14:editId="40575905">
            <wp:extent cx="4385150" cy="2315817"/>
            <wp:effectExtent l="0" t="0" r="0" b="8890"/>
            <wp:docPr id="607" name="Imagen 60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n 607" descr="Interfaz de usuario gráfica, Aplicación, Teams&#10;&#10;Descripción generada automáticamente"/>
                    <pic:cNvPicPr/>
                  </pic:nvPicPr>
                  <pic:blipFill>
                    <a:blip r:embed="rId360"/>
                    <a:stretch>
                      <a:fillRect/>
                    </a:stretch>
                  </pic:blipFill>
                  <pic:spPr>
                    <a:xfrm>
                      <a:off x="0" y="0"/>
                      <a:ext cx="4393510" cy="2320232"/>
                    </a:xfrm>
                    <a:prstGeom prst="rect">
                      <a:avLst/>
                    </a:prstGeom>
                  </pic:spPr>
                </pic:pic>
              </a:graphicData>
            </a:graphic>
          </wp:inline>
        </w:drawing>
      </w:r>
    </w:p>
    <w:p w14:paraId="74E8D687" w14:textId="15148DD3" w:rsidR="00276344" w:rsidRDefault="00276344" w:rsidP="00276344">
      <w:pPr>
        <w:pStyle w:val="Descripcin"/>
        <w:jc w:val="center"/>
      </w:pPr>
      <w:bookmarkStart w:id="158" w:name="_Toc107913270"/>
      <w:r>
        <w:t xml:space="preserve">Figura </w:t>
      </w:r>
      <w:fldSimple w:instr=" SEQ Figura \* ARABIC ">
        <w:r w:rsidR="00BA4C58">
          <w:rPr>
            <w:noProof/>
          </w:rPr>
          <w:t>36</w:t>
        </w:r>
      </w:fldSimple>
      <w:r>
        <w:t xml:space="preserve"> Informe</w:t>
      </w:r>
      <w:bookmarkEnd w:id="158"/>
    </w:p>
    <w:p w14:paraId="58E00F0C" w14:textId="26AE36A6" w:rsidR="00276344" w:rsidRDefault="00276344" w:rsidP="00276344"/>
    <w:p w14:paraId="04733861" w14:textId="53468BF2" w:rsidR="00276344" w:rsidRDefault="00276344" w:rsidP="00276344"/>
    <w:p w14:paraId="5473B148" w14:textId="75650659" w:rsidR="00276344" w:rsidRDefault="00276344" w:rsidP="00276344"/>
    <w:p w14:paraId="15A6EB01" w14:textId="6644D265" w:rsidR="00276344" w:rsidRDefault="00276344" w:rsidP="00276344">
      <w:pPr>
        <w:pStyle w:val="Ttulo3"/>
        <w:ind w:left="708" w:firstLine="708"/>
      </w:pPr>
      <w:bookmarkStart w:id="159" w:name="_Toc107913231"/>
      <w:r>
        <w:t>Generador de la red dinámica</w:t>
      </w:r>
      <w:bookmarkEnd w:id="159"/>
    </w:p>
    <w:p w14:paraId="5B28DAB7" w14:textId="40213105" w:rsidR="00EC3F12" w:rsidRDefault="00276344" w:rsidP="00276344">
      <w:pPr>
        <w:ind w:left="1416" w:firstLine="714"/>
      </w:pPr>
      <w:r>
        <w:t xml:space="preserve">En esta pestaña el usuario podrá </w:t>
      </w:r>
      <w:r w:rsidR="00EC3F12">
        <w:t>visualizar como se ha ido creando la red desde el comienzo de esta hasta la red final. El usuario Tendrá un texto que le dice en que intervalo de tiempo está. Además, el usuario podrá moverse por los intervalos de dos formas:</w:t>
      </w:r>
    </w:p>
    <w:p w14:paraId="144632A1" w14:textId="77777777" w:rsidR="00EC3F12" w:rsidRDefault="00EC3F12" w:rsidP="00EC3F12">
      <w:pPr>
        <w:ind w:left="2124" w:firstLine="51"/>
      </w:pPr>
      <w:r>
        <w:t>-Buscar: Escribiremos el intervalo de tiempo que queremos investigar y luego pulsaremos el botón Buscar para que nos lleve a dicho intervalo de tiempo.</w:t>
      </w:r>
    </w:p>
    <w:p w14:paraId="0610FBC2" w14:textId="77777777" w:rsidR="00A30B41" w:rsidRDefault="00EC3F12" w:rsidP="00EC3F12">
      <w:pPr>
        <w:ind w:left="2124" w:firstLine="51"/>
      </w:pPr>
      <w:r>
        <w:t xml:space="preserve">-Anterior y Siguiente: Si pulsamos el botón anterior nos llevará al intervalo de tiempo anterior al actual, si por el contrario pulsamos Siguiente, nos llevará </w:t>
      </w:r>
      <w:r w:rsidR="00A30B41">
        <w:t>intervalo de tiempo posterior al actual.</w:t>
      </w:r>
    </w:p>
    <w:p w14:paraId="3BE1819A" w14:textId="77777777" w:rsidR="00A30B41" w:rsidRDefault="00A30B41" w:rsidP="00EC3F12">
      <w:pPr>
        <w:ind w:left="2124" w:firstLine="51"/>
      </w:pPr>
    </w:p>
    <w:p w14:paraId="3F92523D" w14:textId="214FFCA7" w:rsidR="00276344" w:rsidRDefault="00A30B41" w:rsidP="00A30B41">
      <w:pPr>
        <w:ind w:left="2124" w:firstLine="51"/>
      </w:pPr>
      <w:r>
        <w:t>Además, el usuario</w:t>
      </w:r>
      <w:r w:rsidR="00EC3F12">
        <w:t xml:space="preserve"> </w:t>
      </w:r>
      <w:r w:rsidR="00276344">
        <w:t>podrá modificar algunas características de la red</w:t>
      </w:r>
      <w:r>
        <w:t xml:space="preserve"> </w:t>
      </w:r>
      <w:r w:rsidR="00276344">
        <w:t>como pueden ser el tamaño de los nodos y de los enlaces, la distancia entre enlaces, el color de los nodos, etc</w:t>
      </w:r>
    </w:p>
    <w:p w14:paraId="5FE9A446" w14:textId="77777777" w:rsidR="00A30B41" w:rsidRDefault="00A30B41" w:rsidP="00A30B41">
      <w:pPr>
        <w:ind w:left="2124" w:firstLine="51"/>
      </w:pPr>
    </w:p>
    <w:p w14:paraId="50F06950" w14:textId="648D75C5" w:rsidR="00276344" w:rsidRDefault="00A30B41" w:rsidP="00A30B41">
      <w:pPr>
        <w:ind w:left="1416" w:firstLine="714"/>
      </w:pPr>
      <w:r>
        <w:t>También</w:t>
      </w:r>
      <w:r w:rsidR="00276344">
        <w:t xml:space="preserve">, en esta pantalla se podrá descargar la red </w:t>
      </w:r>
      <w:r>
        <w:t>para el formato Gexf, para que así pueda leerse en Gephi. Por último, tenemos los botones de descargar animación los cuales nos descargaran la animación de la red dinámica</w:t>
      </w:r>
      <w:r w:rsidR="00276344">
        <w:t xml:space="preserve">. </w:t>
      </w:r>
    </w:p>
    <w:p w14:paraId="3EF3DDBB" w14:textId="77777777" w:rsidR="00A30B41" w:rsidRDefault="00A30B41" w:rsidP="00A30B41">
      <w:pPr>
        <w:keepNext/>
        <w:ind w:left="1416" w:firstLine="714"/>
      </w:pPr>
      <w:r>
        <w:rPr>
          <w:noProof/>
        </w:rPr>
        <w:drawing>
          <wp:inline distT="0" distB="0" distL="0" distR="0" wp14:anchorId="6DDCE823" wp14:editId="7961CB56">
            <wp:extent cx="4481248" cy="2365513"/>
            <wp:effectExtent l="0" t="0" r="0" b="0"/>
            <wp:docPr id="608" name="Imagen 60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n 608" descr="Imagen que contiene Gráfico&#10;&#10;Descripción generada automáticamente"/>
                    <pic:cNvPicPr/>
                  </pic:nvPicPr>
                  <pic:blipFill>
                    <a:blip r:embed="rId361"/>
                    <a:stretch>
                      <a:fillRect/>
                    </a:stretch>
                  </pic:blipFill>
                  <pic:spPr>
                    <a:xfrm>
                      <a:off x="0" y="0"/>
                      <a:ext cx="4499210" cy="2374995"/>
                    </a:xfrm>
                    <a:prstGeom prst="rect">
                      <a:avLst/>
                    </a:prstGeom>
                  </pic:spPr>
                </pic:pic>
              </a:graphicData>
            </a:graphic>
          </wp:inline>
        </w:drawing>
      </w:r>
    </w:p>
    <w:p w14:paraId="21EBEA99" w14:textId="10BA7472" w:rsidR="00A30B41" w:rsidRDefault="00A30B41" w:rsidP="00A30B41">
      <w:pPr>
        <w:pStyle w:val="Descripcin"/>
        <w:jc w:val="center"/>
      </w:pPr>
      <w:bookmarkStart w:id="160" w:name="_Toc107913271"/>
      <w:r>
        <w:t xml:space="preserve">Figura </w:t>
      </w:r>
      <w:fldSimple w:instr=" SEQ Figura \* ARABIC ">
        <w:r w:rsidR="00BA4C58">
          <w:rPr>
            <w:noProof/>
          </w:rPr>
          <w:t>37</w:t>
        </w:r>
      </w:fldSimple>
      <w:r>
        <w:t xml:space="preserve"> Generador Red Dinámica</w:t>
      </w:r>
      <w:bookmarkEnd w:id="160"/>
    </w:p>
    <w:p w14:paraId="5DFFA207" w14:textId="77777777" w:rsidR="00A30B41" w:rsidRDefault="00A30B41" w:rsidP="00A30B41"/>
    <w:p w14:paraId="5A8D433A" w14:textId="25342F19" w:rsidR="00A30B41" w:rsidRDefault="00A30B41" w:rsidP="00A30B41">
      <w:pPr>
        <w:pStyle w:val="Ttulo3"/>
        <w:ind w:left="708" w:firstLine="708"/>
      </w:pPr>
      <w:bookmarkStart w:id="161" w:name="_Toc107913232"/>
      <w:r>
        <w:t>Extracción de datos para el informe dinámico</w:t>
      </w:r>
      <w:bookmarkEnd w:id="161"/>
    </w:p>
    <w:p w14:paraId="7858ED85" w14:textId="79373350" w:rsidR="00A30B41" w:rsidRDefault="00A30B41" w:rsidP="00A30B41">
      <w:pPr>
        <w:ind w:left="1416" w:firstLine="714"/>
      </w:pPr>
      <w:r>
        <w:t xml:space="preserve">Si se llega a esta página se podrán elegir todas características que se obtienen de la red, todas ellas serán generadas en el informe final </w:t>
      </w:r>
      <w:r w:rsidR="00203132">
        <w:t xml:space="preserve">dinámico </w:t>
      </w:r>
      <w:r>
        <w:t>que tendremos una vez pasemos de pantalla. Las medidas son</w:t>
      </w:r>
      <w:r w:rsidR="00203132">
        <w:t xml:space="preserve"> las mismas que en la extracción de datos para el informe, pero están divididas de diferente forma. Las medidas se dividirán en</w:t>
      </w:r>
      <w:r>
        <w:t xml:space="preserve">: </w:t>
      </w:r>
    </w:p>
    <w:p w14:paraId="55B87055" w14:textId="6E1730A4" w:rsidR="00203132" w:rsidRDefault="00203132" w:rsidP="00850830">
      <w:pPr>
        <w:ind w:left="2124" w:firstLine="6"/>
      </w:pPr>
      <w:r>
        <w:t xml:space="preserve">-Medidas de red: las medidas de red serán las que </w:t>
      </w:r>
      <w:r w:rsidR="00850830">
        <w:t>solo la red se modificará en cada uno de los intervalos.</w:t>
      </w:r>
    </w:p>
    <w:p w14:paraId="019A04F7" w14:textId="4C4DE469" w:rsidR="00203132" w:rsidRDefault="00203132" w:rsidP="00203132">
      <w:pPr>
        <w:ind w:left="2124" w:firstLine="6"/>
      </w:pPr>
      <w:r>
        <w:t xml:space="preserve">-Medidas de nodo: las medidas de nodo serán aquellas medidas que en cada intervalo de tiempo </w:t>
      </w:r>
      <w:r w:rsidR="00850830">
        <w:t>los nodos de una red serán modificados.</w:t>
      </w:r>
    </w:p>
    <w:p w14:paraId="069D0546" w14:textId="77777777" w:rsidR="00A30B41" w:rsidRDefault="00A30B41" w:rsidP="00A30B41"/>
    <w:p w14:paraId="7CCEB21B" w14:textId="521ABDC6" w:rsidR="00A30B41" w:rsidRDefault="00A30B41" w:rsidP="00A30B41">
      <w:pPr>
        <w:ind w:left="1410"/>
      </w:pPr>
      <w:r>
        <w:t>Cuando se seleccionen todas las métricas que queramos se deberá seleccionar el botón Generar Informe</w:t>
      </w:r>
      <w:r w:rsidR="00203132">
        <w:t xml:space="preserve"> Dinámico</w:t>
      </w:r>
      <w:r>
        <w:t xml:space="preserve"> para que te lleve al informe</w:t>
      </w:r>
      <w:r w:rsidR="00203132">
        <w:t xml:space="preserve"> dinámico</w:t>
      </w:r>
      <w:r>
        <w:t>.</w:t>
      </w:r>
    </w:p>
    <w:p w14:paraId="1A7BBA40" w14:textId="77777777" w:rsidR="00850830" w:rsidRDefault="00850830" w:rsidP="00850830">
      <w:pPr>
        <w:keepNext/>
        <w:jc w:val="center"/>
      </w:pPr>
      <w:r>
        <w:rPr>
          <w:noProof/>
        </w:rPr>
        <w:drawing>
          <wp:inline distT="0" distB="0" distL="0" distR="0" wp14:anchorId="51ADAA63" wp14:editId="7AE940D6">
            <wp:extent cx="4296796" cy="2188819"/>
            <wp:effectExtent l="0" t="0" r="0" b="2540"/>
            <wp:docPr id="615" name="Imagen 61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descr="Imagen que contiene Gráfico&#10;&#10;Descripción generada automáticamente"/>
                    <pic:cNvPicPr/>
                  </pic:nvPicPr>
                  <pic:blipFill>
                    <a:blip r:embed="rId362"/>
                    <a:stretch>
                      <a:fillRect/>
                    </a:stretch>
                  </pic:blipFill>
                  <pic:spPr>
                    <a:xfrm>
                      <a:off x="0" y="0"/>
                      <a:ext cx="4303341" cy="2192153"/>
                    </a:xfrm>
                    <a:prstGeom prst="rect">
                      <a:avLst/>
                    </a:prstGeom>
                  </pic:spPr>
                </pic:pic>
              </a:graphicData>
            </a:graphic>
          </wp:inline>
        </w:drawing>
      </w:r>
    </w:p>
    <w:p w14:paraId="3FB17373" w14:textId="197C1DCC" w:rsidR="00276344" w:rsidRDefault="00850830" w:rsidP="00850830">
      <w:pPr>
        <w:pStyle w:val="Descripcin"/>
        <w:jc w:val="center"/>
      </w:pPr>
      <w:bookmarkStart w:id="162" w:name="_Toc107913272"/>
      <w:r>
        <w:t xml:space="preserve">Figura </w:t>
      </w:r>
      <w:fldSimple w:instr=" SEQ Figura \* ARABIC ">
        <w:r w:rsidR="00BA4C58">
          <w:rPr>
            <w:noProof/>
          </w:rPr>
          <w:t>38</w:t>
        </w:r>
      </w:fldSimple>
      <w:r>
        <w:t xml:space="preserve"> </w:t>
      </w:r>
      <w:r w:rsidRPr="00F66CA3">
        <w:t>Extracción de datos para el informe dinámico</w:t>
      </w:r>
      <w:bookmarkEnd w:id="162"/>
    </w:p>
    <w:p w14:paraId="78EC48FB" w14:textId="1BB8BFFE" w:rsidR="00850830" w:rsidRDefault="00850830" w:rsidP="00850830"/>
    <w:p w14:paraId="51247B2A" w14:textId="4C8AC5B8" w:rsidR="00850830" w:rsidRPr="00902608" w:rsidRDefault="00850830" w:rsidP="00850830">
      <w:pPr>
        <w:pStyle w:val="Ttulo3"/>
        <w:ind w:left="708" w:firstLine="708"/>
      </w:pPr>
      <w:bookmarkStart w:id="163" w:name="_Toc107913233"/>
      <w:r w:rsidRPr="00902608">
        <w:t>Visualización del informe</w:t>
      </w:r>
      <w:r>
        <w:t xml:space="preserve"> dinámico</w:t>
      </w:r>
      <w:bookmarkEnd w:id="163"/>
      <w:r>
        <w:t xml:space="preserve"> </w:t>
      </w:r>
    </w:p>
    <w:p w14:paraId="5CB875ED" w14:textId="4BDC2F64" w:rsidR="00482AF9" w:rsidRDefault="00850830" w:rsidP="00850830">
      <w:pPr>
        <w:ind w:left="1416" w:firstLine="714"/>
      </w:pPr>
      <w:r>
        <w:t xml:space="preserve">En esta pestaña se podrá ver el informe dinámico de todas las medidas que se han elegido en la pestaña anterior. A la izquierda de la página se nos muestra un menú de navegación para que el usuario pueda navegar por el informe de una forma más sencilla. Se puede ver como todas las medidas de red tendrán un csv en total, mientras que para </w:t>
      </w:r>
      <w:r w:rsidR="00482AF9">
        <w:t>las medidas de red se tendrán un csv para cada una de ellas. A la parte inferior derecha tendremos el botón Descargar informe, que nos descargará en un csv todo el informe dinámico.</w:t>
      </w:r>
    </w:p>
    <w:p w14:paraId="5912E7E4" w14:textId="77777777" w:rsidR="00482AF9" w:rsidRDefault="00482AF9" w:rsidP="00850830">
      <w:pPr>
        <w:ind w:left="1416" w:firstLine="714"/>
      </w:pPr>
    </w:p>
    <w:p w14:paraId="6C6855A0" w14:textId="77777777" w:rsidR="00482AF9" w:rsidRDefault="00482AF9" w:rsidP="00482AF9">
      <w:pPr>
        <w:keepNext/>
        <w:ind w:left="1416" w:firstLine="714"/>
        <w:jc w:val="center"/>
      </w:pPr>
      <w:r>
        <w:rPr>
          <w:noProof/>
        </w:rPr>
        <w:drawing>
          <wp:inline distT="0" distB="0" distL="0" distR="0" wp14:anchorId="2B9E6DDD" wp14:editId="287EB76A">
            <wp:extent cx="4237162" cy="2227201"/>
            <wp:effectExtent l="0" t="0" r="0" b="1905"/>
            <wp:docPr id="617" name="Imagen 6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n 617" descr="Una captura de pantalla de una computadora&#10;&#10;Descripción generada automáticamente"/>
                    <pic:cNvPicPr/>
                  </pic:nvPicPr>
                  <pic:blipFill>
                    <a:blip r:embed="rId363"/>
                    <a:stretch>
                      <a:fillRect/>
                    </a:stretch>
                  </pic:blipFill>
                  <pic:spPr>
                    <a:xfrm>
                      <a:off x="0" y="0"/>
                      <a:ext cx="4242505" cy="2230009"/>
                    </a:xfrm>
                    <a:prstGeom prst="rect">
                      <a:avLst/>
                    </a:prstGeom>
                  </pic:spPr>
                </pic:pic>
              </a:graphicData>
            </a:graphic>
          </wp:inline>
        </w:drawing>
      </w:r>
    </w:p>
    <w:p w14:paraId="7F95E195" w14:textId="2EA95A2C" w:rsidR="00850830" w:rsidRDefault="00482AF9" w:rsidP="00482AF9">
      <w:pPr>
        <w:pStyle w:val="Descripcin"/>
        <w:jc w:val="center"/>
      </w:pPr>
      <w:bookmarkStart w:id="164" w:name="_Toc107913273"/>
      <w:r>
        <w:t xml:space="preserve">Figura </w:t>
      </w:r>
      <w:fldSimple w:instr=" SEQ Figura \* ARABIC ">
        <w:r w:rsidR="00BA4C58">
          <w:rPr>
            <w:noProof/>
          </w:rPr>
          <w:t>39</w:t>
        </w:r>
      </w:fldSimple>
      <w:r>
        <w:t xml:space="preserve"> Informe dinámico</w:t>
      </w:r>
      <w:bookmarkEnd w:id="164"/>
    </w:p>
    <w:p w14:paraId="19AA4207" w14:textId="33B3B659" w:rsidR="00850830" w:rsidRDefault="00850830" w:rsidP="00850830"/>
    <w:p w14:paraId="106749D4" w14:textId="45570A7E" w:rsidR="00850830" w:rsidRDefault="00850830" w:rsidP="00850830">
      <w:r>
        <w:tab/>
      </w:r>
      <w:r>
        <w:tab/>
      </w:r>
    </w:p>
    <w:p w14:paraId="373A567F" w14:textId="54150DFE" w:rsidR="00482AF9" w:rsidRDefault="00482AF9" w:rsidP="00850830"/>
    <w:p w14:paraId="46C6AA88" w14:textId="4E88F467" w:rsidR="00482AF9" w:rsidRDefault="00482AF9" w:rsidP="00850830"/>
    <w:p w14:paraId="7714FAD1" w14:textId="7AE7173D" w:rsidR="00482AF9" w:rsidRDefault="00482AF9" w:rsidP="00850830"/>
    <w:p w14:paraId="0E736DFC" w14:textId="7D4F0288" w:rsidR="00482AF9" w:rsidRDefault="00482AF9" w:rsidP="00850830"/>
    <w:p w14:paraId="5B211F21" w14:textId="20B41B6B" w:rsidR="00482AF9" w:rsidRDefault="00482AF9" w:rsidP="00850830"/>
    <w:p w14:paraId="388C96F6" w14:textId="048832F6" w:rsidR="00482AF9" w:rsidRDefault="00482AF9" w:rsidP="00850830"/>
    <w:p w14:paraId="7817C7CD" w14:textId="43590BC4" w:rsidR="00482AF9" w:rsidRDefault="00482AF9" w:rsidP="00850830"/>
    <w:p w14:paraId="4A2547A0" w14:textId="1339B4C5" w:rsidR="00482AF9" w:rsidRDefault="00482AF9" w:rsidP="00850830"/>
    <w:p w14:paraId="27D8B5C5" w14:textId="3FC215FE" w:rsidR="00482AF9" w:rsidRDefault="00482AF9" w:rsidP="00850830"/>
    <w:p w14:paraId="13D2796F" w14:textId="0C8947BB" w:rsidR="00482AF9" w:rsidRDefault="00482AF9" w:rsidP="00850830"/>
    <w:p w14:paraId="09919173" w14:textId="3085AB51" w:rsidR="00482AF9" w:rsidRDefault="00482AF9" w:rsidP="00850830"/>
    <w:p w14:paraId="130A014B" w14:textId="01E05CF0" w:rsidR="00482AF9" w:rsidRDefault="00482AF9" w:rsidP="00850830"/>
    <w:p w14:paraId="175A09A1" w14:textId="74301FEF" w:rsidR="00482AF9" w:rsidRDefault="00482AF9" w:rsidP="00850830"/>
    <w:p w14:paraId="7545F860" w14:textId="18567217" w:rsidR="00482AF9" w:rsidRDefault="00482AF9" w:rsidP="00850830"/>
    <w:p w14:paraId="47638F88" w14:textId="51863091" w:rsidR="00482AF9" w:rsidRDefault="00482AF9" w:rsidP="00850830"/>
    <w:p w14:paraId="2402148D" w14:textId="7EDB31F2" w:rsidR="00482AF9" w:rsidRDefault="00482AF9" w:rsidP="00850830"/>
    <w:p w14:paraId="3A18111E" w14:textId="48557DA5" w:rsidR="00482AF9" w:rsidRDefault="00482AF9" w:rsidP="00850830"/>
    <w:p w14:paraId="12C2034D" w14:textId="38056B14" w:rsidR="00482AF9" w:rsidRDefault="00482AF9" w:rsidP="00850830"/>
    <w:p w14:paraId="42E9AA65" w14:textId="193AAD26" w:rsidR="00482AF9" w:rsidRDefault="00482AF9" w:rsidP="00850830"/>
    <w:p w14:paraId="7B115714" w14:textId="63469705" w:rsidR="00482AF9" w:rsidRDefault="00482AF9" w:rsidP="00850830"/>
    <w:p w14:paraId="261C854B" w14:textId="2F3245FE" w:rsidR="00482AF9" w:rsidRDefault="00482AF9" w:rsidP="00850830"/>
    <w:p w14:paraId="36B40082" w14:textId="32844FE6" w:rsidR="00482AF9" w:rsidRDefault="00482AF9" w:rsidP="00850830"/>
    <w:p w14:paraId="18F9E7C6" w14:textId="463D59C4" w:rsidR="00482AF9" w:rsidRDefault="00482AF9" w:rsidP="00850830"/>
    <w:p w14:paraId="3AA98EF1" w14:textId="15DD8C1E" w:rsidR="00482AF9" w:rsidRDefault="00482AF9" w:rsidP="00850830"/>
    <w:p w14:paraId="6F552932" w14:textId="311A5C40" w:rsidR="00482AF9" w:rsidRDefault="00482AF9" w:rsidP="00850830"/>
    <w:p w14:paraId="5B51CB1B" w14:textId="6BE9AC10" w:rsidR="00482AF9" w:rsidRDefault="00482AF9" w:rsidP="00850830"/>
    <w:p w14:paraId="7E7AD92B" w14:textId="49EA5476" w:rsidR="00482AF9" w:rsidRDefault="00482AF9" w:rsidP="00850830"/>
    <w:p w14:paraId="3DB706DD" w14:textId="318F1784" w:rsidR="00482AF9" w:rsidRDefault="00482AF9" w:rsidP="00850830"/>
    <w:p w14:paraId="5985E484" w14:textId="009C7353" w:rsidR="00482AF9" w:rsidRDefault="00482AF9" w:rsidP="00850830"/>
    <w:p w14:paraId="0D00E2B0" w14:textId="760541DE" w:rsidR="00482AF9" w:rsidRDefault="00482AF9" w:rsidP="00850830"/>
    <w:p w14:paraId="42BCD560" w14:textId="61529F83" w:rsidR="00482AF9" w:rsidRDefault="00482AF9" w:rsidP="00850830"/>
    <w:p w14:paraId="54E7545E" w14:textId="77777777" w:rsidR="006C3D4F" w:rsidRDefault="006C3D4F" w:rsidP="006C3D4F">
      <w:pPr>
        <w:pStyle w:val="Textoindependiente"/>
        <w:spacing w:before="10"/>
        <w:jc w:val="both"/>
        <w:rPr>
          <w:rFonts w:ascii="Trebuchet MS"/>
          <w:sz w:val="18"/>
        </w:rPr>
      </w:pPr>
    </w:p>
    <w:p w14:paraId="7270F49A" w14:textId="7F89EE2D" w:rsidR="006C3D4F" w:rsidRPr="006C3D4F" w:rsidRDefault="006C3D4F" w:rsidP="006C3D4F">
      <w:pPr>
        <w:pStyle w:val="Textoindependiente"/>
        <w:spacing w:before="10"/>
        <w:jc w:val="both"/>
        <w:rPr>
          <w:rFonts w:ascii="Trebuchet MS"/>
          <w:sz w:val="18"/>
        </w:rPr>
      </w:pPr>
      <w:r>
        <w:rPr>
          <w:b w:val="0"/>
          <w:bCs w:val="0"/>
        </w:rPr>
        <w:t xml:space="preserve"> </w:t>
      </w:r>
    </w:p>
    <w:p w14:paraId="36554AF5" w14:textId="77777777" w:rsidR="006C3D4F" w:rsidRDefault="006C3D4F" w:rsidP="006C3D4F">
      <w:pPr>
        <w:pStyle w:val="Textoindependiente"/>
        <w:spacing w:before="10"/>
        <w:jc w:val="both"/>
        <w:rPr>
          <w:rFonts w:ascii="Trebuchet MS"/>
          <w:sz w:val="18"/>
        </w:rPr>
      </w:pPr>
    </w:p>
    <w:p w14:paraId="01297159" w14:textId="77777777" w:rsidR="006C3D4F" w:rsidRPr="00417529" w:rsidRDefault="006C3D4F" w:rsidP="006C3D4F">
      <w:pPr>
        <w:pStyle w:val="Textoindependiente"/>
        <w:spacing w:before="10"/>
        <w:jc w:val="both"/>
        <w:rPr>
          <w:rFonts w:ascii="Trebuchet MS"/>
          <w:sz w:val="18"/>
        </w:rPr>
      </w:pPr>
      <w:r>
        <w:rPr>
          <w:noProof/>
        </w:rPr>
        <mc:AlternateContent>
          <mc:Choice Requires="wps">
            <w:drawing>
              <wp:anchor distT="0" distB="0" distL="0" distR="0" simplePos="0" relativeHeight="251700224" behindDoc="1" locked="0" layoutInCell="1" allowOverlap="1" wp14:anchorId="43C70144" wp14:editId="448861CF">
                <wp:simplePos x="0" y="0"/>
                <wp:positionH relativeFrom="page">
                  <wp:posOffset>1433195</wp:posOffset>
                </wp:positionH>
                <wp:positionV relativeFrom="paragraph">
                  <wp:posOffset>166370</wp:posOffset>
                </wp:positionV>
                <wp:extent cx="4669155" cy="1270"/>
                <wp:effectExtent l="0" t="0" r="0" b="0"/>
                <wp:wrapTopAndBottom/>
                <wp:docPr id="628" name="Forma libre: forma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DD5BE" id="Forma libre: forma 628" o:spid="_x0000_s1026" style="position:absolute;margin-left:112.85pt;margin-top:13.1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DEE1CBB" w14:textId="77777777" w:rsidR="006C3D4F" w:rsidRPr="003549B6" w:rsidRDefault="006C3D4F" w:rsidP="006C3D4F">
      <w:pPr>
        <w:pStyle w:val="Ttulo1"/>
        <w:ind w:left="705"/>
        <w:jc w:val="both"/>
        <w:rPr>
          <w:sz w:val="22"/>
          <w:szCs w:val="22"/>
        </w:rPr>
      </w:pPr>
    </w:p>
    <w:p w14:paraId="22D0EAA8" w14:textId="3FEA3262" w:rsidR="006C3D4F" w:rsidRDefault="006C3D4F" w:rsidP="006C3D4F">
      <w:pPr>
        <w:pStyle w:val="Ttulo1"/>
        <w:ind w:left="705"/>
        <w:jc w:val="both"/>
      </w:pPr>
      <w:bookmarkStart w:id="165" w:name="_Toc107913234"/>
      <w:r>
        <w:t>Bibliografía</w:t>
      </w:r>
      <w:bookmarkEnd w:id="165"/>
    </w:p>
    <w:p w14:paraId="4CCFFF5C" w14:textId="169BB039" w:rsidR="006C3D4F" w:rsidRPr="006C3D4F" w:rsidRDefault="006C3D4F" w:rsidP="006C3D4F">
      <w:r>
        <w:rPr>
          <w:noProof/>
        </w:rPr>
        <mc:AlternateContent>
          <mc:Choice Requires="wps">
            <w:drawing>
              <wp:anchor distT="0" distB="0" distL="0" distR="0" simplePos="0" relativeHeight="251702272" behindDoc="1" locked="0" layoutInCell="1" allowOverlap="1" wp14:anchorId="073D8D61" wp14:editId="6DC42D48">
                <wp:simplePos x="0" y="0"/>
                <wp:positionH relativeFrom="margin">
                  <wp:align>center</wp:align>
                </wp:positionH>
                <wp:positionV relativeFrom="paragraph">
                  <wp:posOffset>172389</wp:posOffset>
                </wp:positionV>
                <wp:extent cx="4669155" cy="1270"/>
                <wp:effectExtent l="0" t="0" r="0" b="0"/>
                <wp:wrapTopAndBottom/>
                <wp:docPr id="632" name="Forma libre: forma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50037" id="Forma libre: forma 632" o:spid="_x0000_s1026" style="position:absolute;margin-left:0;margin-top:13.55pt;width:367.65pt;height:.1pt;z-index:-2516142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p>
    <w:p w14:paraId="4B4A56F7" w14:textId="59326E60" w:rsidR="00482AF9" w:rsidRPr="00482AF9" w:rsidRDefault="00482AF9" w:rsidP="00482AF9">
      <w:pPr>
        <w:pStyle w:val="Textoindependiente"/>
        <w:spacing w:before="10"/>
        <w:jc w:val="both"/>
        <w:rPr>
          <w:rFonts w:ascii="Trebuchet MS" w:hAnsi="Trebuchet MS"/>
          <w:b w:val="0"/>
          <w:bCs w:val="0"/>
          <w:sz w:val="49"/>
          <w:szCs w:val="49"/>
        </w:rPr>
      </w:pPr>
    </w:p>
    <w:sectPr w:rsidR="00482AF9" w:rsidRPr="00482AF9" w:rsidSect="009F5299">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64255" w14:textId="77777777" w:rsidR="00954B03" w:rsidRDefault="00954B03" w:rsidP="00D5718F">
      <w:r>
        <w:separator/>
      </w:r>
    </w:p>
  </w:endnote>
  <w:endnote w:type="continuationSeparator" w:id="0">
    <w:p w14:paraId="08F80D8D" w14:textId="77777777" w:rsidR="00954B03" w:rsidRDefault="00954B03" w:rsidP="00D57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A17C6" w14:textId="77777777" w:rsidR="00954B03" w:rsidRDefault="00954B03" w:rsidP="00D5718F">
      <w:r>
        <w:separator/>
      </w:r>
    </w:p>
  </w:footnote>
  <w:footnote w:type="continuationSeparator" w:id="0">
    <w:p w14:paraId="77ACB456" w14:textId="77777777" w:rsidR="00954B03" w:rsidRDefault="00954B03" w:rsidP="00D571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5661D"/>
    <w:multiLevelType w:val="hybridMultilevel"/>
    <w:tmpl w:val="5B06674C"/>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 w15:restartNumberingAfterBreak="0">
    <w:nsid w:val="14C20FD2"/>
    <w:multiLevelType w:val="hybridMultilevel"/>
    <w:tmpl w:val="FE6C251A"/>
    <w:lvl w:ilvl="0" w:tplc="65B8C4AE">
      <w:start w:val="4"/>
      <w:numFmt w:val="bullet"/>
      <w:lvlText w:val=""/>
      <w:lvlJc w:val="left"/>
      <w:pPr>
        <w:ind w:left="720" w:hanging="360"/>
      </w:pPr>
      <w:rPr>
        <w:rFonts w:ascii="Wingdings" w:eastAsiaTheme="minorHAnsi"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D94403"/>
    <w:multiLevelType w:val="hybridMultilevel"/>
    <w:tmpl w:val="D4BA8238"/>
    <w:lvl w:ilvl="0" w:tplc="02049718">
      <w:start w:val="2"/>
      <w:numFmt w:val="bullet"/>
      <w:lvlText w:val="-"/>
      <w:lvlJc w:val="left"/>
      <w:pPr>
        <w:ind w:left="4602" w:hanging="360"/>
      </w:pPr>
      <w:rPr>
        <w:rFonts w:ascii="Calibri" w:eastAsia="Calibri" w:hAnsi="Calibri" w:cs="Calibri"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3" w15:restartNumberingAfterBreak="0">
    <w:nsid w:val="1C6D266E"/>
    <w:multiLevelType w:val="hybridMultilevel"/>
    <w:tmpl w:val="EE5CC464"/>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4" w15:restartNumberingAfterBreak="0">
    <w:nsid w:val="2D4D2AEF"/>
    <w:multiLevelType w:val="hybridMultilevel"/>
    <w:tmpl w:val="F1526884"/>
    <w:lvl w:ilvl="0" w:tplc="02049718">
      <w:start w:val="2"/>
      <w:numFmt w:val="bullet"/>
      <w:lvlText w:val="-"/>
      <w:lvlJc w:val="left"/>
      <w:pPr>
        <w:ind w:left="1770" w:hanging="360"/>
      </w:pPr>
      <w:rPr>
        <w:rFonts w:ascii="Calibri" w:eastAsia="Calibri" w:hAnsi="Calibri" w:cs="Calibri" w:hint="default"/>
      </w:rPr>
    </w:lvl>
    <w:lvl w:ilvl="1" w:tplc="0C0A0003">
      <w:start w:val="1"/>
      <w:numFmt w:val="bullet"/>
      <w:lvlText w:val="o"/>
      <w:lvlJc w:val="left"/>
      <w:pPr>
        <w:ind w:left="2490" w:hanging="360"/>
      </w:pPr>
      <w:rPr>
        <w:rFonts w:ascii="Courier New" w:hAnsi="Courier New" w:cs="Courier New" w:hint="default"/>
      </w:rPr>
    </w:lvl>
    <w:lvl w:ilvl="2" w:tplc="0C0A0005">
      <w:start w:val="1"/>
      <w:numFmt w:val="bullet"/>
      <w:lvlText w:val=""/>
      <w:lvlJc w:val="left"/>
      <w:pPr>
        <w:ind w:left="3210" w:hanging="360"/>
      </w:pPr>
      <w:rPr>
        <w:rFonts w:ascii="Wingdings" w:hAnsi="Wingdings" w:hint="default"/>
      </w:rPr>
    </w:lvl>
    <w:lvl w:ilvl="3" w:tplc="0C0A000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5" w15:restartNumberingAfterBreak="0">
    <w:nsid w:val="37835D8E"/>
    <w:multiLevelType w:val="hybridMultilevel"/>
    <w:tmpl w:val="A850B4BC"/>
    <w:lvl w:ilvl="0" w:tplc="E9560BA8">
      <w:start w:val="1"/>
      <w:numFmt w:val="decimal"/>
      <w:lvlText w:val="%1."/>
      <w:lvlJc w:val="left"/>
      <w:pPr>
        <w:ind w:left="2850" w:hanging="360"/>
      </w:pPr>
      <w:rPr>
        <w:rFonts w:hint="default"/>
      </w:r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6" w15:restartNumberingAfterBreak="0">
    <w:nsid w:val="3E9E712F"/>
    <w:multiLevelType w:val="hybridMultilevel"/>
    <w:tmpl w:val="29921CE4"/>
    <w:lvl w:ilvl="0" w:tplc="671AB80C">
      <w:start w:val="16"/>
      <w:numFmt w:val="bullet"/>
      <w:lvlText w:val="-"/>
      <w:lvlJc w:val="left"/>
      <w:pPr>
        <w:ind w:left="2490" w:hanging="360"/>
      </w:pPr>
      <w:rPr>
        <w:rFonts w:ascii="Calibri" w:eastAsia="Calibri" w:hAnsi="Calibri" w:cs="Calibri" w:hint="default"/>
      </w:rPr>
    </w:lvl>
    <w:lvl w:ilvl="1" w:tplc="0C0A0003" w:tentative="1">
      <w:start w:val="1"/>
      <w:numFmt w:val="bullet"/>
      <w:lvlText w:val="o"/>
      <w:lvlJc w:val="left"/>
      <w:pPr>
        <w:ind w:left="3210" w:hanging="360"/>
      </w:pPr>
      <w:rPr>
        <w:rFonts w:ascii="Courier New" w:hAnsi="Courier New" w:cs="Courier New" w:hint="default"/>
      </w:rPr>
    </w:lvl>
    <w:lvl w:ilvl="2" w:tplc="0C0A0005" w:tentative="1">
      <w:start w:val="1"/>
      <w:numFmt w:val="bullet"/>
      <w:lvlText w:val=""/>
      <w:lvlJc w:val="left"/>
      <w:pPr>
        <w:ind w:left="3930" w:hanging="360"/>
      </w:pPr>
      <w:rPr>
        <w:rFonts w:ascii="Wingdings" w:hAnsi="Wingdings" w:hint="default"/>
      </w:rPr>
    </w:lvl>
    <w:lvl w:ilvl="3" w:tplc="0C0A0001" w:tentative="1">
      <w:start w:val="1"/>
      <w:numFmt w:val="bullet"/>
      <w:lvlText w:val=""/>
      <w:lvlJc w:val="left"/>
      <w:pPr>
        <w:ind w:left="4650" w:hanging="360"/>
      </w:pPr>
      <w:rPr>
        <w:rFonts w:ascii="Symbol" w:hAnsi="Symbol" w:hint="default"/>
      </w:rPr>
    </w:lvl>
    <w:lvl w:ilvl="4" w:tplc="0C0A0003" w:tentative="1">
      <w:start w:val="1"/>
      <w:numFmt w:val="bullet"/>
      <w:lvlText w:val="o"/>
      <w:lvlJc w:val="left"/>
      <w:pPr>
        <w:ind w:left="5370" w:hanging="360"/>
      </w:pPr>
      <w:rPr>
        <w:rFonts w:ascii="Courier New" w:hAnsi="Courier New" w:cs="Courier New" w:hint="default"/>
      </w:rPr>
    </w:lvl>
    <w:lvl w:ilvl="5" w:tplc="0C0A0005" w:tentative="1">
      <w:start w:val="1"/>
      <w:numFmt w:val="bullet"/>
      <w:lvlText w:val=""/>
      <w:lvlJc w:val="left"/>
      <w:pPr>
        <w:ind w:left="6090" w:hanging="360"/>
      </w:pPr>
      <w:rPr>
        <w:rFonts w:ascii="Wingdings" w:hAnsi="Wingdings" w:hint="default"/>
      </w:rPr>
    </w:lvl>
    <w:lvl w:ilvl="6" w:tplc="0C0A0001" w:tentative="1">
      <w:start w:val="1"/>
      <w:numFmt w:val="bullet"/>
      <w:lvlText w:val=""/>
      <w:lvlJc w:val="left"/>
      <w:pPr>
        <w:ind w:left="6810" w:hanging="360"/>
      </w:pPr>
      <w:rPr>
        <w:rFonts w:ascii="Symbol" w:hAnsi="Symbol" w:hint="default"/>
      </w:rPr>
    </w:lvl>
    <w:lvl w:ilvl="7" w:tplc="0C0A0003" w:tentative="1">
      <w:start w:val="1"/>
      <w:numFmt w:val="bullet"/>
      <w:lvlText w:val="o"/>
      <w:lvlJc w:val="left"/>
      <w:pPr>
        <w:ind w:left="7530" w:hanging="360"/>
      </w:pPr>
      <w:rPr>
        <w:rFonts w:ascii="Courier New" w:hAnsi="Courier New" w:cs="Courier New" w:hint="default"/>
      </w:rPr>
    </w:lvl>
    <w:lvl w:ilvl="8" w:tplc="0C0A0005" w:tentative="1">
      <w:start w:val="1"/>
      <w:numFmt w:val="bullet"/>
      <w:lvlText w:val=""/>
      <w:lvlJc w:val="left"/>
      <w:pPr>
        <w:ind w:left="8250" w:hanging="360"/>
      </w:pPr>
      <w:rPr>
        <w:rFonts w:ascii="Wingdings" w:hAnsi="Wingdings" w:hint="default"/>
      </w:rPr>
    </w:lvl>
  </w:abstractNum>
  <w:abstractNum w:abstractNumId="7" w15:restartNumberingAfterBreak="0">
    <w:nsid w:val="3EA63003"/>
    <w:multiLevelType w:val="hybridMultilevel"/>
    <w:tmpl w:val="63CE452A"/>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8" w15:restartNumberingAfterBreak="0">
    <w:nsid w:val="40456B4F"/>
    <w:multiLevelType w:val="hybridMultilevel"/>
    <w:tmpl w:val="5B06674C"/>
    <w:lvl w:ilvl="0" w:tplc="FFFFFFFF">
      <w:start w:val="1"/>
      <w:numFmt w:val="upperLetter"/>
      <w:lvlText w:val="%1."/>
      <w:lvlJc w:val="left"/>
      <w:pPr>
        <w:ind w:left="2844" w:hanging="360"/>
      </w:pPr>
    </w:lvl>
    <w:lvl w:ilvl="1" w:tplc="FFFFFFFF" w:tentative="1">
      <w:start w:val="1"/>
      <w:numFmt w:val="lowerLetter"/>
      <w:lvlText w:val="%2."/>
      <w:lvlJc w:val="left"/>
      <w:pPr>
        <w:ind w:left="3564" w:hanging="360"/>
      </w:pPr>
    </w:lvl>
    <w:lvl w:ilvl="2" w:tplc="FFFFFFFF" w:tentative="1">
      <w:start w:val="1"/>
      <w:numFmt w:val="lowerRoman"/>
      <w:lvlText w:val="%3."/>
      <w:lvlJc w:val="right"/>
      <w:pPr>
        <w:ind w:left="4284" w:hanging="180"/>
      </w:pPr>
    </w:lvl>
    <w:lvl w:ilvl="3" w:tplc="FFFFFFFF" w:tentative="1">
      <w:start w:val="1"/>
      <w:numFmt w:val="decimal"/>
      <w:lvlText w:val="%4."/>
      <w:lvlJc w:val="left"/>
      <w:pPr>
        <w:ind w:left="5004" w:hanging="360"/>
      </w:pPr>
    </w:lvl>
    <w:lvl w:ilvl="4" w:tplc="FFFFFFFF" w:tentative="1">
      <w:start w:val="1"/>
      <w:numFmt w:val="lowerLetter"/>
      <w:lvlText w:val="%5."/>
      <w:lvlJc w:val="left"/>
      <w:pPr>
        <w:ind w:left="5724" w:hanging="360"/>
      </w:pPr>
    </w:lvl>
    <w:lvl w:ilvl="5" w:tplc="FFFFFFFF" w:tentative="1">
      <w:start w:val="1"/>
      <w:numFmt w:val="lowerRoman"/>
      <w:lvlText w:val="%6."/>
      <w:lvlJc w:val="right"/>
      <w:pPr>
        <w:ind w:left="6444" w:hanging="180"/>
      </w:pPr>
    </w:lvl>
    <w:lvl w:ilvl="6" w:tplc="FFFFFFFF" w:tentative="1">
      <w:start w:val="1"/>
      <w:numFmt w:val="decimal"/>
      <w:lvlText w:val="%7."/>
      <w:lvlJc w:val="left"/>
      <w:pPr>
        <w:ind w:left="7164" w:hanging="360"/>
      </w:pPr>
    </w:lvl>
    <w:lvl w:ilvl="7" w:tplc="FFFFFFFF" w:tentative="1">
      <w:start w:val="1"/>
      <w:numFmt w:val="lowerLetter"/>
      <w:lvlText w:val="%8."/>
      <w:lvlJc w:val="left"/>
      <w:pPr>
        <w:ind w:left="7884" w:hanging="360"/>
      </w:pPr>
    </w:lvl>
    <w:lvl w:ilvl="8" w:tplc="FFFFFFFF" w:tentative="1">
      <w:start w:val="1"/>
      <w:numFmt w:val="lowerRoman"/>
      <w:lvlText w:val="%9."/>
      <w:lvlJc w:val="right"/>
      <w:pPr>
        <w:ind w:left="8604" w:hanging="180"/>
      </w:pPr>
    </w:lvl>
  </w:abstractNum>
  <w:abstractNum w:abstractNumId="9" w15:restartNumberingAfterBreak="0">
    <w:nsid w:val="45201A4D"/>
    <w:multiLevelType w:val="hybridMultilevel"/>
    <w:tmpl w:val="554CD194"/>
    <w:lvl w:ilvl="0" w:tplc="02049718">
      <w:start w:val="2"/>
      <w:numFmt w:val="bullet"/>
      <w:lvlText w:val="-"/>
      <w:lvlJc w:val="left"/>
      <w:pPr>
        <w:ind w:left="5310" w:hanging="360"/>
      </w:pPr>
      <w:rPr>
        <w:rFonts w:ascii="Calibri" w:eastAsia="Calibri" w:hAnsi="Calibri" w:cs="Calibri" w:hint="default"/>
      </w:rPr>
    </w:lvl>
    <w:lvl w:ilvl="1" w:tplc="0C0A0003" w:tentative="1">
      <w:start w:val="1"/>
      <w:numFmt w:val="bullet"/>
      <w:lvlText w:val="o"/>
      <w:lvlJc w:val="left"/>
      <w:pPr>
        <w:ind w:left="4980" w:hanging="360"/>
      </w:pPr>
      <w:rPr>
        <w:rFonts w:ascii="Courier New" w:hAnsi="Courier New" w:cs="Courier New" w:hint="default"/>
      </w:rPr>
    </w:lvl>
    <w:lvl w:ilvl="2" w:tplc="0C0A0005" w:tentative="1">
      <w:start w:val="1"/>
      <w:numFmt w:val="bullet"/>
      <w:lvlText w:val=""/>
      <w:lvlJc w:val="left"/>
      <w:pPr>
        <w:ind w:left="5700" w:hanging="360"/>
      </w:pPr>
      <w:rPr>
        <w:rFonts w:ascii="Wingdings" w:hAnsi="Wingdings" w:hint="default"/>
      </w:rPr>
    </w:lvl>
    <w:lvl w:ilvl="3" w:tplc="0C0A0001" w:tentative="1">
      <w:start w:val="1"/>
      <w:numFmt w:val="bullet"/>
      <w:lvlText w:val=""/>
      <w:lvlJc w:val="left"/>
      <w:pPr>
        <w:ind w:left="6420" w:hanging="360"/>
      </w:pPr>
      <w:rPr>
        <w:rFonts w:ascii="Symbol" w:hAnsi="Symbol" w:hint="default"/>
      </w:rPr>
    </w:lvl>
    <w:lvl w:ilvl="4" w:tplc="0C0A0003" w:tentative="1">
      <w:start w:val="1"/>
      <w:numFmt w:val="bullet"/>
      <w:lvlText w:val="o"/>
      <w:lvlJc w:val="left"/>
      <w:pPr>
        <w:ind w:left="7140" w:hanging="360"/>
      </w:pPr>
      <w:rPr>
        <w:rFonts w:ascii="Courier New" w:hAnsi="Courier New" w:cs="Courier New" w:hint="default"/>
      </w:rPr>
    </w:lvl>
    <w:lvl w:ilvl="5" w:tplc="0C0A0005">
      <w:start w:val="1"/>
      <w:numFmt w:val="bullet"/>
      <w:lvlText w:val=""/>
      <w:lvlJc w:val="left"/>
      <w:pPr>
        <w:ind w:left="7860" w:hanging="360"/>
      </w:pPr>
      <w:rPr>
        <w:rFonts w:ascii="Wingdings" w:hAnsi="Wingdings" w:hint="default"/>
      </w:rPr>
    </w:lvl>
    <w:lvl w:ilvl="6" w:tplc="0C0A0001" w:tentative="1">
      <w:start w:val="1"/>
      <w:numFmt w:val="bullet"/>
      <w:lvlText w:val=""/>
      <w:lvlJc w:val="left"/>
      <w:pPr>
        <w:ind w:left="8580" w:hanging="360"/>
      </w:pPr>
      <w:rPr>
        <w:rFonts w:ascii="Symbol" w:hAnsi="Symbol" w:hint="default"/>
      </w:rPr>
    </w:lvl>
    <w:lvl w:ilvl="7" w:tplc="0C0A0003" w:tentative="1">
      <w:start w:val="1"/>
      <w:numFmt w:val="bullet"/>
      <w:lvlText w:val="o"/>
      <w:lvlJc w:val="left"/>
      <w:pPr>
        <w:ind w:left="9300" w:hanging="360"/>
      </w:pPr>
      <w:rPr>
        <w:rFonts w:ascii="Courier New" w:hAnsi="Courier New" w:cs="Courier New" w:hint="default"/>
      </w:rPr>
    </w:lvl>
    <w:lvl w:ilvl="8" w:tplc="0C0A0005" w:tentative="1">
      <w:start w:val="1"/>
      <w:numFmt w:val="bullet"/>
      <w:lvlText w:val=""/>
      <w:lvlJc w:val="left"/>
      <w:pPr>
        <w:ind w:left="10020" w:hanging="360"/>
      </w:pPr>
      <w:rPr>
        <w:rFonts w:ascii="Wingdings" w:hAnsi="Wingdings" w:hint="default"/>
      </w:rPr>
    </w:lvl>
  </w:abstractNum>
  <w:abstractNum w:abstractNumId="10" w15:restartNumberingAfterBreak="0">
    <w:nsid w:val="4DC8337B"/>
    <w:multiLevelType w:val="hybridMultilevel"/>
    <w:tmpl w:val="B6D46240"/>
    <w:lvl w:ilvl="0" w:tplc="27B251E2">
      <w:start w:val="1"/>
      <w:numFmt w:val="upperLetter"/>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1" w15:restartNumberingAfterBreak="0">
    <w:nsid w:val="60CE0C02"/>
    <w:multiLevelType w:val="hybridMultilevel"/>
    <w:tmpl w:val="9B14B85A"/>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2" w15:restartNumberingAfterBreak="0">
    <w:nsid w:val="615E1494"/>
    <w:multiLevelType w:val="hybridMultilevel"/>
    <w:tmpl w:val="3314E398"/>
    <w:lvl w:ilvl="0" w:tplc="02049718">
      <w:start w:val="2"/>
      <w:numFmt w:val="bullet"/>
      <w:lvlText w:val="-"/>
      <w:lvlJc w:val="left"/>
      <w:pPr>
        <w:ind w:left="3893" w:hanging="360"/>
      </w:pPr>
      <w:rPr>
        <w:rFonts w:ascii="Calibri" w:eastAsia="Calibri" w:hAnsi="Calibri" w:cs="Calibri" w:hint="default"/>
      </w:rPr>
    </w:lvl>
    <w:lvl w:ilvl="1" w:tplc="0C0A0003" w:tentative="1">
      <w:start w:val="1"/>
      <w:numFmt w:val="bullet"/>
      <w:lvlText w:val="o"/>
      <w:lvlJc w:val="left"/>
      <w:pPr>
        <w:ind w:left="3563" w:hanging="360"/>
      </w:pPr>
      <w:rPr>
        <w:rFonts w:ascii="Courier New" w:hAnsi="Courier New" w:cs="Courier New" w:hint="default"/>
      </w:rPr>
    </w:lvl>
    <w:lvl w:ilvl="2" w:tplc="0C0A0005" w:tentative="1">
      <w:start w:val="1"/>
      <w:numFmt w:val="bullet"/>
      <w:lvlText w:val=""/>
      <w:lvlJc w:val="left"/>
      <w:pPr>
        <w:ind w:left="4283" w:hanging="360"/>
      </w:pPr>
      <w:rPr>
        <w:rFonts w:ascii="Wingdings" w:hAnsi="Wingdings" w:hint="default"/>
      </w:rPr>
    </w:lvl>
    <w:lvl w:ilvl="3" w:tplc="0C0A0001">
      <w:start w:val="1"/>
      <w:numFmt w:val="bullet"/>
      <w:lvlText w:val=""/>
      <w:lvlJc w:val="left"/>
      <w:pPr>
        <w:ind w:left="5003" w:hanging="360"/>
      </w:pPr>
      <w:rPr>
        <w:rFonts w:ascii="Symbol" w:hAnsi="Symbol" w:hint="default"/>
      </w:rPr>
    </w:lvl>
    <w:lvl w:ilvl="4" w:tplc="0C0A0003" w:tentative="1">
      <w:start w:val="1"/>
      <w:numFmt w:val="bullet"/>
      <w:lvlText w:val="o"/>
      <w:lvlJc w:val="left"/>
      <w:pPr>
        <w:ind w:left="5723" w:hanging="360"/>
      </w:pPr>
      <w:rPr>
        <w:rFonts w:ascii="Courier New" w:hAnsi="Courier New" w:cs="Courier New" w:hint="default"/>
      </w:rPr>
    </w:lvl>
    <w:lvl w:ilvl="5" w:tplc="0C0A0005" w:tentative="1">
      <w:start w:val="1"/>
      <w:numFmt w:val="bullet"/>
      <w:lvlText w:val=""/>
      <w:lvlJc w:val="left"/>
      <w:pPr>
        <w:ind w:left="6443" w:hanging="360"/>
      </w:pPr>
      <w:rPr>
        <w:rFonts w:ascii="Wingdings" w:hAnsi="Wingdings" w:hint="default"/>
      </w:rPr>
    </w:lvl>
    <w:lvl w:ilvl="6" w:tplc="0C0A0001" w:tentative="1">
      <w:start w:val="1"/>
      <w:numFmt w:val="bullet"/>
      <w:lvlText w:val=""/>
      <w:lvlJc w:val="left"/>
      <w:pPr>
        <w:ind w:left="7163" w:hanging="360"/>
      </w:pPr>
      <w:rPr>
        <w:rFonts w:ascii="Symbol" w:hAnsi="Symbol" w:hint="default"/>
      </w:rPr>
    </w:lvl>
    <w:lvl w:ilvl="7" w:tplc="0C0A0003" w:tentative="1">
      <w:start w:val="1"/>
      <w:numFmt w:val="bullet"/>
      <w:lvlText w:val="o"/>
      <w:lvlJc w:val="left"/>
      <w:pPr>
        <w:ind w:left="7883" w:hanging="360"/>
      </w:pPr>
      <w:rPr>
        <w:rFonts w:ascii="Courier New" w:hAnsi="Courier New" w:cs="Courier New" w:hint="default"/>
      </w:rPr>
    </w:lvl>
    <w:lvl w:ilvl="8" w:tplc="0C0A0005" w:tentative="1">
      <w:start w:val="1"/>
      <w:numFmt w:val="bullet"/>
      <w:lvlText w:val=""/>
      <w:lvlJc w:val="left"/>
      <w:pPr>
        <w:ind w:left="8603" w:hanging="360"/>
      </w:pPr>
      <w:rPr>
        <w:rFonts w:ascii="Wingdings" w:hAnsi="Wingdings" w:hint="default"/>
      </w:rPr>
    </w:lvl>
  </w:abstractNum>
  <w:abstractNum w:abstractNumId="13" w15:restartNumberingAfterBreak="0">
    <w:nsid w:val="6A102384"/>
    <w:multiLevelType w:val="hybridMultilevel"/>
    <w:tmpl w:val="63CE452A"/>
    <w:lvl w:ilvl="0" w:tplc="FFFFFFFF">
      <w:start w:val="1"/>
      <w:numFmt w:val="decimal"/>
      <w:lvlText w:val="%1."/>
      <w:lvlJc w:val="left"/>
      <w:pPr>
        <w:ind w:left="2850" w:hanging="360"/>
      </w:pPr>
    </w:lvl>
    <w:lvl w:ilvl="1" w:tplc="FFFFFFFF" w:tentative="1">
      <w:start w:val="1"/>
      <w:numFmt w:val="lowerLetter"/>
      <w:lvlText w:val="%2."/>
      <w:lvlJc w:val="left"/>
      <w:pPr>
        <w:ind w:left="3570" w:hanging="360"/>
      </w:pPr>
    </w:lvl>
    <w:lvl w:ilvl="2" w:tplc="FFFFFFFF" w:tentative="1">
      <w:start w:val="1"/>
      <w:numFmt w:val="lowerRoman"/>
      <w:lvlText w:val="%3."/>
      <w:lvlJc w:val="right"/>
      <w:pPr>
        <w:ind w:left="4290" w:hanging="180"/>
      </w:pPr>
    </w:lvl>
    <w:lvl w:ilvl="3" w:tplc="FFFFFFFF" w:tentative="1">
      <w:start w:val="1"/>
      <w:numFmt w:val="decimal"/>
      <w:lvlText w:val="%4."/>
      <w:lvlJc w:val="left"/>
      <w:pPr>
        <w:ind w:left="5010" w:hanging="360"/>
      </w:pPr>
    </w:lvl>
    <w:lvl w:ilvl="4" w:tplc="FFFFFFFF" w:tentative="1">
      <w:start w:val="1"/>
      <w:numFmt w:val="lowerLetter"/>
      <w:lvlText w:val="%5."/>
      <w:lvlJc w:val="left"/>
      <w:pPr>
        <w:ind w:left="5730" w:hanging="360"/>
      </w:pPr>
    </w:lvl>
    <w:lvl w:ilvl="5" w:tplc="FFFFFFFF" w:tentative="1">
      <w:start w:val="1"/>
      <w:numFmt w:val="lowerRoman"/>
      <w:lvlText w:val="%6."/>
      <w:lvlJc w:val="right"/>
      <w:pPr>
        <w:ind w:left="6450" w:hanging="180"/>
      </w:pPr>
    </w:lvl>
    <w:lvl w:ilvl="6" w:tplc="FFFFFFFF" w:tentative="1">
      <w:start w:val="1"/>
      <w:numFmt w:val="decimal"/>
      <w:lvlText w:val="%7."/>
      <w:lvlJc w:val="left"/>
      <w:pPr>
        <w:ind w:left="7170" w:hanging="360"/>
      </w:pPr>
    </w:lvl>
    <w:lvl w:ilvl="7" w:tplc="FFFFFFFF" w:tentative="1">
      <w:start w:val="1"/>
      <w:numFmt w:val="lowerLetter"/>
      <w:lvlText w:val="%8."/>
      <w:lvlJc w:val="left"/>
      <w:pPr>
        <w:ind w:left="7890" w:hanging="360"/>
      </w:pPr>
    </w:lvl>
    <w:lvl w:ilvl="8" w:tplc="FFFFFFFF" w:tentative="1">
      <w:start w:val="1"/>
      <w:numFmt w:val="lowerRoman"/>
      <w:lvlText w:val="%9."/>
      <w:lvlJc w:val="right"/>
      <w:pPr>
        <w:ind w:left="8610" w:hanging="180"/>
      </w:pPr>
    </w:lvl>
  </w:abstractNum>
  <w:abstractNum w:abstractNumId="14" w15:restartNumberingAfterBreak="0">
    <w:nsid w:val="6A1E54F9"/>
    <w:multiLevelType w:val="hybridMultilevel"/>
    <w:tmpl w:val="31F61D40"/>
    <w:lvl w:ilvl="0" w:tplc="0C0A000F">
      <w:start w:val="1"/>
      <w:numFmt w:val="decimal"/>
      <w:lvlText w:val="%1."/>
      <w:lvlJc w:val="left"/>
      <w:pPr>
        <w:ind w:left="2897" w:hanging="360"/>
      </w:pPr>
    </w:lvl>
    <w:lvl w:ilvl="1" w:tplc="0C0A0019" w:tentative="1">
      <w:start w:val="1"/>
      <w:numFmt w:val="lowerLetter"/>
      <w:lvlText w:val="%2."/>
      <w:lvlJc w:val="left"/>
      <w:pPr>
        <w:ind w:left="3617" w:hanging="360"/>
      </w:pPr>
    </w:lvl>
    <w:lvl w:ilvl="2" w:tplc="0C0A001B" w:tentative="1">
      <w:start w:val="1"/>
      <w:numFmt w:val="lowerRoman"/>
      <w:lvlText w:val="%3."/>
      <w:lvlJc w:val="right"/>
      <w:pPr>
        <w:ind w:left="4337" w:hanging="180"/>
      </w:pPr>
    </w:lvl>
    <w:lvl w:ilvl="3" w:tplc="0C0A000F" w:tentative="1">
      <w:start w:val="1"/>
      <w:numFmt w:val="decimal"/>
      <w:lvlText w:val="%4."/>
      <w:lvlJc w:val="left"/>
      <w:pPr>
        <w:ind w:left="5057" w:hanging="360"/>
      </w:pPr>
    </w:lvl>
    <w:lvl w:ilvl="4" w:tplc="0C0A0019" w:tentative="1">
      <w:start w:val="1"/>
      <w:numFmt w:val="lowerLetter"/>
      <w:lvlText w:val="%5."/>
      <w:lvlJc w:val="left"/>
      <w:pPr>
        <w:ind w:left="5777" w:hanging="360"/>
      </w:pPr>
    </w:lvl>
    <w:lvl w:ilvl="5" w:tplc="0C0A001B" w:tentative="1">
      <w:start w:val="1"/>
      <w:numFmt w:val="lowerRoman"/>
      <w:lvlText w:val="%6."/>
      <w:lvlJc w:val="right"/>
      <w:pPr>
        <w:ind w:left="6497" w:hanging="180"/>
      </w:pPr>
    </w:lvl>
    <w:lvl w:ilvl="6" w:tplc="0C0A000F" w:tentative="1">
      <w:start w:val="1"/>
      <w:numFmt w:val="decimal"/>
      <w:lvlText w:val="%7."/>
      <w:lvlJc w:val="left"/>
      <w:pPr>
        <w:ind w:left="7217" w:hanging="360"/>
      </w:pPr>
    </w:lvl>
    <w:lvl w:ilvl="7" w:tplc="0C0A0019" w:tentative="1">
      <w:start w:val="1"/>
      <w:numFmt w:val="lowerLetter"/>
      <w:lvlText w:val="%8."/>
      <w:lvlJc w:val="left"/>
      <w:pPr>
        <w:ind w:left="7937" w:hanging="360"/>
      </w:pPr>
    </w:lvl>
    <w:lvl w:ilvl="8" w:tplc="0C0A001B" w:tentative="1">
      <w:start w:val="1"/>
      <w:numFmt w:val="lowerRoman"/>
      <w:lvlText w:val="%9."/>
      <w:lvlJc w:val="right"/>
      <w:pPr>
        <w:ind w:left="8657" w:hanging="180"/>
      </w:pPr>
    </w:lvl>
  </w:abstractNum>
  <w:num w:numId="1" w16cid:durableId="312410688">
    <w:abstractNumId w:val="4"/>
  </w:num>
  <w:num w:numId="2" w16cid:durableId="1701468304">
    <w:abstractNumId w:val="12"/>
  </w:num>
  <w:num w:numId="3" w16cid:durableId="1065643246">
    <w:abstractNumId w:val="1"/>
  </w:num>
  <w:num w:numId="4" w16cid:durableId="232593847">
    <w:abstractNumId w:val="9"/>
  </w:num>
  <w:num w:numId="5" w16cid:durableId="674920586">
    <w:abstractNumId w:val="2"/>
  </w:num>
  <w:num w:numId="6" w16cid:durableId="938876273">
    <w:abstractNumId w:val="6"/>
  </w:num>
  <w:num w:numId="7" w16cid:durableId="1812751128">
    <w:abstractNumId w:val="14"/>
  </w:num>
  <w:num w:numId="8" w16cid:durableId="2083797189">
    <w:abstractNumId w:val="3"/>
  </w:num>
  <w:num w:numId="9" w16cid:durableId="293217447">
    <w:abstractNumId w:val="11"/>
  </w:num>
  <w:num w:numId="10" w16cid:durableId="889536120">
    <w:abstractNumId w:val="7"/>
  </w:num>
  <w:num w:numId="11" w16cid:durableId="1552840078">
    <w:abstractNumId w:val="0"/>
  </w:num>
  <w:num w:numId="12" w16cid:durableId="1254978007">
    <w:abstractNumId w:val="13"/>
  </w:num>
  <w:num w:numId="13" w16cid:durableId="2074885131">
    <w:abstractNumId w:val="8"/>
  </w:num>
  <w:num w:numId="14" w16cid:durableId="1545828769">
    <w:abstractNumId w:val="5"/>
  </w:num>
  <w:num w:numId="15" w16cid:durableId="9943415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ma Galán">
    <w15:presenceInfo w15:providerId="Windows Live" w15:userId="f02b012dc26e34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18F"/>
    <w:rsid w:val="00000CAD"/>
    <w:rsid w:val="000018DA"/>
    <w:rsid w:val="000120C9"/>
    <w:rsid w:val="000732EF"/>
    <w:rsid w:val="00087997"/>
    <w:rsid w:val="00093757"/>
    <w:rsid w:val="00097963"/>
    <w:rsid w:val="000A257B"/>
    <w:rsid w:val="000B0BD9"/>
    <w:rsid w:val="000B2A6F"/>
    <w:rsid w:val="000B6ED2"/>
    <w:rsid w:val="000C6D74"/>
    <w:rsid w:val="000F2DBD"/>
    <w:rsid w:val="0012470B"/>
    <w:rsid w:val="00136728"/>
    <w:rsid w:val="00141B42"/>
    <w:rsid w:val="0015170F"/>
    <w:rsid w:val="00152108"/>
    <w:rsid w:val="0015665B"/>
    <w:rsid w:val="00160166"/>
    <w:rsid w:val="00185E27"/>
    <w:rsid w:val="001A4F52"/>
    <w:rsid w:val="001B1F2F"/>
    <w:rsid w:val="001C50FB"/>
    <w:rsid w:val="001D2903"/>
    <w:rsid w:val="001D3629"/>
    <w:rsid w:val="00202129"/>
    <w:rsid w:val="00203132"/>
    <w:rsid w:val="00206516"/>
    <w:rsid w:val="00206ACD"/>
    <w:rsid w:val="00221A4C"/>
    <w:rsid w:val="002332D6"/>
    <w:rsid w:val="00240B10"/>
    <w:rsid w:val="00276344"/>
    <w:rsid w:val="002767BE"/>
    <w:rsid w:val="00276CE3"/>
    <w:rsid w:val="00280E4F"/>
    <w:rsid w:val="00283A6B"/>
    <w:rsid w:val="00290B1E"/>
    <w:rsid w:val="002B0DBF"/>
    <w:rsid w:val="002C3CAD"/>
    <w:rsid w:val="002C6021"/>
    <w:rsid w:val="002C7DA9"/>
    <w:rsid w:val="002F3305"/>
    <w:rsid w:val="002F5D3D"/>
    <w:rsid w:val="003004D3"/>
    <w:rsid w:val="0034102B"/>
    <w:rsid w:val="00352D59"/>
    <w:rsid w:val="003549B6"/>
    <w:rsid w:val="003853D7"/>
    <w:rsid w:val="00397720"/>
    <w:rsid w:val="003A59FF"/>
    <w:rsid w:val="003A678C"/>
    <w:rsid w:val="003F6AF7"/>
    <w:rsid w:val="00416F78"/>
    <w:rsid w:val="00417529"/>
    <w:rsid w:val="00445CE4"/>
    <w:rsid w:val="004719DE"/>
    <w:rsid w:val="00480F2F"/>
    <w:rsid w:val="00482AF9"/>
    <w:rsid w:val="00483B13"/>
    <w:rsid w:val="00490C76"/>
    <w:rsid w:val="004A3F73"/>
    <w:rsid w:val="004B26CC"/>
    <w:rsid w:val="004E1E3D"/>
    <w:rsid w:val="004F72F7"/>
    <w:rsid w:val="0051133D"/>
    <w:rsid w:val="00521BBE"/>
    <w:rsid w:val="00540397"/>
    <w:rsid w:val="00570984"/>
    <w:rsid w:val="00590EC9"/>
    <w:rsid w:val="005A6981"/>
    <w:rsid w:val="005C10B1"/>
    <w:rsid w:val="005E21B6"/>
    <w:rsid w:val="005F6C4A"/>
    <w:rsid w:val="006006FB"/>
    <w:rsid w:val="00607240"/>
    <w:rsid w:val="0061198D"/>
    <w:rsid w:val="00613912"/>
    <w:rsid w:val="00624518"/>
    <w:rsid w:val="00626AC0"/>
    <w:rsid w:val="006475A5"/>
    <w:rsid w:val="00675056"/>
    <w:rsid w:val="00677549"/>
    <w:rsid w:val="006907EF"/>
    <w:rsid w:val="006A530D"/>
    <w:rsid w:val="006A7D59"/>
    <w:rsid w:val="006C0285"/>
    <w:rsid w:val="006C3D4F"/>
    <w:rsid w:val="006D03F9"/>
    <w:rsid w:val="006D7900"/>
    <w:rsid w:val="006E63C1"/>
    <w:rsid w:val="007045C3"/>
    <w:rsid w:val="00710708"/>
    <w:rsid w:val="00711935"/>
    <w:rsid w:val="00741185"/>
    <w:rsid w:val="00743BA1"/>
    <w:rsid w:val="00745D39"/>
    <w:rsid w:val="0075213B"/>
    <w:rsid w:val="007745B4"/>
    <w:rsid w:val="007756A5"/>
    <w:rsid w:val="00782270"/>
    <w:rsid w:val="0079152D"/>
    <w:rsid w:val="007A312D"/>
    <w:rsid w:val="007A50BE"/>
    <w:rsid w:val="007B2A95"/>
    <w:rsid w:val="007D020D"/>
    <w:rsid w:val="007D7315"/>
    <w:rsid w:val="007F54C2"/>
    <w:rsid w:val="00801980"/>
    <w:rsid w:val="0080605A"/>
    <w:rsid w:val="008301CB"/>
    <w:rsid w:val="0084343C"/>
    <w:rsid w:val="00850830"/>
    <w:rsid w:val="00871D44"/>
    <w:rsid w:val="00882FA3"/>
    <w:rsid w:val="00887CC4"/>
    <w:rsid w:val="00891B35"/>
    <w:rsid w:val="008A061C"/>
    <w:rsid w:val="008B3BC5"/>
    <w:rsid w:val="008C0093"/>
    <w:rsid w:val="008C1229"/>
    <w:rsid w:val="008E0622"/>
    <w:rsid w:val="008E6185"/>
    <w:rsid w:val="00902608"/>
    <w:rsid w:val="00902D6C"/>
    <w:rsid w:val="00916BD5"/>
    <w:rsid w:val="00923089"/>
    <w:rsid w:val="00926B6C"/>
    <w:rsid w:val="0093449E"/>
    <w:rsid w:val="009423A2"/>
    <w:rsid w:val="00954B03"/>
    <w:rsid w:val="009747C4"/>
    <w:rsid w:val="00975C08"/>
    <w:rsid w:val="009B4899"/>
    <w:rsid w:val="009C14C7"/>
    <w:rsid w:val="009C69BB"/>
    <w:rsid w:val="009C7FD7"/>
    <w:rsid w:val="009D2869"/>
    <w:rsid w:val="009D4F48"/>
    <w:rsid w:val="009E17A0"/>
    <w:rsid w:val="009F5299"/>
    <w:rsid w:val="009F7478"/>
    <w:rsid w:val="00A07160"/>
    <w:rsid w:val="00A133A7"/>
    <w:rsid w:val="00A13C56"/>
    <w:rsid w:val="00A27C7A"/>
    <w:rsid w:val="00A30B41"/>
    <w:rsid w:val="00A52550"/>
    <w:rsid w:val="00A67190"/>
    <w:rsid w:val="00A771F1"/>
    <w:rsid w:val="00AA10CF"/>
    <w:rsid w:val="00AE5347"/>
    <w:rsid w:val="00AE7B49"/>
    <w:rsid w:val="00AF03C7"/>
    <w:rsid w:val="00AF4F7E"/>
    <w:rsid w:val="00B148ED"/>
    <w:rsid w:val="00B2328A"/>
    <w:rsid w:val="00B31598"/>
    <w:rsid w:val="00BA4C58"/>
    <w:rsid w:val="00BA4F42"/>
    <w:rsid w:val="00BC32E5"/>
    <w:rsid w:val="00BE0E73"/>
    <w:rsid w:val="00BE322D"/>
    <w:rsid w:val="00C04D0E"/>
    <w:rsid w:val="00C3155B"/>
    <w:rsid w:val="00C81A56"/>
    <w:rsid w:val="00C85704"/>
    <w:rsid w:val="00C90443"/>
    <w:rsid w:val="00CC54E1"/>
    <w:rsid w:val="00CE4579"/>
    <w:rsid w:val="00CE4C88"/>
    <w:rsid w:val="00CF7CBD"/>
    <w:rsid w:val="00D05302"/>
    <w:rsid w:val="00D3590A"/>
    <w:rsid w:val="00D5718F"/>
    <w:rsid w:val="00D931B9"/>
    <w:rsid w:val="00DB201B"/>
    <w:rsid w:val="00DB4B6C"/>
    <w:rsid w:val="00DC122D"/>
    <w:rsid w:val="00DE19A9"/>
    <w:rsid w:val="00E02E2D"/>
    <w:rsid w:val="00E03F71"/>
    <w:rsid w:val="00E11623"/>
    <w:rsid w:val="00E23A95"/>
    <w:rsid w:val="00E249CA"/>
    <w:rsid w:val="00E447A6"/>
    <w:rsid w:val="00E471F0"/>
    <w:rsid w:val="00E503AC"/>
    <w:rsid w:val="00E56EF0"/>
    <w:rsid w:val="00E5729F"/>
    <w:rsid w:val="00E57763"/>
    <w:rsid w:val="00EC1407"/>
    <w:rsid w:val="00EC3F12"/>
    <w:rsid w:val="00ED2ED2"/>
    <w:rsid w:val="00ED3981"/>
    <w:rsid w:val="00EE3830"/>
    <w:rsid w:val="00EE444E"/>
    <w:rsid w:val="00EE4C7D"/>
    <w:rsid w:val="00F226CA"/>
    <w:rsid w:val="00F25802"/>
    <w:rsid w:val="00F328DD"/>
    <w:rsid w:val="00F34999"/>
    <w:rsid w:val="00F35B40"/>
    <w:rsid w:val="00F41A64"/>
    <w:rsid w:val="00F54005"/>
    <w:rsid w:val="00F55528"/>
    <w:rsid w:val="00F67BDA"/>
    <w:rsid w:val="00F84F16"/>
    <w:rsid w:val="00F962C5"/>
    <w:rsid w:val="00FA21FC"/>
    <w:rsid w:val="00FE5152"/>
    <w:rsid w:val="00FE5FD8"/>
    <w:rsid w:val="00FF022C"/>
    <w:rsid w:val="00FF31CD"/>
    <w:rsid w:val="00FF66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D30C6"/>
  <w15:chartTrackingRefBased/>
  <w15:docId w15:val="{96EB6E50-3FD8-472C-9D90-09643B8C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18F"/>
    <w:pPr>
      <w:widowControl w:val="0"/>
      <w:autoSpaceDE w:val="0"/>
      <w:autoSpaceDN w:val="0"/>
      <w:spacing w:after="0" w:line="240" w:lineRule="auto"/>
    </w:pPr>
    <w:rPr>
      <w:rFonts w:ascii="Calibri" w:eastAsia="Calibri" w:hAnsi="Calibri" w:cs="Calibri"/>
    </w:rPr>
  </w:style>
  <w:style w:type="paragraph" w:styleId="Ttulo1">
    <w:name w:val="heading 1"/>
    <w:basedOn w:val="Textoindependiente"/>
    <w:next w:val="Normal"/>
    <w:link w:val="Ttulo1Car"/>
    <w:uiPriority w:val="9"/>
    <w:qFormat/>
    <w:rsid w:val="00675056"/>
    <w:pPr>
      <w:outlineLvl w:val="0"/>
    </w:pPr>
    <w:rPr>
      <w:rFonts w:ascii="Trebuchet MS" w:hAnsi="Trebuchet MS"/>
      <w:sz w:val="49"/>
      <w:szCs w:val="49"/>
    </w:rPr>
  </w:style>
  <w:style w:type="paragraph" w:styleId="Ttulo2">
    <w:name w:val="heading 2"/>
    <w:basedOn w:val="Normal"/>
    <w:next w:val="Normal"/>
    <w:link w:val="Ttulo2Car"/>
    <w:uiPriority w:val="9"/>
    <w:unhideWhenUsed/>
    <w:qFormat/>
    <w:rsid w:val="00E471F0"/>
    <w:pPr>
      <w:ind w:firstLine="708"/>
      <w:outlineLvl w:val="1"/>
    </w:pPr>
    <w:rPr>
      <w:b/>
      <w:bCs/>
      <w:sz w:val="28"/>
      <w:szCs w:val="28"/>
    </w:rPr>
  </w:style>
  <w:style w:type="paragraph" w:styleId="Ttulo3">
    <w:name w:val="heading 3"/>
    <w:basedOn w:val="Normal"/>
    <w:next w:val="Normal"/>
    <w:link w:val="Ttulo3Car"/>
    <w:uiPriority w:val="9"/>
    <w:unhideWhenUsed/>
    <w:qFormat/>
    <w:rsid w:val="00E471F0"/>
    <w:pPr>
      <w:outlineLvl w:val="2"/>
    </w:pPr>
    <w:rPr>
      <w:b/>
      <w:bCs/>
      <w:sz w:val="24"/>
      <w:szCs w:val="24"/>
    </w:rPr>
  </w:style>
  <w:style w:type="paragraph" w:styleId="Ttulo4">
    <w:name w:val="heading 4"/>
    <w:basedOn w:val="Ttulo3"/>
    <w:next w:val="Normal"/>
    <w:link w:val="Ttulo4Car"/>
    <w:uiPriority w:val="9"/>
    <w:unhideWhenUsed/>
    <w:qFormat/>
    <w:rsid w:val="008C1229"/>
    <w:pPr>
      <w:outlineLvl w:val="3"/>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D5718F"/>
    <w:rPr>
      <w:b/>
      <w:bCs/>
      <w:sz w:val="28"/>
      <w:szCs w:val="28"/>
    </w:rPr>
  </w:style>
  <w:style w:type="character" w:customStyle="1" w:styleId="TextoindependienteCar">
    <w:name w:val="Texto independiente Car"/>
    <w:basedOn w:val="Fuentedeprrafopredeter"/>
    <w:link w:val="Textoindependiente"/>
    <w:uiPriority w:val="1"/>
    <w:rsid w:val="00D5718F"/>
    <w:rPr>
      <w:rFonts w:ascii="Calibri" w:eastAsia="Calibri" w:hAnsi="Calibri" w:cs="Calibri"/>
      <w:b/>
      <w:bCs/>
      <w:sz w:val="28"/>
      <w:szCs w:val="28"/>
    </w:rPr>
  </w:style>
  <w:style w:type="paragraph" w:styleId="Encabezado">
    <w:name w:val="header"/>
    <w:basedOn w:val="Normal"/>
    <w:link w:val="EncabezadoCar"/>
    <w:uiPriority w:val="99"/>
    <w:unhideWhenUsed/>
    <w:rsid w:val="00D5718F"/>
    <w:pPr>
      <w:tabs>
        <w:tab w:val="center" w:pos="4252"/>
        <w:tab w:val="right" w:pos="8504"/>
      </w:tabs>
    </w:pPr>
  </w:style>
  <w:style w:type="character" w:customStyle="1" w:styleId="EncabezadoCar">
    <w:name w:val="Encabezado Car"/>
    <w:basedOn w:val="Fuentedeprrafopredeter"/>
    <w:link w:val="Encabezado"/>
    <w:uiPriority w:val="99"/>
    <w:rsid w:val="00D5718F"/>
    <w:rPr>
      <w:rFonts w:ascii="Calibri" w:eastAsia="Calibri" w:hAnsi="Calibri" w:cs="Calibri"/>
    </w:rPr>
  </w:style>
  <w:style w:type="paragraph" w:styleId="Piedepgina">
    <w:name w:val="footer"/>
    <w:basedOn w:val="Normal"/>
    <w:link w:val="PiedepginaCar"/>
    <w:uiPriority w:val="99"/>
    <w:unhideWhenUsed/>
    <w:rsid w:val="00D5718F"/>
    <w:pPr>
      <w:tabs>
        <w:tab w:val="center" w:pos="4252"/>
        <w:tab w:val="right" w:pos="8504"/>
      </w:tabs>
    </w:pPr>
  </w:style>
  <w:style w:type="character" w:customStyle="1" w:styleId="PiedepginaCar">
    <w:name w:val="Pie de página Car"/>
    <w:basedOn w:val="Fuentedeprrafopredeter"/>
    <w:link w:val="Piedepgina"/>
    <w:uiPriority w:val="99"/>
    <w:rsid w:val="00D5718F"/>
    <w:rPr>
      <w:rFonts w:ascii="Calibri" w:eastAsia="Calibri" w:hAnsi="Calibri" w:cs="Calibri"/>
    </w:rPr>
  </w:style>
  <w:style w:type="character" w:customStyle="1" w:styleId="Ttulo1Car">
    <w:name w:val="Título 1 Car"/>
    <w:basedOn w:val="Fuentedeprrafopredeter"/>
    <w:link w:val="Ttulo1"/>
    <w:uiPriority w:val="9"/>
    <w:rsid w:val="00675056"/>
    <w:rPr>
      <w:rFonts w:ascii="Trebuchet MS" w:eastAsia="Calibri" w:hAnsi="Trebuchet MS" w:cs="Calibri"/>
      <w:b/>
      <w:bCs/>
      <w:sz w:val="49"/>
      <w:szCs w:val="49"/>
    </w:rPr>
  </w:style>
  <w:style w:type="paragraph" w:styleId="TtuloTDC">
    <w:name w:val="TOC Heading"/>
    <w:basedOn w:val="Ttulo1"/>
    <w:next w:val="Normal"/>
    <w:uiPriority w:val="39"/>
    <w:unhideWhenUsed/>
    <w:qFormat/>
    <w:rsid w:val="0067505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ES"/>
    </w:rPr>
  </w:style>
  <w:style w:type="paragraph" w:styleId="TDC1">
    <w:name w:val="toc 1"/>
    <w:basedOn w:val="Normal"/>
    <w:next w:val="Normal"/>
    <w:autoRedefine/>
    <w:uiPriority w:val="39"/>
    <w:unhideWhenUsed/>
    <w:rsid w:val="00675056"/>
    <w:pPr>
      <w:spacing w:after="100"/>
    </w:pPr>
  </w:style>
  <w:style w:type="character" w:styleId="Hipervnculo">
    <w:name w:val="Hyperlink"/>
    <w:basedOn w:val="Fuentedeprrafopredeter"/>
    <w:uiPriority w:val="99"/>
    <w:unhideWhenUsed/>
    <w:rsid w:val="00675056"/>
    <w:rPr>
      <w:color w:val="0563C1" w:themeColor="hyperlink"/>
      <w:u w:val="single"/>
    </w:rPr>
  </w:style>
  <w:style w:type="paragraph" w:styleId="TDC2">
    <w:name w:val="toc 2"/>
    <w:basedOn w:val="Normal"/>
    <w:next w:val="Normal"/>
    <w:autoRedefine/>
    <w:uiPriority w:val="39"/>
    <w:unhideWhenUsed/>
    <w:rsid w:val="00675056"/>
    <w:pPr>
      <w:widowControl/>
      <w:autoSpaceDE/>
      <w:autoSpaceDN/>
      <w:spacing w:after="100" w:line="259" w:lineRule="auto"/>
      <w:ind w:left="220"/>
    </w:pPr>
    <w:rPr>
      <w:rFonts w:asciiTheme="minorHAnsi" w:eastAsiaTheme="minorEastAsia" w:hAnsiTheme="minorHAnsi" w:cs="Times New Roman"/>
      <w:lang w:eastAsia="es-ES"/>
    </w:rPr>
  </w:style>
  <w:style w:type="paragraph" w:styleId="TDC3">
    <w:name w:val="toc 3"/>
    <w:basedOn w:val="Normal"/>
    <w:next w:val="Normal"/>
    <w:autoRedefine/>
    <w:uiPriority w:val="39"/>
    <w:unhideWhenUsed/>
    <w:rsid w:val="00675056"/>
    <w:pPr>
      <w:widowControl/>
      <w:autoSpaceDE/>
      <w:autoSpaceDN/>
      <w:spacing w:after="100" w:line="259" w:lineRule="auto"/>
      <w:ind w:left="440"/>
    </w:pPr>
    <w:rPr>
      <w:rFonts w:asciiTheme="minorHAnsi" w:eastAsiaTheme="minorEastAsia" w:hAnsiTheme="minorHAnsi" w:cs="Times New Roman"/>
      <w:lang w:eastAsia="es-ES"/>
    </w:rPr>
  </w:style>
  <w:style w:type="character" w:customStyle="1" w:styleId="Ttulo2Car">
    <w:name w:val="Título 2 Car"/>
    <w:basedOn w:val="Fuentedeprrafopredeter"/>
    <w:link w:val="Ttulo2"/>
    <w:uiPriority w:val="9"/>
    <w:rsid w:val="00E471F0"/>
    <w:rPr>
      <w:rFonts w:ascii="Calibri" w:eastAsia="Calibri" w:hAnsi="Calibri" w:cs="Calibri"/>
      <w:b/>
      <w:bCs/>
      <w:sz w:val="28"/>
      <w:szCs w:val="28"/>
    </w:rPr>
  </w:style>
  <w:style w:type="character" w:customStyle="1" w:styleId="Ttulo3Car">
    <w:name w:val="Título 3 Car"/>
    <w:basedOn w:val="Fuentedeprrafopredeter"/>
    <w:link w:val="Ttulo3"/>
    <w:uiPriority w:val="9"/>
    <w:rsid w:val="00E471F0"/>
    <w:rPr>
      <w:rFonts w:ascii="Calibri" w:eastAsia="Calibri" w:hAnsi="Calibri" w:cs="Calibri"/>
      <w:b/>
      <w:bCs/>
      <w:sz w:val="24"/>
      <w:szCs w:val="24"/>
    </w:rPr>
  </w:style>
  <w:style w:type="character" w:styleId="Mencinsinresolver">
    <w:name w:val="Unresolved Mention"/>
    <w:basedOn w:val="Fuentedeprrafopredeter"/>
    <w:uiPriority w:val="99"/>
    <w:semiHidden/>
    <w:unhideWhenUsed/>
    <w:rsid w:val="00E11623"/>
    <w:rPr>
      <w:color w:val="605E5C"/>
      <w:shd w:val="clear" w:color="auto" w:fill="E1DFDD"/>
    </w:rPr>
  </w:style>
  <w:style w:type="character" w:styleId="Hipervnculovisitado">
    <w:name w:val="FollowedHyperlink"/>
    <w:basedOn w:val="Fuentedeprrafopredeter"/>
    <w:uiPriority w:val="99"/>
    <w:semiHidden/>
    <w:unhideWhenUsed/>
    <w:rsid w:val="00540397"/>
    <w:rPr>
      <w:color w:val="954F72" w:themeColor="followedHyperlink"/>
      <w:u w:val="single"/>
    </w:rPr>
  </w:style>
  <w:style w:type="paragraph" w:styleId="Descripcin">
    <w:name w:val="caption"/>
    <w:basedOn w:val="Normal"/>
    <w:next w:val="Normal"/>
    <w:uiPriority w:val="35"/>
    <w:unhideWhenUsed/>
    <w:qFormat/>
    <w:rsid w:val="00540397"/>
    <w:pPr>
      <w:spacing w:after="200"/>
    </w:pPr>
    <w:rPr>
      <w:i/>
      <w:iCs/>
      <w:color w:val="44546A" w:themeColor="text2"/>
      <w:sz w:val="18"/>
      <w:szCs w:val="18"/>
    </w:rPr>
  </w:style>
  <w:style w:type="table" w:styleId="Tablaconcuadrcula">
    <w:name w:val="Table Grid"/>
    <w:basedOn w:val="Tablanormal"/>
    <w:uiPriority w:val="39"/>
    <w:rsid w:val="00CF7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C1229"/>
    <w:rPr>
      <w:rFonts w:ascii="Calibri" w:eastAsia="Calibri" w:hAnsi="Calibri" w:cs="Calibri"/>
      <w:b/>
      <w:bCs/>
    </w:rPr>
  </w:style>
  <w:style w:type="paragraph" w:styleId="Prrafodelista">
    <w:name w:val="List Paragraph"/>
    <w:basedOn w:val="Normal"/>
    <w:uiPriority w:val="34"/>
    <w:qFormat/>
    <w:rsid w:val="005E21B6"/>
    <w:pPr>
      <w:ind w:left="720"/>
      <w:contextualSpacing/>
    </w:pPr>
  </w:style>
  <w:style w:type="paragraph" w:customStyle="1" w:styleId="Default">
    <w:name w:val="Default"/>
    <w:rsid w:val="00A07160"/>
    <w:pPr>
      <w:autoSpaceDE w:val="0"/>
      <w:autoSpaceDN w:val="0"/>
      <w:adjustRightInd w:val="0"/>
      <w:spacing w:after="0" w:line="240" w:lineRule="auto"/>
    </w:pPr>
    <w:rPr>
      <w:rFonts w:ascii="Symbol" w:hAnsi="Symbol" w:cs="Symbol"/>
      <w:color w:val="000000"/>
      <w:sz w:val="24"/>
      <w:szCs w:val="24"/>
    </w:rPr>
  </w:style>
  <w:style w:type="paragraph" w:styleId="Tabladeilustraciones">
    <w:name w:val="table of figures"/>
    <w:basedOn w:val="Normal"/>
    <w:next w:val="Normal"/>
    <w:uiPriority w:val="99"/>
    <w:unhideWhenUsed/>
    <w:rsid w:val="00CE4C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060108">
      <w:bodyDiv w:val="1"/>
      <w:marLeft w:val="0"/>
      <w:marRight w:val="0"/>
      <w:marTop w:val="0"/>
      <w:marBottom w:val="0"/>
      <w:divBdr>
        <w:top w:val="none" w:sz="0" w:space="0" w:color="auto"/>
        <w:left w:val="none" w:sz="0" w:space="0" w:color="auto"/>
        <w:bottom w:val="none" w:sz="0" w:space="0" w:color="auto"/>
        <w:right w:val="none" w:sz="0" w:space="0" w:color="auto"/>
      </w:divBdr>
      <w:divsChild>
        <w:div w:id="1443265365">
          <w:marLeft w:val="0"/>
          <w:marRight w:val="0"/>
          <w:marTop w:val="0"/>
          <w:marBottom w:val="0"/>
          <w:divBdr>
            <w:top w:val="none" w:sz="0" w:space="0" w:color="auto"/>
            <w:left w:val="none" w:sz="0" w:space="0" w:color="auto"/>
            <w:bottom w:val="none" w:sz="0" w:space="0" w:color="auto"/>
            <w:right w:val="none" w:sz="0" w:space="0" w:color="auto"/>
          </w:divBdr>
        </w:div>
      </w:divsChild>
    </w:div>
    <w:div w:id="410857684">
      <w:bodyDiv w:val="1"/>
      <w:marLeft w:val="0"/>
      <w:marRight w:val="0"/>
      <w:marTop w:val="0"/>
      <w:marBottom w:val="0"/>
      <w:divBdr>
        <w:top w:val="none" w:sz="0" w:space="0" w:color="auto"/>
        <w:left w:val="none" w:sz="0" w:space="0" w:color="auto"/>
        <w:bottom w:val="none" w:sz="0" w:space="0" w:color="auto"/>
        <w:right w:val="none" w:sz="0" w:space="0" w:color="auto"/>
      </w:divBdr>
      <w:divsChild>
        <w:div w:id="1053777317">
          <w:marLeft w:val="0"/>
          <w:marRight w:val="0"/>
          <w:marTop w:val="0"/>
          <w:marBottom w:val="0"/>
          <w:divBdr>
            <w:top w:val="none" w:sz="0" w:space="0" w:color="auto"/>
            <w:left w:val="none" w:sz="0" w:space="0" w:color="auto"/>
            <w:bottom w:val="none" w:sz="0" w:space="0" w:color="auto"/>
            <w:right w:val="none" w:sz="0" w:space="0" w:color="auto"/>
          </w:divBdr>
        </w:div>
      </w:divsChild>
    </w:div>
    <w:div w:id="680359223">
      <w:bodyDiv w:val="1"/>
      <w:marLeft w:val="0"/>
      <w:marRight w:val="0"/>
      <w:marTop w:val="0"/>
      <w:marBottom w:val="0"/>
      <w:divBdr>
        <w:top w:val="none" w:sz="0" w:space="0" w:color="auto"/>
        <w:left w:val="none" w:sz="0" w:space="0" w:color="auto"/>
        <w:bottom w:val="none" w:sz="0" w:space="0" w:color="auto"/>
        <w:right w:val="none" w:sz="0" w:space="0" w:color="auto"/>
      </w:divBdr>
      <w:divsChild>
        <w:div w:id="247618124">
          <w:marLeft w:val="0"/>
          <w:marRight w:val="0"/>
          <w:marTop w:val="0"/>
          <w:marBottom w:val="0"/>
          <w:divBdr>
            <w:top w:val="none" w:sz="0" w:space="0" w:color="auto"/>
            <w:left w:val="none" w:sz="0" w:space="0" w:color="auto"/>
            <w:bottom w:val="none" w:sz="0" w:space="0" w:color="auto"/>
            <w:right w:val="none" w:sz="0" w:space="0" w:color="auto"/>
          </w:divBdr>
        </w:div>
      </w:divsChild>
    </w:div>
    <w:div w:id="1011876706">
      <w:bodyDiv w:val="1"/>
      <w:marLeft w:val="0"/>
      <w:marRight w:val="0"/>
      <w:marTop w:val="0"/>
      <w:marBottom w:val="0"/>
      <w:divBdr>
        <w:top w:val="none" w:sz="0" w:space="0" w:color="auto"/>
        <w:left w:val="none" w:sz="0" w:space="0" w:color="auto"/>
        <w:bottom w:val="none" w:sz="0" w:space="0" w:color="auto"/>
        <w:right w:val="none" w:sz="0" w:space="0" w:color="auto"/>
      </w:divBdr>
      <w:divsChild>
        <w:div w:id="1979996448">
          <w:marLeft w:val="0"/>
          <w:marRight w:val="0"/>
          <w:marTop w:val="0"/>
          <w:marBottom w:val="0"/>
          <w:divBdr>
            <w:top w:val="none" w:sz="0" w:space="0" w:color="auto"/>
            <w:left w:val="none" w:sz="0" w:space="0" w:color="auto"/>
            <w:bottom w:val="none" w:sz="0" w:space="0" w:color="auto"/>
            <w:right w:val="none" w:sz="0" w:space="0" w:color="auto"/>
          </w:divBdr>
        </w:div>
      </w:divsChild>
    </w:div>
    <w:div w:id="1214973490">
      <w:bodyDiv w:val="1"/>
      <w:marLeft w:val="0"/>
      <w:marRight w:val="0"/>
      <w:marTop w:val="0"/>
      <w:marBottom w:val="0"/>
      <w:divBdr>
        <w:top w:val="none" w:sz="0" w:space="0" w:color="auto"/>
        <w:left w:val="none" w:sz="0" w:space="0" w:color="auto"/>
        <w:bottom w:val="none" w:sz="0" w:space="0" w:color="auto"/>
        <w:right w:val="none" w:sz="0" w:space="0" w:color="auto"/>
      </w:divBdr>
      <w:divsChild>
        <w:div w:id="767851704">
          <w:marLeft w:val="0"/>
          <w:marRight w:val="0"/>
          <w:marTop w:val="0"/>
          <w:marBottom w:val="0"/>
          <w:divBdr>
            <w:top w:val="none" w:sz="0" w:space="0" w:color="auto"/>
            <w:left w:val="none" w:sz="0" w:space="0" w:color="auto"/>
            <w:bottom w:val="none" w:sz="0" w:space="0" w:color="auto"/>
            <w:right w:val="none" w:sz="0" w:space="0" w:color="auto"/>
          </w:divBdr>
        </w:div>
      </w:divsChild>
    </w:div>
    <w:div w:id="1792892419">
      <w:bodyDiv w:val="1"/>
      <w:marLeft w:val="0"/>
      <w:marRight w:val="0"/>
      <w:marTop w:val="0"/>
      <w:marBottom w:val="0"/>
      <w:divBdr>
        <w:top w:val="none" w:sz="0" w:space="0" w:color="auto"/>
        <w:left w:val="none" w:sz="0" w:space="0" w:color="auto"/>
        <w:bottom w:val="none" w:sz="0" w:space="0" w:color="auto"/>
        <w:right w:val="none" w:sz="0" w:space="0" w:color="auto"/>
      </w:divBdr>
      <w:divsChild>
        <w:div w:id="1235510989">
          <w:marLeft w:val="0"/>
          <w:marRight w:val="0"/>
          <w:marTop w:val="0"/>
          <w:marBottom w:val="0"/>
          <w:divBdr>
            <w:top w:val="none" w:sz="0" w:space="0" w:color="auto"/>
            <w:left w:val="none" w:sz="0" w:space="0" w:color="auto"/>
            <w:bottom w:val="none" w:sz="0" w:space="0" w:color="auto"/>
            <w:right w:val="none" w:sz="0" w:space="0" w:color="auto"/>
          </w:divBdr>
        </w:div>
      </w:divsChild>
    </w:div>
    <w:div w:id="2007392884">
      <w:bodyDiv w:val="1"/>
      <w:marLeft w:val="0"/>
      <w:marRight w:val="0"/>
      <w:marTop w:val="0"/>
      <w:marBottom w:val="0"/>
      <w:divBdr>
        <w:top w:val="none" w:sz="0" w:space="0" w:color="auto"/>
        <w:left w:val="none" w:sz="0" w:space="0" w:color="auto"/>
        <w:bottom w:val="none" w:sz="0" w:space="0" w:color="auto"/>
        <w:right w:val="none" w:sz="0" w:space="0" w:color="auto"/>
      </w:divBdr>
      <w:divsChild>
        <w:div w:id="548422907">
          <w:marLeft w:val="0"/>
          <w:marRight w:val="0"/>
          <w:marTop w:val="0"/>
          <w:marBottom w:val="0"/>
          <w:divBdr>
            <w:top w:val="none" w:sz="0" w:space="0" w:color="auto"/>
            <w:left w:val="none" w:sz="0" w:space="0" w:color="auto"/>
            <w:bottom w:val="none" w:sz="0" w:space="0" w:color="auto"/>
            <w:right w:val="none" w:sz="0" w:space="0" w:color="auto"/>
          </w:divBdr>
        </w:div>
      </w:divsChild>
    </w:div>
    <w:div w:id="2008746367">
      <w:bodyDiv w:val="1"/>
      <w:marLeft w:val="0"/>
      <w:marRight w:val="0"/>
      <w:marTop w:val="0"/>
      <w:marBottom w:val="0"/>
      <w:divBdr>
        <w:top w:val="none" w:sz="0" w:space="0" w:color="auto"/>
        <w:left w:val="none" w:sz="0" w:space="0" w:color="auto"/>
        <w:bottom w:val="none" w:sz="0" w:space="0" w:color="auto"/>
        <w:right w:val="none" w:sz="0" w:space="0" w:color="auto"/>
      </w:divBdr>
      <w:divsChild>
        <w:div w:id="725226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jpeg"/><Relationship Id="rId303" Type="http://schemas.openxmlformats.org/officeDocument/2006/relationships/image" Target="media/image29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06.png"/><Relationship Id="rId345" Type="http://schemas.openxmlformats.org/officeDocument/2006/relationships/image" Target="media/image318.png"/><Relationship Id="rId366" Type="http://schemas.openxmlformats.org/officeDocument/2006/relationships/theme" Target="theme/theme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8.jpeg"/><Relationship Id="rId335" Type="http://schemas.openxmlformats.org/officeDocument/2006/relationships/image" Target="media/image310.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1.png"/><Relationship Id="rId325" Type="http://schemas.openxmlformats.org/officeDocument/2006/relationships/image" Target="media/image307.png"/><Relationship Id="rId346" Type="http://schemas.openxmlformats.org/officeDocument/2006/relationships/image" Target="media/image319.emf"/><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299.jpeg"/><Relationship Id="rId336" Type="http://schemas.openxmlformats.org/officeDocument/2006/relationships/image" Target="media/image311.png"/><Relationship Id="rId357" Type="http://schemas.openxmlformats.org/officeDocument/2006/relationships/image" Target="media/image33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hyperlink" Target="file:///D:\Usuarios\alber\Desktop\anexos.docx" TargetMode="External"/><Relationship Id="rId305" Type="http://schemas.openxmlformats.org/officeDocument/2006/relationships/image" Target="media/image292.png"/><Relationship Id="rId326" Type="http://schemas.openxmlformats.org/officeDocument/2006/relationships/image" Target="media/image308.pn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0.png"/><Relationship Id="rId337" Type="http://schemas.openxmlformats.org/officeDocument/2006/relationships/image" Target="media/image31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yperlink" Target="file:///D:\Usuarios\alber\Desktop\anexos.docx" TargetMode="External"/><Relationship Id="rId306" Type="http://schemas.openxmlformats.org/officeDocument/2006/relationships/hyperlink" Target="https://github.com/adb1004/NetExtractor-2.0/milestone/3?closed=1"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hyperlink" Target="https://github.com/adb1004/NetExtractor-2.0" TargetMode="External"/><Relationship Id="rId348" Type="http://schemas.openxmlformats.org/officeDocument/2006/relationships/image" Target="media/image32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01.png"/><Relationship Id="rId338" Type="http://schemas.openxmlformats.org/officeDocument/2006/relationships/image" Target="media/image313.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hyperlink" Target="https://github.com/adb1004/NetExtractor-2.0/milestone/1?closed=1" TargetMode="External"/><Relationship Id="rId307" Type="http://schemas.openxmlformats.org/officeDocument/2006/relationships/image" Target="media/image293.jpeg"/><Relationship Id="rId328" Type="http://schemas.openxmlformats.org/officeDocument/2006/relationships/hyperlink" Target="https://github.com/adb1004/PruebaNetExtractor2.0" TargetMode="External"/><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3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hyperlink" Target="https://github.com/adb1004/NetExtractor-2.0/milestone/5?closed=1" TargetMode="External"/><Relationship Id="rId318" Type="http://schemas.openxmlformats.org/officeDocument/2006/relationships/hyperlink" Target="https://github.com/adb1004/NetExtractor-2.0/milestone/6?closed=1" TargetMode="External"/><Relationship Id="rId339" Type="http://schemas.openxmlformats.org/officeDocument/2006/relationships/image" Target="media/image3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hyperlink" Target="https://www.imsdb.com/" TargetMode="External"/><Relationship Id="rId350" Type="http://schemas.openxmlformats.org/officeDocument/2006/relationships/image" Target="media/image323.png"/><Relationship Id="rId355" Type="http://schemas.openxmlformats.org/officeDocument/2006/relationships/image" Target="media/image32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174.jpeg"/><Relationship Id="rId308" Type="http://schemas.openxmlformats.org/officeDocument/2006/relationships/image" Target="media/image294.jpeg"/><Relationship Id="rId329" Type="http://schemas.openxmlformats.org/officeDocument/2006/relationships/hyperlink" Target="https://github.com/adb1004/NetExtractor-2.0"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5.png"/><Relationship Id="rId361" Type="http://schemas.openxmlformats.org/officeDocument/2006/relationships/image" Target="media/image33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02.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9.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2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175.jpeg"/><Relationship Id="rId309" Type="http://schemas.openxmlformats.org/officeDocument/2006/relationships/image" Target="media/image29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3.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16.png"/><Relationship Id="rId362" Type="http://schemas.openxmlformats.org/officeDocument/2006/relationships/image" Target="media/image33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hyperlink" Target="https://github.com/adb1004/NetExtractor-2.0/milestone/4?closed=1"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hyperlink" Target="http://127.0.0.1:5000/" TargetMode="External"/><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4.png"/><Relationship Id="rId300" Type="http://schemas.openxmlformats.org/officeDocument/2006/relationships/image" Target="media/image287.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4.png"/><Relationship Id="rId342" Type="http://schemas.openxmlformats.org/officeDocument/2006/relationships/hyperlink" Target="https://www.fandom.com/" TargetMode="External"/><Relationship Id="rId363" Type="http://schemas.openxmlformats.org/officeDocument/2006/relationships/image" Target="media/image33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6.jpeg"/><Relationship Id="rId332" Type="http://schemas.openxmlformats.org/officeDocument/2006/relationships/hyperlink" Target="https://netextractor.herokuapp.com" TargetMode="External"/><Relationship Id="rId353" Type="http://schemas.openxmlformats.org/officeDocument/2006/relationships/image" Target="media/image32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8.png"/><Relationship Id="rId322" Type="http://schemas.openxmlformats.org/officeDocument/2006/relationships/hyperlink" Target="https://imsdb.com/scripts/Joker.html" TargetMode="External"/><Relationship Id="rId343" Type="http://schemas.openxmlformats.org/officeDocument/2006/relationships/image" Target="media/image317.png"/><Relationship Id="rId364"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7.jpeg"/><Relationship Id="rId333" Type="http://schemas.openxmlformats.org/officeDocument/2006/relationships/hyperlink" Target="http://127.0.0.1:5000/" TargetMode="External"/><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yperlink" Target="https://github.com/adb1004/NetExtractor-2.0/milestone/2?closed=1"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9.png"/><Relationship Id="rId323" Type="http://schemas.openxmlformats.org/officeDocument/2006/relationships/image" Target="media/image305.png"/><Relationship Id="rId344" Type="http://schemas.openxmlformats.org/officeDocument/2006/relationships/hyperlink" Target="https://www.imsdb.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microsoft.com/office/2011/relationships/people" Target="people.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9C01FE-A9D4-4DC4-B84C-FCCA6937B65C}">
  <we:reference id="f78a3046-9e99-4300-aa2b-5814002b01a2" version="1.46.0.0" store="EXCatalog" storeType="EXCatalog"/>
  <we:alternateReferences>
    <we:reference id="WA104382081" version="1.46.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B5A29-EBF2-41A7-ADBB-2BA8EB28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13</Pages>
  <Words>14201</Words>
  <Characters>78110</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Díez Busto</dc:creator>
  <cp:keywords/>
  <dc:description/>
  <cp:lastModifiedBy>Alberto Díez Busto</cp:lastModifiedBy>
  <cp:revision>13</cp:revision>
  <cp:lastPrinted>2022-07-05T09:40:00Z</cp:lastPrinted>
  <dcterms:created xsi:type="dcterms:W3CDTF">2022-07-04T00:21:00Z</dcterms:created>
  <dcterms:modified xsi:type="dcterms:W3CDTF">2022-07-05T09:40:00Z</dcterms:modified>
</cp:coreProperties>
</file>