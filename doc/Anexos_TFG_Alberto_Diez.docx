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516812" w14:textId="77777777" w:rsidR="00D5718F" w:rsidRDefault="00D5718F" w:rsidP="00D5718F">
      <w:pPr>
        <w:pStyle w:val="Textoindependiente"/>
        <w:rPr>
          <w:rFonts w:ascii="Times New Roman"/>
          <w:b w:val="0"/>
          <w:sz w:val="20"/>
        </w:rPr>
      </w:pPr>
    </w:p>
    <w:p w14:paraId="64123103" w14:textId="77777777" w:rsidR="00D5718F" w:rsidRDefault="00D5718F" w:rsidP="00D5718F">
      <w:pPr>
        <w:pStyle w:val="Textoindependiente"/>
        <w:rPr>
          <w:rFonts w:ascii="Times New Roman"/>
          <w:b w:val="0"/>
          <w:sz w:val="20"/>
        </w:rPr>
      </w:pPr>
    </w:p>
    <w:p w14:paraId="28EF1BF4" w14:textId="77777777" w:rsidR="00D5718F" w:rsidRDefault="00D5718F" w:rsidP="00D5718F">
      <w:pPr>
        <w:pStyle w:val="Textoindependiente"/>
        <w:rPr>
          <w:rFonts w:ascii="Times New Roman"/>
          <w:b w:val="0"/>
          <w:sz w:val="20"/>
        </w:rPr>
      </w:pPr>
    </w:p>
    <w:p w14:paraId="78102DA3" w14:textId="77777777" w:rsidR="00D5718F" w:rsidRDefault="00D5718F" w:rsidP="00D5718F">
      <w:pPr>
        <w:pStyle w:val="Textoindependiente"/>
        <w:rPr>
          <w:rFonts w:ascii="Times New Roman"/>
          <w:b w:val="0"/>
          <w:sz w:val="20"/>
        </w:rPr>
      </w:pPr>
    </w:p>
    <w:p w14:paraId="1FB3C9CB" w14:textId="77777777" w:rsidR="00D5718F" w:rsidRDefault="00D5718F" w:rsidP="00D5718F">
      <w:pPr>
        <w:pStyle w:val="Textoindependiente"/>
        <w:rPr>
          <w:rFonts w:ascii="Times New Roman"/>
          <w:b w:val="0"/>
          <w:sz w:val="20"/>
        </w:rPr>
      </w:pPr>
    </w:p>
    <w:p w14:paraId="4F5122B9" w14:textId="7753E270" w:rsidR="00D5718F" w:rsidRDefault="00D5718F" w:rsidP="00D5718F">
      <w:pPr>
        <w:pStyle w:val="Textoindependiente"/>
        <w:spacing w:before="6"/>
        <w:rPr>
          <w:rFonts w:ascii="Times New Roman"/>
          <w:b w:val="0"/>
          <w:sz w:val="22"/>
        </w:rPr>
      </w:pPr>
    </w:p>
    <w:p w14:paraId="76ADF2F6" w14:textId="2F1FF056" w:rsidR="00D5718F" w:rsidRDefault="00D5718F" w:rsidP="00D5718F">
      <w:pPr>
        <w:spacing w:before="75" w:line="261" w:lineRule="auto"/>
        <w:ind w:left="1720" w:right="1944" w:hanging="50"/>
        <w:jc w:val="center"/>
        <w:rPr>
          <w:rFonts w:ascii="Times New Roman" w:hAnsi="Times New Roman"/>
          <w:sz w:val="28"/>
        </w:rPr>
      </w:pPr>
      <w:r>
        <w:rPr>
          <w:noProof/>
        </w:rPr>
        <mc:AlternateContent>
          <mc:Choice Requires="wpg">
            <w:drawing>
              <wp:anchor distT="0" distB="0" distL="114300" distR="114300" simplePos="0" relativeHeight="251659264" behindDoc="0" locked="0" layoutInCell="1" allowOverlap="1" wp14:anchorId="663FFA05" wp14:editId="77FE3B36">
                <wp:simplePos x="0" y="0"/>
                <wp:positionH relativeFrom="page">
                  <wp:posOffset>5349240</wp:posOffset>
                </wp:positionH>
                <wp:positionV relativeFrom="paragraph">
                  <wp:posOffset>-67945</wp:posOffset>
                </wp:positionV>
                <wp:extent cx="753110" cy="995045"/>
                <wp:effectExtent l="0" t="1270" r="3175" b="3810"/>
                <wp:wrapNone/>
                <wp:docPr id="322" name="Grupo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110" cy="995045"/>
                          <a:chOff x="8424" y="-107"/>
                          <a:chExt cx="1186" cy="1567"/>
                        </a:xfrm>
                      </wpg:grpSpPr>
                      <pic:pic xmlns:pic="http://schemas.openxmlformats.org/drawingml/2006/picture">
                        <pic:nvPicPr>
                          <pic:cNvPr id="323"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785" y="1311"/>
                            <a:ext cx="452"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9021" y="269"/>
                            <a:ext cx="28"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423" y="-108"/>
                            <a:ext cx="1186"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8665" y="443"/>
                            <a:ext cx="355" cy="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7" name="Freeform 7"/>
                        <wps:cNvSpPr>
                          <a:spLocks/>
                        </wps:cNvSpPr>
                        <wps:spPr bwMode="auto">
                          <a:xfrm>
                            <a:off x="8665" y="443"/>
                            <a:ext cx="355" cy="713"/>
                          </a:xfrm>
                          <a:custGeom>
                            <a:avLst/>
                            <a:gdLst>
                              <a:gd name="T0" fmla="+- 0 8956 8666"/>
                              <a:gd name="T1" fmla="*/ T0 w 355"/>
                              <a:gd name="T2" fmla="+- 0 449 443"/>
                              <a:gd name="T3" fmla="*/ 449 h 713"/>
                              <a:gd name="T4" fmla="+- 0 8938 8666"/>
                              <a:gd name="T5" fmla="*/ T4 w 355"/>
                              <a:gd name="T6" fmla="+- 0 503 443"/>
                              <a:gd name="T7" fmla="*/ 503 h 713"/>
                              <a:gd name="T8" fmla="+- 0 8909 8666"/>
                              <a:gd name="T9" fmla="*/ T8 w 355"/>
                              <a:gd name="T10" fmla="+- 0 512 443"/>
                              <a:gd name="T11" fmla="*/ 512 h 713"/>
                              <a:gd name="T12" fmla="+- 0 8862 8666"/>
                              <a:gd name="T13" fmla="*/ T12 w 355"/>
                              <a:gd name="T14" fmla="+- 0 479 443"/>
                              <a:gd name="T15" fmla="*/ 479 h 713"/>
                              <a:gd name="T16" fmla="+- 0 8837 8666"/>
                              <a:gd name="T17" fmla="*/ T16 w 355"/>
                              <a:gd name="T18" fmla="+- 0 493 443"/>
                              <a:gd name="T19" fmla="*/ 493 h 713"/>
                              <a:gd name="T20" fmla="+- 0 8814 8666"/>
                              <a:gd name="T21" fmla="*/ T20 w 355"/>
                              <a:gd name="T22" fmla="+- 0 508 443"/>
                              <a:gd name="T23" fmla="*/ 508 h 713"/>
                              <a:gd name="T24" fmla="+- 0 8824 8666"/>
                              <a:gd name="T25" fmla="*/ T24 w 355"/>
                              <a:gd name="T26" fmla="+- 0 563 443"/>
                              <a:gd name="T27" fmla="*/ 563 h 713"/>
                              <a:gd name="T28" fmla="+- 0 8802 8666"/>
                              <a:gd name="T29" fmla="*/ T28 w 355"/>
                              <a:gd name="T30" fmla="+- 0 583 443"/>
                              <a:gd name="T31" fmla="*/ 583 h 713"/>
                              <a:gd name="T32" fmla="+- 0 8746 8666"/>
                              <a:gd name="T33" fmla="*/ T32 w 355"/>
                              <a:gd name="T34" fmla="+- 0 571 443"/>
                              <a:gd name="T35" fmla="*/ 571 h 713"/>
                              <a:gd name="T36" fmla="+- 0 8728 8666"/>
                              <a:gd name="T37" fmla="*/ T36 w 355"/>
                              <a:gd name="T38" fmla="+- 0 594 443"/>
                              <a:gd name="T39" fmla="*/ 594 h 713"/>
                              <a:gd name="T40" fmla="+- 0 8712 8666"/>
                              <a:gd name="T41" fmla="*/ T40 w 355"/>
                              <a:gd name="T42" fmla="+- 0 619 443"/>
                              <a:gd name="T43" fmla="*/ 619 h 713"/>
                              <a:gd name="T44" fmla="+- 0 8744 8666"/>
                              <a:gd name="T45" fmla="*/ T44 w 355"/>
                              <a:gd name="T46" fmla="+- 0 667 443"/>
                              <a:gd name="T47" fmla="*/ 667 h 713"/>
                              <a:gd name="T48" fmla="+- 0 8734 8666"/>
                              <a:gd name="T49" fmla="*/ T48 w 355"/>
                              <a:gd name="T50" fmla="+- 0 691 443"/>
                              <a:gd name="T51" fmla="*/ 691 h 713"/>
                              <a:gd name="T52" fmla="+- 0 8676 8666"/>
                              <a:gd name="T53" fmla="*/ T52 w 355"/>
                              <a:gd name="T54" fmla="+- 0 703 443"/>
                              <a:gd name="T55" fmla="*/ 703 h 713"/>
                              <a:gd name="T56" fmla="+- 0 8670 8666"/>
                              <a:gd name="T57" fmla="*/ T56 w 355"/>
                              <a:gd name="T58" fmla="+- 0 729 443"/>
                              <a:gd name="T59" fmla="*/ 729 h 713"/>
                              <a:gd name="T60" fmla="+- 0 8666 8666"/>
                              <a:gd name="T61" fmla="*/ T60 w 355"/>
                              <a:gd name="T62" fmla="+- 0 756 443"/>
                              <a:gd name="T63" fmla="*/ 756 h 713"/>
                              <a:gd name="T64" fmla="+- 0 8714 8666"/>
                              <a:gd name="T65" fmla="*/ T64 w 355"/>
                              <a:gd name="T66" fmla="+- 0 789 443"/>
                              <a:gd name="T67" fmla="*/ 789 h 713"/>
                              <a:gd name="T68" fmla="+- 0 8715 8666"/>
                              <a:gd name="T69" fmla="*/ T68 w 355"/>
                              <a:gd name="T70" fmla="+- 0 817 443"/>
                              <a:gd name="T71" fmla="*/ 817 h 713"/>
                              <a:gd name="T72" fmla="+- 0 8666 8666"/>
                              <a:gd name="T73" fmla="*/ T72 w 355"/>
                              <a:gd name="T74" fmla="+- 0 848 443"/>
                              <a:gd name="T75" fmla="*/ 848 h 713"/>
                              <a:gd name="T76" fmla="+- 0 8671 8666"/>
                              <a:gd name="T77" fmla="*/ T76 w 355"/>
                              <a:gd name="T78" fmla="+- 0 874 443"/>
                              <a:gd name="T79" fmla="*/ 874 h 713"/>
                              <a:gd name="T80" fmla="+- 0 8677 8666"/>
                              <a:gd name="T81" fmla="*/ T80 w 355"/>
                              <a:gd name="T82" fmla="+- 0 899 443"/>
                              <a:gd name="T83" fmla="*/ 899 h 713"/>
                              <a:gd name="T84" fmla="+- 0 8735 8666"/>
                              <a:gd name="T85" fmla="*/ T84 w 355"/>
                              <a:gd name="T86" fmla="+- 0 911 443"/>
                              <a:gd name="T87" fmla="*/ 911 h 713"/>
                              <a:gd name="T88" fmla="+- 0 8745 8666"/>
                              <a:gd name="T89" fmla="*/ T88 w 355"/>
                              <a:gd name="T90" fmla="+- 0 935 443"/>
                              <a:gd name="T91" fmla="*/ 935 h 713"/>
                              <a:gd name="T92" fmla="+- 0 8714 8666"/>
                              <a:gd name="T93" fmla="*/ T92 w 355"/>
                              <a:gd name="T94" fmla="+- 0 984 443"/>
                              <a:gd name="T95" fmla="*/ 984 h 713"/>
                              <a:gd name="T96" fmla="+- 0 8731 8666"/>
                              <a:gd name="T97" fmla="*/ T96 w 355"/>
                              <a:gd name="T98" fmla="+- 0 1009 443"/>
                              <a:gd name="T99" fmla="*/ 1009 h 713"/>
                              <a:gd name="T100" fmla="+- 0 8749 8666"/>
                              <a:gd name="T101" fmla="*/ T100 w 355"/>
                              <a:gd name="T102" fmla="+- 0 1032 443"/>
                              <a:gd name="T103" fmla="*/ 1032 h 713"/>
                              <a:gd name="T104" fmla="+- 0 8804 8666"/>
                              <a:gd name="T105" fmla="*/ T104 w 355"/>
                              <a:gd name="T106" fmla="+- 0 1017 443"/>
                              <a:gd name="T107" fmla="*/ 1017 h 713"/>
                              <a:gd name="T108" fmla="+- 0 8826 8666"/>
                              <a:gd name="T109" fmla="*/ T108 w 355"/>
                              <a:gd name="T110" fmla="+- 0 1038 443"/>
                              <a:gd name="T111" fmla="*/ 1038 h 713"/>
                              <a:gd name="T112" fmla="+- 0 8821 8666"/>
                              <a:gd name="T113" fmla="*/ T112 w 355"/>
                              <a:gd name="T114" fmla="+- 0 1096 443"/>
                              <a:gd name="T115" fmla="*/ 1096 h 713"/>
                              <a:gd name="T116" fmla="+- 0 8844 8666"/>
                              <a:gd name="T117" fmla="*/ T116 w 355"/>
                              <a:gd name="T118" fmla="+- 0 1110 443"/>
                              <a:gd name="T119" fmla="*/ 1110 h 713"/>
                              <a:gd name="T120" fmla="+- 0 8868 8666"/>
                              <a:gd name="T121" fmla="*/ T120 w 355"/>
                              <a:gd name="T122" fmla="+- 0 1123 443"/>
                              <a:gd name="T123" fmla="*/ 1123 h 713"/>
                              <a:gd name="T124" fmla="+- 0 8915 8666"/>
                              <a:gd name="T125" fmla="*/ T124 w 355"/>
                              <a:gd name="T126" fmla="+- 0 1089 443"/>
                              <a:gd name="T127" fmla="*/ 1089 h 713"/>
                              <a:gd name="T128" fmla="+- 0 8943 8666"/>
                              <a:gd name="T129" fmla="*/ T128 w 355"/>
                              <a:gd name="T130" fmla="+- 0 1098 443"/>
                              <a:gd name="T131" fmla="*/ 1098 h 713"/>
                              <a:gd name="T132" fmla="+- 0 8964 8666"/>
                              <a:gd name="T133" fmla="*/ T132 w 355"/>
                              <a:gd name="T134" fmla="+- 0 1152 443"/>
                              <a:gd name="T135" fmla="*/ 1152 h 713"/>
                              <a:gd name="T136" fmla="+- 0 8991 8666"/>
                              <a:gd name="T137" fmla="*/ T136 w 355"/>
                              <a:gd name="T138" fmla="+- 0 1155 443"/>
                              <a:gd name="T139" fmla="*/ 1155 h 713"/>
                              <a:gd name="T140" fmla="+- 0 9019 8666"/>
                              <a:gd name="T141" fmla="*/ T140 w 355"/>
                              <a:gd name="T142" fmla="+- 0 1156 443"/>
                              <a:gd name="T143" fmla="*/ 1156 h 713"/>
                              <a:gd name="T144" fmla="+- 0 9020 8666"/>
                              <a:gd name="T145" fmla="*/ T144 w 355"/>
                              <a:gd name="T146" fmla="+- 0 855 443"/>
                              <a:gd name="T147" fmla="*/ 855 h 713"/>
                              <a:gd name="T148" fmla="+- 0 9019 8666"/>
                              <a:gd name="T149" fmla="*/ T148 w 355"/>
                              <a:gd name="T150" fmla="+- 0 855 443"/>
                              <a:gd name="T151" fmla="*/ 855 h 713"/>
                              <a:gd name="T152" fmla="+- 0 8997 8666"/>
                              <a:gd name="T153" fmla="*/ T152 w 355"/>
                              <a:gd name="T154" fmla="+- 0 851 443"/>
                              <a:gd name="T155" fmla="*/ 851 h 713"/>
                              <a:gd name="T156" fmla="+- 0 8967 8666"/>
                              <a:gd name="T157" fmla="*/ T156 w 355"/>
                              <a:gd name="T158" fmla="+- 0 821 443"/>
                              <a:gd name="T159" fmla="*/ 821 h 713"/>
                              <a:gd name="T160" fmla="+- 0 8967 8666"/>
                              <a:gd name="T161" fmla="*/ T160 w 355"/>
                              <a:gd name="T162" fmla="+- 0 778 443"/>
                              <a:gd name="T163" fmla="*/ 778 h 713"/>
                              <a:gd name="T164" fmla="+- 0 8997 8666"/>
                              <a:gd name="T165" fmla="*/ T164 w 355"/>
                              <a:gd name="T166" fmla="+- 0 748 443"/>
                              <a:gd name="T167" fmla="*/ 748 h 713"/>
                              <a:gd name="T168" fmla="+- 0 9019 8666"/>
                              <a:gd name="T169" fmla="*/ T168 w 355"/>
                              <a:gd name="T170" fmla="+- 0 744 443"/>
                              <a:gd name="T171" fmla="*/ 744 h 713"/>
                              <a:gd name="T172" fmla="+- 0 9020 8666"/>
                              <a:gd name="T173" fmla="*/ T172 w 355"/>
                              <a:gd name="T174" fmla="+- 0 744 443"/>
                              <a:gd name="T175" fmla="*/ 744 h 713"/>
                              <a:gd name="T176" fmla="+- 0 9019 8666"/>
                              <a:gd name="T177" fmla="*/ T176 w 355"/>
                              <a:gd name="T178" fmla="+- 0 443 443"/>
                              <a:gd name="T179" fmla="*/ 443 h 7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55" h="713">
                                <a:moveTo>
                                  <a:pt x="353" y="0"/>
                                </a:moveTo>
                                <a:lnTo>
                                  <a:pt x="290" y="6"/>
                                </a:lnTo>
                                <a:lnTo>
                                  <a:pt x="287" y="56"/>
                                </a:lnTo>
                                <a:lnTo>
                                  <a:pt x="272" y="60"/>
                                </a:lnTo>
                                <a:lnTo>
                                  <a:pt x="257" y="64"/>
                                </a:lnTo>
                                <a:lnTo>
                                  <a:pt x="243" y="69"/>
                                </a:lnTo>
                                <a:lnTo>
                                  <a:pt x="230" y="75"/>
                                </a:lnTo>
                                <a:lnTo>
                                  <a:pt x="196" y="36"/>
                                </a:lnTo>
                                <a:lnTo>
                                  <a:pt x="184" y="43"/>
                                </a:lnTo>
                                <a:lnTo>
                                  <a:pt x="171" y="50"/>
                                </a:lnTo>
                                <a:lnTo>
                                  <a:pt x="159" y="57"/>
                                </a:lnTo>
                                <a:lnTo>
                                  <a:pt x="148" y="65"/>
                                </a:lnTo>
                                <a:lnTo>
                                  <a:pt x="169" y="111"/>
                                </a:lnTo>
                                <a:lnTo>
                                  <a:pt x="158" y="120"/>
                                </a:lnTo>
                                <a:lnTo>
                                  <a:pt x="147" y="130"/>
                                </a:lnTo>
                                <a:lnTo>
                                  <a:pt x="136" y="140"/>
                                </a:lnTo>
                                <a:lnTo>
                                  <a:pt x="126" y="151"/>
                                </a:lnTo>
                                <a:lnTo>
                                  <a:pt x="80" y="128"/>
                                </a:lnTo>
                                <a:lnTo>
                                  <a:pt x="71" y="140"/>
                                </a:lnTo>
                                <a:lnTo>
                                  <a:pt x="62" y="151"/>
                                </a:lnTo>
                                <a:lnTo>
                                  <a:pt x="54" y="163"/>
                                </a:lnTo>
                                <a:lnTo>
                                  <a:pt x="46" y="176"/>
                                </a:lnTo>
                                <a:lnTo>
                                  <a:pt x="84" y="212"/>
                                </a:lnTo>
                                <a:lnTo>
                                  <a:pt x="78" y="224"/>
                                </a:lnTo>
                                <a:lnTo>
                                  <a:pt x="72" y="236"/>
                                </a:lnTo>
                                <a:lnTo>
                                  <a:pt x="68" y="248"/>
                                </a:lnTo>
                                <a:lnTo>
                                  <a:pt x="63" y="261"/>
                                </a:lnTo>
                                <a:lnTo>
                                  <a:pt x="10" y="260"/>
                                </a:lnTo>
                                <a:lnTo>
                                  <a:pt x="7" y="273"/>
                                </a:lnTo>
                                <a:lnTo>
                                  <a:pt x="4" y="286"/>
                                </a:lnTo>
                                <a:lnTo>
                                  <a:pt x="1" y="299"/>
                                </a:lnTo>
                                <a:lnTo>
                                  <a:pt x="0" y="313"/>
                                </a:lnTo>
                                <a:lnTo>
                                  <a:pt x="49" y="331"/>
                                </a:lnTo>
                                <a:lnTo>
                                  <a:pt x="48" y="346"/>
                                </a:lnTo>
                                <a:lnTo>
                                  <a:pt x="48" y="360"/>
                                </a:lnTo>
                                <a:lnTo>
                                  <a:pt x="49" y="374"/>
                                </a:lnTo>
                                <a:lnTo>
                                  <a:pt x="50" y="388"/>
                                </a:lnTo>
                                <a:lnTo>
                                  <a:pt x="0" y="405"/>
                                </a:lnTo>
                                <a:lnTo>
                                  <a:pt x="2" y="418"/>
                                </a:lnTo>
                                <a:lnTo>
                                  <a:pt x="5" y="431"/>
                                </a:lnTo>
                                <a:lnTo>
                                  <a:pt x="8" y="444"/>
                                </a:lnTo>
                                <a:lnTo>
                                  <a:pt x="11" y="456"/>
                                </a:lnTo>
                                <a:lnTo>
                                  <a:pt x="64" y="456"/>
                                </a:lnTo>
                                <a:lnTo>
                                  <a:pt x="69" y="468"/>
                                </a:lnTo>
                                <a:lnTo>
                                  <a:pt x="74" y="480"/>
                                </a:lnTo>
                                <a:lnTo>
                                  <a:pt x="79" y="492"/>
                                </a:lnTo>
                                <a:lnTo>
                                  <a:pt x="85" y="503"/>
                                </a:lnTo>
                                <a:lnTo>
                                  <a:pt x="48" y="541"/>
                                </a:lnTo>
                                <a:lnTo>
                                  <a:pt x="56" y="554"/>
                                </a:lnTo>
                                <a:lnTo>
                                  <a:pt x="65" y="566"/>
                                </a:lnTo>
                                <a:lnTo>
                                  <a:pt x="74" y="578"/>
                                </a:lnTo>
                                <a:lnTo>
                                  <a:pt x="83" y="589"/>
                                </a:lnTo>
                                <a:lnTo>
                                  <a:pt x="127" y="563"/>
                                </a:lnTo>
                                <a:lnTo>
                                  <a:pt x="138" y="574"/>
                                </a:lnTo>
                                <a:lnTo>
                                  <a:pt x="149" y="585"/>
                                </a:lnTo>
                                <a:lnTo>
                                  <a:pt x="160" y="595"/>
                                </a:lnTo>
                                <a:lnTo>
                                  <a:pt x="172" y="605"/>
                                </a:lnTo>
                                <a:lnTo>
                                  <a:pt x="155" y="653"/>
                                </a:lnTo>
                                <a:lnTo>
                                  <a:pt x="166" y="660"/>
                                </a:lnTo>
                                <a:lnTo>
                                  <a:pt x="178" y="667"/>
                                </a:lnTo>
                                <a:lnTo>
                                  <a:pt x="190" y="674"/>
                                </a:lnTo>
                                <a:lnTo>
                                  <a:pt x="202" y="680"/>
                                </a:lnTo>
                                <a:lnTo>
                                  <a:pt x="236" y="641"/>
                                </a:lnTo>
                                <a:lnTo>
                                  <a:pt x="249" y="646"/>
                                </a:lnTo>
                                <a:lnTo>
                                  <a:pt x="263" y="651"/>
                                </a:lnTo>
                                <a:lnTo>
                                  <a:pt x="277" y="655"/>
                                </a:lnTo>
                                <a:lnTo>
                                  <a:pt x="291" y="658"/>
                                </a:lnTo>
                                <a:lnTo>
                                  <a:pt x="298" y="709"/>
                                </a:lnTo>
                                <a:lnTo>
                                  <a:pt x="311" y="711"/>
                                </a:lnTo>
                                <a:lnTo>
                                  <a:pt x="325" y="712"/>
                                </a:lnTo>
                                <a:lnTo>
                                  <a:pt x="339" y="713"/>
                                </a:lnTo>
                                <a:lnTo>
                                  <a:pt x="353" y="713"/>
                                </a:lnTo>
                                <a:lnTo>
                                  <a:pt x="354" y="713"/>
                                </a:lnTo>
                                <a:lnTo>
                                  <a:pt x="354" y="412"/>
                                </a:lnTo>
                                <a:lnTo>
                                  <a:pt x="353" y="412"/>
                                </a:lnTo>
                                <a:lnTo>
                                  <a:pt x="352" y="412"/>
                                </a:lnTo>
                                <a:lnTo>
                                  <a:pt x="331" y="408"/>
                                </a:lnTo>
                                <a:lnTo>
                                  <a:pt x="313" y="396"/>
                                </a:lnTo>
                                <a:lnTo>
                                  <a:pt x="301" y="378"/>
                                </a:lnTo>
                                <a:lnTo>
                                  <a:pt x="297" y="356"/>
                                </a:lnTo>
                                <a:lnTo>
                                  <a:pt x="301" y="335"/>
                                </a:lnTo>
                                <a:lnTo>
                                  <a:pt x="313" y="317"/>
                                </a:lnTo>
                                <a:lnTo>
                                  <a:pt x="331" y="305"/>
                                </a:lnTo>
                                <a:lnTo>
                                  <a:pt x="352" y="301"/>
                                </a:lnTo>
                                <a:lnTo>
                                  <a:pt x="353" y="301"/>
                                </a:lnTo>
                                <a:lnTo>
                                  <a:pt x="354" y="301"/>
                                </a:lnTo>
                                <a:lnTo>
                                  <a:pt x="354" y="0"/>
                                </a:lnTo>
                                <a:lnTo>
                                  <a:pt x="353" y="0"/>
                                </a:lnTo>
                                <a:close/>
                              </a:path>
                            </a:pathLst>
                          </a:custGeom>
                          <a:noFill/>
                          <a:ln w="21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8"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8842" y="704"/>
                            <a:ext cx="9"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9" name="Line 9"/>
                        <wps:cNvCnPr>
                          <a:cxnSpLocks noChangeShapeType="1"/>
                        </wps:cNvCnPr>
                        <wps:spPr bwMode="auto">
                          <a:xfrm>
                            <a:off x="8753" y="849"/>
                            <a:ext cx="192" cy="1"/>
                          </a:xfrm>
                          <a:prstGeom prst="line">
                            <a:avLst/>
                          </a:prstGeom>
                          <a:noFill/>
                          <a:ln w="13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0" name="Freeform 10"/>
                        <wps:cNvSpPr>
                          <a:spLocks/>
                        </wps:cNvSpPr>
                        <wps:spPr bwMode="auto">
                          <a:xfrm>
                            <a:off x="8741" y="843"/>
                            <a:ext cx="15" cy="11"/>
                          </a:xfrm>
                          <a:custGeom>
                            <a:avLst/>
                            <a:gdLst>
                              <a:gd name="T0" fmla="+- 0 8757 8742"/>
                              <a:gd name="T1" fmla="*/ T0 w 15"/>
                              <a:gd name="T2" fmla="+- 0 844 844"/>
                              <a:gd name="T3" fmla="*/ 844 h 11"/>
                              <a:gd name="T4" fmla="+- 0 8742 8742"/>
                              <a:gd name="T5" fmla="*/ T4 w 15"/>
                              <a:gd name="T6" fmla="+- 0 849 844"/>
                              <a:gd name="T7" fmla="*/ 849 h 11"/>
                              <a:gd name="T8" fmla="+- 0 8757 8742"/>
                              <a:gd name="T9" fmla="*/ T8 w 15"/>
                              <a:gd name="T10" fmla="+- 0 855 844"/>
                              <a:gd name="T11" fmla="*/ 855 h 11"/>
                              <a:gd name="T12" fmla="+- 0 8757 8742"/>
                              <a:gd name="T13" fmla="*/ T12 w 15"/>
                              <a:gd name="T14" fmla="+- 0 844 844"/>
                              <a:gd name="T15" fmla="*/ 844 h 11"/>
                            </a:gdLst>
                            <a:ahLst/>
                            <a:cxnLst>
                              <a:cxn ang="0">
                                <a:pos x="T1" y="T3"/>
                              </a:cxn>
                              <a:cxn ang="0">
                                <a:pos x="T5" y="T7"/>
                              </a:cxn>
                              <a:cxn ang="0">
                                <a:pos x="T9" y="T11"/>
                              </a:cxn>
                              <a:cxn ang="0">
                                <a:pos x="T13" y="T15"/>
                              </a:cxn>
                            </a:cxnLst>
                            <a:rect l="0" t="0" r="r" b="b"/>
                            <a:pathLst>
                              <a:path w="15" h="11">
                                <a:moveTo>
                                  <a:pt x="15" y="0"/>
                                </a:moveTo>
                                <a:lnTo>
                                  <a:pt x="0" y="5"/>
                                </a:lnTo>
                                <a:lnTo>
                                  <a:pt x="15" y="11"/>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Freeform 11"/>
                        <wps:cNvSpPr>
                          <a:spLocks/>
                        </wps:cNvSpPr>
                        <wps:spPr bwMode="auto">
                          <a:xfrm>
                            <a:off x="8938" y="845"/>
                            <a:ext cx="12" cy="9"/>
                          </a:xfrm>
                          <a:custGeom>
                            <a:avLst/>
                            <a:gdLst>
                              <a:gd name="T0" fmla="+- 0 8942 8939"/>
                              <a:gd name="T1" fmla="*/ T0 w 12"/>
                              <a:gd name="T2" fmla="+- 0 854 845"/>
                              <a:gd name="T3" fmla="*/ 854 h 9"/>
                              <a:gd name="T4" fmla="+- 0 8939 8939"/>
                              <a:gd name="T5" fmla="*/ T4 w 12"/>
                              <a:gd name="T6" fmla="+- 0 849 845"/>
                              <a:gd name="T7" fmla="*/ 849 h 9"/>
                              <a:gd name="T8" fmla="+- 0 8942 8939"/>
                              <a:gd name="T9" fmla="*/ T8 w 12"/>
                              <a:gd name="T10" fmla="+- 0 845 845"/>
                              <a:gd name="T11" fmla="*/ 845 h 9"/>
                              <a:gd name="T12" fmla="+- 0 8951 8939"/>
                              <a:gd name="T13" fmla="*/ T12 w 12"/>
                              <a:gd name="T14" fmla="+- 0 845 845"/>
                              <a:gd name="T15" fmla="*/ 845 h 9"/>
                              <a:gd name="T16" fmla="+- 0 8947 8939"/>
                              <a:gd name="T17" fmla="*/ T16 w 12"/>
                              <a:gd name="T18" fmla="+- 0 849 845"/>
                              <a:gd name="T19" fmla="*/ 849 h 9"/>
                              <a:gd name="T20" fmla="+- 0 8949 8939"/>
                              <a:gd name="T21" fmla="*/ T20 w 12"/>
                              <a:gd name="T22" fmla="+- 0 851 845"/>
                              <a:gd name="T23" fmla="*/ 851 h 9"/>
                              <a:gd name="T24" fmla="+- 0 8951 8939"/>
                              <a:gd name="T25" fmla="*/ T24 w 12"/>
                              <a:gd name="T26" fmla="+- 0 854 845"/>
                              <a:gd name="T27" fmla="*/ 854 h 9"/>
                              <a:gd name="T28" fmla="+- 0 8942 8939"/>
                              <a:gd name="T29" fmla="*/ T28 w 12"/>
                              <a:gd name="T30" fmla="+- 0 854 845"/>
                              <a:gd name="T31" fmla="*/ 854 h 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 h="9">
                                <a:moveTo>
                                  <a:pt x="3" y="9"/>
                                </a:moveTo>
                                <a:lnTo>
                                  <a:pt x="0" y="4"/>
                                </a:lnTo>
                                <a:lnTo>
                                  <a:pt x="3" y="0"/>
                                </a:lnTo>
                                <a:lnTo>
                                  <a:pt x="12" y="0"/>
                                </a:lnTo>
                                <a:lnTo>
                                  <a:pt x="8" y="4"/>
                                </a:lnTo>
                                <a:lnTo>
                                  <a:pt x="10" y="6"/>
                                </a:lnTo>
                                <a:lnTo>
                                  <a:pt x="12" y="9"/>
                                </a:lnTo>
                                <a:lnTo>
                                  <a:pt x="3"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Freeform 12"/>
                        <wps:cNvSpPr>
                          <a:spLocks/>
                        </wps:cNvSpPr>
                        <wps:spPr bwMode="auto">
                          <a:xfrm>
                            <a:off x="8938" y="845"/>
                            <a:ext cx="12" cy="9"/>
                          </a:xfrm>
                          <a:custGeom>
                            <a:avLst/>
                            <a:gdLst>
                              <a:gd name="T0" fmla="+- 0 8939 8939"/>
                              <a:gd name="T1" fmla="*/ T0 w 12"/>
                              <a:gd name="T2" fmla="+- 0 849 845"/>
                              <a:gd name="T3" fmla="*/ 849 h 9"/>
                              <a:gd name="T4" fmla="+- 0 8942 8939"/>
                              <a:gd name="T5" fmla="*/ T4 w 12"/>
                              <a:gd name="T6" fmla="+- 0 845 845"/>
                              <a:gd name="T7" fmla="*/ 845 h 9"/>
                              <a:gd name="T8" fmla="+- 0 8951 8939"/>
                              <a:gd name="T9" fmla="*/ T8 w 12"/>
                              <a:gd name="T10" fmla="+- 0 845 845"/>
                              <a:gd name="T11" fmla="*/ 845 h 9"/>
                              <a:gd name="T12" fmla="+- 0 8949 8939"/>
                              <a:gd name="T13" fmla="*/ T12 w 12"/>
                              <a:gd name="T14" fmla="+- 0 847 845"/>
                              <a:gd name="T15" fmla="*/ 847 h 9"/>
                              <a:gd name="T16" fmla="+- 0 8947 8939"/>
                              <a:gd name="T17" fmla="*/ T16 w 12"/>
                              <a:gd name="T18" fmla="+- 0 849 845"/>
                              <a:gd name="T19" fmla="*/ 849 h 9"/>
                              <a:gd name="T20" fmla="+- 0 8949 8939"/>
                              <a:gd name="T21" fmla="*/ T20 w 12"/>
                              <a:gd name="T22" fmla="+- 0 851 845"/>
                              <a:gd name="T23" fmla="*/ 851 h 9"/>
                              <a:gd name="T24" fmla="+- 0 8951 8939"/>
                              <a:gd name="T25" fmla="*/ T24 w 12"/>
                              <a:gd name="T26" fmla="+- 0 854 845"/>
                              <a:gd name="T27" fmla="*/ 854 h 9"/>
                              <a:gd name="T28" fmla="+- 0 8942 8939"/>
                              <a:gd name="T29" fmla="*/ T28 w 12"/>
                              <a:gd name="T30" fmla="+- 0 854 845"/>
                              <a:gd name="T31" fmla="*/ 854 h 9"/>
                              <a:gd name="T32" fmla="+- 0 8939 8939"/>
                              <a:gd name="T33" fmla="*/ T32 w 12"/>
                              <a:gd name="T34" fmla="+- 0 849 845"/>
                              <a:gd name="T35" fmla="*/ 849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 h="9">
                                <a:moveTo>
                                  <a:pt x="0" y="4"/>
                                </a:moveTo>
                                <a:lnTo>
                                  <a:pt x="3" y="0"/>
                                </a:lnTo>
                                <a:lnTo>
                                  <a:pt x="12" y="0"/>
                                </a:lnTo>
                                <a:lnTo>
                                  <a:pt x="10" y="2"/>
                                </a:lnTo>
                                <a:lnTo>
                                  <a:pt x="8" y="4"/>
                                </a:lnTo>
                                <a:lnTo>
                                  <a:pt x="10" y="6"/>
                                </a:lnTo>
                                <a:lnTo>
                                  <a:pt x="12" y="9"/>
                                </a:lnTo>
                                <a:lnTo>
                                  <a:pt x="3" y="9"/>
                                </a:lnTo>
                                <a:lnTo>
                                  <a:pt x="0" y="4"/>
                                </a:lnTo>
                                <a:close/>
                              </a:path>
                            </a:pathLst>
                          </a:custGeom>
                          <a:noFill/>
                          <a:ln w="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3" name="Line 13"/>
                        <wps:cNvCnPr>
                          <a:cxnSpLocks noChangeShapeType="1"/>
                        </wps:cNvCnPr>
                        <wps:spPr bwMode="auto">
                          <a:xfrm>
                            <a:off x="8753" y="833"/>
                            <a:ext cx="191" cy="31"/>
                          </a:xfrm>
                          <a:prstGeom prst="line">
                            <a:avLst/>
                          </a:prstGeom>
                          <a:noFill/>
                          <a:ln w="137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4" name="Freeform 14"/>
                        <wps:cNvSpPr>
                          <a:spLocks/>
                        </wps:cNvSpPr>
                        <wps:spPr bwMode="auto">
                          <a:xfrm>
                            <a:off x="8742" y="828"/>
                            <a:ext cx="16" cy="11"/>
                          </a:xfrm>
                          <a:custGeom>
                            <a:avLst/>
                            <a:gdLst>
                              <a:gd name="T0" fmla="+- 0 8758 8742"/>
                              <a:gd name="T1" fmla="*/ T0 w 16"/>
                              <a:gd name="T2" fmla="+- 0 828 828"/>
                              <a:gd name="T3" fmla="*/ 828 h 11"/>
                              <a:gd name="T4" fmla="+- 0 8742 8742"/>
                              <a:gd name="T5" fmla="*/ T4 w 16"/>
                              <a:gd name="T6" fmla="+- 0 831 828"/>
                              <a:gd name="T7" fmla="*/ 831 h 11"/>
                              <a:gd name="T8" fmla="+- 0 8756 8742"/>
                              <a:gd name="T9" fmla="*/ T8 w 16"/>
                              <a:gd name="T10" fmla="+- 0 839 828"/>
                              <a:gd name="T11" fmla="*/ 839 h 11"/>
                              <a:gd name="T12" fmla="+- 0 8758 8742"/>
                              <a:gd name="T13" fmla="*/ T12 w 16"/>
                              <a:gd name="T14" fmla="+- 0 828 828"/>
                              <a:gd name="T15" fmla="*/ 828 h 11"/>
                            </a:gdLst>
                            <a:ahLst/>
                            <a:cxnLst>
                              <a:cxn ang="0">
                                <a:pos x="T1" y="T3"/>
                              </a:cxn>
                              <a:cxn ang="0">
                                <a:pos x="T5" y="T7"/>
                              </a:cxn>
                              <a:cxn ang="0">
                                <a:pos x="T9" y="T11"/>
                              </a:cxn>
                              <a:cxn ang="0">
                                <a:pos x="T13" y="T15"/>
                              </a:cxn>
                            </a:cxnLst>
                            <a:rect l="0" t="0" r="r" b="b"/>
                            <a:pathLst>
                              <a:path w="16" h="11">
                                <a:moveTo>
                                  <a:pt x="16" y="0"/>
                                </a:moveTo>
                                <a:lnTo>
                                  <a:pt x="0" y="3"/>
                                </a:lnTo>
                                <a:lnTo>
                                  <a:pt x="14" y="11"/>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15"/>
                        <wps:cNvSpPr>
                          <a:spLocks/>
                        </wps:cNvSpPr>
                        <wps:spPr bwMode="auto">
                          <a:xfrm>
                            <a:off x="8937" y="859"/>
                            <a:ext cx="13" cy="10"/>
                          </a:xfrm>
                          <a:custGeom>
                            <a:avLst/>
                            <a:gdLst>
                              <a:gd name="T0" fmla="+- 0 8939 8937"/>
                              <a:gd name="T1" fmla="*/ T0 w 13"/>
                              <a:gd name="T2" fmla="+- 0 868 859"/>
                              <a:gd name="T3" fmla="*/ 868 h 10"/>
                              <a:gd name="T4" fmla="+- 0 8937 8937"/>
                              <a:gd name="T5" fmla="*/ T4 w 13"/>
                              <a:gd name="T6" fmla="+- 0 863 859"/>
                              <a:gd name="T7" fmla="*/ 863 h 10"/>
                              <a:gd name="T8" fmla="+- 0 8940 8937"/>
                              <a:gd name="T9" fmla="*/ T8 w 13"/>
                              <a:gd name="T10" fmla="+- 0 859 859"/>
                              <a:gd name="T11" fmla="*/ 859 h 10"/>
                              <a:gd name="T12" fmla="+- 0 8949 8937"/>
                              <a:gd name="T13" fmla="*/ T12 w 13"/>
                              <a:gd name="T14" fmla="+- 0 861 859"/>
                              <a:gd name="T15" fmla="*/ 861 h 10"/>
                              <a:gd name="T16" fmla="+- 0 8947 8937"/>
                              <a:gd name="T17" fmla="*/ T16 w 13"/>
                              <a:gd name="T18" fmla="+- 0 862 859"/>
                              <a:gd name="T19" fmla="*/ 862 h 10"/>
                              <a:gd name="T20" fmla="+- 0 8945 8937"/>
                              <a:gd name="T21" fmla="*/ T20 w 13"/>
                              <a:gd name="T22" fmla="+- 0 864 859"/>
                              <a:gd name="T23" fmla="*/ 864 h 10"/>
                              <a:gd name="T24" fmla="+- 0 8947 8937"/>
                              <a:gd name="T25" fmla="*/ T24 w 13"/>
                              <a:gd name="T26" fmla="+- 0 866 859"/>
                              <a:gd name="T27" fmla="*/ 866 h 10"/>
                              <a:gd name="T28" fmla="+- 0 8948 8937"/>
                              <a:gd name="T29" fmla="*/ T28 w 13"/>
                              <a:gd name="T30" fmla="+- 0 869 859"/>
                              <a:gd name="T31" fmla="*/ 869 h 10"/>
                              <a:gd name="T32" fmla="+- 0 8939 8937"/>
                              <a:gd name="T33" fmla="*/ T32 w 13"/>
                              <a:gd name="T34" fmla="+- 0 868 859"/>
                              <a:gd name="T35" fmla="*/ 868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0">
                                <a:moveTo>
                                  <a:pt x="2" y="9"/>
                                </a:moveTo>
                                <a:lnTo>
                                  <a:pt x="0" y="4"/>
                                </a:lnTo>
                                <a:lnTo>
                                  <a:pt x="3" y="0"/>
                                </a:lnTo>
                                <a:lnTo>
                                  <a:pt x="12" y="2"/>
                                </a:lnTo>
                                <a:lnTo>
                                  <a:pt x="10" y="3"/>
                                </a:lnTo>
                                <a:lnTo>
                                  <a:pt x="8" y="5"/>
                                </a:lnTo>
                                <a:lnTo>
                                  <a:pt x="10" y="7"/>
                                </a:lnTo>
                                <a:lnTo>
                                  <a:pt x="11" y="10"/>
                                </a:lnTo>
                                <a:lnTo>
                                  <a:pt x="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16"/>
                        <wps:cNvSpPr>
                          <a:spLocks/>
                        </wps:cNvSpPr>
                        <wps:spPr bwMode="auto">
                          <a:xfrm>
                            <a:off x="8937" y="859"/>
                            <a:ext cx="13" cy="10"/>
                          </a:xfrm>
                          <a:custGeom>
                            <a:avLst/>
                            <a:gdLst>
                              <a:gd name="T0" fmla="+- 0 8937 8937"/>
                              <a:gd name="T1" fmla="*/ T0 w 13"/>
                              <a:gd name="T2" fmla="+- 0 863 859"/>
                              <a:gd name="T3" fmla="*/ 863 h 10"/>
                              <a:gd name="T4" fmla="+- 0 8940 8937"/>
                              <a:gd name="T5" fmla="*/ T4 w 13"/>
                              <a:gd name="T6" fmla="+- 0 859 859"/>
                              <a:gd name="T7" fmla="*/ 859 h 10"/>
                              <a:gd name="T8" fmla="+- 0 8949 8937"/>
                              <a:gd name="T9" fmla="*/ T8 w 13"/>
                              <a:gd name="T10" fmla="+- 0 861 859"/>
                              <a:gd name="T11" fmla="*/ 861 h 10"/>
                              <a:gd name="T12" fmla="+- 0 8947 8937"/>
                              <a:gd name="T13" fmla="*/ T12 w 13"/>
                              <a:gd name="T14" fmla="+- 0 862 859"/>
                              <a:gd name="T15" fmla="*/ 862 h 10"/>
                              <a:gd name="T16" fmla="+- 0 8945 8937"/>
                              <a:gd name="T17" fmla="*/ T16 w 13"/>
                              <a:gd name="T18" fmla="+- 0 864 859"/>
                              <a:gd name="T19" fmla="*/ 864 h 10"/>
                              <a:gd name="T20" fmla="+- 0 8947 8937"/>
                              <a:gd name="T21" fmla="*/ T20 w 13"/>
                              <a:gd name="T22" fmla="+- 0 866 859"/>
                              <a:gd name="T23" fmla="*/ 866 h 10"/>
                              <a:gd name="T24" fmla="+- 0 8948 8937"/>
                              <a:gd name="T25" fmla="*/ T24 w 13"/>
                              <a:gd name="T26" fmla="+- 0 869 859"/>
                              <a:gd name="T27" fmla="*/ 869 h 10"/>
                              <a:gd name="T28" fmla="+- 0 8939 8937"/>
                              <a:gd name="T29" fmla="*/ T28 w 13"/>
                              <a:gd name="T30" fmla="+- 0 868 859"/>
                              <a:gd name="T31" fmla="*/ 868 h 10"/>
                              <a:gd name="T32" fmla="+- 0 8937 8937"/>
                              <a:gd name="T33" fmla="*/ T32 w 13"/>
                              <a:gd name="T34" fmla="+- 0 863 859"/>
                              <a:gd name="T35" fmla="*/ 86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0">
                                <a:moveTo>
                                  <a:pt x="0" y="4"/>
                                </a:moveTo>
                                <a:lnTo>
                                  <a:pt x="3" y="0"/>
                                </a:lnTo>
                                <a:lnTo>
                                  <a:pt x="12" y="2"/>
                                </a:lnTo>
                                <a:lnTo>
                                  <a:pt x="10" y="3"/>
                                </a:lnTo>
                                <a:lnTo>
                                  <a:pt x="8" y="5"/>
                                </a:lnTo>
                                <a:lnTo>
                                  <a:pt x="10" y="7"/>
                                </a:lnTo>
                                <a:lnTo>
                                  <a:pt x="11" y="10"/>
                                </a:lnTo>
                                <a:lnTo>
                                  <a:pt x="2" y="9"/>
                                </a:lnTo>
                                <a:lnTo>
                                  <a:pt x="0" y="4"/>
                                </a:lnTo>
                                <a:close/>
                              </a:path>
                            </a:pathLst>
                          </a:custGeom>
                          <a:noFill/>
                          <a:ln w="67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Line 17"/>
                        <wps:cNvCnPr>
                          <a:cxnSpLocks noChangeShapeType="1"/>
                        </wps:cNvCnPr>
                        <wps:spPr bwMode="auto">
                          <a:xfrm>
                            <a:off x="8757" y="819"/>
                            <a:ext cx="183" cy="62"/>
                          </a:xfrm>
                          <a:prstGeom prst="line">
                            <a:avLst/>
                          </a:prstGeom>
                          <a:noFill/>
                          <a:ln w="136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8" name="Freeform 18"/>
                        <wps:cNvSpPr>
                          <a:spLocks/>
                        </wps:cNvSpPr>
                        <wps:spPr bwMode="auto">
                          <a:xfrm>
                            <a:off x="8745" y="815"/>
                            <a:ext cx="16" cy="11"/>
                          </a:xfrm>
                          <a:custGeom>
                            <a:avLst/>
                            <a:gdLst>
                              <a:gd name="T0" fmla="+- 0 8762 8746"/>
                              <a:gd name="T1" fmla="*/ T0 w 16"/>
                              <a:gd name="T2" fmla="+- 0 815 815"/>
                              <a:gd name="T3" fmla="*/ 815 h 11"/>
                              <a:gd name="T4" fmla="+- 0 8746 8746"/>
                              <a:gd name="T5" fmla="*/ T4 w 16"/>
                              <a:gd name="T6" fmla="+- 0 815 815"/>
                              <a:gd name="T7" fmla="*/ 815 h 11"/>
                              <a:gd name="T8" fmla="+- 0 8759 8746"/>
                              <a:gd name="T9" fmla="*/ T8 w 16"/>
                              <a:gd name="T10" fmla="+- 0 825 815"/>
                              <a:gd name="T11" fmla="*/ 825 h 11"/>
                              <a:gd name="T12" fmla="+- 0 8762 8746"/>
                              <a:gd name="T13" fmla="*/ T12 w 16"/>
                              <a:gd name="T14" fmla="+- 0 815 815"/>
                              <a:gd name="T15" fmla="*/ 815 h 11"/>
                            </a:gdLst>
                            <a:ahLst/>
                            <a:cxnLst>
                              <a:cxn ang="0">
                                <a:pos x="T1" y="T3"/>
                              </a:cxn>
                              <a:cxn ang="0">
                                <a:pos x="T5" y="T7"/>
                              </a:cxn>
                              <a:cxn ang="0">
                                <a:pos x="T9" y="T11"/>
                              </a:cxn>
                              <a:cxn ang="0">
                                <a:pos x="T13" y="T15"/>
                              </a:cxn>
                            </a:cxnLst>
                            <a:rect l="0" t="0" r="r" b="b"/>
                            <a:pathLst>
                              <a:path w="16" h="11">
                                <a:moveTo>
                                  <a:pt x="16" y="0"/>
                                </a:moveTo>
                                <a:lnTo>
                                  <a:pt x="0" y="0"/>
                                </a:lnTo>
                                <a:lnTo>
                                  <a:pt x="13" y="10"/>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19"/>
                        <wps:cNvSpPr>
                          <a:spLocks/>
                        </wps:cNvSpPr>
                        <wps:spPr bwMode="auto">
                          <a:xfrm>
                            <a:off x="8934" y="875"/>
                            <a:ext cx="13" cy="11"/>
                          </a:xfrm>
                          <a:custGeom>
                            <a:avLst/>
                            <a:gdLst>
                              <a:gd name="T0" fmla="+- 0 8935 8934"/>
                              <a:gd name="T1" fmla="*/ T0 w 13"/>
                              <a:gd name="T2" fmla="+- 0 883 875"/>
                              <a:gd name="T3" fmla="*/ 883 h 11"/>
                              <a:gd name="T4" fmla="+- 0 8934 8934"/>
                              <a:gd name="T5" fmla="*/ T4 w 13"/>
                              <a:gd name="T6" fmla="+- 0 878 875"/>
                              <a:gd name="T7" fmla="*/ 878 h 11"/>
                              <a:gd name="T8" fmla="+- 0 8938 8934"/>
                              <a:gd name="T9" fmla="*/ T8 w 13"/>
                              <a:gd name="T10" fmla="+- 0 875 875"/>
                              <a:gd name="T11" fmla="*/ 875 h 11"/>
                              <a:gd name="T12" fmla="+- 0 8946 8934"/>
                              <a:gd name="T13" fmla="*/ T12 w 13"/>
                              <a:gd name="T14" fmla="+- 0 878 875"/>
                              <a:gd name="T15" fmla="*/ 878 h 11"/>
                              <a:gd name="T16" fmla="+- 0 8944 8934"/>
                              <a:gd name="T17" fmla="*/ T16 w 13"/>
                              <a:gd name="T18" fmla="+- 0 879 875"/>
                              <a:gd name="T19" fmla="*/ 879 h 11"/>
                              <a:gd name="T20" fmla="+- 0 8942 8934"/>
                              <a:gd name="T21" fmla="*/ T20 w 13"/>
                              <a:gd name="T22" fmla="+- 0 880 875"/>
                              <a:gd name="T23" fmla="*/ 880 h 11"/>
                              <a:gd name="T24" fmla="+- 0 8943 8934"/>
                              <a:gd name="T25" fmla="*/ T24 w 13"/>
                              <a:gd name="T26" fmla="+- 0 883 875"/>
                              <a:gd name="T27" fmla="*/ 883 h 11"/>
                              <a:gd name="T28" fmla="+- 0 8944 8934"/>
                              <a:gd name="T29" fmla="*/ T28 w 13"/>
                              <a:gd name="T30" fmla="+- 0 886 875"/>
                              <a:gd name="T31" fmla="*/ 886 h 11"/>
                              <a:gd name="T32" fmla="+- 0 8935 8934"/>
                              <a:gd name="T33" fmla="*/ T32 w 13"/>
                              <a:gd name="T34" fmla="+- 0 883 875"/>
                              <a:gd name="T35" fmla="*/ 883 h 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1">
                                <a:moveTo>
                                  <a:pt x="1" y="8"/>
                                </a:moveTo>
                                <a:lnTo>
                                  <a:pt x="0" y="3"/>
                                </a:lnTo>
                                <a:lnTo>
                                  <a:pt x="4" y="0"/>
                                </a:lnTo>
                                <a:lnTo>
                                  <a:pt x="12" y="3"/>
                                </a:lnTo>
                                <a:lnTo>
                                  <a:pt x="10" y="4"/>
                                </a:lnTo>
                                <a:lnTo>
                                  <a:pt x="8" y="5"/>
                                </a:lnTo>
                                <a:lnTo>
                                  <a:pt x="9" y="8"/>
                                </a:lnTo>
                                <a:lnTo>
                                  <a:pt x="10" y="11"/>
                                </a:lnTo>
                                <a:lnTo>
                                  <a:pt x="1"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20"/>
                        <wps:cNvSpPr>
                          <a:spLocks/>
                        </wps:cNvSpPr>
                        <wps:spPr bwMode="auto">
                          <a:xfrm>
                            <a:off x="8934" y="875"/>
                            <a:ext cx="13" cy="11"/>
                          </a:xfrm>
                          <a:custGeom>
                            <a:avLst/>
                            <a:gdLst>
                              <a:gd name="T0" fmla="+- 0 8934 8934"/>
                              <a:gd name="T1" fmla="*/ T0 w 13"/>
                              <a:gd name="T2" fmla="+- 0 878 875"/>
                              <a:gd name="T3" fmla="*/ 878 h 11"/>
                              <a:gd name="T4" fmla="+- 0 8938 8934"/>
                              <a:gd name="T5" fmla="*/ T4 w 13"/>
                              <a:gd name="T6" fmla="+- 0 875 875"/>
                              <a:gd name="T7" fmla="*/ 875 h 11"/>
                              <a:gd name="T8" fmla="+- 0 8946 8934"/>
                              <a:gd name="T9" fmla="*/ T8 w 13"/>
                              <a:gd name="T10" fmla="+- 0 878 875"/>
                              <a:gd name="T11" fmla="*/ 878 h 11"/>
                              <a:gd name="T12" fmla="+- 0 8944 8934"/>
                              <a:gd name="T13" fmla="*/ T12 w 13"/>
                              <a:gd name="T14" fmla="+- 0 879 875"/>
                              <a:gd name="T15" fmla="*/ 879 h 11"/>
                              <a:gd name="T16" fmla="+- 0 8942 8934"/>
                              <a:gd name="T17" fmla="*/ T16 w 13"/>
                              <a:gd name="T18" fmla="+- 0 880 875"/>
                              <a:gd name="T19" fmla="*/ 880 h 11"/>
                              <a:gd name="T20" fmla="+- 0 8943 8934"/>
                              <a:gd name="T21" fmla="*/ T20 w 13"/>
                              <a:gd name="T22" fmla="+- 0 883 875"/>
                              <a:gd name="T23" fmla="*/ 883 h 11"/>
                              <a:gd name="T24" fmla="+- 0 8944 8934"/>
                              <a:gd name="T25" fmla="*/ T24 w 13"/>
                              <a:gd name="T26" fmla="+- 0 886 875"/>
                              <a:gd name="T27" fmla="*/ 886 h 11"/>
                              <a:gd name="T28" fmla="+- 0 8935 8934"/>
                              <a:gd name="T29" fmla="*/ T28 w 13"/>
                              <a:gd name="T30" fmla="+- 0 883 875"/>
                              <a:gd name="T31" fmla="*/ 883 h 11"/>
                              <a:gd name="T32" fmla="+- 0 8934 8934"/>
                              <a:gd name="T33" fmla="*/ T32 w 13"/>
                              <a:gd name="T34" fmla="+- 0 878 875"/>
                              <a:gd name="T35" fmla="*/ 878 h 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1">
                                <a:moveTo>
                                  <a:pt x="0" y="3"/>
                                </a:moveTo>
                                <a:lnTo>
                                  <a:pt x="4" y="0"/>
                                </a:lnTo>
                                <a:lnTo>
                                  <a:pt x="12" y="3"/>
                                </a:lnTo>
                                <a:lnTo>
                                  <a:pt x="10" y="4"/>
                                </a:lnTo>
                                <a:lnTo>
                                  <a:pt x="8" y="5"/>
                                </a:lnTo>
                                <a:lnTo>
                                  <a:pt x="9" y="8"/>
                                </a:lnTo>
                                <a:lnTo>
                                  <a:pt x="10" y="11"/>
                                </a:lnTo>
                                <a:lnTo>
                                  <a:pt x="1" y="8"/>
                                </a:lnTo>
                                <a:lnTo>
                                  <a:pt x="0" y="3"/>
                                </a:lnTo>
                                <a:close/>
                              </a:path>
                            </a:pathLst>
                          </a:custGeom>
                          <a:noFill/>
                          <a:ln w="67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Line 21"/>
                        <wps:cNvCnPr>
                          <a:cxnSpLocks noChangeShapeType="1"/>
                        </wps:cNvCnPr>
                        <wps:spPr bwMode="auto">
                          <a:xfrm>
                            <a:off x="8753" y="866"/>
                            <a:ext cx="190" cy="0"/>
                          </a:xfrm>
                          <a:prstGeom prst="line">
                            <a:avLst/>
                          </a:prstGeom>
                          <a:noFill/>
                          <a:ln w="137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2" name="Freeform 22"/>
                        <wps:cNvSpPr>
                          <a:spLocks/>
                        </wps:cNvSpPr>
                        <wps:spPr bwMode="auto">
                          <a:xfrm>
                            <a:off x="8741" y="860"/>
                            <a:ext cx="16" cy="11"/>
                          </a:xfrm>
                          <a:custGeom>
                            <a:avLst/>
                            <a:gdLst>
                              <a:gd name="T0" fmla="+- 0 8756 8742"/>
                              <a:gd name="T1" fmla="*/ T0 w 16"/>
                              <a:gd name="T2" fmla="+- 0 861 861"/>
                              <a:gd name="T3" fmla="*/ 861 h 11"/>
                              <a:gd name="T4" fmla="+- 0 8742 8742"/>
                              <a:gd name="T5" fmla="*/ T4 w 16"/>
                              <a:gd name="T6" fmla="+- 0 869 861"/>
                              <a:gd name="T7" fmla="*/ 869 h 11"/>
                              <a:gd name="T8" fmla="+- 0 8757 8742"/>
                              <a:gd name="T9" fmla="*/ T8 w 16"/>
                              <a:gd name="T10" fmla="+- 0 871 861"/>
                              <a:gd name="T11" fmla="*/ 871 h 11"/>
                              <a:gd name="T12" fmla="+- 0 8756 8742"/>
                              <a:gd name="T13" fmla="*/ T12 w 16"/>
                              <a:gd name="T14" fmla="+- 0 861 861"/>
                              <a:gd name="T15" fmla="*/ 861 h 11"/>
                            </a:gdLst>
                            <a:ahLst/>
                            <a:cxnLst>
                              <a:cxn ang="0">
                                <a:pos x="T1" y="T3"/>
                              </a:cxn>
                              <a:cxn ang="0">
                                <a:pos x="T5" y="T7"/>
                              </a:cxn>
                              <a:cxn ang="0">
                                <a:pos x="T9" y="T11"/>
                              </a:cxn>
                              <a:cxn ang="0">
                                <a:pos x="T13" y="T15"/>
                              </a:cxn>
                            </a:cxnLst>
                            <a:rect l="0" t="0" r="r" b="b"/>
                            <a:pathLst>
                              <a:path w="16" h="11">
                                <a:moveTo>
                                  <a:pt x="14" y="0"/>
                                </a:moveTo>
                                <a:lnTo>
                                  <a:pt x="0" y="8"/>
                                </a:lnTo>
                                <a:lnTo>
                                  <a:pt x="15" y="10"/>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23"/>
                        <wps:cNvSpPr>
                          <a:spLocks/>
                        </wps:cNvSpPr>
                        <wps:spPr bwMode="auto">
                          <a:xfrm>
                            <a:off x="8936" y="830"/>
                            <a:ext cx="13" cy="10"/>
                          </a:xfrm>
                          <a:custGeom>
                            <a:avLst/>
                            <a:gdLst>
                              <a:gd name="T0" fmla="+- 0 8939 8937"/>
                              <a:gd name="T1" fmla="*/ T0 w 13"/>
                              <a:gd name="T2" fmla="+- 0 832 831"/>
                              <a:gd name="T3" fmla="*/ 832 h 10"/>
                              <a:gd name="T4" fmla="+- 0 8937 8937"/>
                              <a:gd name="T5" fmla="*/ T4 w 13"/>
                              <a:gd name="T6" fmla="+- 0 837 831"/>
                              <a:gd name="T7" fmla="*/ 837 h 10"/>
                              <a:gd name="T8" fmla="+- 0 8940 8937"/>
                              <a:gd name="T9" fmla="*/ T8 w 13"/>
                              <a:gd name="T10" fmla="+- 0 840 831"/>
                              <a:gd name="T11" fmla="*/ 840 h 10"/>
                              <a:gd name="T12" fmla="+- 0 8949 8937"/>
                              <a:gd name="T13" fmla="*/ T12 w 13"/>
                              <a:gd name="T14" fmla="+- 0 839 831"/>
                              <a:gd name="T15" fmla="*/ 839 h 10"/>
                              <a:gd name="T16" fmla="+- 0 8945 8937"/>
                              <a:gd name="T17" fmla="*/ T16 w 13"/>
                              <a:gd name="T18" fmla="+- 0 836 831"/>
                              <a:gd name="T19" fmla="*/ 836 h 10"/>
                              <a:gd name="T20" fmla="+- 0 8947 8937"/>
                              <a:gd name="T21" fmla="*/ T20 w 13"/>
                              <a:gd name="T22" fmla="+- 0 833 831"/>
                              <a:gd name="T23" fmla="*/ 833 h 10"/>
                              <a:gd name="T24" fmla="+- 0 8948 8937"/>
                              <a:gd name="T25" fmla="*/ T24 w 13"/>
                              <a:gd name="T26" fmla="+- 0 831 831"/>
                              <a:gd name="T27" fmla="*/ 831 h 10"/>
                              <a:gd name="T28" fmla="+- 0 8939 8937"/>
                              <a:gd name="T29" fmla="*/ T28 w 13"/>
                              <a:gd name="T30" fmla="+- 0 832 831"/>
                              <a:gd name="T31" fmla="*/ 832 h 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 h="10">
                                <a:moveTo>
                                  <a:pt x="2" y="1"/>
                                </a:moveTo>
                                <a:lnTo>
                                  <a:pt x="0" y="6"/>
                                </a:lnTo>
                                <a:lnTo>
                                  <a:pt x="3" y="9"/>
                                </a:lnTo>
                                <a:lnTo>
                                  <a:pt x="12" y="8"/>
                                </a:lnTo>
                                <a:lnTo>
                                  <a:pt x="8" y="5"/>
                                </a:lnTo>
                                <a:lnTo>
                                  <a:pt x="10" y="2"/>
                                </a:lnTo>
                                <a:lnTo>
                                  <a:pt x="11" y="0"/>
                                </a:lnTo>
                                <a:lnTo>
                                  <a:pt x="2"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24"/>
                        <wps:cNvSpPr>
                          <a:spLocks/>
                        </wps:cNvSpPr>
                        <wps:spPr bwMode="auto">
                          <a:xfrm>
                            <a:off x="8936" y="830"/>
                            <a:ext cx="13" cy="10"/>
                          </a:xfrm>
                          <a:custGeom>
                            <a:avLst/>
                            <a:gdLst>
                              <a:gd name="T0" fmla="+- 0 8937 8937"/>
                              <a:gd name="T1" fmla="*/ T0 w 13"/>
                              <a:gd name="T2" fmla="+- 0 837 831"/>
                              <a:gd name="T3" fmla="*/ 837 h 10"/>
                              <a:gd name="T4" fmla="+- 0 8940 8937"/>
                              <a:gd name="T5" fmla="*/ T4 w 13"/>
                              <a:gd name="T6" fmla="+- 0 840 831"/>
                              <a:gd name="T7" fmla="*/ 840 h 10"/>
                              <a:gd name="T8" fmla="+- 0 8949 8937"/>
                              <a:gd name="T9" fmla="*/ T8 w 13"/>
                              <a:gd name="T10" fmla="+- 0 839 831"/>
                              <a:gd name="T11" fmla="*/ 839 h 10"/>
                              <a:gd name="T12" fmla="+- 0 8947 8937"/>
                              <a:gd name="T13" fmla="*/ T12 w 13"/>
                              <a:gd name="T14" fmla="+- 0 837 831"/>
                              <a:gd name="T15" fmla="*/ 837 h 10"/>
                              <a:gd name="T16" fmla="+- 0 8945 8937"/>
                              <a:gd name="T17" fmla="*/ T16 w 13"/>
                              <a:gd name="T18" fmla="+- 0 836 831"/>
                              <a:gd name="T19" fmla="*/ 836 h 10"/>
                              <a:gd name="T20" fmla="+- 0 8947 8937"/>
                              <a:gd name="T21" fmla="*/ T20 w 13"/>
                              <a:gd name="T22" fmla="+- 0 833 831"/>
                              <a:gd name="T23" fmla="*/ 833 h 10"/>
                              <a:gd name="T24" fmla="+- 0 8948 8937"/>
                              <a:gd name="T25" fmla="*/ T24 w 13"/>
                              <a:gd name="T26" fmla="+- 0 831 831"/>
                              <a:gd name="T27" fmla="*/ 831 h 10"/>
                              <a:gd name="T28" fmla="+- 0 8939 8937"/>
                              <a:gd name="T29" fmla="*/ T28 w 13"/>
                              <a:gd name="T30" fmla="+- 0 832 831"/>
                              <a:gd name="T31" fmla="*/ 832 h 10"/>
                              <a:gd name="T32" fmla="+- 0 8937 8937"/>
                              <a:gd name="T33" fmla="*/ T32 w 13"/>
                              <a:gd name="T34" fmla="+- 0 837 831"/>
                              <a:gd name="T35" fmla="*/ 83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0">
                                <a:moveTo>
                                  <a:pt x="0" y="6"/>
                                </a:moveTo>
                                <a:lnTo>
                                  <a:pt x="3" y="9"/>
                                </a:lnTo>
                                <a:lnTo>
                                  <a:pt x="12" y="8"/>
                                </a:lnTo>
                                <a:lnTo>
                                  <a:pt x="10" y="6"/>
                                </a:lnTo>
                                <a:lnTo>
                                  <a:pt x="8" y="5"/>
                                </a:lnTo>
                                <a:lnTo>
                                  <a:pt x="10" y="2"/>
                                </a:lnTo>
                                <a:lnTo>
                                  <a:pt x="11" y="0"/>
                                </a:lnTo>
                                <a:lnTo>
                                  <a:pt x="2" y="1"/>
                                </a:lnTo>
                                <a:lnTo>
                                  <a:pt x="0" y="6"/>
                                </a:lnTo>
                                <a:close/>
                              </a:path>
                            </a:pathLst>
                          </a:custGeom>
                          <a:noFill/>
                          <a:ln w="67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 name="Line 25"/>
                        <wps:cNvCnPr>
                          <a:cxnSpLocks noChangeShapeType="1"/>
                        </wps:cNvCnPr>
                        <wps:spPr bwMode="auto">
                          <a:xfrm>
                            <a:off x="8757" y="880"/>
                            <a:ext cx="183" cy="0"/>
                          </a:xfrm>
                          <a:prstGeom prst="line">
                            <a:avLst/>
                          </a:prstGeom>
                          <a:noFill/>
                          <a:ln w="136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6" name="Freeform 26"/>
                        <wps:cNvSpPr>
                          <a:spLocks/>
                        </wps:cNvSpPr>
                        <wps:spPr bwMode="auto">
                          <a:xfrm>
                            <a:off x="8745" y="874"/>
                            <a:ext cx="16" cy="11"/>
                          </a:xfrm>
                          <a:custGeom>
                            <a:avLst/>
                            <a:gdLst>
                              <a:gd name="T0" fmla="+- 0 8758 8746"/>
                              <a:gd name="T1" fmla="*/ T0 w 16"/>
                              <a:gd name="T2" fmla="+- 0 874 874"/>
                              <a:gd name="T3" fmla="*/ 874 h 11"/>
                              <a:gd name="T4" fmla="+- 0 8746 8746"/>
                              <a:gd name="T5" fmla="*/ T4 w 16"/>
                              <a:gd name="T6" fmla="+- 0 884 874"/>
                              <a:gd name="T7" fmla="*/ 884 h 11"/>
                              <a:gd name="T8" fmla="+- 0 8761 8746"/>
                              <a:gd name="T9" fmla="*/ T8 w 16"/>
                              <a:gd name="T10" fmla="+- 0 885 874"/>
                              <a:gd name="T11" fmla="*/ 885 h 11"/>
                              <a:gd name="T12" fmla="+- 0 8758 8746"/>
                              <a:gd name="T13" fmla="*/ T12 w 16"/>
                              <a:gd name="T14" fmla="+- 0 874 874"/>
                              <a:gd name="T15" fmla="*/ 874 h 11"/>
                            </a:gdLst>
                            <a:ahLst/>
                            <a:cxnLst>
                              <a:cxn ang="0">
                                <a:pos x="T1" y="T3"/>
                              </a:cxn>
                              <a:cxn ang="0">
                                <a:pos x="T5" y="T7"/>
                              </a:cxn>
                              <a:cxn ang="0">
                                <a:pos x="T9" y="T11"/>
                              </a:cxn>
                              <a:cxn ang="0">
                                <a:pos x="T13" y="T15"/>
                              </a:cxn>
                            </a:cxnLst>
                            <a:rect l="0" t="0" r="r" b="b"/>
                            <a:pathLst>
                              <a:path w="16" h="11">
                                <a:moveTo>
                                  <a:pt x="12" y="0"/>
                                </a:moveTo>
                                <a:lnTo>
                                  <a:pt x="0" y="10"/>
                                </a:lnTo>
                                <a:lnTo>
                                  <a:pt x="15" y="11"/>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27"/>
                        <wps:cNvSpPr>
                          <a:spLocks/>
                        </wps:cNvSpPr>
                        <wps:spPr bwMode="auto">
                          <a:xfrm>
                            <a:off x="8933" y="813"/>
                            <a:ext cx="13" cy="11"/>
                          </a:xfrm>
                          <a:custGeom>
                            <a:avLst/>
                            <a:gdLst>
                              <a:gd name="T0" fmla="+- 0 8935 8934"/>
                              <a:gd name="T1" fmla="*/ T0 w 13"/>
                              <a:gd name="T2" fmla="+- 0 816 814"/>
                              <a:gd name="T3" fmla="*/ 816 h 11"/>
                              <a:gd name="T4" fmla="+- 0 8934 8934"/>
                              <a:gd name="T5" fmla="*/ T4 w 13"/>
                              <a:gd name="T6" fmla="+- 0 821 814"/>
                              <a:gd name="T7" fmla="*/ 821 h 11"/>
                              <a:gd name="T8" fmla="+- 0 8938 8934"/>
                              <a:gd name="T9" fmla="*/ T8 w 13"/>
                              <a:gd name="T10" fmla="+- 0 824 814"/>
                              <a:gd name="T11" fmla="*/ 824 h 11"/>
                              <a:gd name="T12" fmla="+- 0 8946 8934"/>
                              <a:gd name="T13" fmla="*/ T12 w 13"/>
                              <a:gd name="T14" fmla="+- 0 822 814"/>
                              <a:gd name="T15" fmla="*/ 822 h 11"/>
                              <a:gd name="T16" fmla="+- 0 8942 8934"/>
                              <a:gd name="T17" fmla="*/ T16 w 13"/>
                              <a:gd name="T18" fmla="+- 0 819 814"/>
                              <a:gd name="T19" fmla="*/ 819 h 11"/>
                              <a:gd name="T20" fmla="+- 0 8943 8934"/>
                              <a:gd name="T21" fmla="*/ T20 w 13"/>
                              <a:gd name="T22" fmla="+- 0 817 814"/>
                              <a:gd name="T23" fmla="*/ 817 h 11"/>
                              <a:gd name="T24" fmla="+- 0 8944 8934"/>
                              <a:gd name="T25" fmla="*/ T24 w 13"/>
                              <a:gd name="T26" fmla="+- 0 814 814"/>
                              <a:gd name="T27" fmla="*/ 814 h 11"/>
                              <a:gd name="T28" fmla="+- 0 8935 8934"/>
                              <a:gd name="T29" fmla="*/ T28 w 13"/>
                              <a:gd name="T30" fmla="+- 0 816 814"/>
                              <a:gd name="T31" fmla="*/ 816 h 1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 h="11">
                                <a:moveTo>
                                  <a:pt x="1" y="2"/>
                                </a:moveTo>
                                <a:lnTo>
                                  <a:pt x="0" y="7"/>
                                </a:lnTo>
                                <a:lnTo>
                                  <a:pt x="4" y="10"/>
                                </a:lnTo>
                                <a:lnTo>
                                  <a:pt x="12" y="8"/>
                                </a:lnTo>
                                <a:lnTo>
                                  <a:pt x="8" y="5"/>
                                </a:lnTo>
                                <a:lnTo>
                                  <a:pt x="9" y="3"/>
                                </a:lnTo>
                                <a:lnTo>
                                  <a:pt x="10" y="0"/>
                                </a:lnTo>
                                <a:lnTo>
                                  <a:pt x="1"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28"/>
                        <wps:cNvSpPr>
                          <a:spLocks/>
                        </wps:cNvSpPr>
                        <wps:spPr bwMode="auto">
                          <a:xfrm>
                            <a:off x="8933" y="813"/>
                            <a:ext cx="13" cy="11"/>
                          </a:xfrm>
                          <a:custGeom>
                            <a:avLst/>
                            <a:gdLst>
                              <a:gd name="T0" fmla="+- 0 8934 8934"/>
                              <a:gd name="T1" fmla="*/ T0 w 13"/>
                              <a:gd name="T2" fmla="+- 0 821 814"/>
                              <a:gd name="T3" fmla="*/ 821 h 11"/>
                              <a:gd name="T4" fmla="+- 0 8938 8934"/>
                              <a:gd name="T5" fmla="*/ T4 w 13"/>
                              <a:gd name="T6" fmla="+- 0 824 814"/>
                              <a:gd name="T7" fmla="*/ 824 h 11"/>
                              <a:gd name="T8" fmla="+- 0 8946 8934"/>
                              <a:gd name="T9" fmla="*/ T8 w 13"/>
                              <a:gd name="T10" fmla="+- 0 822 814"/>
                              <a:gd name="T11" fmla="*/ 822 h 11"/>
                              <a:gd name="T12" fmla="+- 0 8944 8934"/>
                              <a:gd name="T13" fmla="*/ T12 w 13"/>
                              <a:gd name="T14" fmla="+- 0 820 814"/>
                              <a:gd name="T15" fmla="*/ 820 h 11"/>
                              <a:gd name="T16" fmla="+- 0 8942 8934"/>
                              <a:gd name="T17" fmla="*/ T16 w 13"/>
                              <a:gd name="T18" fmla="+- 0 819 814"/>
                              <a:gd name="T19" fmla="*/ 819 h 11"/>
                              <a:gd name="T20" fmla="+- 0 8943 8934"/>
                              <a:gd name="T21" fmla="*/ T20 w 13"/>
                              <a:gd name="T22" fmla="+- 0 817 814"/>
                              <a:gd name="T23" fmla="*/ 817 h 11"/>
                              <a:gd name="T24" fmla="+- 0 8944 8934"/>
                              <a:gd name="T25" fmla="*/ T24 w 13"/>
                              <a:gd name="T26" fmla="+- 0 814 814"/>
                              <a:gd name="T27" fmla="*/ 814 h 11"/>
                              <a:gd name="T28" fmla="+- 0 8935 8934"/>
                              <a:gd name="T29" fmla="*/ T28 w 13"/>
                              <a:gd name="T30" fmla="+- 0 816 814"/>
                              <a:gd name="T31" fmla="*/ 816 h 11"/>
                              <a:gd name="T32" fmla="+- 0 8934 8934"/>
                              <a:gd name="T33" fmla="*/ T32 w 13"/>
                              <a:gd name="T34" fmla="+- 0 821 814"/>
                              <a:gd name="T35" fmla="*/ 821 h 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1">
                                <a:moveTo>
                                  <a:pt x="0" y="7"/>
                                </a:moveTo>
                                <a:lnTo>
                                  <a:pt x="4" y="10"/>
                                </a:lnTo>
                                <a:lnTo>
                                  <a:pt x="12" y="8"/>
                                </a:lnTo>
                                <a:lnTo>
                                  <a:pt x="10" y="6"/>
                                </a:lnTo>
                                <a:lnTo>
                                  <a:pt x="8" y="5"/>
                                </a:lnTo>
                                <a:lnTo>
                                  <a:pt x="9" y="3"/>
                                </a:lnTo>
                                <a:lnTo>
                                  <a:pt x="10" y="0"/>
                                </a:lnTo>
                                <a:lnTo>
                                  <a:pt x="1" y="2"/>
                                </a:lnTo>
                                <a:lnTo>
                                  <a:pt x="0" y="7"/>
                                </a:lnTo>
                                <a:close/>
                              </a:path>
                            </a:pathLst>
                          </a:custGeom>
                          <a:noFill/>
                          <a:ln w="67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Freeform 29"/>
                        <wps:cNvSpPr>
                          <a:spLocks/>
                        </wps:cNvSpPr>
                        <wps:spPr bwMode="auto">
                          <a:xfrm>
                            <a:off x="8845" y="725"/>
                            <a:ext cx="42" cy="38"/>
                          </a:xfrm>
                          <a:custGeom>
                            <a:avLst/>
                            <a:gdLst>
                              <a:gd name="T0" fmla="+- 0 8850 8846"/>
                              <a:gd name="T1" fmla="*/ T0 w 42"/>
                              <a:gd name="T2" fmla="+- 0 763 725"/>
                              <a:gd name="T3" fmla="*/ 763 h 38"/>
                              <a:gd name="T4" fmla="+- 0 8846 8846"/>
                              <a:gd name="T5" fmla="*/ T4 w 42"/>
                              <a:gd name="T6" fmla="+- 0 759 725"/>
                              <a:gd name="T7" fmla="*/ 759 h 38"/>
                              <a:gd name="T8" fmla="+- 0 8885 8846"/>
                              <a:gd name="T9" fmla="*/ T8 w 42"/>
                              <a:gd name="T10" fmla="+- 0 725 725"/>
                              <a:gd name="T11" fmla="*/ 725 h 38"/>
                              <a:gd name="T12" fmla="+- 0 8887 8846"/>
                              <a:gd name="T13" fmla="*/ T12 w 42"/>
                              <a:gd name="T14" fmla="+- 0 731 725"/>
                              <a:gd name="T15" fmla="*/ 731 h 38"/>
                              <a:gd name="T16" fmla="+- 0 8850 8846"/>
                              <a:gd name="T17" fmla="*/ T16 w 42"/>
                              <a:gd name="T18" fmla="+- 0 763 725"/>
                              <a:gd name="T19" fmla="*/ 763 h 38"/>
                            </a:gdLst>
                            <a:ahLst/>
                            <a:cxnLst>
                              <a:cxn ang="0">
                                <a:pos x="T1" y="T3"/>
                              </a:cxn>
                              <a:cxn ang="0">
                                <a:pos x="T5" y="T7"/>
                              </a:cxn>
                              <a:cxn ang="0">
                                <a:pos x="T9" y="T11"/>
                              </a:cxn>
                              <a:cxn ang="0">
                                <a:pos x="T13" y="T15"/>
                              </a:cxn>
                              <a:cxn ang="0">
                                <a:pos x="T17" y="T19"/>
                              </a:cxn>
                            </a:cxnLst>
                            <a:rect l="0" t="0" r="r" b="b"/>
                            <a:pathLst>
                              <a:path w="42" h="38">
                                <a:moveTo>
                                  <a:pt x="4" y="38"/>
                                </a:moveTo>
                                <a:lnTo>
                                  <a:pt x="0" y="34"/>
                                </a:lnTo>
                                <a:lnTo>
                                  <a:pt x="39" y="0"/>
                                </a:lnTo>
                                <a:lnTo>
                                  <a:pt x="41" y="6"/>
                                </a:lnTo>
                                <a:lnTo>
                                  <a:pt x="4" y="38"/>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0"/>
                        <wps:cNvSpPr>
                          <a:spLocks/>
                        </wps:cNvSpPr>
                        <wps:spPr bwMode="auto">
                          <a:xfrm>
                            <a:off x="8845" y="725"/>
                            <a:ext cx="42" cy="38"/>
                          </a:xfrm>
                          <a:custGeom>
                            <a:avLst/>
                            <a:gdLst>
                              <a:gd name="T0" fmla="+- 0 8885 8846"/>
                              <a:gd name="T1" fmla="*/ T0 w 42"/>
                              <a:gd name="T2" fmla="+- 0 725 725"/>
                              <a:gd name="T3" fmla="*/ 725 h 38"/>
                              <a:gd name="T4" fmla="+- 0 8846 8846"/>
                              <a:gd name="T5" fmla="*/ T4 w 42"/>
                              <a:gd name="T6" fmla="+- 0 759 725"/>
                              <a:gd name="T7" fmla="*/ 759 h 38"/>
                              <a:gd name="T8" fmla="+- 0 8850 8846"/>
                              <a:gd name="T9" fmla="*/ T8 w 42"/>
                              <a:gd name="T10" fmla="+- 0 763 725"/>
                              <a:gd name="T11" fmla="*/ 763 h 38"/>
                              <a:gd name="T12" fmla="+- 0 8887 8846"/>
                              <a:gd name="T13" fmla="*/ T12 w 42"/>
                              <a:gd name="T14" fmla="+- 0 731 725"/>
                              <a:gd name="T15" fmla="*/ 731 h 38"/>
                              <a:gd name="T16" fmla="+- 0 8885 8846"/>
                              <a:gd name="T17" fmla="*/ T16 w 42"/>
                              <a:gd name="T18" fmla="+- 0 725 725"/>
                              <a:gd name="T19" fmla="*/ 725 h 38"/>
                            </a:gdLst>
                            <a:ahLst/>
                            <a:cxnLst>
                              <a:cxn ang="0">
                                <a:pos x="T1" y="T3"/>
                              </a:cxn>
                              <a:cxn ang="0">
                                <a:pos x="T5" y="T7"/>
                              </a:cxn>
                              <a:cxn ang="0">
                                <a:pos x="T9" y="T11"/>
                              </a:cxn>
                              <a:cxn ang="0">
                                <a:pos x="T13" y="T15"/>
                              </a:cxn>
                              <a:cxn ang="0">
                                <a:pos x="T17" y="T19"/>
                              </a:cxn>
                            </a:cxnLst>
                            <a:rect l="0" t="0" r="r" b="b"/>
                            <a:pathLst>
                              <a:path w="42" h="38">
                                <a:moveTo>
                                  <a:pt x="39" y="0"/>
                                </a:moveTo>
                                <a:lnTo>
                                  <a:pt x="0" y="34"/>
                                </a:lnTo>
                                <a:lnTo>
                                  <a:pt x="4" y="38"/>
                                </a:lnTo>
                                <a:lnTo>
                                  <a:pt x="41" y="6"/>
                                </a:lnTo>
                                <a:lnTo>
                                  <a:pt x="39" y="0"/>
                                </a:lnTo>
                                <a:close/>
                              </a:path>
                            </a:pathLst>
                          </a:custGeom>
                          <a:noFill/>
                          <a:ln w="1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Freeform 31"/>
                        <wps:cNvSpPr>
                          <a:spLocks/>
                        </wps:cNvSpPr>
                        <wps:spPr bwMode="auto">
                          <a:xfrm>
                            <a:off x="8805" y="726"/>
                            <a:ext cx="40" cy="37"/>
                          </a:xfrm>
                          <a:custGeom>
                            <a:avLst/>
                            <a:gdLst>
                              <a:gd name="T0" fmla="+- 0 8841 8806"/>
                              <a:gd name="T1" fmla="*/ T0 w 40"/>
                              <a:gd name="T2" fmla="+- 0 763 727"/>
                              <a:gd name="T3" fmla="*/ 763 h 37"/>
                              <a:gd name="T4" fmla="+- 0 8806 8806"/>
                              <a:gd name="T5" fmla="*/ T4 w 40"/>
                              <a:gd name="T6" fmla="+- 0 732 727"/>
                              <a:gd name="T7" fmla="*/ 732 h 37"/>
                              <a:gd name="T8" fmla="+- 0 8808 8806"/>
                              <a:gd name="T9" fmla="*/ T8 w 40"/>
                              <a:gd name="T10" fmla="+- 0 727 727"/>
                              <a:gd name="T11" fmla="*/ 727 h 37"/>
                              <a:gd name="T12" fmla="+- 0 8846 8806"/>
                              <a:gd name="T13" fmla="*/ T12 w 40"/>
                              <a:gd name="T14" fmla="+- 0 759 727"/>
                              <a:gd name="T15" fmla="*/ 759 h 37"/>
                              <a:gd name="T16" fmla="+- 0 8841 8806"/>
                              <a:gd name="T17" fmla="*/ T16 w 40"/>
                              <a:gd name="T18" fmla="+- 0 763 727"/>
                              <a:gd name="T19" fmla="*/ 763 h 37"/>
                            </a:gdLst>
                            <a:ahLst/>
                            <a:cxnLst>
                              <a:cxn ang="0">
                                <a:pos x="T1" y="T3"/>
                              </a:cxn>
                              <a:cxn ang="0">
                                <a:pos x="T5" y="T7"/>
                              </a:cxn>
                              <a:cxn ang="0">
                                <a:pos x="T9" y="T11"/>
                              </a:cxn>
                              <a:cxn ang="0">
                                <a:pos x="T13" y="T15"/>
                              </a:cxn>
                              <a:cxn ang="0">
                                <a:pos x="T17" y="T19"/>
                              </a:cxn>
                            </a:cxnLst>
                            <a:rect l="0" t="0" r="r" b="b"/>
                            <a:pathLst>
                              <a:path w="40" h="37">
                                <a:moveTo>
                                  <a:pt x="35" y="36"/>
                                </a:moveTo>
                                <a:lnTo>
                                  <a:pt x="0" y="5"/>
                                </a:lnTo>
                                <a:lnTo>
                                  <a:pt x="2" y="0"/>
                                </a:lnTo>
                                <a:lnTo>
                                  <a:pt x="40" y="32"/>
                                </a:lnTo>
                                <a:lnTo>
                                  <a:pt x="35" y="36"/>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32"/>
                        <wps:cNvSpPr>
                          <a:spLocks/>
                        </wps:cNvSpPr>
                        <wps:spPr bwMode="auto">
                          <a:xfrm>
                            <a:off x="8805" y="726"/>
                            <a:ext cx="40" cy="37"/>
                          </a:xfrm>
                          <a:custGeom>
                            <a:avLst/>
                            <a:gdLst>
                              <a:gd name="T0" fmla="+- 0 8841 8806"/>
                              <a:gd name="T1" fmla="*/ T0 w 40"/>
                              <a:gd name="T2" fmla="+- 0 763 727"/>
                              <a:gd name="T3" fmla="*/ 763 h 37"/>
                              <a:gd name="T4" fmla="+- 0 8846 8806"/>
                              <a:gd name="T5" fmla="*/ T4 w 40"/>
                              <a:gd name="T6" fmla="+- 0 759 727"/>
                              <a:gd name="T7" fmla="*/ 759 h 37"/>
                              <a:gd name="T8" fmla="+- 0 8808 8806"/>
                              <a:gd name="T9" fmla="*/ T8 w 40"/>
                              <a:gd name="T10" fmla="+- 0 727 727"/>
                              <a:gd name="T11" fmla="*/ 727 h 37"/>
                              <a:gd name="T12" fmla="+- 0 8806 8806"/>
                              <a:gd name="T13" fmla="*/ T12 w 40"/>
                              <a:gd name="T14" fmla="+- 0 732 727"/>
                              <a:gd name="T15" fmla="*/ 732 h 37"/>
                              <a:gd name="T16" fmla="+- 0 8841 8806"/>
                              <a:gd name="T17" fmla="*/ T16 w 40"/>
                              <a:gd name="T18" fmla="+- 0 763 727"/>
                              <a:gd name="T19" fmla="*/ 763 h 37"/>
                            </a:gdLst>
                            <a:ahLst/>
                            <a:cxnLst>
                              <a:cxn ang="0">
                                <a:pos x="T1" y="T3"/>
                              </a:cxn>
                              <a:cxn ang="0">
                                <a:pos x="T5" y="T7"/>
                              </a:cxn>
                              <a:cxn ang="0">
                                <a:pos x="T9" y="T11"/>
                              </a:cxn>
                              <a:cxn ang="0">
                                <a:pos x="T13" y="T15"/>
                              </a:cxn>
                              <a:cxn ang="0">
                                <a:pos x="T17" y="T19"/>
                              </a:cxn>
                            </a:cxnLst>
                            <a:rect l="0" t="0" r="r" b="b"/>
                            <a:pathLst>
                              <a:path w="40" h="37">
                                <a:moveTo>
                                  <a:pt x="35" y="36"/>
                                </a:moveTo>
                                <a:lnTo>
                                  <a:pt x="40" y="32"/>
                                </a:lnTo>
                                <a:lnTo>
                                  <a:pt x="2" y="0"/>
                                </a:lnTo>
                                <a:lnTo>
                                  <a:pt x="0" y="5"/>
                                </a:lnTo>
                                <a:lnTo>
                                  <a:pt x="35" y="36"/>
                                </a:lnTo>
                                <a:close/>
                              </a:path>
                            </a:pathLst>
                          </a:custGeom>
                          <a:noFill/>
                          <a:ln w="1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 name="Freeform 33"/>
                        <wps:cNvSpPr>
                          <a:spLocks/>
                        </wps:cNvSpPr>
                        <wps:spPr bwMode="auto">
                          <a:xfrm>
                            <a:off x="8799" y="808"/>
                            <a:ext cx="94" cy="104"/>
                          </a:xfrm>
                          <a:custGeom>
                            <a:avLst/>
                            <a:gdLst>
                              <a:gd name="T0" fmla="+- 0 8861 8799"/>
                              <a:gd name="T1" fmla="*/ T0 w 94"/>
                              <a:gd name="T2" fmla="+- 0 911 808"/>
                              <a:gd name="T3" fmla="*/ 911 h 104"/>
                              <a:gd name="T4" fmla="+- 0 8830 8799"/>
                              <a:gd name="T5" fmla="*/ T4 w 94"/>
                              <a:gd name="T6" fmla="+- 0 911 808"/>
                              <a:gd name="T7" fmla="*/ 911 h 104"/>
                              <a:gd name="T8" fmla="+- 0 8818 8799"/>
                              <a:gd name="T9" fmla="*/ T8 w 94"/>
                              <a:gd name="T10" fmla="+- 0 908 808"/>
                              <a:gd name="T11" fmla="*/ 908 h 104"/>
                              <a:gd name="T12" fmla="+- 0 8803 8799"/>
                              <a:gd name="T13" fmla="*/ T12 w 94"/>
                              <a:gd name="T14" fmla="+- 0 894 808"/>
                              <a:gd name="T15" fmla="*/ 894 h 104"/>
                              <a:gd name="T16" fmla="+- 0 8799 8799"/>
                              <a:gd name="T17" fmla="*/ T16 w 94"/>
                              <a:gd name="T18" fmla="+- 0 883 808"/>
                              <a:gd name="T19" fmla="*/ 883 h 104"/>
                              <a:gd name="T20" fmla="+- 0 8799 8799"/>
                              <a:gd name="T21" fmla="*/ T20 w 94"/>
                              <a:gd name="T22" fmla="+- 0 808 808"/>
                              <a:gd name="T23" fmla="*/ 808 h 104"/>
                              <a:gd name="T24" fmla="+- 0 8827 8799"/>
                              <a:gd name="T25" fmla="*/ T24 w 94"/>
                              <a:gd name="T26" fmla="+- 0 808 808"/>
                              <a:gd name="T27" fmla="*/ 808 h 104"/>
                              <a:gd name="T28" fmla="+- 0 8827 8799"/>
                              <a:gd name="T29" fmla="*/ T28 w 94"/>
                              <a:gd name="T30" fmla="+- 0 868 808"/>
                              <a:gd name="T31" fmla="*/ 868 h 104"/>
                              <a:gd name="T32" fmla="+- 0 8829 8799"/>
                              <a:gd name="T33" fmla="*/ T32 w 94"/>
                              <a:gd name="T34" fmla="+- 0 874 808"/>
                              <a:gd name="T35" fmla="*/ 874 h 104"/>
                              <a:gd name="T36" fmla="+- 0 8834 8799"/>
                              <a:gd name="T37" fmla="*/ T36 w 94"/>
                              <a:gd name="T38" fmla="+- 0 881 808"/>
                              <a:gd name="T39" fmla="*/ 881 h 104"/>
                              <a:gd name="T40" fmla="+- 0 8839 8799"/>
                              <a:gd name="T41" fmla="*/ T40 w 94"/>
                              <a:gd name="T42" fmla="+- 0 883 808"/>
                              <a:gd name="T43" fmla="*/ 883 h 104"/>
                              <a:gd name="T44" fmla="+- 0 8852 8799"/>
                              <a:gd name="T45" fmla="*/ T44 w 94"/>
                              <a:gd name="T46" fmla="+- 0 883 808"/>
                              <a:gd name="T47" fmla="*/ 883 h 104"/>
                              <a:gd name="T48" fmla="+- 0 8857 8799"/>
                              <a:gd name="T49" fmla="*/ T48 w 94"/>
                              <a:gd name="T50" fmla="+- 0 881 808"/>
                              <a:gd name="T51" fmla="*/ 881 h 104"/>
                              <a:gd name="T52" fmla="+- 0 8863 8799"/>
                              <a:gd name="T53" fmla="*/ T52 w 94"/>
                              <a:gd name="T54" fmla="+- 0 874 808"/>
                              <a:gd name="T55" fmla="*/ 874 h 104"/>
                              <a:gd name="T56" fmla="+- 0 8864 8799"/>
                              <a:gd name="T57" fmla="*/ T56 w 94"/>
                              <a:gd name="T58" fmla="+- 0 868 808"/>
                              <a:gd name="T59" fmla="*/ 868 h 104"/>
                              <a:gd name="T60" fmla="+- 0 8864 8799"/>
                              <a:gd name="T61" fmla="*/ T60 w 94"/>
                              <a:gd name="T62" fmla="+- 0 808 808"/>
                              <a:gd name="T63" fmla="*/ 808 h 104"/>
                              <a:gd name="T64" fmla="+- 0 8892 8799"/>
                              <a:gd name="T65" fmla="*/ T64 w 94"/>
                              <a:gd name="T66" fmla="+- 0 808 808"/>
                              <a:gd name="T67" fmla="*/ 808 h 104"/>
                              <a:gd name="T68" fmla="+- 0 8892 8799"/>
                              <a:gd name="T69" fmla="*/ T68 w 94"/>
                              <a:gd name="T70" fmla="+- 0 883 808"/>
                              <a:gd name="T71" fmla="*/ 883 h 104"/>
                              <a:gd name="T72" fmla="+- 0 8889 8799"/>
                              <a:gd name="T73" fmla="*/ T72 w 94"/>
                              <a:gd name="T74" fmla="+- 0 894 808"/>
                              <a:gd name="T75" fmla="*/ 894 h 104"/>
                              <a:gd name="T76" fmla="+- 0 8873 8799"/>
                              <a:gd name="T77" fmla="*/ T76 w 94"/>
                              <a:gd name="T78" fmla="+- 0 908 808"/>
                              <a:gd name="T79" fmla="*/ 908 h 104"/>
                              <a:gd name="T80" fmla="+- 0 8861 8799"/>
                              <a:gd name="T81" fmla="*/ T80 w 94"/>
                              <a:gd name="T82" fmla="+- 0 911 808"/>
                              <a:gd name="T83" fmla="*/ 911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4" h="104">
                                <a:moveTo>
                                  <a:pt x="62" y="103"/>
                                </a:moveTo>
                                <a:lnTo>
                                  <a:pt x="31" y="103"/>
                                </a:lnTo>
                                <a:lnTo>
                                  <a:pt x="19" y="100"/>
                                </a:lnTo>
                                <a:lnTo>
                                  <a:pt x="4" y="86"/>
                                </a:lnTo>
                                <a:lnTo>
                                  <a:pt x="0" y="75"/>
                                </a:lnTo>
                                <a:lnTo>
                                  <a:pt x="0" y="0"/>
                                </a:lnTo>
                                <a:lnTo>
                                  <a:pt x="28" y="0"/>
                                </a:lnTo>
                                <a:lnTo>
                                  <a:pt x="28" y="60"/>
                                </a:lnTo>
                                <a:lnTo>
                                  <a:pt x="30" y="66"/>
                                </a:lnTo>
                                <a:lnTo>
                                  <a:pt x="35" y="73"/>
                                </a:lnTo>
                                <a:lnTo>
                                  <a:pt x="40" y="75"/>
                                </a:lnTo>
                                <a:lnTo>
                                  <a:pt x="53" y="75"/>
                                </a:lnTo>
                                <a:lnTo>
                                  <a:pt x="58" y="73"/>
                                </a:lnTo>
                                <a:lnTo>
                                  <a:pt x="64" y="66"/>
                                </a:lnTo>
                                <a:lnTo>
                                  <a:pt x="65" y="60"/>
                                </a:lnTo>
                                <a:lnTo>
                                  <a:pt x="65" y="0"/>
                                </a:lnTo>
                                <a:lnTo>
                                  <a:pt x="93" y="0"/>
                                </a:lnTo>
                                <a:lnTo>
                                  <a:pt x="93" y="75"/>
                                </a:lnTo>
                                <a:lnTo>
                                  <a:pt x="90" y="86"/>
                                </a:lnTo>
                                <a:lnTo>
                                  <a:pt x="74" y="100"/>
                                </a:lnTo>
                                <a:lnTo>
                                  <a:pt x="62" y="103"/>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34"/>
                        <wps:cNvSpPr>
                          <a:spLocks/>
                        </wps:cNvSpPr>
                        <wps:spPr bwMode="auto">
                          <a:xfrm>
                            <a:off x="8799" y="808"/>
                            <a:ext cx="94" cy="104"/>
                          </a:xfrm>
                          <a:custGeom>
                            <a:avLst/>
                            <a:gdLst>
                              <a:gd name="T0" fmla="+- 0 8799 8799"/>
                              <a:gd name="T1" fmla="*/ T0 w 94"/>
                              <a:gd name="T2" fmla="+- 0 808 808"/>
                              <a:gd name="T3" fmla="*/ 808 h 104"/>
                              <a:gd name="T4" fmla="+- 0 8827 8799"/>
                              <a:gd name="T5" fmla="*/ T4 w 94"/>
                              <a:gd name="T6" fmla="+- 0 808 808"/>
                              <a:gd name="T7" fmla="*/ 808 h 104"/>
                              <a:gd name="T8" fmla="+- 0 8827 8799"/>
                              <a:gd name="T9" fmla="*/ T8 w 94"/>
                              <a:gd name="T10" fmla="+- 0 860 808"/>
                              <a:gd name="T11" fmla="*/ 860 h 104"/>
                              <a:gd name="T12" fmla="+- 0 8827 8799"/>
                              <a:gd name="T13" fmla="*/ T12 w 94"/>
                              <a:gd name="T14" fmla="+- 0 868 808"/>
                              <a:gd name="T15" fmla="*/ 868 h 104"/>
                              <a:gd name="T16" fmla="+- 0 8829 8799"/>
                              <a:gd name="T17" fmla="*/ T16 w 94"/>
                              <a:gd name="T18" fmla="+- 0 874 808"/>
                              <a:gd name="T19" fmla="*/ 874 h 104"/>
                              <a:gd name="T20" fmla="+- 0 8831 8799"/>
                              <a:gd name="T21" fmla="*/ T20 w 94"/>
                              <a:gd name="T22" fmla="+- 0 878 808"/>
                              <a:gd name="T23" fmla="*/ 878 h 104"/>
                              <a:gd name="T24" fmla="+- 0 8834 8799"/>
                              <a:gd name="T25" fmla="*/ T24 w 94"/>
                              <a:gd name="T26" fmla="+- 0 881 808"/>
                              <a:gd name="T27" fmla="*/ 881 h 104"/>
                              <a:gd name="T28" fmla="+- 0 8839 8799"/>
                              <a:gd name="T29" fmla="*/ T28 w 94"/>
                              <a:gd name="T30" fmla="+- 0 883 808"/>
                              <a:gd name="T31" fmla="*/ 883 h 104"/>
                              <a:gd name="T32" fmla="+- 0 8846 8799"/>
                              <a:gd name="T33" fmla="*/ T32 w 94"/>
                              <a:gd name="T34" fmla="+- 0 883 808"/>
                              <a:gd name="T35" fmla="*/ 883 h 104"/>
                              <a:gd name="T36" fmla="+- 0 8852 8799"/>
                              <a:gd name="T37" fmla="*/ T36 w 94"/>
                              <a:gd name="T38" fmla="+- 0 883 808"/>
                              <a:gd name="T39" fmla="*/ 883 h 104"/>
                              <a:gd name="T40" fmla="+- 0 8857 8799"/>
                              <a:gd name="T41" fmla="*/ T40 w 94"/>
                              <a:gd name="T42" fmla="+- 0 881 808"/>
                              <a:gd name="T43" fmla="*/ 881 h 104"/>
                              <a:gd name="T44" fmla="+- 0 8860 8799"/>
                              <a:gd name="T45" fmla="*/ T44 w 94"/>
                              <a:gd name="T46" fmla="+- 0 878 808"/>
                              <a:gd name="T47" fmla="*/ 878 h 104"/>
                              <a:gd name="T48" fmla="+- 0 8863 8799"/>
                              <a:gd name="T49" fmla="*/ T48 w 94"/>
                              <a:gd name="T50" fmla="+- 0 874 808"/>
                              <a:gd name="T51" fmla="*/ 874 h 104"/>
                              <a:gd name="T52" fmla="+- 0 8864 8799"/>
                              <a:gd name="T53" fmla="*/ T52 w 94"/>
                              <a:gd name="T54" fmla="+- 0 868 808"/>
                              <a:gd name="T55" fmla="*/ 868 h 104"/>
                              <a:gd name="T56" fmla="+- 0 8864 8799"/>
                              <a:gd name="T57" fmla="*/ T56 w 94"/>
                              <a:gd name="T58" fmla="+- 0 860 808"/>
                              <a:gd name="T59" fmla="*/ 860 h 104"/>
                              <a:gd name="T60" fmla="+- 0 8864 8799"/>
                              <a:gd name="T61" fmla="*/ T60 w 94"/>
                              <a:gd name="T62" fmla="+- 0 808 808"/>
                              <a:gd name="T63" fmla="*/ 808 h 104"/>
                              <a:gd name="T64" fmla="+- 0 8892 8799"/>
                              <a:gd name="T65" fmla="*/ T64 w 94"/>
                              <a:gd name="T66" fmla="+- 0 808 808"/>
                              <a:gd name="T67" fmla="*/ 808 h 104"/>
                              <a:gd name="T68" fmla="+- 0 8892 8799"/>
                              <a:gd name="T69" fmla="*/ T68 w 94"/>
                              <a:gd name="T70" fmla="+- 0 869 808"/>
                              <a:gd name="T71" fmla="*/ 869 h 104"/>
                              <a:gd name="T72" fmla="+- 0 8892 8799"/>
                              <a:gd name="T73" fmla="*/ T72 w 94"/>
                              <a:gd name="T74" fmla="+- 0 883 808"/>
                              <a:gd name="T75" fmla="*/ 883 h 104"/>
                              <a:gd name="T76" fmla="+- 0 8889 8799"/>
                              <a:gd name="T77" fmla="*/ T76 w 94"/>
                              <a:gd name="T78" fmla="+- 0 894 808"/>
                              <a:gd name="T79" fmla="*/ 894 h 104"/>
                              <a:gd name="T80" fmla="+- 0 8881 8799"/>
                              <a:gd name="T81" fmla="*/ T80 w 94"/>
                              <a:gd name="T82" fmla="+- 0 901 808"/>
                              <a:gd name="T83" fmla="*/ 901 h 104"/>
                              <a:gd name="T84" fmla="+- 0 8873 8799"/>
                              <a:gd name="T85" fmla="*/ T84 w 94"/>
                              <a:gd name="T86" fmla="+- 0 908 808"/>
                              <a:gd name="T87" fmla="*/ 908 h 104"/>
                              <a:gd name="T88" fmla="+- 0 8861 8799"/>
                              <a:gd name="T89" fmla="*/ T88 w 94"/>
                              <a:gd name="T90" fmla="+- 0 911 808"/>
                              <a:gd name="T91" fmla="*/ 911 h 104"/>
                              <a:gd name="T92" fmla="+- 0 8846 8799"/>
                              <a:gd name="T93" fmla="*/ T92 w 94"/>
                              <a:gd name="T94" fmla="+- 0 911 808"/>
                              <a:gd name="T95" fmla="*/ 911 h 104"/>
                              <a:gd name="T96" fmla="+- 0 8830 8799"/>
                              <a:gd name="T97" fmla="*/ T96 w 94"/>
                              <a:gd name="T98" fmla="+- 0 911 808"/>
                              <a:gd name="T99" fmla="*/ 911 h 104"/>
                              <a:gd name="T100" fmla="+- 0 8818 8799"/>
                              <a:gd name="T101" fmla="*/ T100 w 94"/>
                              <a:gd name="T102" fmla="+- 0 908 808"/>
                              <a:gd name="T103" fmla="*/ 908 h 104"/>
                              <a:gd name="T104" fmla="+- 0 8811 8799"/>
                              <a:gd name="T105" fmla="*/ T104 w 94"/>
                              <a:gd name="T106" fmla="+- 0 901 808"/>
                              <a:gd name="T107" fmla="*/ 901 h 104"/>
                              <a:gd name="T108" fmla="+- 0 8803 8799"/>
                              <a:gd name="T109" fmla="*/ T108 w 94"/>
                              <a:gd name="T110" fmla="+- 0 894 808"/>
                              <a:gd name="T111" fmla="*/ 894 h 104"/>
                              <a:gd name="T112" fmla="+- 0 8799 8799"/>
                              <a:gd name="T113" fmla="*/ T112 w 94"/>
                              <a:gd name="T114" fmla="+- 0 883 808"/>
                              <a:gd name="T115" fmla="*/ 883 h 104"/>
                              <a:gd name="T116" fmla="+- 0 8799 8799"/>
                              <a:gd name="T117" fmla="*/ T116 w 94"/>
                              <a:gd name="T118" fmla="+- 0 869 808"/>
                              <a:gd name="T119" fmla="*/ 869 h 104"/>
                              <a:gd name="T120" fmla="+- 0 8799 8799"/>
                              <a:gd name="T121" fmla="*/ T120 w 94"/>
                              <a:gd name="T122" fmla="+- 0 808 808"/>
                              <a:gd name="T123" fmla="*/ 808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4" h="104">
                                <a:moveTo>
                                  <a:pt x="0" y="0"/>
                                </a:moveTo>
                                <a:lnTo>
                                  <a:pt x="28" y="0"/>
                                </a:lnTo>
                                <a:lnTo>
                                  <a:pt x="28" y="52"/>
                                </a:lnTo>
                                <a:lnTo>
                                  <a:pt x="28" y="60"/>
                                </a:lnTo>
                                <a:lnTo>
                                  <a:pt x="30" y="66"/>
                                </a:lnTo>
                                <a:lnTo>
                                  <a:pt x="32" y="70"/>
                                </a:lnTo>
                                <a:lnTo>
                                  <a:pt x="35" y="73"/>
                                </a:lnTo>
                                <a:lnTo>
                                  <a:pt x="40" y="75"/>
                                </a:lnTo>
                                <a:lnTo>
                                  <a:pt x="47" y="75"/>
                                </a:lnTo>
                                <a:lnTo>
                                  <a:pt x="53" y="75"/>
                                </a:lnTo>
                                <a:lnTo>
                                  <a:pt x="58" y="73"/>
                                </a:lnTo>
                                <a:lnTo>
                                  <a:pt x="61" y="70"/>
                                </a:lnTo>
                                <a:lnTo>
                                  <a:pt x="64" y="66"/>
                                </a:lnTo>
                                <a:lnTo>
                                  <a:pt x="65" y="60"/>
                                </a:lnTo>
                                <a:lnTo>
                                  <a:pt x="65" y="52"/>
                                </a:lnTo>
                                <a:lnTo>
                                  <a:pt x="65" y="0"/>
                                </a:lnTo>
                                <a:lnTo>
                                  <a:pt x="93" y="0"/>
                                </a:lnTo>
                                <a:lnTo>
                                  <a:pt x="93" y="61"/>
                                </a:lnTo>
                                <a:lnTo>
                                  <a:pt x="93" y="75"/>
                                </a:lnTo>
                                <a:lnTo>
                                  <a:pt x="90" y="86"/>
                                </a:lnTo>
                                <a:lnTo>
                                  <a:pt x="82" y="93"/>
                                </a:lnTo>
                                <a:lnTo>
                                  <a:pt x="74" y="100"/>
                                </a:lnTo>
                                <a:lnTo>
                                  <a:pt x="62" y="103"/>
                                </a:lnTo>
                                <a:lnTo>
                                  <a:pt x="47" y="103"/>
                                </a:lnTo>
                                <a:lnTo>
                                  <a:pt x="31" y="103"/>
                                </a:lnTo>
                                <a:lnTo>
                                  <a:pt x="19" y="100"/>
                                </a:lnTo>
                                <a:lnTo>
                                  <a:pt x="12" y="93"/>
                                </a:lnTo>
                                <a:lnTo>
                                  <a:pt x="4" y="86"/>
                                </a:lnTo>
                                <a:lnTo>
                                  <a:pt x="0" y="75"/>
                                </a:lnTo>
                                <a:lnTo>
                                  <a:pt x="0" y="61"/>
                                </a:lnTo>
                                <a:lnTo>
                                  <a:pt x="0" y="0"/>
                                </a:lnTo>
                                <a:close/>
                              </a:path>
                            </a:pathLst>
                          </a:custGeom>
                          <a:noFill/>
                          <a:ln w="66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5" name="Rectangle 35"/>
                        <wps:cNvSpPr>
                          <a:spLocks noChangeArrowheads="1"/>
                        </wps:cNvSpPr>
                        <wps:spPr bwMode="auto">
                          <a:xfrm>
                            <a:off x="8790" y="825"/>
                            <a:ext cx="113" cy="50"/>
                          </a:xfrm>
                          <a:prstGeom prst="rect">
                            <a:avLst/>
                          </a:prstGeom>
                          <a:solidFill>
                            <a:srgbClr val="C8AA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6" name="Rectangle 36"/>
                        <wps:cNvSpPr>
                          <a:spLocks noChangeArrowheads="1"/>
                        </wps:cNvSpPr>
                        <wps:spPr bwMode="auto">
                          <a:xfrm>
                            <a:off x="8790" y="825"/>
                            <a:ext cx="113" cy="50"/>
                          </a:xfrm>
                          <a:prstGeom prst="rect">
                            <a:avLst/>
                          </a:prstGeom>
                          <a:noFill/>
                          <a:ln w="1033">
                            <a:solidFill>
                              <a:srgbClr val="0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7" name="Picture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8778" y="818"/>
                            <a:ext cx="21"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8" name="Picture 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8820" y="818"/>
                            <a:ext cx="94"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9"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799" y="824"/>
                            <a:ext cx="21" cy="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0" name="AutoShape 40"/>
                        <wps:cNvSpPr>
                          <a:spLocks/>
                        </wps:cNvSpPr>
                        <wps:spPr bwMode="auto">
                          <a:xfrm>
                            <a:off x="8875" y="780"/>
                            <a:ext cx="17" cy="22"/>
                          </a:xfrm>
                          <a:custGeom>
                            <a:avLst/>
                            <a:gdLst>
                              <a:gd name="T0" fmla="+- 0 8887 8875"/>
                              <a:gd name="T1" fmla="*/ T0 w 17"/>
                              <a:gd name="T2" fmla="+- 0 790 781"/>
                              <a:gd name="T3" fmla="*/ 790 h 22"/>
                              <a:gd name="T4" fmla="+- 0 8889 8875"/>
                              <a:gd name="T5" fmla="*/ T4 w 17"/>
                              <a:gd name="T6" fmla="+- 0 789 781"/>
                              <a:gd name="T7" fmla="*/ 789 h 22"/>
                              <a:gd name="T8" fmla="+- 0 8891 8875"/>
                              <a:gd name="T9" fmla="*/ T8 w 17"/>
                              <a:gd name="T10" fmla="+- 0 788 781"/>
                              <a:gd name="T11" fmla="*/ 788 h 22"/>
                              <a:gd name="T12" fmla="+- 0 8889 8875"/>
                              <a:gd name="T13" fmla="*/ T12 w 17"/>
                              <a:gd name="T14" fmla="+- 0 786 781"/>
                              <a:gd name="T15" fmla="*/ 786 h 22"/>
                              <a:gd name="T16" fmla="+- 0 8883 8875"/>
                              <a:gd name="T17" fmla="*/ T16 w 17"/>
                              <a:gd name="T18" fmla="+- 0 781 781"/>
                              <a:gd name="T19" fmla="*/ 781 h 22"/>
                              <a:gd name="T20" fmla="+- 0 8879 8875"/>
                              <a:gd name="T21" fmla="*/ T20 w 17"/>
                              <a:gd name="T22" fmla="+- 0 781 781"/>
                              <a:gd name="T23" fmla="*/ 781 h 22"/>
                              <a:gd name="T24" fmla="+- 0 8875 8875"/>
                              <a:gd name="T25" fmla="*/ T24 w 17"/>
                              <a:gd name="T26" fmla="+- 0 781 781"/>
                              <a:gd name="T27" fmla="*/ 781 h 22"/>
                              <a:gd name="T28" fmla="+- 0 8876 8875"/>
                              <a:gd name="T29" fmla="*/ T28 w 17"/>
                              <a:gd name="T30" fmla="+- 0 783 781"/>
                              <a:gd name="T31" fmla="*/ 783 h 22"/>
                              <a:gd name="T32" fmla="+- 0 8876 8875"/>
                              <a:gd name="T33" fmla="*/ T32 w 17"/>
                              <a:gd name="T34" fmla="+- 0 787 781"/>
                              <a:gd name="T35" fmla="*/ 787 h 22"/>
                              <a:gd name="T36" fmla="+- 0 8882 8875"/>
                              <a:gd name="T37" fmla="*/ T36 w 17"/>
                              <a:gd name="T38" fmla="+- 0 787 781"/>
                              <a:gd name="T39" fmla="*/ 787 h 22"/>
                              <a:gd name="T40" fmla="+- 0 8887 8875"/>
                              <a:gd name="T41" fmla="*/ T40 w 17"/>
                              <a:gd name="T42" fmla="+- 0 790 781"/>
                              <a:gd name="T43" fmla="*/ 790 h 22"/>
                              <a:gd name="T44" fmla="+- 0 8882 8875"/>
                              <a:gd name="T45" fmla="*/ T44 w 17"/>
                              <a:gd name="T46" fmla="+- 0 802 781"/>
                              <a:gd name="T47" fmla="*/ 802 h 22"/>
                              <a:gd name="T48" fmla="+- 0 8882 8875"/>
                              <a:gd name="T49" fmla="*/ T48 w 17"/>
                              <a:gd name="T50" fmla="+- 0 787 781"/>
                              <a:gd name="T51" fmla="*/ 787 h 22"/>
                              <a:gd name="T52" fmla="+- 0 8876 8875"/>
                              <a:gd name="T53" fmla="*/ T52 w 17"/>
                              <a:gd name="T54" fmla="+- 0 787 781"/>
                              <a:gd name="T55" fmla="*/ 787 h 22"/>
                              <a:gd name="T56" fmla="+- 0 8875 8875"/>
                              <a:gd name="T57" fmla="*/ T56 w 17"/>
                              <a:gd name="T58" fmla="+- 0 801 781"/>
                              <a:gd name="T59" fmla="*/ 801 h 22"/>
                              <a:gd name="T60" fmla="+- 0 8882 8875"/>
                              <a:gd name="T61" fmla="*/ T60 w 17"/>
                              <a:gd name="T62" fmla="+- 0 802 781"/>
                              <a:gd name="T63" fmla="*/ 802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7" h="22">
                                <a:moveTo>
                                  <a:pt x="12" y="9"/>
                                </a:moveTo>
                                <a:lnTo>
                                  <a:pt x="14" y="8"/>
                                </a:lnTo>
                                <a:lnTo>
                                  <a:pt x="16" y="7"/>
                                </a:lnTo>
                                <a:lnTo>
                                  <a:pt x="14" y="5"/>
                                </a:lnTo>
                                <a:lnTo>
                                  <a:pt x="8" y="0"/>
                                </a:lnTo>
                                <a:lnTo>
                                  <a:pt x="4" y="0"/>
                                </a:lnTo>
                                <a:lnTo>
                                  <a:pt x="0" y="0"/>
                                </a:lnTo>
                                <a:lnTo>
                                  <a:pt x="1" y="2"/>
                                </a:lnTo>
                                <a:lnTo>
                                  <a:pt x="1" y="6"/>
                                </a:lnTo>
                                <a:lnTo>
                                  <a:pt x="7" y="6"/>
                                </a:lnTo>
                                <a:lnTo>
                                  <a:pt x="12" y="9"/>
                                </a:lnTo>
                                <a:close/>
                                <a:moveTo>
                                  <a:pt x="7" y="21"/>
                                </a:moveTo>
                                <a:lnTo>
                                  <a:pt x="7" y="6"/>
                                </a:lnTo>
                                <a:lnTo>
                                  <a:pt x="1" y="6"/>
                                </a:lnTo>
                                <a:lnTo>
                                  <a:pt x="0" y="20"/>
                                </a:lnTo>
                                <a:lnTo>
                                  <a:pt x="7" y="21"/>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41"/>
                        <wps:cNvSpPr>
                          <a:spLocks/>
                        </wps:cNvSpPr>
                        <wps:spPr bwMode="auto">
                          <a:xfrm>
                            <a:off x="8875" y="780"/>
                            <a:ext cx="17" cy="22"/>
                          </a:xfrm>
                          <a:custGeom>
                            <a:avLst/>
                            <a:gdLst>
                              <a:gd name="T0" fmla="+- 0 8882 8875"/>
                              <a:gd name="T1" fmla="*/ T0 w 17"/>
                              <a:gd name="T2" fmla="+- 0 802 781"/>
                              <a:gd name="T3" fmla="*/ 802 h 22"/>
                              <a:gd name="T4" fmla="+- 0 8882 8875"/>
                              <a:gd name="T5" fmla="*/ T4 w 17"/>
                              <a:gd name="T6" fmla="+- 0 787 781"/>
                              <a:gd name="T7" fmla="*/ 787 h 22"/>
                              <a:gd name="T8" fmla="+- 0 8887 8875"/>
                              <a:gd name="T9" fmla="*/ T8 w 17"/>
                              <a:gd name="T10" fmla="+- 0 790 781"/>
                              <a:gd name="T11" fmla="*/ 790 h 22"/>
                              <a:gd name="T12" fmla="+- 0 8888 8875"/>
                              <a:gd name="T13" fmla="*/ T12 w 17"/>
                              <a:gd name="T14" fmla="+- 0 790 781"/>
                              <a:gd name="T15" fmla="*/ 790 h 22"/>
                              <a:gd name="T16" fmla="+- 0 8889 8875"/>
                              <a:gd name="T17" fmla="*/ T16 w 17"/>
                              <a:gd name="T18" fmla="+- 0 789 781"/>
                              <a:gd name="T19" fmla="*/ 789 h 22"/>
                              <a:gd name="T20" fmla="+- 0 8891 8875"/>
                              <a:gd name="T21" fmla="*/ T20 w 17"/>
                              <a:gd name="T22" fmla="+- 0 788 781"/>
                              <a:gd name="T23" fmla="*/ 788 h 22"/>
                              <a:gd name="T24" fmla="+- 0 8890 8875"/>
                              <a:gd name="T25" fmla="*/ T24 w 17"/>
                              <a:gd name="T26" fmla="+- 0 787 781"/>
                              <a:gd name="T27" fmla="*/ 787 h 22"/>
                              <a:gd name="T28" fmla="+- 0 8889 8875"/>
                              <a:gd name="T29" fmla="*/ T28 w 17"/>
                              <a:gd name="T30" fmla="+- 0 786 781"/>
                              <a:gd name="T31" fmla="*/ 786 h 22"/>
                              <a:gd name="T32" fmla="+- 0 8883 8875"/>
                              <a:gd name="T33" fmla="*/ T32 w 17"/>
                              <a:gd name="T34" fmla="+- 0 781 781"/>
                              <a:gd name="T35" fmla="*/ 781 h 22"/>
                              <a:gd name="T36" fmla="+- 0 8879 8875"/>
                              <a:gd name="T37" fmla="*/ T36 w 17"/>
                              <a:gd name="T38" fmla="+- 0 781 781"/>
                              <a:gd name="T39" fmla="*/ 781 h 22"/>
                              <a:gd name="T40" fmla="+- 0 8875 8875"/>
                              <a:gd name="T41" fmla="*/ T40 w 17"/>
                              <a:gd name="T42" fmla="+- 0 781 781"/>
                              <a:gd name="T43" fmla="*/ 781 h 22"/>
                              <a:gd name="T44" fmla="+- 0 8876 8875"/>
                              <a:gd name="T45" fmla="*/ T44 w 17"/>
                              <a:gd name="T46" fmla="+- 0 783 781"/>
                              <a:gd name="T47" fmla="*/ 783 h 22"/>
                              <a:gd name="T48" fmla="+- 0 8875 8875"/>
                              <a:gd name="T49" fmla="*/ T48 w 17"/>
                              <a:gd name="T50" fmla="+- 0 801 781"/>
                              <a:gd name="T51" fmla="*/ 801 h 22"/>
                              <a:gd name="T52" fmla="+- 0 8882 8875"/>
                              <a:gd name="T53" fmla="*/ T52 w 17"/>
                              <a:gd name="T54" fmla="+- 0 802 781"/>
                              <a:gd name="T55" fmla="*/ 802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7" h="22">
                                <a:moveTo>
                                  <a:pt x="7" y="21"/>
                                </a:moveTo>
                                <a:lnTo>
                                  <a:pt x="7" y="6"/>
                                </a:lnTo>
                                <a:lnTo>
                                  <a:pt x="12" y="9"/>
                                </a:lnTo>
                                <a:lnTo>
                                  <a:pt x="13" y="9"/>
                                </a:lnTo>
                                <a:lnTo>
                                  <a:pt x="14" y="8"/>
                                </a:lnTo>
                                <a:lnTo>
                                  <a:pt x="16" y="7"/>
                                </a:lnTo>
                                <a:lnTo>
                                  <a:pt x="15" y="6"/>
                                </a:lnTo>
                                <a:lnTo>
                                  <a:pt x="14" y="5"/>
                                </a:lnTo>
                                <a:lnTo>
                                  <a:pt x="8" y="0"/>
                                </a:lnTo>
                                <a:lnTo>
                                  <a:pt x="4" y="0"/>
                                </a:lnTo>
                                <a:lnTo>
                                  <a:pt x="0" y="0"/>
                                </a:lnTo>
                                <a:lnTo>
                                  <a:pt x="1" y="2"/>
                                </a:lnTo>
                                <a:lnTo>
                                  <a:pt x="0" y="20"/>
                                </a:lnTo>
                                <a:lnTo>
                                  <a:pt x="7" y="21"/>
                                </a:lnTo>
                                <a:close/>
                              </a:path>
                            </a:pathLst>
                          </a:custGeom>
                          <a:noFill/>
                          <a:ln w="6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Rectangle 42"/>
                        <wps:cNvSpPr>
                          <a:spLocks noChangeArrowheads="1"/>
                        </wps:cNvSpPr>
                        <wps:spPr bwMode="auto">
                          <a:xfrm>
                            <a:off x="8872" y="798"/>
                            <a:ext cx="16" cy="11"/>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3" name="Rectangle 43"/>
                        <wps:cNvSpPr>
                          <a:spLocks noChangeArrowheads="1"/>
                        </wps:cNvSpPr>
                        <wps:spPr bwMode="auto">
                          <a:xfrm>
                            <a:off x="8872" y="798"/>
                            <a:ext cx="16" cy="11"/>
                          </a:xfrm>
                          <a:prstGeom prst="rect">
                            <a:avLst/>
                          </a:prstGeom>
                          <a:noFill/>
                          <a:ln w="39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 name="Rectangle 44"/>
                        <wps:cNvSpPr>
                          <a:spLocks noChangeArrowheads="1"/>
                        </wps:cNvSpPr>
                        <wps:spPr bwMode="auto">
                          <a:xfrm>
                            <a:off x="8862" y="804"/>
                            <a:ext cx="34" cy="7"/>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5" name="Rectangle 45"/>
                        <wps:cNvSpPr>
                          <a:spLocks noChangeArrowheads="1"/>
                        </wps:cNvSpPr>
                        <wps:spPr bwMode="auto">
                          <a:xfrm>
                            <a:off x="8862" y="804"/>
                            <a:ext cx="34" cy="7"/>
                          </a:xfrm>
                          <a:prstGeom prst="rect">
                            <a:avLst/>
                          </a:prstGeom>
                          <a:noFill/>
                          <a:ln w="71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 name="AutoShape 46"/>
                        <wps:cNvSpPr>
                          <a:spLocks/>
                        </wps:cNvSpPr>
                        <wps:spPr bwMode="auto">
                          <a:xfrm>
                            <a:off x="8801" y="779"/>
                            <a:ext cx="17" cy="21"/>
                          </a:xfrm>
                          <a:custGeom>
                            <a:avLst/>
                            <a:gdLst>
                              <a:gd name="T0" fmla="+- 0 8806 8802"/>
                              <a:gd name="T1" fmla="*/ T0 w 17"/>
                              <a:gd name="T2" fmla="+- 0 789 779"/>
                              <a:gd name="T3" fmla="*/ 789 h 21"/>
                              <a:gd name="T4" fmla="+- 0 8803 8802"/>
                              <a:gd name="T5" fmla="*/ T4 w 17"/>
                              <a:gd name="T6" fmla="+- 0 788 779"/>
                              <a:gd name="T7" fmla="*/ 788 h 21"/>
                              <a:gd name="T8" fmla="+- 0 8802 8802"/>
                              <a:gd name="T9" fmla="*/ T8 w 17"/>
                              <a:gd name="T10" fmla="+- 0 786 779"/>
                              <a:gd name="T11" fmla="*/ 786 h 21"/>
                              <a:gd name="T12" fmla="+- 0 8804 8802"/>
                              <a:gd name="T13" fmla="*/ T12 w 17"/>
                              <a:gd name="T14" fmla="+- 0 784 779"/>
                              <a:gd name="T15" fmla="*/ 784 h 21"/>
                              <a:gd name="T16" fmla="+- 0 8810 8802"/>
                              <a:gd name="T17" fmla="*/ T16 w 17"/>
                              <a:gd name="T18" fmla="+- 0 779 779"/>
                              <a:gd name="T19" fmla="*/ 779 h 21"/>
                              <a:gd name="T20" fmla="+- 0 8818 8802"/>
                              <a:gd name="T21" fmla="*/ T20 w 17"/>
                              <a:gd name="T22" fmla="+- 0 779 779"/>
                              <a:gd name="T23" fmla="*/ 779 h 21"/>
                              <a:gd name="T24" fmla="+- 0 8817 8802"/>
                              <a:gd name="T25" fmla="*/ T24 w 17"/>
                              <a:gd name="T26" fmla="+- 0 782 779"/>
                              <a:gd name="T27" fmla="*/ 782 h 21"/>
                              <a:gd name="T28" fmla="+- 0 8817 8802"/>
                              <a:gd name="T29" fmla="*/ T28 w 17"/>
                              <a:gd name="T30" fmla="+- 0 786 779"/>
                              <a:gd name="T31" fmla="*/ 786 h 21"/>
                              <a:gd name="T32" fmla="+- 0 8811 8802"/>
                              <a:gd name="T33" fmla="*/ T32 w 17"/>
                              <a:gd name="T34" fmla="+- 0 786 779"/>
                              <a:gd name="T35" fmla="*/ 786 h 21"/>
                              <a:gd name="T36" fmla="+- 0 8806 8802"/>
                              <a:gd name="T37" fmla="*/ T36 w 17"/>
                              <a:gd name="T38" fmla="+- 0 789 779"/>
                              <a:gd name="T39" fmla="*/ 789 h 21"/>
                              <a:gd name="T40" fmla="+- 0 8811 8802"/>
                              <a:gd name="T41" fmla="*/ T40 w 17"/>
                              <a:gd name="T42" fmla="+- 0 800 779"/>
                              <a:gd name="T43" fmla="*/ 800 h 21"/>
                              <a:gd name="T44" fmla="+- 0 8811 8802"/>
                              <a:gd name="T45" fmla="*/ T44 w 17"/>
                              <a:gd name="T46" fmla="+- 0 786 779"/>
                              <a:gd name="T47" fmla="*/ 786 h 21"/>
                              <a:gd name="T48" fmla="+- 0 8817 8802"/>
                              <a:gd name="T49" fmla="*/ T48 w 17"/>
                              <a:gd name="T50" fmla="+- 0 786 779"/>
                              <a:gd name="T51" fmla="*/ 786 h 21"/>
                              <a:gd name="T52" fmla="+- 0 8818 8802"/>
                              <a:gd name="T53" fmla="*/ T52 w 17"/>
                              <a:gd name="T54" fmla="+- 0 800 779"/>
                              <a:gd name="T55" fmla="*/ 800 h 21"/>
                              <a:gd name="T56" fmla="+- 0 8811 8802"/>
                              <a:gd name="T57" fmla="*/ T56 w 17"/>
                              <a:gd name="T58" fmla="+- 0 800 779"/>
                              <a:gd name="T59" fmla="*/ 800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7" h="21">
                                <a:moveTo>
                                  <a:pt x="4" y="10"/>
                                </a:moveTo>
                                <a:lnTo>
                                  <a:pt x="1" y="9"/>
                                </a:lnTo>
                                <a:lnTo>
                                  <a:pt x="0" y="7"/>
                                </a:lnTo>
                                <a:lnTo>
                                  <a:pt x="2" y="5"/>
                                </a:lnTo>
                                <a:lnTo>
                                  <a:pt x="8" y="0"/>
                                </a:lnTo>
                                <a:lnTo>
                                  <a:pt x="16" y="0"/>
                                </a:lnTo>
                                <a:lnTo>
                                  <a:pt x="15" y="3"/>
                                </a:lnTo>
                                <a:lnTo>
                                  <a:pt x="15" y="7"/>
                                </a:lnTo>
                                <a:lnTo>
                                  <a:pt x="9" y="7"/>
                                </a:lnTo>
                                <a:lnTo>
                                  <a:pt x="4" y="10"/>
                                </a:lnTo>
                                <a:close/>
                                <a:moveTo>
                                  <a:pt x="9" y="21"/>
                                </a:moveTo>
                                <a:lnTo>
                                  <a:pt x="9" y="7"/>
                                </a:lnTo>
                                <a:lnTo>
                                  <a:pt x="15" y="7"/>
                                </a:lnTo>
                                <a:lnTo>
                                  <a:pt x="16" y="21"/>
                                </a:lnTo>
                                <a:lnTo>
                                  <a:pt x="9" y="21"/>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47"/>
                        <wps:cNvSpPr>
                          <a:spLocks/>
                        </wps:cNvSpPr>
                        <wps:spPr bwMode="auto">
                          <a:xfrm>
                            <a:off x="8801" y="779"/>
                            <a:ext cx="17" cy="21"/>
                          </a:xfrm>
                          <a:custGeom>
                            <a:avLst/>
                            <a:gdLst>
                              <a:gd name="T0" fmla="+- 0 8811 8802"/>
                              <a:gd name="T1" fmla="*/ T0 w 17"/>
                              <a:gd name="T2" fmla="+- 0 800 779"/>
                              <a:gd name="T3" fmla="*/ 800 h 21"/>
                              <a:gd name="T4" fmla="+- 0 8811 8802"/>
                              <a:gd name="T5" fmla="*/ T4 w 17"/>
                              <a:gd name="T6" fmla="+- 0 786 779"/>
                              <a:gd name="T7" fmla="*/ 786 h 21"/>
                              <a:gd name="T8" fmla="+- 0 8806 8802"/>
                              <a:gd name="T9" fmla="*/ T8 w 17"/>
                              <a:gd name="T10" fmla="+- 0 789 779"/>
                              <a:gd name="T11" fmla="*/ 789 h 21"/>
                              <a:gd name="T12" fmla="+- 0 8805 8802"/>
                              <a:gd name="T13" fmla="*/ T12 w 17"/>
                              <a:gd name="T14" fmla="+- 0 788 779"/>
                              <a:gd name="T15" fmla="*/ 788 h 21"/>
                              <a:gd name="T16" fmla="+- 0 8803 8802"/>
                              <a:gd name="T17" fmla="*/ T16 w 17"/>
                              <a:gd name="T18" fmla="+- 0 788 779"/>
                              <a:gd name="T19" fmla="*/ 788 h 21"/>
                              <a:gd name="T20" fmla="+- 0 8802 8802"/>
                              <a:gd name="T21" fmla="*/ T20 w 17"/>
                              <a:gd name="T22" fmla="+- 0 786 779"/>
                              <a:gd name="T23" fmla="*/ 786 h 21"/>
                              <a:gd name="T24" fmla="+- 0 8803 8802"/>
                              <a:gd name="T25" fmla="*/ T24 w 17"/>
                              <a:gd name="T26" fmla="+- 0 785 779"/>
                              <a:gd name="T27" fmla="*/ 785 h 21"/>
                              <a:gd name="T28" fmla="+- 0 8804 8802"/>
                              <a:gd name="T29" fmla="*/ T28 w 17"/>
                              <a:gd name="T30" fmla="+- 0 784 779"/>
                              <a:gd name="T31" fmla="*/ 784 h 21"/>
                              <a:gd name="T32" fmla="+- 0 8810 8802"/>
                              <a:gd name="T33" fmla="*/ T32 w 17"/>
                              <a:gd name="T34" fmla="+- 0 779 779"/>
                              <a:gd name="T35" fmla="*/ 779 h 21"/>
                              <a:gd name="T36" fmla="+- 0 8814 8802"/>
                              <a:gd name="T37" fmla="*/ T36 w 17"/>
                              <a:gd name="T38" fmla="+- 0 779 779"/>
                              <a:gd name="T39" fmla="*/ 779 h 21"/>
                              <a:gd name="T40" fmla="+- 0 8818 8802"/>
                              <a:gd name="T41" fmla="*/ T40 w 17"/>
                              <a:gd name="T42" fmla="+- 0 779 779"/>
                              <a:gd name="T43" fmla="*/ 779 h 21"/>
                              <a:gd name="T44" fmla="+- 0 8817 8802"/>
                              <a:gd name="T45" fmla="*/ T44 w 17"/>
                              <a:gd name="T46" fmla="+- 0 782 779"/>
                              <a:gd name="T47" fmla="*/ 782 h 21"/>
                              <a:gd name="T48" fmla="+- 0 8818 8802"/>
                              <a:gd name="T49" fmla="*/ T48 w 17"/>
                              <a:gd name="T50" fmla="+- 0 800 779"/>
                              <a:gd name="T51" fmla="*/ 800 h 21"/>
                              <a:gd name="T52" fmla="+- 0 8811 8802"/>
                              <a:gd name="T53" fmla="*/ T52 w 17"/>
                              <a:gd name="T54" fmla="+- 0 800 779"/>
                              <a:gd name="T55" fmla="*/ 800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7" h="21">
                                <a:moveTo>
                                  <a:pt x="9" y="21"/>
                                </a:moveTo>
                                <a:lnTo>
                                  <a:pt x="9" y="7"/>
                                </a:lnTo>
                                <a:lnTo>
                                  <a:pt x="4" y="10"/>
                                </a:lnTo>
                                <a:lnTo>
                                  <a:pt x="3" y="9"/>
                                </a:lnTo>
                                <a:lnTo>
                                  <a:pt x="1" y="9"/>
                                </a:lnTo>
                                <a:lnTo>
                                  <a:pt x="0" y="7"/>
                                </a:lnTo>
                                <a:lnTo>
                                  <a:pt x="1" y="6"/>
                                </a:lnTo>
                                <a:lnTo>
                                  <a:pt x="2" y="5"/>
                                </a:lnTo>
                                <a:lnTo>
                                  <a:pt x="8" y="0"/>
                                </a:lnTo>
                                <a:lnTo>
                                  <a:pt x="12" y="0"/>
                                </a:lnTo>
                                <a:lnTo>
                                  <a:pt x="16" y="0"/>
                                </a:lnTo>
                                <a:lnTo>
                                  <a:pt x="15" y="3"/>
                                </a:lnTo>
                                <a:lnTo>
                                  <a:pt x="16" y="21"/>
                                </a:lnTo>
                                <a:lnTo>
                                  <a:pt x="9" y="21"/>
                                </a:lnTo>
                                <a:close/>
                              </a:path>
                            </a:pathLst>
                          </a:custGeom>
                          <a:noFill/>
                          <a:ln w="6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8" name="Rectangle 48"/>
                        <wps:cNvSpPr>
                          <a:spLocks noChangeArrowheads="1"/>
                        </wps:cNvSpPr>
                        <wps:spPr bwMode="auto">
                          <a:xfrm>
                            <a:off x="8805" y="797"/>
                            <a:ext cx="16" cy="11"/>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9" name="Rectangle 49"/>
                        <wps:cNvSpPr>
                          <a:spLocks noChangeArrowheads="1"/>
                        </wps:cNvSpPr>
                        <wps:spPr bwMode="auto">
                          <a:xfrm>
                            <a:off x="8805" y="797"/>
                            <a:ext cx="16" cy="11"/>
                          </a:xfrm>
                          <a:prstGeom prst="rect">
                            <a:avLst/>
                          </a:prstGeom>
                          <a:noFill/>
                          <a:ln w="39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Rectangle 50"/>
                        <wps:cNvSpPr>
                          <a:spLocks noChangeArrowheads="1"/>
                        </wps:cNvSpPr>
                        <wps:spPr bwMode="auto">
                          <a:xfrm>
                            <a:off x="8797" y="802"/>
                            <a:ext cx="34" cy="7"/>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1" name="Rectangle 51"/>
                        <wps:cNvSpPr>
                          <a:spLocks noChangeArrowheads="1"/>
                        </wps:cNvSpPr>
                        <wps:spPr bwMode="auto">
                          <a:xfrm>
                            <a:off x="8797" y="802"/>
                            <a:ext cx="34" cy="7"/>
                          </a:xfrm>
                          <a:prstGeom prst="rect">
                            <a:avLst/>
                          </a:prstGeom>
                          <a:noFill/>
                          <a:ln w="71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2" name="Freeform 52"/>
                        <wps:cNvSpPr>
                          <a:spLocks/>
                        </wps:cNvSpPr>
                        <wps:spPr bwMode="auto">
                          <a:xfrm>
                            <a:off x="8844" y="693"/>
                            <a:ext cx="65" cy="68"/>
                          </a:xfrm>
                          <a:custGeom>
                            <a:avLst/>
                            <a:gdLst>
                              <a:gd name="T0" fmla="+- 0 8910 8845"/>
                              <a:gd name="T1" fmla="*/ T0 w 65"/>
                              <a:gd name="T2" fmla="+- 0 756 694"/>
                              <a:gd name="T3" fmla="*/ 756 h 68"/>
                              <a:gd name="T4" fmla="+- 0 8904 8845"/>
                              <a:gd name="T5" fmla="*/ T4 w 65"/>
                              <a:gd name="T6" fmla="+- 0 762 694"/>
                              <a:gd name="T7" fmla="*/ 762 h 68"/>
                              <a:gd name="T8" fmla="+- 0 8845 8845"/>
                              <a:gd name="T9" fmla="*/ T8 w 65"/>
                              <a:gd name="T10" fmla="+- 0 700 694"/>
                              <a:gd name="T11" fmla="*/ 700 h 68"/>
                              <a:gd name="T12" fmla="+- 0 8850 8845"/>
                              <a:gd name="T13" fmla="*/ T12 w 65"/>
                              <a:gd name="T14" fmla="+- 0 694 694"/>
                              <a:gd name="T15" fmla="*/ 694 h 68"/>
                              <a:gd name="T16" fmla="+- 0 8910 8845"/>
                              <a:gd name="T17" fmla="*/ T16 w 65"/>
                              <a:gd name="T18" fmla="+- 0 756 694"/>
                              <a:gd name="T19" fmla="*/ 756 h 68"/>
                            </a:gdLst>
                            <a:ahLst/>
                            <a:cxnLst>
                              <a:cxn ang="0">
                                <a:pos x="T1" y="T3"/>
                              </a:cxn>
                              <a:cxn ang="0">
                                <a:pos x="T5" y="T7"/>
                              </a:cxn>
                              <a:cxn ang="0">
                                <a:pos x="T9" y="T11"/>
                              </a:cxn>
                              <a:cxn ang="0">
                                <a:pos x="T13" y="T15"/>
                              </a:cxn>
                              <a:cxn ang="0">
                                <a:pos x="T17" y="T19"/>
                              </a:cxn>
                            </a:cxnLst>
                            <a:rect l="0" t="0" r="r" b="b"/>
                            <a:pathLst>
                              <a:path w="65" h="68">
                                <a:moveTo>
                                  <a:pt x="65" y="62"/>
                                </a:moveTo>
                                <a:lnTo>
                                  <a:pt x="59" y="68"/>
                                </a:lnTo>
                                <a:lnTo>
                                  <a:pt x="0" y="6"/>
                                </a:lnTo>
                                <a:lnTo>
                                  <a:pt x="5" y="0"/>
                                </a:lnTo>
                                <a:lnTo>
                                  <a:pt x="65" y="62"/>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53"/>
                        <wps:cNvSpPr>
                          <a:spLocks/>
                        </wps:cNvSpPr>
                        <wps:spPr bwMode="auto">
                          <a:xfrm>
                            <a:off x="8844" y="693"/>
                            <a:ext cx="65" cy="68"/>
                          </a:xfrm>
                          <a:custGeom>
                            <a:avLst/>
                            <a:gdLst>
                              <a:gd name="T0" fmla="+- 0 8845 8845"/>
                              <a:gd name="T1" fmla="*/ T0 w 65"/>
                              <a:gd name="T2" fmla="+- 0 700 694"/>
                              <a:gd name="T3" fmla="*/ 700 h 68"/>
                              <a:gd name="T4" fmla="+- 0 8850 8845"/>
                              <a:gd name="T5" fmla="*/ T4 w 65"/>
                              <a:gd name="T6" fmla="+- 0 694 694"/>
                              <a:gd name="T7" fmla="*/ 694 h 68"/>
                              <a:gd name="T8" fmla="+- 0 8910 8845"/>
                              <a:gd name="T9" fmla="*/ T8 w 65"/>
                              <a:gd name="T10" fmla="+- 0 756 694"/>
                              <a:gd name="T11" fmla="*/ 756 h 68"/>
                              <a:gd name="T12" fmla="+- 0 8904 8845"/>
                              <a:gd name="T13" fmla="*/ T12 w 65"/>
                              <a:gd name="T14" fmla="+- 0 762 694"/>
                              <a:gd name="T15" fmla="*/ 762 h 68"/>
                              <a:gd name="T16" fmla="+- 0 8845 8845"/>
                              <a:gd name="T17" fmla="*/ T16 w 65"/>
                              <a:gd name="T18" fmla="+- 0 700 694"/>
                              <a:gd name="T19" fmla="*/ 700 h 68"/>
                            </a:gdLst>
                            <a:ahLst/>
                            <a:cxnLst>
                              <a:cxn ang="0">
                                <a:pos x="T1" y="T3"/>
                              </a:cxn>
                              <a:cxn ang="0">
                                <a:pos x="T5" y="T7"/>
                              </a:cxn>
                              <a:cxn ang="0">
                                <a:pos x="T9" y="T11"/>
                              </a:cxn>
                              <a:cxn ang="0">
                                <a:pos x="T13" y="T15"/>
                              </a:cxn>
                              <a:cxn ang="0">
                                <a:pos x="T17" y="T19"/>
                              </a:cxn>
                            </a:cxnLst>
                            <a:rect l="0" t="0" r="r" b="b"/>
                            <a:pathLst>
                              <a:path w="65" h="68">
                                <a:moveTo>
                                  <a:pt x="0" y="6"/>
                                </a:moveTo>
                                <a:lnTo>
                                  <a:pt x="5" y="0"/>
                                </a:lnTo>
                                <a:lnTo>
                                  <a:pt x="65" y="62"/>
                                </a:lnTo>
                                <a:lnTo>
                                  <a:pt x="59" y="68"/>
                                </a:lnTo>
                                <a:lnTo>
                                  <a:pt x="0" y="6"/>
                                </a:lnTo>
                                <a:close/>
                              </a:path>
                            </a:pathLst>
                          </a:custGeom>
                          <a:noFill/>
                          <a:ln w="5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Freeform 54"/>
                        <wps:cNvSpPr>
                          <a:spLocks/>
                        </wps:cNvSpPr>
                        <wps:spPr bwMode="auto">
                          <a:xfrm>
                            <a:off x="8783" y="693"/>
                            <a:ext cx="65" cy="68"/>
                          </a:xfrm>
                          <a:custGeom>
                            <a:avLst/>
                            <a:gdLst>
                              <a:gd name="T0" fmla="+- 0 8783 8783"/>
                              <a:gd name="T1" fmla="*/ T0 w 65"/>
                              <a:gd name="T2" fmla="+- 0 756 694"/>
                              <a:gd name="T3" fmla="*/ 756 h 68"/>
                              <a:gd name="T4" fmla="+- 0 8789 8783"/>
                              <a:gd name="T5" fmla="*/ T4 w 65"/>
                              <a:gd name="T6" fmla="+- 0 762 694"/>
                              <a:gd name="T7" fmla="*/ 762 h 68"/>
                              <a:gd name="T8" fmla="+- 0 8848 8783"/>
                              <a:gd name="T9" fmla="*/ T8 w 65"/>
                              <a:gd name="T10" fmla="+- 0 700 694"/>
                              <a:gd name="T11" fmla="*/ 700 h 68"/>
                              <a:gd name="T12" fmla="+- 0 8843 8783"/>
                              <a:gd name="T13" fmla="*/ T12 w 65"/>
                              <a:gd name="T14" fmla="+- 0 694 694"/>
                              <a:gd name="T15" fmla="*/ 694 h 68"/>
                              <a:gd name="T16" fmla="+- 0 8783 8783"/>
                              <a:gd name="T17" fmla="*/ T16 w 65"/>
                              <a:gd name="T18" fmla="+- 0 756 694"/>
                              <a:gd name="T19" fmla="*/ 756 h 68"/>
                            </a:gdLst>
                            <a:ahLst/>
                            <a:cxnLst>
                              <a:cxn ang="0">
                                <a:pos x="T1" y="T3"/>
                              </a:cxn>
                              <a:cxn ang="0">
                                <a:pos x="T5" y="T7"/>
                              </a:cxn>
                              <a:cxn ang="0">
                                <a:pos x="T9" y="T11"/>
                              </a:cxn>
                              <a:cxn ang="0">
                                <a:pos x="T13" y="T15"/>
                              </a:cxn>
                              <a:cxn ang="0">
                                <a:pos x="T17" y="T19"/>
                              </a:cxn>
                            </a:cxnLst>
                            <a:rect l="0" t="0" r="r" b="b"/>
                            <a:pathLst>
                              <a:path w="65" h="68">
                                <a:moveTo>
                                  <a:pt x="0" y="62"/>
                                </a:moveTo>
                                <a:lnTo>
                                  <a:pt x="6" y="68"/>
                                </a:lnTo>
                                <a:lnTo>
                                  <a:pt x="65" y="6"/>
                                </a:lnTo>
                                <a:lnTo>
                                  <a:pt x="60" y="0"/>
                                </a:lnTo>
                                <a:lnTo>
                                  <a:pt x="0" y="62"/>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55"/>
                        <wps:cNvSpPr>
                          <a:spLocks/>
                        </wps:cNvSpPr>
                        <wps:spPr bwMode="auto">
                          <a:xfrm>
                            <a:off x="8783" y="693"/>
                            <a:ext cx="65" cy="68"/>
                          </a:xfrm>
                          <a:custGeom>
                            <a:avLst/>
                            <a:gdLst>
                              <a:gd name="T0" fmla="+- 0 8848 8783"/>
                              <a:gd name="T1" fmla="*/ T0 w 65"/>
                              <a:gd name="T2" fmla="+- 0 700 694"/>
                              <a:gd name="T3" fmla="*/ 700 h 68"/>
                              <a:gd name="T4" fmla="+- 0 8843 8783"/>
                              <a:gd name="T5" fmla="*/ T4 w 65"/>
                              <a:gd name="T6" fmla="+- 0 694 694"/>
                              <a:gd name="T7" fmla="*/ 694 h 68"/>
                              <a:gd name="T8" fmla="+- 0 8783 8783"/>
                              <a:gd name="T9" fmla="*/ T8 w 65"/>
                              <a:gd name="T10" fmla="+- 0 756 694"/>
                              <a:gd name="T11" fmla="*/ 756 h 68"/>
                              <a:gd name="T12" fmla="+- 0 8789 8783"/>
                              <a:gd name="T13" fmla="*/ T12 w 65"/>
                              <a:gd name="T14" fmla="+- 0 762 694"/>
                              <a:gd name="T15" fmla="*/ 762 h 68"/>
                              <a:gd name="T16" fmla="+- 0 8848 8783"/>
                              <a:gd name="T17" fmla="*/ T16 w 65"/>
                              <a:gd name="T18" fmla="+- 0 700 694"/>
                              <a:gd name="T19" fmla="*/ 700 h 68"/>
                            </a:gdLst>
                            <a:ahLst/>
                            <a:cxnLst>
                              <a:cxn ang="0">
                                <a:pos x="T1" y="T3"/>
                              </a:cxn>
                              <a:cxn ang="0">
                                <a:pos x="T5" y="T7"/>
                              </a:cxn>
                              <a:cxn ang="0">
                                <a:pos x="T9" y="T11"/>
                              </a:cxn>
                              <a:cxn ang="0">
                                <a:pos x="T13" y="T15"/>
                              </a:cxn>
                              <a:cxn ang="0">
                                <a:pos x="T17" y="T19"/>
                              </a:cxn>
                            </a:cxnLst>
                            <a:rect l="0" t="0" r="r" b="b"/>
                            <a:pathLst>
                              <a:path w="65" h="68">
                                <a:moveTo>
                                  <a:pt x="65" y="6"/>
                                </a:moveTo>
                                <a:lnTo>
                                  <a:pt x="60" y="0"/>
                                </a:lnTo>
                                <a:lnTo>
                                  <a:pt x="0" y="62"/>
                                </a:lnTo>
                                <a:lnTo>
                                  <a:pt x="6" y="68"/>
                                </a:lnTo>
                                <a:lnTo>
                                  <a:pt x="65" y="6"/>
                                </a:lnTo>
                                <a:close/>
                              </a:path>
                            </a:pathLst>
                          </a:custGeom>
                          <a:noFill/>
                          <a:ln w="5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76" name="Picture 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750" y="742"/>
                            <a:ext cx="45" cy="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7" name="Freeform 57"/>
                        <wps:cNvSpPr>
                          <a:spLocks/>
                        </wps:cNvSpPr>
                        <wps:spPr bwMode="auto">
                          <a:xfrm>
                            <a:off x="8750" y="742"/>
                            <a:ext cx="45" cy="46"/>
                          </a:xfrm>
                          <a:custGeom>
                            <a:avLst/>
                            <a:gdLst>
                              <a:gd name="T0" fmla="+- 0 8796 8751"/>
                              <a:gd name="T1" fmla="*/ T0 w 45"/>
                              <a:gd name="T2" fmla="+- 0 765 743"/>
                              <a:gd name="T3" fmla="*/ 765 h 46"/>
                              <a:gd name="T4" fmla="+- 0 8796 8751"/>
                              <a:gd name="T5" fmla="*/ T4 w 45"/>
                              <a:gd name="T6" fmla="+- 0 778 743"/>
                              <a:gd name="T7" fmla="*/ 778 h 46"/>
                              <a:gd name="T8" fmla="+- 0 8786 8751"/>
                              <a:gd name="T9" fmla="*/ T8 w 45"/>
                              <a:gd name="T10" fmla="+- 0 788 743"/>
                              <a:gd name="T11" fmla="*/ 788 h 46"/>
                              <a:gd name="T12" fmla="+- 0 8773 8751"/>
                              <a:gd name="T13" fmla="*/ T12 w 45"/>
                              <a:gd name="T14" fmla="+- 0 788 743"/>
                              <a:gd name="T15" fmla="*/ 788 h 46"/>
                              <a:gd name="T16" fmla="+- 0 8761 8751"/>
                              <a:gd name="T17" fmla="*/ T16 w 45"/>
                              <a:gd name="T18" fmla="+- 0 788 743"/>
                              <a:gd name="T19" fmla="*/ 788 h 46"/>
                              <a:gd name="T20" fmla="+- 0 8751 8751"/>
                              <a:gd name="T21" fmla="*/ T20 w 45"/>
                              <a:gd name="T22" fmla="+- 0 778 743"/>
                              <a:gd name="T23" fmla="*/ 778 h 46"/>
                              <a:gd name="T24" fmla="+- 0 8751 8751"/>
                              <a:gd name="T25" fmla="*/ T24 w 45"/>
                              <a:gd name="T26" fmla="+- 0 765 743"/>
                              <a:gd name="T27" fmla="*/ 765 h 46"/>
                              <a:gd name="T28" fmla="+- 0 8751 8751"/>
                              <a:gd name="T29" fmla="*/ T28 w 45"/>
                              <a:gd name="T30" fmla="+- 0 753 743"/>
                              <a:gd name="T31" fmla="*/ 753 h 46"/>
                              <a:gd name="T32" fmla="+- 0 8761 8751"/>
                              <a:gd name="T33" fmla="*/ T32 w 45"/>
                              <a:gd name="T34" fmla="+- 0 743 743"/>
                              <a:gd name="T35" fmla="*/ 743 h 46"/>
                              <a:gd name="T36" fmla="+- 0 8773 8751"/>
                              <a:gd name="T37" fmla="*/ T36 w 45"/>
                              <a:gd name="T38" fmla="+- 0 743 743"/>
                              <a:gd name="T39" fmla="*/ 743 h 46"/>
                              <a:gd name="T40" fmla="+- 0 8786 8751"/>
                              <a:gd name="T41" fmla="*/ T40 w 45"/>
                              <a:gd name="T42" fmla="+- 0 743 743"/>
                              <a:gd name="T43" fmla="*/ 743 h 46"/>
                              <a:gd name="T44" fmla="+- 0 8796 8751"/>
                              <a:gd name="T45" fmla="*/ T44 w 45"/>
                              <a:gd name="T46" fmla="+- 0 753 743"/>
                              <a:gd name="T47" fmla="*/ 753 h 46"/>
                              <a:gd name="T48" fmla="+- 0 8796 8751"/>
                              <a:gd name="T49" fmla="*/ T48 w 45"/>
                              <a:gd name="T50" fmla="+- 0 765 743"/>
                              <a:gd name="T51" fmla="*/ 765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6">
                                <a:moveTo>
                                  <a:pt x="45" y="22"/>
                                </a:moveTo>
                                <a:lnTo>
                                  <a:pt x="45" y="35"/>
                                </a:lnTo>
                                <a:lnTo>
                                  <a:pt x="35" y="45"/>
                                </a:lnTo>
                                <a:lnTo>
                                  <a:pt x="22" y="45"/>
                                </a:lnTo>
                                <a:lnTo>
                                  <a:pt x="10" y="45"/>
                                </a:lnTo>
                                <a:lnTo>
                                  <a:pt x="0" y="35"/>
                                </a:lnTo>
                                <a:lnTo>
                                  <a:pt x="0" y="22"/>
                                </a:lnTo>
                                <a:lnTo>
                                  <a:pt x="0" y="10"/>
                                </a:lnTo>
                                <a:lnTo>
                                  <a:pt x="10" y="0"/>
                                </a:lnTo>
                                <a:lnTo>
                                  <a:pt x="22" y="0"/>
                                </a:lnTo>
                                <a:lnTo>
                                  <a:pt x="35" y="0"/>
                                </a:lnTo>
                                <a:lnTo>
                                  <a:pt x="45" y="10"/>
                                </a:lnTo>
                                <a:lnTo>
                                  <a:pt x="45" y="22"/>
                                </a:lnTo>
                                <a:close/>
                              </a:path>
                            </a:pathLst>
                          </a:custGeom>
                          <a:noFill/>
                          <a:ln w="7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78" name="Picture 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891" y="744"/>
                            <a:ext cx="45" cy="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9" name="Freeform 59"/>
                        <wps:cNvSpPr>
                          <a:spLocks/>
                        </wps:cNvSpPr>
                        <wps:spPr bwMode="auto">
                          <a:xfrm>
                            <a:off x="8891" y="744"/>
                            <a:ext cx="45" cy="46"/>
                          </a:xfrm>
                          <a:custGeom>
                            <a:avLst/>
                            <a:gdLst>
                              <a:gd name="T0" fmla="+- 0 8892 8892"/>
                              <a:gd name="T1" fmla="*/ T0 w 45"/>
                              <a:gd name="T2" fmla="+- 0 767 744"/>
                              <a:gd name="T3" fmla="*/ 767 h 46"/>
                              <a:gd name="T4" fmla="+- 0 8892 8892"/>
                              <a:gd name="T5" fmla="*/ T4 w 45"/>
                              <a:gd name="T6" fmla="+- 0 779 744"/>
                              <a:gd name="T7" fmla="*/ 779 h 46"/>
                              <a:gd name="T8" fmla="+- 0 8902 8892"/>
                              <a:gd name="T9" fmla="*/ T8 w 45"/>
                              <a:gd name="T10" fmla="+- 0 789 744"/>
                              <a:gd name="T11" fmla="*/ 789 h 46"/>
                              <a:gd name="T12" fmla="+- 0 8914 8892"/>
                              <a:gd name="T13" fmla="*/ T12 w 45"/>
                              <a:gd name="T14" fmla="+- 0 789 744"/>
                              <a:gd name="T15" fmla="*/ 789 h 46"/>
                              <a:gd name="T16" fmla="+- 0 8927 8892"/>
                              <a:gd name="T17" fmla="*/ T16 w 45"/>
                              <a:gd name="T18" fmla="+- 0 789 744"/>
                              <a:gd name="T19" fmla="*/ 789 h 46"/>
                              <a:gd name="T20" fmla="+- 0 8937 8892"/>
                              <a:gd name="T21" fmla="*/ T20 w 45"/>
                              <a:gd name="T22" fmla="+- 0 779 744"/>
                              <a:gd name="T23" fmla="*/ 779 h 46"/>
                              <a:gd name="T24" fmla="+- 0 8937 8892"/>
                              <a:gd name="T25" fmla="*/ T24 w 45"/>
                              <a:gd name="T26" fmla="+- 0 767 744"/>
                              <a:gd name="T27" fmla="*/ 767 h 46"/>
                              <a:gd name="T28" fmla="+- 0 8937 8892"/>
                              <a:gd name="T29" fmla="*/ T28 w 45"/>
                              <a:gd name="T30" fmla="+- 0 754 744"/>
                              <a:gd name="T31" fmla="*/ 754 h 46"/>
                              <a:gd name="T32" fmla="+- 0 8927 8892"/>
                              <a:gd name="T33" fmla="*/ T32 w 45"/>
                              <a:gd name="T34" fmla="+- 0 744 744"/>
                              <a:gd name="T35" fmla="*/ 744 h 46"/>
                              <a:gd name="T36" fmla="+- 0 8914 8892"/>
                              <a:gd name="T37" fmla="*/ T36 w 45"/>
                              <a:gd name="T38" fmla="+- 0 744 744"/>
                              <a:gd name="T39" fmla="*/ 744 h 46"/>
                              <a:gd name="T40" fmla="+- 0 8902 8892"/>
                              <a:gd name="T41" fmla="*/ T40 w 45"/>
                              <a:gd name="T42" fmla="+- 0 744 744"/>
                              <a:gd name="T43" fmla="*/ 744 h 46"/>
                              <a:gd name="T44" fmla="+- 0 8892 8892"/>
                              <a:gd name="T45" fmla="*/ T44 w 45"/>
                              <a:gd name="T46" fmla="+- 0 754 744"/>
                              <a:gd name="T47" fmla="*/ 754 h 46"/>
                              <a:gd name="T48" fmla="+- 0 8892 8892"/>
                              <a:gd name="T49" fmla="*/ T48 w 45"/>
                              <a:gd name="T50" fmla="+- 0 767 744"/>
                              <a:gd name="T51" fmla="*/ 767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6">
                                <a:moveTo>
                                  <a:pt x="0" y="23"/>
                                </a:moveTo>
                                <a:lnTo>
                                  <a:pt x="0" y="35"/>
                                </a:lnTo>
                                <a:lnTo>
                                  <a:pt x="10" y="45"/>
                                </a:lnTo>
                                <a:lnTo>
                                  <a:pt x="22" y="45"/>
                                </a:lnTo>
                                <a:lnTo>
                                  <a:pt x="35" y="45"/>
                                </a:lnTo>
                                <a:lnTo>
                                  <a:pt x="45" y="35"/>
                                </a:lnTo>
                                <a:lnTo>
                                  <a:pt x="45" y="23"/>
                                </a:lnTo>
                                <a:lnTo>
                                  <a:pt x="45" y="10"/>
                                </a:lnTo>
                                <a:lnTo>
                                  <a:pt x="35" y="0"/>
                                </a:lnTo>
                                <a:lnTo>
                                  <a:pt x="22" y="0"/>
                                </a:lnTo>
                                <a:lnTo>
                                  <a:pt x="10" y="0"/>
                                </a:lnTo>
                                <a:lnTo>
                                  <a:pt x="0" y="10"/>
                                </a:lnTo>
                                <a:lnTo>
                                  <a:pt x="0" y="23"/>
                                </a:lnTo>
                                <a:close/>
                              </a:path>
                            </a:pathLst>
                          </a:custGeom>
                          <a:noFill/>
                          <a:ln w="7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0" name="Picture 6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797" y="717"/>
                            <a:ext cx="2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1" name="Freeform 61"/>
                        <wps:cNvSpPr>
                          <a:spLocks/>
                        </wps:cNvSpPr>
                        <wps:spPr bwMode="auto">
                          <a:xfrm>
                            <a:off x="8797" y="717"/>
                            <a:ext cx="28" cy="29"/>
                          </a:xfrm>
                          <a:custGeom>
                            <a:avLst/>
                            <a:gdLst>
                              <a:gd name="T0" fmla="+- 0 8811 8798"/>
                              <a:gd name="T1" fmla="*/ T0 w 28"/>
                              <a:gd name="T2" fmla="+- 0 717 717"/>
                              <a:gd name="T3" fmla="*/ 717 h 29"/>
                              <a:gd name="T4" fmla="+- 0 8825 8798"/>
                              <a:gd name="T5" fmla="*/ T4 w 28"/>
                              <a:gd name="T6" fmla="+- 0 731 717"/>
                              <a:gd name="T7" fmla="*/ 731 h 29"/>
                              <a:gd name="T8" fmla="+- 0 8811 8798"/>
                              <a:gd name="T9" fmla="*/ T8 w 28"/>
                              <a:gd name="T10" fmla="+- 0 746 717"/>
                              <a:gd name="T11" fmla="*/ 746 h 29"/>
                              <a:gd name="T12" fmla="+- 0 8798 8798"/>
                              <a:gd name="T13" fmla="*/ T12 w 28"/>
                              <a:gd name="T14" fmla="+- 0 733 717"/>
                              <a:gd name="T15" fmla="*/ 733 h 29"/>
                              <a:gd name="T16" fmla="+- 0 8811 8798"/>
                              <a:gd name="T17" fmla="*/ T16 w 28"/>
                              <a:gd name="T18" fmla="+- 0 717 717"/>
                              <a:gd name="T19" fmla="*/ 717 h 29"/>
                            </a:gdLst>
                            <a:ahLst/>
                            <a:cxnLst>
                              <a:cxn ang="0">
                                <a:pos x="T1" y="T3"/>
                              </a:cxn>
                              <a:cxn ang="0">
                                <a:pos x="T5" y="T7"/>
                              </a:cxn>
                              <a:cxn ang="0">
                                <a:pos x="T9" y="T11"/>
                              </a:cxn>
                              <a:cxn ang="0">
                                <a:pos x="T13" y="T15"/>
                              </a:cxn>
                              <a:cxn ang="0">
                                <a:pos x="T17" y="T19"/>
                              </a:cxn>
                            </a:cxnLst>
                            <a:rect l="0" t="0" r="r" b="b"/>
                            <a:pathLst>
                              <a:path w="28" h="29">
                                <a:moveTo>
                                  <a:pt x="13" y="0"/>
                                </a:moveTo>
                                <a:lnTo>
                                  <a:pt x="27" y="14"/>
                                </a:lnTo>
                                <a:lnTo>
                                  <a:pt x="13" y="29"/>
                                </a:lnTo>
                                <a:lnTo>
                                  <a:pt x="0" y="16"/>
                                </a:lnTo>
                                <a:lnTo>
                                  <a:pt x="13" y="0"/>
                                </a:lnTo>
                                <a:close/>
                              </a:path>
                            </a:pathLst>
                          </a:custGeom>
                          <a:noFill/>
                          <a:ln w="4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2" name="Picture 6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868" y="717"/>
                            <a:ext cx="2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3" name="Freeform 63"/>
                        <wps:cNvSpPr>
                          <a:spLocks/>
                        </wps:cNvSpPr>
                        <wps:spPr bwMode="auto">
                          <a:xfrm>
                            <a:off x="8868" y="717"/>
                            <a:ext cx="28" cy="29"/>
                          </a:xfrm>
                          <a:custGeom>
                            <a:avLst/>
                            <a:gdLst>
                              <a:gd name="T0" fmla="+- 0 8882 8868"/>
                              <a:gd name="T1" fmla="*/ T0 w 28"/>
                              <a:gd name="T2" fmla="+- 0 717 717"/>
                              <a:gd name="T3" fmla="*/ 717 h 29"/>
                              <a:gd name="T4" fmla="+- 0 8868 8868"/>
                              <a:gd name="T5" fmla="*/ T4 w 28"/>
                              <a:gd name="T6" fmla="+- 0 731 717"/>
                              <a:gd name="T7" fmla="*/ 731 h 29"/>
                              <a:gd name="T8" fmla="+- 0 8882 8868"/>
                              <a:gd name="T9" fmla="*/ T8 w 28"/>
                              <a:gd name="T10" fmla="+- 0 746 717"/>
                              <a:gd name="T11" fmla="*/ 746 h 29"/>
                              <a:gd name="T12" fmla="+- 0 8895 8868"/>
                              <a:gd name="T13" fmla="*/ T12 w 28"/>
                              <a:gd name="T14" fmla="+- 0 733 717"/>
                              <a:gd name="T15" fmla="*/ 733 h 29"/>
                              <a:gd name="T16" fmla="+- 0 8882 8868"/>
                              <a:gd name="T17" fmla="*/ T16 w 28"/>
                              <a:gd name="T18" fmla="+- 0 717 717"/>
                              <a:gd name="T19" fmla="*/ 717 h 29"/>
                            </a:gdLst>
                            <a:ahLst/>
                            <a:cxnLst>
                              <a:cxn ang="0">
                                <a:pos x="T1" y="T3"/>
                              </a:cxn>
                              <a:cxn ang="0">
                                <a:pos x="T5" y="T7"/>
                              </a:cxn>
                              <a:cxn ang="0">
                                <a:pos x="T9" y="T11"/>
                              </a:cxn>
                              <a:cxn ang="0">
                                <a:pos x="T13" y="T15"/>
                              </a:cxn>
                              <a:cxn ang="0">
                                <a:pos x="T17" y="T19"/>
                              </a:cxn>
                            </a:cxnLst>
                            <a:rect l="0" t="0" r="r" b="b"/>
                            <a:pathLst>
                              <a:path w="28" h="29">
                                <a:moveTo>
                                  <a:pt x="14" y="0"/>
                                </a:moveTo>
                                <a:lnTo>
                                  <a:pt x="0" y="14"/>
                                </a:lnTo>
                                <a:lnTo>
                                  <a:pt x="14" y="29"/>
                                </a:lnTo>
                                <a:lnTo>
                                  <a:pt x="27" y="16"/>
                                </a:lnTo>
                                <a:lnTo>
                                  <a:pt x="14" y="0"/>
                                </a:lnTo>
                                <a:close/>
                              </a:path>
                            </a:pathLst>
                          </a:custGeom>
                          <a:noFill/>
                          <a:ln w="4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AutoShape 64"/>
                        <wps:cNvSpPr>
                          <a:spLocks/>
                        </wps:cNvSpPr>
                        <wps:spPr bwMode="auto">
                          <a:xfrm>
                            <a:off x="8835" y="690"/>
                            <a:ext cx="22" cy="83"/>
                          </a:xfrm>
                          <a:custGeom>
                            <a:avLst/>
                            <a:gdLst>
                              <a:gd name="T0" fmla="+- 0 8839 8836"/>
                              <a:gd name="T1" fmla="*/ T0 w 22"/>
                              <a:gd name="T2" fmla="+- 0 751 691"/>
                              <a:gd name="T3" fmla="*/ 751 h 83"/>
                              <a:gd name="T4" fmla="+- 0 8854 8836"/>
                              <a:gd name="T5" fmla="*/ T4 w 22"/>
                              <a:gd name="T6" fmla="+- 0 751 691"/>
                              <a:gd name="T7" fmla="*/ 751 h 83"/>
                              <a:gd name="T8" fmla="+- 0 8855 8836"/>
                              <a:gd name="T9" fmla="*/ T8 w 22"/>
                              <a:gd name="T10" fmla="+- 0 751 691"/>
                              <a:gd name="T11" fmla="*/ 751 h 83"/>
                              <a:gd name="T12" fmla="+- 0 8857 8836"/>
                              <a:gd name="T13" fmla="*/ T12 w 22"/>
                              <a:gd name="T14" fmla="+- 0 751 691"/>
                              <a:gd name="T15" fmla="*/ 751 h 83"/>
                              <a:gd name="T16" fmla="+- 0 8857 8836"/>
                              <a:gd name="T17" fmla="*/ T16 w 22"/>
                              <a:gd name="T18" fmla="+- 0 753 691"/>
                              <a:gd name="T19" fmla="*/ 753 h 83"/>
                              <a:gd name="T20" fmla="+- 0 8857 8836"/>
                              <a:gd name="T21" fmla="*/ T20 w 22"/>
                              <a:gd name="T22" fmla="+- 0 758 691"/>
                              <a:gd name="T23" fmla="*/ 758 h 83"/>
                              <a:gd name="T24" fmla="+- 0 8857 8836"/>
                              <a:gd name="T25" fmla="*/ T24 w 22"/>
                              <a:gd name="T26" fmla="+- 0 763 691"/>
                              <a:gd name="T27" fmla="*/ 763 h 83"/>
                              <a:gd name="T28" fmla="+- 0 8857 8836"/>
                              <a:gd name="T29" fmla="*/ T28 w 22"/>
                              <a:gd name="T30" fmla="+- 0 767 691"/>
                              <a:gd name="T31" fmla="*/ 767 h 83"/>
                              <a:gd name="T32" fmla="+- 0 8857 8836"/>
                              <a:gd name="T33" fmla="*/ T32 w 22"/>
                              <a:gd name="T34" fmla="+- 0 769 691"/>
                              <a:gd name="T35" fmla="*/ 769 h 83"/>
                              <a:gd name="T36" fmla="+- 0 8857 8836"/>
                              <a:gd name="T37" fmla="*/ T36 w 22"/>
                              <a:gd name="T38" fmla="+- 0 770 691"/>
                              <a:gd name="T39" fmla="*/ 770 h 83"/>
                              <a:gd name="T40" fmla="+- 0 8857 8836"/>
                              <a:gd name="T41" fmla="*/ T40 w 22"/>
                              <a:gd name="T42" fmla="+- 0 771 691"/>
                              <a:gd name="T43" fmla="*/ 771 h 83"/>
                              <a:gd name="T44" fmla="+- 0 8857 8836"/>
                              <a:gd name="T45" fmla="*/ T44 w 22"/>
                              <a:gd name="T46" fmla="+- 0 773 691"/>
                              <a:gd name="T47" fmla="*/ 773 h 83"/>
                              <a:gd name="T48" fmla="+- 0 8856 8836"/>
                              <a:gd name="T49" fmla="*/ T48 w 22"/>
                              <a:gd name="T50" fmla="+- 0 773 691"/>
                              <a:gd name="T51" fmla="*/ 773 h 83"/>
                              <a:gd name="T52" fmla="+- 0 8855 8836"/>
                              <a:gd name="T53" fmla="*/ T52 w 22"/>
                              <a:gd name="T54" fmla="+- 0 773 691"/>
                              <a:gd name="T55" fmla="*/ 773 h 83"/>
                              <a:gd name="T56" fmla="+- 0 8839 8836"/>
                              <a:gd name="T57" fmla="*/ T56 w 22"/>
                              <a:gd name="T58" fmla="+- 0 773 691"/>
                              <a:gd name="T59" fmla="*/ 773 h 83"/>
                              <a:gd name="T60" fmla="+- 0 8838 8836"/>
                              <a:gd name="T61" fmla="*/ T60 w 22"/>
                              <a:gd name="T62" fmla="+- 0 773 691"/>
                              <a:gd name="T63" fmla="*/ 773 h 83"/>
                              <a:gd name="T64" fmla="+- 0 8836 8836"/>
                              <a:gd name="T65" fmla="*/ T64 w 22"/>
                              <a:gd name="T66" fmla="+- 0 773 691"/>
                              <a:gd name="T67" fmla="*/ 773 h 83"/>
                              <a:gd name="T68" fmla="+- 0 8836 8836"/>
                              <a:gd name="T69" fmla="*/ T68 w 22"/>
                              <a:gd name="T70" fmla="+- 0 771 691"/>
                              <a:gd name="T71" fmla="*/ 771 h 83"/>
                              <a:gd name="T72" fmla="+- 0 8836 8836"/>
                              <a:gd name="T73" fmla="*/ T72 w 22"/>
                              <a:gd name="T74" fmla="+- 0 766 691"/>
                              <a:gd name="T75" fmla="*/ 766 h 83"/>
                              <a:gd name="T76" fmla="+- 0 8836 8836"/>
                              <a:gd name="T77" fmla="*/ T76 w 22"/>
                              <a:gd name="T78" fmla="+- 0 761 691"/>
                              <a:gd name="T79" fmla="*/ 761 h 83"/>
                              <a:gd name="T80" fmla="+- 0 8836 8836"/>
                              <a:gd name="T81" fmla="*/ T80 w 22"/>
                              <a:gd name="T82" fmla="+- 0 757 691"/>
                              <a:gd name="T83" fmla="*/ 757 h 83"/>
                              <a:gd name="T84" fmla="+- 0 8836 8836"/>
                              <a:gd name="T85" fmla="*/ T84 w 22"/>
                              <a:gd name="T86" fmla="+- 0 755 691"/>
                              <a:gd name="T87" fmla="*/ 755 h 83"/>
                              <a:gd name="T88" fmla="+- 0 8836 8836"/>
                              <a:gd name="T89" fmla="*/ T88 w 22"/>
                              <a:gd name="T90" fmla="+- 0 754 691"/>
                              <a:gd name="T91" fmla="*/ 754 h 83"/>
                              <a:gd name="T92" fmla="+- 0 8836 8836"/>
                              <a:gd name="T93" fmla="*/ T92 w 22"/>
                              <a:gd name="T94" fmla="+- 0 753 691"/>
                              <a:gd name="T95" fmla="*/ 753 h 83"/>
                              <a:gd name="T96" fmla="+- 0 8836 8836"/>
                              <a:gd name="T97" fmla="*/ T96 w 22"/>
                              <a:gd name="T98" fmla="+- 0 751 691"/>
                              <a:gd name="T99" fmla="*/ 751 h 83"/>
                              <a:gd name="T100" fmla="+- 0 8838 8836"/>
                              <a:gd name="T101" fmla="*/ T100 w 22"/>
                              <a:gd name="T102" fmla="+- 0 751 691"/>
                              <a:gd name="T103" fmla="*/ 751 h 83"/>
                              <a:gd name="T104" fmla="+- 0 8839 8836"/>
                              <a:gd name="T105" fmla="*/ T104 w 22"/>
                              <a:gd name="T106" fmla="+- 0 751 691"/>
                              <a:gd name="T107" fmla="*/ 751 h 83"/>
                              <a:gd name="T108" fmla="+- 0 8839 8836"/>
                              <a:gd name="T109" fmla="*/ T108 w 22"/>
                              <a:gd name="T110" fmla="+- 0 691 691"/>
                              <a:gd name="T111" fmla="*/ 691 h 83"/>
                              <a:gd name="T112" fmla="+- 0 8854 8836"/>
                              <a:gd name="T113" fmla="*/ T112 w 22"/>
                              <a:gd name="T114" fmla="+- 0 691 691"/>
                              <a:gd name="T115" fmla="*/ 691 h 83"/>
                              <a:gd name="T116" fmla="+- 0 8855 8836"/>
                              <a:gd name="T117" fmla="*/ T116 w 22"/>
                              <a:gd name="T118" fmla="+- 0 691 691"/>
                              <a:gd name="T119" fmla="*/ 691 h 83"/>
                              <a:gd name="T120" fmla="+- 0 8857 8836"/>
                              <a:gd name="T121" fmla="*/ T120 w 22"/>
                              <a:gd name="T122" fmla="+- 0 691 691"/>
                              <a:gd name="T123" fmla="*/ 691 h 83"/>
                              <a:gd name="T124" fmla="+- 0 8857 8836"/>
                              <a:gd name="T125" fmla="*/ T124 w 22"/>
                              <a:gd name="T126" fmla="+- 0 692 691"/>
                              <a:gd name="T127" fmla="*/ 692 h 83"/>
                              <a:gd name="T128" fmla="+- 0 8857 8836"/>
                              <a:gd name="T129" fmla="*/ T128 w 22"/>
                              <a:gd name="T130" fmla="+- 0 697 691"/>
                              <a:gd name="T131" fmla="*/ 697 h 83"/>
                              <a:gd name="T132" fmla="+- 0 8857 8836"/>
                              <a:gd name="T133" fmla="*/ T132 w 22"/>
                              <a:gd name="T134" fmla="+- 0 702 691"/>
                              <a:gd name="T135" fmla="*/ 702 h 83"/>
                              <a:gd name="T136" fmla="+- 0 8857 8836"/>
                              <a:gd name="T137" fmla="*/ T136 w 22"/>
                              <a:gd name="T138" fmla="+- 0 707 691"/>
                              <a:gd name="T139" fmla="*/ 707 h 83"/>
                              <a:gd name="T140" fmla="+- 0 8857 8836"/>
                              <a:gd name="T141" fmla="*/ T140 w 22"/>
                              <a:gd name="T142" fmla="+- 0 708 691"/>
                              <a:gd name="T143" fmla="*/ 708 h 83"/>
                              <a:gd name="T144" fmla="+- 0 8857 8836"/>
                              <a:gd name="T145" fmla="*/ T144 w 22"/>
                              <a:gd name="T146" fmla="+- 0 709 691"/>
                              <a:gd name="T147" fmla="*/ 709 h 83"/>
                              <a:gd name="T148" fmla="+- 0 8857 8836"/>
                              <a:gd name="T149" fmla="*/ T148 w 22"/>
                              <a:gd name="T150" fmla="+- 0 711 691"/>
                              <a:gd name="T151" fmla="*/ 711 h 83"/>
                              <a:gd name="T152" fmla="+- 0 8857 8836"/>
                              <a:gd name="T153" fmla="*/ T152 w 22"/>
                              <a:gd name="T154" fmla="+- 0 712 691"/>
                              <a:gd name="T155" fmla="*/ 712 h 83"/>
                              <a:gd name="T156" fmla="+- 0 8856 8836"/>
                              <a:gd name="T157" fmla="*/ T156 w 22"/>
                              <a:gd name="T158" fmla="+- 0 712 691"/>
                              <a:gd name="T159" fmla="*/ 712 h 83"/>
                              <a:gd name="T160" fmla="+- 0 8855 8836"/>
                              <a:gd name="T161" fmla="*/ T160 w 22"/>
                              <a:gd name="T162" fmla="+- 0 712 691"/>
                              <a:gd name="T163" fmla="*/ 712 h 83"/>
                              <a:gd name="T164" fmla="+- 0 8839 8836"/>
                              <a:gd name="T165" fmla="*/ T164 w 22"/>
                              <a:gd name="T166" fmla="+- 0 712 691"/>
                              <a:gd name="T167" fmla="*/ 712 h 83"/>
                              <a:gd name="T168" fmla="+- 0 8838 8836"/>
                              <a:gd name="T169" fmla="*/ T168 w 22"/>
                              <a:gd name="T170" fmla="+- 0 712 691"/>
                              <a:gd name="T171" fmla="*/ 712 h 83"/>
                              <a:gd name="T172" fmla="+- 0 8836 8836"/>
                              <a:gd name="T173" fmla="*/ T172 w 22"/>
                              <a:gd name="T174" fmla="+- 0 712 691"/>
                              <a:gd name="T175" fmla="*/ 712 h 83"/>
                              <a:gd name="T176" fmla="+- 0 8836 8836"/>
                              <a:gd name="T177" fmla="*/ T176 w 22"/>
                              <a:gd name="T178" fmla="+- 0 711 691"/>
                              <a:gd name="T179" fmla="*/ 711 h 83"/>
                              <a:gd name="T180" fmla="+- 0 8836 8836"/>
                              <a:gd name="T181" fmla="*/ T180 w 22"/>
                              <a:gd name="T182" fmla="+- 0 706 691"/>
                              <a:gd name="T183" fmla="*/ 706 h 83"/>
                              <a:gd name="T184" fmla="+- 0 8836 8836"/>
                              <a:gd name="T185" fmla="*/ T184 w 22"/>
                              <a:gd name="T186" fmla="+- 0 701 691"/>
                              <a:gd name="T187" fmla="*/ 701 h 83"/>
                              <a:gd name="T188" fmla="+- 0 8836 8836"/>
                              <a:gd name="T189" fmla="*/ T188 w 22"/>
                              <a:gd name="T190" fmla="+- 0 696 691"/>
                              <a:gd name="T191" fmla="*/ 696 h 83"/>
                              <a:gd name="T192" fmla="+- 0 8836 8836"/>
                              <a:gd name="T193" fmla="*/ T192 w 22"/>
                              <a:gd name="T194" fmla="+- 0 695 691"/>
                              <a:gd name="T195" fmla="*/ 695 h 83"/>
                              <a:gd name="T196" fmla="+- 0 8836 8836"/>
                              <a:gd name="T197" fmla="*/ T196 w 22"/>
                              <a:gd name="T198" fmla="+- 0 693 691"/>
                              <a:gd name="T199" fmla="*/ 693 h 83"/>
                              <a:gd name="T200" fmla="+- 0 8836 8836"/>
                              <a:gd name="T201" fmla="*/ T200 w 22"/>
                              <a:gd name="T202" fmla="+- 0 692 691"/>
                              <a:gd name="T203" fmla="*/ 692 h 83"/>
                              <a:gd name="T204" fmla="+- 0 8836 8836"/>
                              <a:gd name="T205" fmla="*/ T204 w 22"/>
                              <a:gd name="T206" fmla="+- 0 691 691"/>
                              <a:gd name="T207" fmla="*/ 691 h 83"/>
                              <a:gd name="T208" fmla="+- 0 8838 8836"/>
                              <a:gd name="T209" fmla="*/ T208 w 22"/>
                              <a:gd name="T210" fmla="+- 0 691 691"/>
                              <a:gd name="T211" fmla="*/ 691 h 83"/>
                              <a:gd name="T212" fmla="+- 0 8839 8836"/>
                              <a:gd name="T213" fmla="*/ T212 w 22"/>
                              <a:gd name="T214" fmla="+- 0 691 691"/>
                              <a:gd name="T215" fmla="*/ 691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2" h="83">
                                <a:moveTo>
                                  <a:pt x="3" y="60"/>
                                </a:moveTo>
                                <a:lnTo>
                                  <a:pt x="18" y="60"/>
                                </a:lnTo>
                                <a:lnTo>
                                  <a:pt x="19" y="60"/>
                                </a:lnTo>
                                <a:lnTo>
                                  <a:pt x="21" y="60"/>
                                </a:lnTo>
                                <a:lnTo>
                                  <a:pt x="21" y="62"/>
                                </a:lnTo>
                                <a:lnTo>
                                  <a:pt x="21" y="67"/>
                                </a:lnTo>
                                <a:lnTo>
                                  <a:pt x="21" y="72"/>
                                </a:lnTo>
                                <a:lnTo>
                                  <a:pt x="21" y="76"/>
                                </a:lnTo>
                                <a:lnTo>
                                  <a:pt x="21" y="78"/>
                                </a:lnTo>
                                <a:lnTo>
                                  <a:pt x="21" y="79"/>
                                </a:lnTo>
                                <a:lnTo>
                                  <a:pt x="21" y="80"/>
                                </a:lnTo>
                                <a:lnTo>
                                  <a:pt x="21" y="82"/>
                                </a:lnTo>
                                <a:lnTo>
                                  <a:pt x="20" y="82"/>
                                </a:lnTo>
                                <a:lnTo>
                                  <a:pt x="19" y="82"/>
                                </a:lnTo>
                                <a:lnTo>
                                  <a:pt x="3" y="82"/>
                                </a:lnTo>
                                <a:lnTo>
                                  <a:pt x="2" y="82"/>
                                </a:lnTo>
                                <a:lnTo>
                                  <a:pt x="0" y="82"/>
                                </a:lnTo>
                                <a:lnTo>
                                  <a:pt x="0" y="80"/>
                                </a:lnTo>
                                <a:lnTo>
                                  <a:pt x="0" y="75"/>
                                </a:lnTo>
                                <a:lnTo>
                                  <a:pt x="0" y="70"/>
                                </a:lnTo>
                                <a:lnTo>
                                  <a:pt x="0" y="66"/>
                                </a:lnTo>
                                <a:lnTo>
                                  <a:pt x="0" y="64"/>
                                </a:lnTo>
                                <a:lnTo>
                                  <a:pt x="0" y="63"/>
                                </a:lnTo>
                                <a:lnTo>
                                  <a:pt x="0" y="62"/>
                                </a:lnTo>
                                <a:lnTo>
                                  <a:pt x="0" y="60"/>
                                </a:lnTo>
                                <a:lnTo>
                                  <a:pt x="2" y="60"/>
                                </a:lnTo>
                                <a:lnTo>
                                  <a:pt x="3" y="60"/>
                                </a:lnTo>
                                <a:close/>
                                <a:moveTo>
                                  <a:pt x="3" y="0"/>
                                </a:moveTo>
                                <a:lnTo>
                                  <a:pt x="18" y="0"/>
                                </a:lnTo>
                                <a:lnTo>
                                  <a:pt x="19" y="0"/>
                                </a:lnTo>
                                <a:lnTo>
                                  <a:pt x="21" y="0"/>
                                </a:lnTo>
                                <a:lnTo>
                                  <a:pt x="21" y="1"/>
                                </a:lnTo>
                                <a:lnTo>
                                  <a:pt x="21" y="6"/>
                                </a:lnTo>
                                <a:lnTo>
                                  <a:pt x="21" y="11"/>
                                </a:lnTo>
                                <a:lnTo>
                                  <a:pt x="21" y="16"/>
                                </a:lnTo>
                                <a:lnTo>
                                  <a:pt x="21" y="17"/>
                                </a:lnTo>
                                <a:lnTo>
                                  <a:pt x="21" y="18"/>
                                </a:lnTo>
                                <a:lnTo>
                                  <a:pt x="21" y="20"/>
                                </a:lnTo>
                                <a:lnTo>
                                  <a:pt x="21" y="21"/>
                                </a:lnTo>
                                <a:lnTo>
                                  <a:pt x="20" y="21"/>
                                </a:lnTo>
                                <a:lnTo>
                                  <a:pt x="19" y="21"/>
                                </a:lnTo>
                                <a:lnTo>
                                  <a:pt x="3" y="21"/>
                                </a:lnTo>
                                <a:lnTo>
                                  <a:pt x="2" y="21"/>
                                </a:lnTo>
                                <a:lnTo>
                                  <a:pt x="0" y="21"/>
                                </a:lnTo>
                                <a:lnTo>
                                  <a:pt x="0" y="20"/>
                                </a:lnTo>
                                <a:lnTo>
                                  <a:pt x="0" y="15"/>
                                </a:lnTo>
                                <a:lnTo>
                                  <a:pt x="0" y="10"/>
                                </a:lnTo>
                                <a:lnTo>
                                  <a:pt x="0" y="5"/>
                                </a:lnTo>
                                <a:lnTo>
                                  <a:pt x="0" y="4"/>
                                </a:lnTo>
                                <a:lnTo>
                                  <a:pt x="0" y="2"/>
                                </a:lnTo>
                                <a:lnTo>
                                  <a:pt x="0" y="1"/>
                                </a:lnTo>
                                <a:lnTo>
                                  <a:pt x="0" y="0"/>
                                </a:lnTo>
                                <a:lnTo>
                                  <a:pt x="2" y="0"/>
                                </a:lnTo>
                                <a:lnTo>
                                  <a:pt x="3" y="0"/>
                                </a:lnTo>
                                <a:close/>
                              </a:path>
                            </a:pathLst>
                          </a:custGeom>
                          <a:noFill/>
                          <a:ln w="7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AutoShape 65"/>
                        <wps:cNvSpPr>
                          <a:spLocks/>
                        </wps:cNvSpPr>
                        <wps:spPr bwMode="auto">
                          <a:xfrm>
                            <a:off x="9047" y="440"/>
                            <a:ext cx="340" cy="240"/>
                          </a:xfrm>
                          <a:custGeom>
                            <a:avLst/>
                            <a:gdLst>
                              <a:gd name="T0" fmla="+- 0 9048 9048"/>
                              <a:gd name="T1" fmla="*/ T0 w 340"/>
                              <a:gd name="T2" fmla="+- 0 440 440"/>
                              <a:gd name="T3" fmla="*/ 440 h 240"/>
                              <a:gd name="T4" fmla="+- 0 9048 9048"/>
                              <a:gd name="T5" fmla="*/ T4 w 340"/>
                              <a:gd name="T6" fmla="+- 0 680 440"/>
                              <a:gd name="T7" fmla="*/ 680 h 240"/>
                              <a:gd name="T8" fmla="+- 0 9387 9048"/>
                              <a:gd name="T9" fmla="*/ T8 w 340"/>
                              <a:gd name="T10" fmla="+- 0 680 440"/>
                              <a:gd name="T11" fmla="*/ 680 h 240"/>
                              <a:gd name="T12" fmla="+- 0 9330 9048"/>
                              <a:gd name="T13" fmla="*/ T12 w 340"/>
                              <a:gd name="T14" fmla="+- 0 640 440"/>
                              <a:gd name="T15" fmla="*/ 640 h 240"/>
                              <a:gd name="T16" fmla="+- 0 9086 9048"/>
                              <a:gd name="T17" fmla="*/ T16 w 340"/>
                              <a:gd name="T18" fmla="+- 0 640 440"/>
                              <a:gd name="T19" fmla="*/ 640 h 240"/>
                              <a:gd name="T20" fmla="+- 0 9086 9048"/>
                              <a:gd name="T21" fmla="*/ T20 w 340"/>
                              <a:gd name="T22" fmla="+- 0 520 440"/>
                              <a:gd name="T23" fmla="*/ 520 h 240"/>
                              <a:gd name="T24" fmla="+- 0 9161 9048"/>
                              <a:gd name="T25" fmla="*/ T24 w 340"/>
                              <a:gd name="T26" fmla="+- 0 520 440"/>
                              <a:gd name="T27" fmla="*/ 520 h 240"/>
                              <a:gd name="T28" fmla="+- 0 9048 9048"/>
                              <a:gd name="T29" fmla="*/ T28 w 340"/>
                              <a:gd name="T30" fmla="+- 0 440 440"/>
                              <a:gd name="T31" fmla="*/ 440 h 240"/>
                              <a:gd name="T32" fmla="+- 0 9161 9048"/>
                              <a:gd name="T33" fmla="*/ T32 w 340"/>
                              <a:gd name="T34" fmla="+- 0 520 440"/>
                              <a:gd name="T35" fmla="*/ 520 h 240"/>
                              <a:gd name="T36" fmla="+- 0 9086 9048"/>
                              <a:gd name="T37" fmla="*/ T36 w 340"/>
                              <a:gd name="T38" fmla="+- 0 520 440"/>
                              <a:gd name="T39" fmla="*/ 520 h 240"/>
                              <a:gd name="T40" fmla="+- 0 9257 9048"/>
                              <a:gd name="T41" fmla="*/ T40 w 340"/>
                              <a:gd name="T42" fmla="+- 0 640 440"/>
                              <a:gd name="T43" fmla="*/ 640 h 240"/>
                              <a:gd name="T44" fmla="+- 0 9330 9048"/>
                              <a:gd name="T45" fmla="*/ T44 w 340"/>
                              <a:gd name="T46" fmla="+- 0 640 440"/>
                              <a:gd name="T47" fmla="*/ 640 h 240"/>
                              <a:gd name="T48" fmla="+- 0 9161 9048"/>
                              <a:gd name="T49" fmla="*/ T48 w 340"/>
                              <a:gd name="T50" fmla="+- 0 520 440"/>
                              <a:gd name="T51" fmla="*/ 52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40" h="240">
                                <a:moveTo>
                                  <a:pt x="0" y="0"/>
                                </a:moveTo>
                                <a:lnTo>
                                  <a:pt x="0" y="240"/>
                                </a:lnTo>
                                <a:lnTo>
                                  <a:pt x="339" y="240"/>
                                </a:lnTo>
                                <a:lnTo>
                                  <a:pt x="282" y="200"/>
                                </a:lnTo>
                                <a:lnTo>
                                  <a:pt x="38" y="200"/>
                                </a:lnTo>
                                <a:lnTo>
                                  <a:pt x="38" y="80"/>
                                </a:lnTo>
                                <a:lnTo>
                                  <a:pt x="113" y="80"/>
                                </a:lnTo>
                                <a:lnTo>
                                  <a:pt x="0" y="0"/>
                                </a:lnTo>
                                <a:close/>
                                <a:moveTo>
                                  <a:pt x="113" y="80"/>
                                </a:moveTo>
                                <a:lnTo>
                                  <a:pt x="38" y="80"/>
                                </a:lnTo>
                                <a:lnTo>
                                  <a:pt x="209" y="200"/>
                                </a:lnTo>
                                <a:lnTo>
                                  <a:pt x="282" y="200"/>
                                </a:lnTo>
                                <a:lnTo>
                                  <a:pt x="113" y="80"/>
                                </a:lnTo>
                                <a:close/>
                              </a:path>
                            </a:pathLst>
                          </a:custGeom>
                          <a:solidFill>
                            <a:srgbClr val="6487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AutoShape 66"/>
                        <wps:cNvSpPr>
                          <a:spLocks/>
                        </wps:cNvSpPr>
                        <wps:spPr bwMode="auto">
                          <a:xfrm>
                            <a:off x="9047" y="440"/>
                            <a:ext cx="340" cy="240"/>
                          </a:xfrm>
                          <a:custGeom>
                            <a:avLst/>
                            <a:gdLst>
                              <a:gd name="T0" fmla="+- 0 9048 9048"/>
                              <a:gd name="T1" fmla="*/ T0 w 340"/>
                              <a:gd name="T2" fmla="+- 0 440 440"/>
                              <a:gd name="T3" fmla="*/ 440 h 240"/>
                              <a:gd name="T4" fmla="+- 0 9048 9048"/>
                              <a:gd name="T5" fmla="*/ T4 w 340"/>
                              <a:gd name="T6" fmla="+- 0 680 440"/>
                              <a:gd name="T7" fmla="*/ 680 h 240"/>
                              <a:gd name="T8" fmla="+- 0 9387 9048"/>
                              <a:gd name="T9" fmla="*/ T8 w 340"/>
                              <a:gd name="T10" fmla="+- 0 680 440"/>
                              <a:gd name="T11" fmla="*/ 680 h 240"/>
                              <a:gd name="T12" fmla="+- 0 9048 9048"/>
                              <a:gd name="T13" fmla="*/ T12 w 340"/>
                              <a:gd name="T14" fmla="+- 0 440 440"/>
                              <a:gd name="T15" fmla="*/ 440 h 240"/>
                              <a:gd name="T16" fmla="+- 0 9086 9048"/>
                              <a:gd name="T17" fmla="*/ T16 w 340"/>
                              <a:gd name="T18" fmla="+- 0 520 440"/>
                              <a:gd name="T19" fmla="*/ 520 h 240"/>
                              <a:gd name="T20" fmla="+- 0 9257 9048"/>
                              <a:gd name="T21" fmla="*/ T20 w 340"/>
                              <a:gd name="T22" fmla="+- 0 640 440"/>
                              <a:gd name="T23" fmla="*/ 640 h 240"/>
                              <a:gd name="T24" fmla="+- 0 9086 9048"/>
                              <a:gd name="T25" fmla="*/ T24 w 340"/>
                              <a:gd name="T26" fmla="+- 0 640 440"/>
                              <a:gd name="T27" fmla="*/ 640 h 240"/>
                              <a:gd name="T28" fmla="+- 0 9086 9048"/>
                              <a:gd name="T29" fmla="*/ T28 w 340"/>
                              <a:gd name="T30" fmla="+- 0 520 440"/>
                              <a:gd name="T31" fmla="*/ 520 h 2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40" h="240">
                                <a:moveTo>
                                  <a:pt x="0" y="0"/>
                                </a:moveTo>
                                <a:lnTo>
                                  <a:pt x="0" y="240"/>
                                </a:lnTo>
                                <a:lnTo>
                                  <a:pt x="339" y="240"/>
                                </a:lnTo>
                                <a:lnTo>
                                  <a:pt x="0" y="0"/>
                                </a:lnTo>
                                <a:close/>
                                <a:moveTo>
                                  <a:pt x="38" y="80"/>
                                </a:moveTo>
                                <a:lnTo>
                                  <a:pt x="209" y="200"/>
                                </a:lnTo>
                                <a:lnTo>
                                  <a:pt x="38" y="200"/>
                                </a:lnTo>
                                <a:lnTo>
                                  <a:pt x="38" y="80"/>
                                </a:lnTo>
                                <a:close/>
                              </a:path>
                            </a:pathLst>
                          </a:custGeom>
                          <a:noFill/>
                          <a:ln w="7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Line 67"/>
                        <wps:cNvCnPr>
                          <a:cxnSpLocks noChangeShapeType="1"/>
                        </wps:cNvCnPr>
                        <wps:spPr bwMode="auto">
                          <a:xfrm>
                            <a:off x="9035" y="402"/>
                            <a:ext cx="0" cy="395"/>
                          </a:xfrm>
                          <a:prstGeom prst="line">
                            <a:avLst/>
                          </a:prstGeom>
                          <a:noFill/>
                          <a:ln w="2863">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88" name="Picture 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9022" y="782"/>
                            <a:ext cx="24"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9" name="Freeform 69"/>
                        <wps:cNvSpPr>
                          <a:spLocks/>
                        </wps:cNvSpPr>
                        <wps:spPr bwMode="auto">
                          <a:xfrm>
                            <a:off x="9022" y="782"/>
                            <a:ext cx="24" cy="55"/>
                          </a:xfrm>
                          <a:custGeom>
                            <a:avLst/>
                            <a:gdLst>
                              <a:gd name="T0" fmla="+- 0 9047 9023"/>
                              <a:gd name="T1" fmla="*/ T0 w 24"/>
                              <a:gd name="T2" fmla="+- 0 822 783"/>
                              <a:gd name="T3" fmla="*/ 822 h 55"/>
                              <a:gd name="T4" fmla="+- 0 9047 9023"/>
                              <a:gd name="T5" fmla="*/ T4 w 24"/>
                              <a:gd name="T6" fmla="+- 0 783 783"/>
                              <a:gd name="T7" fmla="*/ 783 h 55"/>
                              <a:gd name="T8" fmla="+- 0 9023 9023"/>
                              <a:gd name="T9" fmla="*/ T8 w 24"/>
                              <a:gd name="T10" fmla="+- 0 783 783"/>
                              <a:gd name="T11" fmla="*/ 783 h 55"/>
                              <a:gd name="T12" fmla="+- 0 9023 9023"/>
                              <a:gd name="T13" fmla="*/ T12 w 24"/>
                              <a:gd name="T14" fmla="+- 0 793 783"/>
                              <a:gd name="T15" fmla="*/ 793 h 55"/>
                              <a:gd name="T16" fmla="+- 0 9023 9023"/>
                              <a:gd name="T17" fmla="*/ T16 w 24"/>
                              <a:gd name="T18" fmla="+- 0 803 783"/>
                              <a:gd name="T19" fmla="*/ 803 h 55"/>
                              <a:gd name="T20" fmla="+- 0 9035 9023"/>
                              <a:gd name="T21" fmla="*/ T20 w 24"/>
                              <a:gd name="T22" fmla="+- 0 837 783"/>
                              <a:gd name="T23" fmla="*/ 837 h 55"/>
                              <a:gd name="T24" fmla="+- 0 9036 9023"/>
                              <a:gd name="T25" fmla="*/ T24 w 24"/>
                              <a:gd name="T26" fmla="+- 0 837 783"/>
                              <a:gd name="T27" fmla="*/ 837 h 55"/>
                              <a:gd name="T28" fmla="+- 0 9046 9023"/>
                              <a:gd name="T29" fmla="*/ T28 w 24"/>
                              <a:gd name="T30" fmla="+- 0 826 783"/>
                              <a:gd name="T31" fmla="*/ 826 h 55"/>
                              <a:gd name="T32" fmla="+- 0 9046 9023"/>
                              <a:gd name="T33" fmla="*/ T32 w 24"/>
                              <a:gd name="T34" fmla="+- 0 825 783"/>
                              <a:gd name="T35" fmla="*/ 825 h 55"/>
                              <a:gd name="T36" fmla="+- 0 9047 9023"/>
                              <a:gd name="T37" fmla="*/ T36 w 24"/>
                              <a:gd name="T38" fmla="+- 0 823 783"/>
                              <a:gd name="T39" fmla="*/ 823 h 55"/>
                              <a:gd name="T40" fmla="+- 0 9047 9023"/>
                              <a:gd name="T41" fmla="*/ T40 w 24"/>
                              <a:gd name="T42" fmla="+- 0 822 783"/>
                              <a:gd name="T43" fmla="*/ 822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 h="55">
                                <a:moveTo>
                                  <a:pt x="24" y="39"/>
                                </a:moveTo>
                                <a:lnTo>
                                  <a:pt x="24" y="0"/>
                                </a:lnTo>
                                <a:lnTo>
                                  <a:pt x="0" y="0"/>
                                </a:lnTo>
                                <a:lnTo>
                                  <a:pt x="0" y="10"/>
                                </a:lnTo>
                                <a:lnTo>
                                  <a:pt x="0" y="20"/>
                                </a:lnTo>
                                <a:lnTo>
                                  <a:pt x="12" y="54"/>
                                </a:lnTo>
                                <a:lnTo>
                                  <a:pt x="13" y="54"/>
                                </a:lnTo>
                                <a:lnTo>
                                  <a:pt x="23" y="43"/>
                                </a:lnTo>
                                <a:lnTo>
                                  <a:pt x="23" y="42"/>
                                </a:lnTo>
                                <a:lnTo>
                                  <a:pt x="24" y="40"/>
                                </a:lnTo>
                                <a:lnTo>
                                  <a:pt x="24" y="39"/>
                                </a:lnTo>
                                <a:close/>
                              </a:path>
                            </a:pathLst>
                          </a:custGeom>
                          <a:noFill/>
                          <a:ln w="1278">
                            <a:solidFill>
                              <a:srgbClr val="01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0" name="Picture 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049" y="713"/>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1" name="Rectangle 71"/>
                        <wps:cNvSpPr>
                          <a:spLocks noChangeArrowheads="1"/>
                        </wps:cNvSpPr>
                        <wps:spPr bwMode="auto">
                          <a:xfrm>
                            <a:off x="9049" y="713"/>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2" name="Picture 7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082" y="715"/>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3" name="Rectangle 73"/>
                        <wps:cNvSpPr>
                          <a:spLocks noChangeArrowheads="1"/>
                        </wps:cNvSpPr>
                        <wps:spPr bwMode="auto">
                          <a:xfrm>
                            <a:off x="9082" y="715"/>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4" name="Picture 7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17" y="717"/>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5" name="Rectangle 75"/>
                        <wps:cNvSpPr>
                          <a:spLocks noChangeArrowheads="1"/>
                        </wps:cNvSpPr>
                        <wps:spPr bwMode="auto">
                          <a:xfrm>
                            <a:off x="9117" y="717"/>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6" name="Picture 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51" y="715"/>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7" name="Rectangle 77"/>
                        <wps:cNvSpPr>
                          <a:spLocks noChangeArrowheads="1"/>
                        </wps:cNvSpPr>
                        <wps:spPr bwMode="auto">
                          <a:xfrm>
                            <a:off x="9151" y="715"/>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8" name="Picture 7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85" y="714"/>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9" name="Rectangle 79"/>
                        <wps:cNvSpPr>
                          <a:spLocks noChangeArrowheads="1"/>
                        </wps:cNvSpPr>
                        <wps:spPr bwMode="auto">
                          <a:xfrm>
                            <a:off x="9185" y="714"/>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0" name="Picture 8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19" y="715"/>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1" name="Rectangle 81"/>
                        <wps:cNvSpPr>
                          <a:spLocks noChangeArrowheads="1"/>
                        </wps:cNvSpPr>
                        <wps:spPr bwMode="auto">
                          <a:xfrm>
                            <a:off x="9219" y="715"/>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2" name="Picture 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53" y="714"/>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3" name="Rectangle 83"/>
                        <wps:cNvSpPr>
                          <a:spLocks noChangeArrowheads="1"/>
                        </wps:cNvSpPr>
                        <wps:spPr bwMode="auto">
                          <a:xfrm>
                            <a:off x="9253" y="714"/>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4" name="Picture 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87" y="716"/>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5" name="Rectangle 85"/>
                        <wps:cNvSpPr>
                          <a:spLocks noChangeArrowheads="1"/>
                        </wps:cNvSpPr>
                        <wps:spPr bwMode="auto">
                          <a:xfrm>
                            <a:off x="9287" y="716"/>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6" name="Picture 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22" y="714"/>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7" name="Rectangle 87"/>
                        <wps:cNvSpPr>
                          <a:spLocks noChangeArrowheads="1"/>
                        </wps:cNvSpPr>
                        <wps:spPr bwMode="auto">
                          <a:xfrm>
                            <a:off x="9322" y="714"/>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8" name="Picture 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356" y="715"/>
                            <a:ext cx="4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9" name="Freeform 89"/>
                        <wps:cNvSpPr>
                          <a:spLocks/>
                        </wps:cNvSpPr>
                        <wps:spPr bwMode="auto">
                          <a:xfrm>
                            <a:off x="9356" y="715"/>
                            <a:ext cx="47" cy="23"/>
                          </a:xfrm>
                          <a:custGeom>
                            <a:avLst/>
                            <a:gdLst>
                              <a:gd name="T0" fmla="+- 0 9356 9356"/>
                              <a:gd name="T1" fmla="*/ T0 w 47"/>
                              <a:gd name="T2" fmla="+- 0 716 716"/>
                              <a:gd name="T3" fmla="*/ 716 h 23"/>
                              <a:gd name="T4" fmla="+- 0 9356 9356"/>
                              <a:gd name="T5" fmla="*/ T4 w 47"/>
                              <a:gd name="T6" fmla="+- 0 738 716"/>
                              <a:gd name="T7" fmla="*/ 738 h 23"/>
                              <a:gd name="T8" fmla="+- 0 9403 9356"/>
                              <a:gd name="T9" fmla="*/ T8 w 47"/>
                              <a:gd name="T10" fmla="+- 0 738 716"/>
                              <a:gd name="T11" fmla="*/ 738 h 23"/>
                              <a:gd name="T12" fmla="+- 0 9401 9356"/>
                              <a:gd name="T13" fmla="*/ T12 w 47"/>
                              <a:gd name="T14" fmla="+- 0 731 716"/>
                              <a:gd name="T15" fmla="*/ 731 h 23"/>
                              <a:gd name="T16" fmla="+- 0 9400 9356"/>
                              <a:gd name="T17" fmla="*/ T16 w 47"/>
                              <a:gd name="T18" fmla="+- 0 723 716"/>
                              <a:gd name="T19" fmla="*/ 723 h 23"/>
                              <a:gd name="T20" fmla="+- 0 9398 9356"/>
                              <a:gd name="T21" fmla="*/ T20 w 47"/>
                              <a:gd name="T22" fmla="+- 0 716 716"/>
                              <a:gd name="T23" fmla="*/ 716 h 23"/>
                              <a:gd name="T24" fmla="+- 0 9356 9356"/>
                              <a:gd name="T25" fmla="*/ T24 w 47"/>
                              <a:gd name="T26" fmla="+- 0 716 716"/>
                              <a:gd name="T27" fmla="*/ 716 h 23"/>
                            </a:gdLst>
                            <a:ahLst/>
                            <a:cxnLst>
                              <a:cxn ang="0">
                                <a:pos x="T1" y="T3"/>
                              </a:cxn>
                              <a:cxn ang="0">
                                <a:pos x="T5" y="T7"/>
                              </a:cxn>
                              <a:cxn ang="0">
                                <a:pos x="T9" y="T11"/>
                              </a:cxn>
                              <a:cxn ang="0">
                                <a:pos x="T13" y="T15"/>
                              </a:cxn>
                              <a:cxn ang="0">
                                <a:pos x="T17" y="T19"/>
                              </a:cxn>
                              <a:cxn ang="0">
                                <a:pos x="T21" y="T23"/>
                              </a:cxn>
                              <a:cxn ang="0">
                                <a:pos x="T25" y="T27"/>
                              </a:cxn>
                            </a:cxnLst>
                            <a:rect l="0" t="0" r="r" b="b"/>
                            <a:pathLst>
                              <a:path w="47" h="23">
                                <a:moveTo>
                                  <a:pt x="0" y="0"/>
                                </a:moveTo>
                                <a:lnTo>
                                  <a:pt x="0" y="22"/>
                                </a:lnTo>
                                <a:lnTo>
                                  <a:pt x="47" y="22"/>
                                </a:lnTo>
                                <a:lnTo>
                                  <a:pt x="45" y="15"/>
                                </a:lnTo>
                                <a:lnTo>
                                  <a:pt x="44" y="7"/>
                                </a:lnTo>
                                <a:lnTo>
                                  <a:pt x="42"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0" name="Picture 9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049" y="696"/>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1" name="Rectangle 91"/>
                        <wps:cNvSpPr>
                          <a:spLocks noChangeArrowheads="1"/>
                        </wps:cNvSpPr>
                        <wps:spPr bwMode="auto">
                          <a:xfrm>
                            <a:off x="9049" y="696"/>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2" name="Picture 9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075" y="696"/>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3" name="Rectangle 93"/>
                        <wps:cNvSpPr>
                          <a:spLocks noChangeArrowheads="1"/>
                        </wps:cNvSpPr>
                        <wps:spPr bwMode="auto">
                          <a:xfrm>
                            <a:off x="9075" y="696"/>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4" name="Picture 9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104" y="696"/>
                            <a:ext cx="29" cy="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5" name="Rectangle 95"/>
                        <wps:cNvSpPr>
                          <a:spLocks noChangeArrowheads="1"/>
                        </wps:cNvSpPr>
                        <wps:spPr bwMode="auto">
                          <a:xfrm>
                            <a:off x="9104" y="696"/>
                            <a:ext cx="29" cy="19"/>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6" name="Picture 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133" y="696"/>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7" name="Rectangle 97"/>
                        <wps:cNvSpPr>
                          <a:spLocks noChangeArrowheads="1"/>
                        </wps:cNvSpPr>
                        <wps:spPr bwMode="auto">
                          <a:xfrm>
                            <a:off x="9133" y="696"/>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8" name="Picture 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162" y="696"/>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9" name="Rectangle 99"/>
                        <wps:cNvSpPr>
                          <a:spLocks noChangeArrowheads="1"/>
                        </wps:cNvSpPr>
                        <wps:spPr bwMode="auto">
                          <a:xfrm>
                            <a:off x="9162" y="696"/>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0" name="Picture 1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191" y="695"/>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1" name="Rectangle 101"/>
                        <wps:cNvSpPr>
                          <a:spLocks noChangeArrowheads="1"/>
                        </wps:cNvSpPr>
                        <wps:spPr bwMode="auto">
                          <a:xfrm>
                            <a:off x="9191" y="695"/>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2" name="Picture 1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220" y="696"/>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3" name="Rectangle 103"/>
                        <wps:cNvSpPr>
                          <a:spLocks noChangeArrowheads="1"/>
                        </wps:cNvSpPr>
                        <wps:spPr bwMode="auto">
                          <a:xfrm>
                            <a:off x="9220" y="696"/>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4" name="Picture 10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250" y="696"/>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5" name="Rectangle 105"/>
                        <wps:cNvSpPr>
                          <a:spLocks noChangeArrowheads="1"/>
                        </wps:cNvSpPr>
                        <wps:spPr bwMode="auto">
                          <a:xfrm>
                            <a:off x="9250" y="696"/>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6" name="Picture 10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279" y="696"/>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7" name="Rectangle 107"/>
                        <wps:cNvSpPr>
                          <a:spLocks noChangeArrowheads="1"/>
                        </wps:cNvSpPr>
                        <wps:spPr bwMode="auto">
                          <a:xfrm>
                            <a:off x="9279" y="696"/>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8"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308" y="695"/>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9" name="Rectangle 109"/>
                        <wps:cNvSpPr>
                          <a:spLocks noChangeArrowheads="1"/>
                        </wps:cNvSpPr>
                        <wps:spPr bwMode="auto">
                          <a:xfrm>
                            <a:off x="9308" y="695"/>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0" name="Picture 1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337" y="695"/>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1" name="Rectangle 111"/>
                        <wps:cNvSpPr>
                          <a:spLocks noChangeArrowheads="1"/>
                        </wps:cNvSpPr>
                        <wps:spPr bwMode="auto">
                          <a:xfrm>
                            <a:off x="9337" y="695"/>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2" name="Picture 1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366" y="694"/>
                            <a:ext cx="31"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3" name="Freeform 113"/>
                        <wps:cNvSpPr>
                          <a:spLocks/>
                        </wps:cNvSpPr>
                        <wps:spPr bwMode="auto">
                          <a:xfrm>
                            <a:off x="9366" y="694"/>
                            <a:ext cx="31" cy="18"/>
                          </a:xfrm>
                          <a:custGeom>
                            <a:avLst/>
                            <a:gdLst>
                              <a:gd name="T0" fmla="+- 0 9366 9366"/>
                              <a:gd name="T1" fmla="*/ T0 w 31"/>
                              <a:gd name="T2" fmla="+- 0 695 695"/>
                              <a:gd name="T3" fmla="*/ 695 h 18"/>
                              <a:gd name="T4" fmla="+- 0 9366 9366"/>
                              <a:gd name="T5" fmla="*/ T4 w 31"/>
                              <a:gd name="T6" fmla="+- 0 712 695"/>
                              <a:gd name="T7" fmla="*/ 712 h 18"/>
                              <a:gd name="T8" fmla="+- 0 9397 9366"/>
                              <a:gd name="T9" fmla="*/ T8 w 31"/>
                              <a:gd name="T10" fmla="+- 0 712 695"/>
                              <a:gd name="T11" fmla="*/ 712 h 18"/>
                              <a:gd name="T12" fmla="+- 0 9396 9366"/>
                              <a:gd name="T13" fmla="*/ T12 w 31"/>
                              <a:gd name="T14" fmla="+- 0 706 695"/>
                              <a:gd name="T15" fmla="*/ 706 h 18"/>
                              <a:gd name="T16" fmla="+- 0 9394 9366"/>
                              <a:gd name="T17" fmla="*/ T16 w 31"/>
                              <a:gd name="T18" fmla="+- 0 701 695"/>
                              <a:gd name="T19" fmla="*/ 701 h 18"/>
                              <a:gd name="T20" fmla="+- 0 9392 9366"/>
                              <a:gd name="T21" fmla="*/ T20 w 31"/>
                              <a:gd name="T22" fmla="+- 0 695 695"/>
                              <a:gd name="T23" fmla="*/ 695 h 18"/>
                              <a:gd name="T24" fmla="+- 0 9366 9366"/>
                              <a:gd name="T25" fmla="*/ T24 w 31"/>
                              <a:gd name="T26" fmla="+- 0 695 695"/>
                              <a:gd name="T27" fmla="*/ 695 h 18"/>
                            </a:gdLst>
                            <a:ahLst/>
                            <a:cxnLst>
                              <a:cxn ang="0">
                                <a:pos x="T1" y="T3"/>
                              </a:cxn>
                              <a:cxn ang="0">
                                <a:pos x="T5" y="T7"/>
                              </a:cxn>
                              <a:cxn ang="0">
                                <a:pos x="T9" y="T11"/>
                              </a:cxn>
                              <a:cxn ang="0">
                                <a:pos x="T13" y="T15"/>
                              </a:cxn>
                              <a:cxn ang="0">
                                <a:pos x="T17" y="T19"/>
                              </a:cxn>
                              <a:cxn ang="0">
                                <a:pos x="T21" y="T23"/>
                              </a:cxn>
                              <a:cxn ang="0">
                                <a:pos x="T25" y="T27"/>
                              </a:cxn>
                            </a:cxnLst>
                            <a:rect l="0" t="0" r="r" b="b"/>
                            <a:pathLst>
                              <a:path w="31" h="18">
                                <a:moveTo>
                                  <a:pt x="0" y="0"/>
                                </a:moveTo>
                                <a:lnTo>
                                  <a:pt x="0" y="17"/>
                                </a:lnTo>
                                <a:lnTo>
                                  <a:pt x="31" y="17"/>
                                </a:lnTo>
                                <a:lnTo>
                                  <a:pt x="30" y="11"/>
                                </a:lnTo>
                                <a:lnTo>
                                  <a:pt x="28" y="6"/>
                                </a:lnTo>
                                <a:lnTo>
                                  <a:pt x="26" y="0"/>
                                </a:lnTo>
                                <a:lnTo>
                                  <a:pt x="0" y="0"/>
                                </a:lnTo>
                                <a:close/>
                              </a:path>
                            </a:pathLst>
                          </a:custGeom>
                          <a:noFill/>
                          <a:ln w="3150">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4"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71" y="736"/>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5" name="Rectangle 115"/>
                        <wps:cNvSpPr>
                          <a:spLocks noChangeArrowheads="1"/>
                        </wps:cNvSpPr>
                        <wps:spPr bwMode="auto">
                          <a:xfrm>
                            <a:off x="9071" y="736"/>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6" name="Picture 1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05" y="737"/>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7" name="Rectangle 117"/>
                        <wps:cNvSpPr>
                          <a:spLocks noChangeArrowheads="1"/>
                        </wps:cNvSpPr>
                        <wps:spPr bwMode="auto">
                          <a:xfrm>
                            <a:off x="9105" y="737"/>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8" name="Picture 1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138" y="737"/>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9" name="Rectangle 119"/>
                        <wps:cNvSpPr>
                          <a:spLocks noChangeArrowheads="1"/>
                        </wps:cNvSpPr>
                        <wps:spPr bwMode="auto">
                          <a:xfrm>
                            <a:off x="9138" y="737"/>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0" name="Picture 1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72" y="737"/>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1" name="Rectangle 121"/>
                        <wps:cNvSpPr>
                          <a:spLocks noChangeArrowheads="1"/>
                        </wps:cNvSpPr>
                        <wps:spPr bwMode="auto">
                          <a:xfrm>
                            <a:off x="9172" y="737"/>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2" name="Picture 1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06" y="73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3" name="Rectangle 123"/>
                        <wps:cNvSpPr>
                          <a:spLocks noChangeArrowheads="1"/>
                        </wps:cNvSpPr>
                        <wps:spPr bwMode="auto">
                          <a:xfrm>
                            <a:off x="9206" y="73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4" name="Picture 1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39" y="737"/>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5" name="Rectangle 125"/>
                        <wps:cNvSpPr>
                          <a:spLocks noChangeArrowheads="1"/>
                        </wps:cNvSpPr>
                        <wps:spPr bwMode="auto">
                          <a:xfrm>
                            <a:off x="9239" y="737"/>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6" name="Picture 1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73" y="73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7" name="Rectangle 127"/>
                        <wps:cNvSpPr>
                          <a:spLocks noChangeArrowheads="1"/>
                        </wps:cNvSpPr>
                        <wps:spPr bwMode="auto">
                          <a:xfrm>
                            <a:off x="9273" y="73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8" name="Picture 1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06" y="736"/>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9" name="Rectangle 129"/>
                        <wps:cNvSpPr>
                          <a:spLocks noChangeArrowheads="1"/>
                        </wps:cNvSpPr>
                        <wps:spPr bwMode="auto">
                          <a:xfrm>
                            <a:off x="9306" y="736"/>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0" name="Picture 1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40" y="737"/>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1" name="Rectangle 131"/>
                        <wps:cNvSpPr>
                          <a:spLocks noChangeArrowheads="1"/>
                        </wps:cNvSpPr>
                        <wps:spPr bwMode="auto">
                          <a:xfrm>
                            <a:off x="9340" y="737"/>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2" name="Picture 1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374" y="737"/>
                            <a:ext cx="32"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3" name="Freeform 133"/>
                        <wps:cNvSpPr>
                          <a:spLocks/>
                        </wps:cNvSpPr>
                        <wps:spPr bwMode="auto">
                          <a:xfrm>
                            <a:off x="9374" y="737"/>
                            <a:ext cx="32" cy="23"/>
                          </a:xfrm>
                          <a:custGeom>
                            <a:avLst/>
                            <a:gdLst>
                              <a:gd name="T0" fmla="+- 0 9374 9374"/>
                              <a:gd name="T1" fmla="*/ T0 w 32"/>
                              <a:gd name="T2" fmla="+- 0 737 737"/>
                              <a:gd name="T3" fmla="*/ 737 h 23"/>
                              <a:gd name="T4" fmla="+- 0 9374 9374"/>
                              <a:gd name="T5" fmla="*/ T4 w 32"/>
                              <a:gd name="T6" fmla="+- 0 760 737"/>
                              <a:gd name="T7" fmla="*/ 760 h 23"/>
                              <a:gd name="T8" fmla="+- 0 9406 9374"/>
                              <a:gd name="T9" fmla="*/ T8 w 32"/>
                              <a:gd name="T10" fmla="+- 0 760 737"/>
                              <a:gd name="T11" fmla="*/ 760 h 23"/>
                              <a:gd name="T12" fmla="+- 0 9405 9374"/>
                              <a:gd name="T13" fmla="*/ T12 w 32"/>
                              <a:gd name="T14" fmla="+- 0 752 737"/>
                              <a:gd name="T15" fmla="*/ 752 h 23"/>
                              <a:gd name="T16" fmla="+- 0 9404 9374"/>
                              <a:gd name="T17" fmla="*/ T16 w 32"/>
                              <a:gd name="T18" fmla="+- 0 745 737"/>
                              <a:gd name="T19" fmla="*/ 745 h 23"/>
                              <a:gd name="T20" fmla="+- 0 9403 9374"/>
                              <a:gd name="T21" fmla="*/ T20 w 32"/>
                              <a:gd name="T22" fmla="+- 0 737 737"/>
                              <a:gd name="T23" fmla="*/ 737 h 23"/>
                              <a:gd name="T24" fmla="+- 0 9374 9374"/>
                              <a:gd name="T25" fmla="*/ T24 w 32"/>
                              <a:gd name="T26" fmla="+- 0 737 737"/>
                              <a:gd name="T27" fmla="*/ 737 h 23"/>
                            </a:gdLst>
                            <a:ahLst/>
                            <a:cxnLst>
                              <a:cxn ang="0">
                                <a:pos x="T1" y="T3"/>
                              </a:cxn>
                              <a:cxn ang="0">
                                <a:pos x="T5" y="T7"/>
                              </a:cxn>
                              <a:cxn ang="0">
                                <a:pos x="T9" y="T11"/>
                              </a:cxn>
                              <a:cxn ang="0">
                                <a:pos x="T13" y="T15"/>
                              </a:cxn>
                              <a:cxn ang="0">
                                <a:pos x="T17" y="T19"/>
                              </a:cxn>
                              <a:cxn ang="0">
                                <a:pos x="T21" y="T23"/>
                              </a:cxn>
                              <a:cxn ang="0">
                                <a:pos x="T25" y="T27"/>
                              </a:cxn>
                            </a:cxnLst>
                            <a:rect l="0" t="0" r="r" b="b"/>
                            <a:pathLst>
                              <a:path w="32" h="23">
                                <a:moveTo>
                                  <a:pt x="0" y="0"/>
                                </a:moveTo>
                                <a:lnTo>
                                  <a:pt x="0" y="23"/>
                                </a:lnTo>
                                <a:lnTo>
                                  <a:pt x="32" y="23"/>
                                </a:lnTo>
                                <a:lnTo>
                                  <a:pt x="31" y="15"/>
                                </a:lnTo>
                                <a:lnTo>
                                  <a:pt x="30" y="8"/>
                                </a:lnTo>
                                <a:lnTo>
                                  <a:pt x="29"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4" name="Picture 1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049" y="734"/>
                            <a:ext cx="26"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5" name="Rectangle 135"/>
                        <wps:cNvSpPr>
                          <a:spLocks noChangeArrowheads="1"/>
                        </wps:cNvSpPr>
                        <wps:spPr bwMode="auto">
                          <a:xfrm>
                            <a:off x="9049" y="734"/>
                            <a:ext cx="26"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6" name="Picture 1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9110" y="760"/>
                            <a:ext cx="44" cy="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7" name="Rectangle 137"/>
                        <wps:cNvSpPr>
                          <a:spLocks noChangeArrowheads="1"/>
                        </wps:cNvSpPr>
                        <wps:spPr bwMode="auto">
                          <a:xfrm>
                            <a:off x="9110" y="760"/>
                            <a:ext cx="44" cy="21"/>
                          </a:xfrm>
                          <a:prstGeom prst="rect">
                            <a:avLst/>
                          </a:prstGeom>
                          <a:noFill/>
                          <a:ln w="1974">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8" name="Picture 1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52" y="759"/>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9" name="Rectangle 139"/>
                        <wps:cNvSpPr>
                          <a:spLocks noChangeArrowheads="1"/>
                        </wps:cNvSpPr>
                        <wps:spPr bwMode="auto">
                          <a:xfrm>
                            <a:off x="9152" y="759"/>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0" name="Picture 1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87" y="759"/>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1" name="Rectangle 141"/>
                        <wps:cNvSpPr>
                          <a:spLocks noChangeArrowheads="1"/>
                        </wps:cNvSpPr>
                        <wps:spPr bwMode="auto">
                          <a:xfrm>
                            <a:off x="9187" y="759"/>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2" name="Picture 1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23" y="75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3" name="Rectangle 143"/>
                        <wps:cNvSpPr>
                          <a:spLocks noChangeArrowheads="1"/>
                        </wps:cNvSpPr>
                        <wps:spPr bwMode="auto">
                          <a:xfrm>
                            <a:off x="9223" y="75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4" name="Picture 1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58" y="760"/>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5" name="Rectangle 145"/>
                        <wps:cNvSpPr>
                          <a:spLocks noChangeArrowheads="1"/>
                        </wps:cNvSpPr>
                        <wps:spPr bwMode="auto">
                          <a:xfrm>
                            <a:off x="9258" y="760"/>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6" name="Picture 1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93" y="759"/>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7" name="Rectangle 147"/>
                        <wps:cNvSpPr>
                          <a:spLocks noChangeArrowheads="1"/>
                        </wps:cNvSpPr>
                        <wps:spPr bwMode="auto">
                          <a:xfrm>
                            <a:off x="9293" y="759"/>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8" name="Picture 1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28" y="760"/>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9" name="Rectangle 149"/>
                        <wps:cNvSpPr>
                          <a:spLocks noChangeArrowheads="1"/>
                        </wps:cNvSpPr>
                        <wps:spPr bwMode="auto">
                          <a:xfrm>
                            <a:off x="9328" y="760"/>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0" name="Picture 15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64" y="758"/>
                            <a:ext cx="44"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1" name="Freeform 151"/>
                        <wps:cNvSpPr>
                          <a:spLocks/>
                        </wps:cNvSpPr>
                        <wps:spPr bwMode="auto">
                          <a:xfrm>
                            <a:off x="9364" y="758"/>
                            <a:ext cx="44" cy="23"/>
                          </a:xfrm>
                          <a:custGeom>
                            <a:avLst/>
                            <a:gdLst>
                              <a:gd name="T0" fmla="+- 0 9364 9364"/>
                              <a:gd name="T1" fmla="*/ T0 w 44"/>
                              <a:gd name="T2" fmla="+- 0 759 759"/>
                              <a:gd name="T3" fmla="*/ 759 h 23"/>
                              <a:gd name="T4" fmla="+- 0 9364 9364"/>
                              <a:gd name="T5" fmla="*/ T4 w 44"/>
                              <a:gd name="T6" fmla="+- 0 781 759"/>
                              <a:gd name="T7" fmla="*/ 781 h 23"/>
                              <a:gd name="T8" fmla="+- 0 9408 9364"/>
                              <a:gd name="T9" fmla="*/ T8 w 44"/>
                              <a:gd name="T10" fmla="+- 0 781 759"/>
                              <a:gd name="T11" fmla="*/ 781 h 23"/>
                              <a:gd name="T12" fmla="+- 0 9407 9364"/>
                              <a:gd name="T13" fmla="*/ T12 w 44"/>
                              <a:gd name="T14" fmla="+- 0 774 759"/>
                              <a:gd name="T15" fmla="*/ 774 h 23"/>
                              <a:gd name="T16" fmla="+- 0 9407 9364"/>
                              <a:gd name="T17" fmla="*/ T16 w 44"/>
                              <a:gd name="T18" fmla="+- 0 766 759"/>
                              <a:gd name="T19" fmla="*/ 766 h 23"/>
                              <a:gd name="T20" fmla="+- 0 9406 9364"/>
                              <a:gd name="T21" fmla="*/ T20 w 44"/>
                              <a:gd name="T22" fmla="+- 0 759 759"/>
                              <a:gd name="T23" fmla="*/ 759 h 23"/>
                              <a:gd name="T24" fmla="+- 0 9364 9364"/>
                              <a:gd name="T25" fmla="*/ T24 w 44"/>
                              <a:gd name="T26" fmla="+- 0 759 759"/>
                              <a:gd name="T27" fmla="*/ 759 h 23"/>
                            </a:gdLst>
                            <a:ahLst/>
                            <a:cxnLst>
                              <a:cxn ang="0">
                                <a:pos x="T1" y="T3"/>
                              </a:cxn>
                              <a:cxn ang="0">
                                <a:pos x="T5" y="T7"/>
                              </a:cxn>
                              <a:cxn ang="0">
                                <a:pos x="T9" y="T11"/>
                              </a:cxn>
                              <a:cxn ang="0">
                                <a:pos x="T13" y="T15"/>
                              </a:cxn>
                              <a:cxn ang="0">
                                <a:pos x="T17" y="T19"/>
                              </a:cxn>
                              <a:cxn ang="0">
                                <a:pos x="T21" y="T23"/>
                              </a:cxn>
                              <a:cxn ang="0">
                                <a:pos x="T25" y="T27"/>
                              </a:cxn>
                            </a:cxnLst>
                            <a:rect l="0" t="0" r="r" b="b"/>
                            <a:pathLst>
                              <a:path w="44" h="23">
                                <a:moveTo>
                                  <a:pt x="0" y="0"/>
                                </a:moveTo>
                                <a:lnTo>
                                  <a:pt x="0" y="22"/>
                                </a:lnTo>
                                <a:lnTo>
                                  <a:pt x="44" y="22"/>
                                </a:lnTo>
                                <a:lnTo>
                                  <a:pt x="43" y="15"/>
                                </a:lnTo>
                                <a:lnTo>
                                  <a:pt x="43" y="7"/>
                                </a:lnTo>
                                <a:lnTo>
                                  <a:pt x="42"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2" name="Picture 1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9157" y="782"/>
                            <a:ext cx="44"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3" name="Rectangle 153"/>
                        <wps:cNvSpPr>
                          <a:spLocks noChangeArrowheads="1"/>
                        </wps:cNvSpPr>
                        <wps:spPr bwMode="auto">
                          <a:xfrm>
                            <a:off x="9157" y="782"/>
                            <a:ext cx="44" cy="23"/>
                          </a:xfrm>
                          <a:prstGeom prst="rect">
                            <a:avLst/>
                          </a:prstGeom>
                          <a:noFill/>
                          <a:ln w="2048">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4" name="Picture 1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198" y="781"/>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5" name="Rectangle 155"/>
                        <wps:cNvSpPr>
                          <a:spLocks noChangeArrowheads="1"/>
                        </wps:cNvSpPr>
                        <wps:spPr bwMode="auto">
                          <a:xfrm>
                            <a:off x="9198" y="781"/>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6" name="Picture 1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33" y="782"/>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7" name="Rectangle 157"/>
                        <wps:cNvSpPr>
                          <a:spLocks noChangeArrowheads="1"/>
                        </wps:cNvSpPr>
                        <wps:spPr bwMode="auto">
                          <a:xfrm>
                            <a:off x="9233" y="782"/>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8" name="Picture 1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67" y="781"/>
                            <a:ext cx="37" cy="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9" name="Rectangle 159"/>
                        <wps:cNvSpPr>
                          <a:spLocks noChangeArrowheads="1"/>
                        </wps:cNvSpPr>
                        <wps:spPr bwMode="auto">
                          <a:xfrm>
                            <a:off x="9267" y="781"/>
                            <a:ext cx="37" cy="26"/>
                          </a:xfrm>
                          <a:prstGeom prst="rect">
                            <a:avLst/>
                          </a:prstGeom>
                          <a:noFill/>
                          <a:ln w="220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0" name="Picture 1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01" y="783"/>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1" name="Rectangle 161"/>
                        <wps:cNvSpPr>
                          <a:spLocks noChangeArrowheads="1"/>
                        </wps:cNvSpPr>
                        <wps:spPr bwMode="auto">
                          <a:xfrm>
                            <a:off x="9301" y="783"/>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2" name="Picture 16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69" y="782"/>
                            <a:ext cx="39"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3" name="Freeform 163"/>
                        <wps:cNvSpPr>
                          <a:spLocks/>
                        </wps:cNvSpPr>
                        <wps:spPr bwMode="auto">
                          <a:xfrm>
                            <a:off x="9369" y="782"/>
                            <a:ext cx="39" cy="23"/>
                          </a:xfrm>
                          <a:custGeom>
                            <a:avLst/>
                            <a:gdLst>
                              <a:gd name="T0" fmla="+- 0 9370 9370"/>
                              <a:gd name="T1" fmla="*/ T0 w 39"/>
                              <a:gd name="T2" fmla="+- 0 783 783"/>
                              <a:gd name="T3" fmla="*/ 783 h 23"/>
                              <a:gd name="T4" fmla="+- 0 9370 9370"/>
                              <a:gd name="T5" fmla="*/ T4 w 39"/>
                              <a:gd name="T6" fmla="+- 0 805 783"/>
                              <a:gd name="T7" fmla="*/ 805 h 23"/>
                              <a:gd name="T8" fmla="+- 0 9408 9370"/>
                              <a:gd name="T9" fmla="*/ T8 w 39"/>
                              <a:gd name="T10" fmla="+- 0 805 783"/>
                              <a:gd name="T11" fmla="*/ 805 h 23"/>
                              <a:gd name="T12" fmla="+- 0 9408 9370"/>
                              <a:gd name="T13" fmla="*/ T12 w 39"/>
                              <a:gd name="T14" fmla="+- 0 803 783"/>
                              <a:gd name="T15" fmla="*/ 803 h 23"/>
                              <a:gd name="T16" fmla="+- 0 9408 9370"/>
                              <a:gd name="T17" fmla="*/ T16 w 39"/>
                              <a:gd name="T18" fmla="+- 0 802 783"/>
                              <a:gd name="T19" fmla="*/ 802 h 23"/>
                              <a:gd name="T20" fmla="+- 0 9408 9370"/>
                              <a:gd name="T21" fmla="*/ T20 w 39"/>
                              <a:gd name="T22" fmla="+- 0 800 783"/>
                              <a:gd name="T23" fmla="*/ 800 h 23"/>
                              <a:gd name="T24" fmla="+- 0 9408 9370"/>
                              <a:gd name="T25" fmla="*/ T24 w 39"/>
                              <a:gd name="T26" fmla="+- 0 794 783"/>
                              <a:gd name="T27" fmla="*/ 794 h 23"/>
                              <a:gd name="T28" fmla="+- 0 9408 9370"/>
                              <a:gd name="T29" fmla="*/ T28 w 39"/>
                              <a:gd name="T30" fmla="+- 0 788 783"/>
                              <a:gd name="T31" fmla="*/ 788 h 23"/>
                              <a:gd name="T32" fmla="+- 0 9408 9370"/>
                              <a:gd name="T33" fmla="*/ T32 w 39"/>
                              <a:gd name="T34" fmla="+- 0 783 783"/>
                              <a:gd name="T35" fmla="*/ 783 h 23"/>
                              <a:gd name="T36" fmla="+- 0 9370 9370"/>
                              <a:gd name="T37" fmla="*/ T36 w 39"/>
                              <a:gd name="T38" fmla="+- 0 783 783"/>
                              <a:gd name="T39" fmla="*/ 783 h 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 h="23">
                                <a:moveTo>
                                  <a:pt x="0" y="0"/>
                                </a:moveTo>
                                <a:lnTo>
                                  <a:pt x="0" y="22"/>
                                </a:lnTo>
                                <a:lnTo>
                                  <a:pt x="38" y="22"/>
                                </a:lnTo>
                                <a:lnTo>
                                  <a:pt x="38" y="20"/>
                                </a:lnTo>
                                <a:lnTo>
                                  <a:pt x="38" y="19"/>
                                </a:lnTo>
                                <a:lnTo>
                                  <a:pt x="38" y="17"/>
                                </a:lnTo>
                                <a:lnTo>
                                  <a:pt x="38" y="11"/>
                                </a:lnTo>
                                <a:lnTo>
                                  <a:pt x="38" y="5"/>
                                </a:lnTo>
                                <a:lnTo>
                                  <a:pt x="38"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4" name="Picture 16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85" y="803"/>
                            <a:ext cx="39"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5" name="Rectangle 165"/>
                        <wps:cNvSpPr>
                          <a:spLocks noChangeArrowheads="1"/>
                        </wps:cNvSpPr>
                        <wps:spPr bwMode="auto">
                          <a:xfrm>
                            <a:off x="9185" y="803"/>
                            <a:ext cx="39" cy="25"/>
                          </a:xfrm>
                          <a:prstGeom prst="rect">
                            <a:avLst/>
                          </a:prstGeom>
                          <a:noFill/>
                          <a:ln w="2178">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6" name="Picture 16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222" y="804"/>
                            <a:ext cx="2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7" name="Rectangle 167"/>
                        <wps:cNvSpPr>
                          <a:spLocks noChangeArrowheads="1"/>
                        </wps:cNvSpPr>
                        <wps:spPr bwMode="auto">
                          <a:xfrm>
                            <a:off x="9222" y="804"/>
                            <a:ext cx="27" cy="23"/>
                          </a:xfrm>
                          <a:prstGeom prst="rect">
                            <a:avLst/>
                          </a:prstGeom>
                          <a:noFill/>
                          <a:ln w="2235">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8" name="Picture 1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248" y="806"/>
                            <a:ext cx="28"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9" name="Rectangle 169"/>
                        <wps:cNvSpPr>
                          <a:spLocks noChangeArrowheads="1"/>
                        </wps:cNvSpPr>
                        <wps:spPr bwMode="auto">
                          <a:xfrm>
                            <a:off x="9248" y="806"/>
                            <a:ext cx="28" cy="23"/>
                          </a:xfrm>
                          <a:prstGeom prst="rect">
                            <a:avLst/>
                          </a:prstGeom>
                          <a:noFill/>
                          <a:ln w="2233">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0" name="Picture 1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9275" y="805"/>
                            <a:ext cx="49"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1" name="Rectangle 171"/>
                        <wps:cNvSpPr>
                          <a:spLocks noChangeArrowheads="1"/>
                        </wps:cNvSpPr>
                        <wps:spPr bwMode="auto">
                          <a:xfrm>
                            <a:off x="9275" y="805"/>
                            <a:ext cx="49" cy="23"/>
                          </a:xfrm>
                          <a:prstGeom prst="rect">
                            <a:avLst/>
                          </a:prstGeom>
                          <a:noFill/>
                          <a:ln w="197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2" name="Picture 1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9324" y="804"/>
                            <a:ext cx="66"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3" name="Rectangle 173"/>
                        <wps:cNvSpPr>
                          <a:spLocks noChangeArrowheads="1"/>
                        </wps:cNvSpPr>
                        <wps:spPr bwMode="auto">
                          <a:xfrm>
                            <a:off x="9324" y="804"/>
                            <a:ext cx="66" cy="23"/>
                          </a:xfrm>
                          <a:prstGeom prst="rect">
                            <a:avLst/>
                          </a:prstGeom>
                          <a:noFill/>
                          <a:ln w="1745">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4" name="Picture 1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389" y="804"/>
                            <a:ext cx="19"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5" name="Freeform 175"/>
                        <wps:cNvSpPr>
                          <a:spLocks/>
                        </wps:cNvSpPr>
                        <wps:spPr bwMode="auto">
                          <a:xfrm>
                            <a:off x="9389" y="804"/>
                            <a:ext cx="19" cy="23"/>
                          </a:xfrm>
                          <a:custGeom>
                            <a:avLst/>
                            <a:gdLst>
                              <a:gd name="T0" fmla="+- 0 9389 9389"/>
                              <a:gd name="T1" fmla="*/ T0 w 19"/>
                              <a:gd name="T2" fmla="+- 0 805 805"/>
                              <a:gd name="T3" fmla="*/ 805 h 23"/>
                              <a:gd name="T4" fmla="+- 0 9389 9389"/>
                              <a:gd name="T5" fmla="*/ T4 w 19"/>
                              <a:gd name="T6" fmla="+- 0 827 805"/>
                              <a:gd name="T7" fmla="*/ 827 h 23"/>
                              <a:gd name="T8" fmla="+- 0 9407 9389"/>
                              <a:gd name="T9" fmla="*/ T8 w 19"/>
                              <a:gd name="T10" fmla="+- 0 827 805"/>
                              <a:gd name="T11" fmla="*/ 827 h 23"/>
                              <a:gd name="T12" fmla="+- 0 9408 9389"/>
                              <a:gd name="T13" fmla="*/ T12 w 19"/>
                              <a:gd name="T14" fmla="+- 0 820 805"/>
                              <a:gd name="T15" fmla="*/ 820 h 23"/>
                              <a:gd name="T16" fmla="+- 0 9408 9389"/>
                              <a:gd name="T17" fmla="*/ T16 w 19"/>
                              <a:gd name="T18" fmla="+- 0 812 805"/>
                              <a:gd name="T19" fmla="*/ 812 h 23"/>
                              <a:gd name="T20" fmla="+- 0 9408 9389"/>
                              <a:gd name="T21" fmla="*/ T20 w 19"/>
                              <a:gd name="T22" fmla="+- 0 805 805"/>
                              <a:gd name="T23" fmla="*/ 805 h 23"/>
                              <a:gd name="T24" fmla="+- 0 9389 9389"/>
                              <a:gd name="T25" fmla="*/ T24 w 19"/>
                              <a:gd name="T26" fmla="+- 0 805 805"/>
                              <a:gd name="T27" fmla="*/ 805 h 23"/>
                            </a:gdLst>
                            <a:ahLst/>
                            <a:cxnLst>
                              <a:cxn ang="0">
                                <a:pos x="T1" y="T3"/>
                              </a:cxn>
                              <a:cxn ang="0">
                                <a:pos x="T5" y="T7"/>
                              </a:cxn>
                              <a:cxn ang="0">
                                <a:pos x="T9" y="T11"/>
                              </a:cxn>
                              <a:cxn ang="0">
                                <a:pos x="T13" y="T15"/>
                              </a:cxn>
                              <a:cxn ang="0">
                                <a:pos x="T17" y="T19"/>
                              </a:cxn>
                              <a:cxn ang="0">
                                <a:pos x="T21" y="T23"/>
                              </a:cxn>
                              <a:cxn ang="0">
                                <a:pos x="T25" y="T27"/>
                              </a:cxn>
                            </a:cxnLst>
                            <a:rect l="0" t="0" r="r" b="b"/>
                            <a:pathLst>
                              <a:path w="19" h="23">
                                <a:moveTo>
                                  <a:pt x="0" y="0"/>
                                </a:moveTo>
                                <a:lnTo>
                                  <a:pt x="0" y="22"/>
                                </a:lnTo>
                                <a:lnTo>
                                  <a:pt x="18" y="22"/>
                                </a:lnTo>
                                <a:lnTo>
                                  <a:pt x="19" y="15"/>
                                </a:lnTo>
                                <a:lnTo>
                                  <a:pt x="19" y="7"/>
                                </a:lnTo>
                                <a:lnTo>
                                  <a:pt x="19"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6" name="Picture 1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07" y="829"/>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7" name="Rectangle 177"/>
                        <wps:cNvSpPr>
                          <a:spLocks noChangeArrowheads="1"/>
                        </wps:cNvSpPr>
                        <wps:spPr bwMode="auto">
                          <a:xfrm>
                            <a:off x="9207" y="829"/>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8" name="Picture 17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41" y="82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Rectangle 179"/>
                        <wps:cNvSpPr>
                          <a:spLocks noChangeArrowheads="1"/>
                        </wps:cNvSpPr>
                        <wps:spPr bwMode="auto">
                          <a:xfrm>
                            <a:off x="9241" y="82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0" name="Picture 18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75" y="829"/>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1" name="Rectangle 181"/>
                        <wps:cNvSpPr>
                          <a:spLocks noChangeArrowheads="1"/>
                        </wps:cNvSpPr>
                        <wps:spPr bwMode="auto">
                          <a:xfrm>
                            <a:off x="9275" y="829"/>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2" name="Picture 1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09" y="82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3" name="Rectangle 183"/>
                        <wps:cNvSpPr>
                          <a:spLocks noChangeArrowheads="1"/>
                        </wps:cNvSpPr>
                        <wps:spPr bwMode="auto">
                          <a:xfrm>
                            <a:off x="9309" y="82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4" name="Picture 1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43" y="82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5" name="Rectangle 185"/>
                        <wps:cNvSpPr>
                          <a:spLocks noChangeArrowheads="1"/>
                        </wps:cNvSpPr>
                        <wps:spPr bwMode="auto">
                          <a:xfrm>
                            <a:off x="9343" y="82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6" name="Picture 1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35" y="780"/>
                            <a:ext cx="37" cy="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7" name="Rectangle 187"/>
                        <wps:cNvSpPr>
                          <a:spLocks noChangeArrowheads="1"/>
                        </wps:cNvSpPr>
                        <wps:spPr bwMode="auto">
                          <a:xfrm>
                            <a:off x="9335" y="780"/>
                            <a:ext cx="37" cy="26"/>
                          </a:xfrm>
                          <a:prstGeom prst="rect">
                            <a:avLst/>
                          </a:prstGeom>
                          <a:noFill/>
                          <a:ln w="2195">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8" name="Picture 18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378" y="827"/>
                            <a:ext cx="30"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9" name="Freeform 189"/>
                        <wps:cNvSpPr>
                          <a:spLocks/>
                        </wps:cNvSpPr>
                        <wps:spPr bwMode="auto">
                          <a:xfrm>
                            <a:off x="9378" y="827"/>
                            <a:ext cx="30" cy="23"/>
                          </a:xfrm>
                          <a:custGeom>
                            <a:avLst/>
                            <a:gdLst>
                              <a:gd name="T0" fmla="+- 0 9378 9378"/>
                              <a:gd name="T1" fmla="*/ T0 w 30"/>
                              <a:gd name="T2" fmla="+- 0 828 828"/>
                              <a:gd name="T3" fmla="*/ 828 h 23"/>
                              <a:gd name="T4" fmla="+- 0 9378 9378"/>
                              <a:gd name="T5" fmla="*/ T4 w 30"/>
                              <a:gd name="T6" fmla="+- 0 850 828"/>
                              <a:gd name="T7" fmla="*/ 850 h 23"/>
                              <a:gd name="T8" fmla="+- 0 9405 9378"/>
                              <a:gd name="T9" fmla="*/ T8 w 30"/>
                              <a:gd name="T10" fmla="+- 0 850 828"/>
                              <a:gd name="T11" fmla="*/ 850 h 23"/>
                              <a:gd name="T12" fmla="+- 0 9406 9378"/>
                              <a:gd name="T13" fmla="*/ T12 w 30"/>
                              <a:gd name="T14" fmla="+- 0 843 828"/>
                              <a:gd name="T15" fmla="*/ 843 h 23"/>
                              <a:gd name="T16" fmla="+- 0 9407 9378"/>
                              <a:gd name="T17" fmla="*/ T16 w 30"/>
                              <a:gd name="T18" fmla="+- 0 835 828"/>
                              <a:gd name="T19" fmla="*/ 835 h 23"/>
                              <a:gd name="T20" fmla="+- 0 9407 9378"/>
                              <a:gd name="T21" fmla="*/ T20 w 30"/>
                              <a:gd name="T22" fmla="+- 0 828 828"/>
                              <a:gd name="T23" fmla="*/ 828 h 23"/>
                              <a:gd name="T24" fmla="+- 0 9378 9378"/>
                              <a:gd name="T25" fmla="*/ T24 w 30"/>
                              <a:gd name="T26" fmla="+- 0 828 828"/>
                              <a:gd name="T27" fmla="*/ 828 h 23"/>
                            </a:gdLst>
                            <a:ahLst/>
                            <a:cxnLst>
                              <a:cxn ang="0">
                                <a:pos x="T1" y="T3"/>
                              </a:cxn>
                              <a:cxn ang="0">
                                <a:pos x="T5" y="T7"/>
                              </a:cxn>
                              <a:cxn ang="0">
                                <a:pos x="T9" y="T11"/>
                              </a:cxn>
                              <a:cxn ang="0">
                                <a:pos x="T13" y="T15"/>
                              </a:cxn>
                              <a:cxn ang="0">
                                <a:pos x="T17" y="T19"/>
                              </a:cxn>
                              <a:cxn ang="0">
                                <a:pos x="T21" y="T23"/>
                              </a:cxn>
                              <a:cxn ang="0">
                                <a:pos x="T25" y="T27"/>
                              </a:cxn>
                            </a:cxnLst>
                            <a:rect l="0" t="0" r="r" b="b"/>
                            <a:pathLst>
                              <a:path w="30" h="23">
                                <a:moveTo>
                                  <a:pt x="0" y="0"/>
                                </a:moveTo>
                                <a:lnTo>
                                  <a:pt x="0" y="22"/>
                                </a:lnTo>
                                <a:lnTo>
                                  <a:pt x="27" y="22"/>
                                </a:lnTo>
                                <a:lnTo>
                                  <a:pt x="28" y="15"/>
                                </a:lnTo>
                                <a:lnTo>
                                  <a:pt x="29" y="7"/>
                                </a:lnTo>
                                <a:lnTo>
                                  <a:pt x="29"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0" name="Picture 19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27" y="851"/>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Rectangle 191"/>
                        <wps:cNvSpPr>
                          <a:spLocks noChangeArrowheads="1"/>
                        </wps:cNvSpPr>
                        <wps:spPr bwMode="auto">
                          <a:xfrm>
                            <a:off x="9227" y="851"/>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2" name="Picture 19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62" y="850"/>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3" name="Rectangle 193"/>
                        <wps:cNvSpPr>
                          <a:spLocks noChangeArrowheads="1"/>
                        </wps:cNvSpPr>
                        <wps:spPr bwMode="auto">
                          <a:xfrm>
                            <a:off x="9262" y="850"/>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4" name="Picture 19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97" y="851"/>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5" name="Rectangle 195"/>
                        <wps:cNvSpPr>
                          <a:spLocks noChangeArrowheads="1"/>
                        </wps:cNvSpPr>
                        <wps:spPr bwMode="auto">
                          <a:xfrm>
                            <a:off x="9297" y="851"/>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6" name="Picture 1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32" y="849"/>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Rectangle 197"/>
                        <wps:cNvSpPr>
                          <a:spLocks noChangeArrowheads="1"/>
                        </wps:cNvSpPr>
                        <wps:spPr bwMode="auto">
                          <a:xfrm>
                            <a:off x="9332" y="849"/>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8" name="Picture 19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67" y="851"/>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9" name="Freeform 199"/>
                        <wps:cNvSpPr>
                          <a:spLocks/>
                        </wps:cNvSpPr>
                        <wps:spPr bwMode="auto">
                          <a:xfrm>
                            <a:off x="9367" y="851"/>
                            <a:ext cx="37" cy="23"/>
                          </a:xfrm>
                          <a:custGeom>
                            <a:avLst/>
                            <a:gdLst>
                              <a:gd name="T0" fmla="+- 0 9368 9368"/>
                              <a:gd name="T1" fmla="*/ T0 w 37"/>
                              <a:gd name="T2" fmla="+- 0 851 851"/>
                              <a:gd name="T3" fmla="*/ 851 h 23"/>
                              <a:gd name="T4" fmla="+- 0 9368 9368"/>
                              <a:gd name="T5" fmla="*/ T4 w 37"/>
                              <a:gd name="T6" fmla="+- 0 874 851"/>
                              <a:gd name="T7" fmla="*/ 874 h 23"/>
                              <a:gd name="T8" fmla="+- 0 9400 9368"/>
                              <a:gd name="T9" fmla="*/ T8 w 37"/>
                              <a:gd name="T10" fmla="+- 0 874 851"/>
                              <a:gd name="T11" fmla="*/ 874 h 23"/>
                              <a:gd name="T12" fmla="+- 0 9402 9368"/>
                              <a:gd name="T13" fmla="*/ T12 w 37"/>
                              <a:gd name="T14" fmla="+- 0 866 851"/>
                              <a:gd name="T15" fmla="*/ 866 h 23"/>
                              <a:gd name="T16" fmla="+- 0 9403 9368"/>
                              <a:gd name="T17" fmla="*/ T16 w 37"/>
                              <a:gd name="T18" fmla="+- 0 859 851"/>
                              <a:gd name="T19" fmla="*/ 859 h 23"/>
                              <a:gd name="T20" fmla="+- 0 9404 9368"/>
                              <a:gd name="T21" fmla="*/ T20 w 37"/>
                              <a:gd name="T22" fmla="+- 0 851 851"/>
                              <a:gd name="T23" fmla="*/ 851 h 23"/>
                              <a:gd name="T24" fmla="+- 0 9368 9368"/>
                              <a:gd name="T25" fmla="*/ T24 w 37"/>
                              <a:gd name="T26" fmla="+- 0 851 851"/>
                              <a:gd name="T27" fmla="*/ 851 h 23"/>
                            </a:gdLst>
                            <a:ahLst/>
                            <a:cxnLst>
                              <a:cxn ang="0">
                                <a:pos x="T1" y="T3"/>
                              </a:cxn>
                              <a:cxn ang="0">
                                <a:pos x="T5" y="T7"/>
                              </a:cxn>
                              <a:cxn ang="0">
                                <a:pos x="T9" y="T11"/>
                              </a:cxn>
                              <a:cxn ang="0">
                                <a:pos x="T13" y="T15"/>
                              </a:cxn>
                              <a:cxn ang="0">
                                <a:pos x="T17" y="T19"/>
                              </a:cxn>
                              <a:cxn ang="0">
                                <a:pos x="T21" y="T23"/>
                              </a:cxn>
                              <a:cxn ang="0">
                                <a:pos x="T25" y="T27"/>
                              </a:cxn>
                            </a:cxnLst>
                            <a:rect l="0" t="0" r="r" b="b"/>
                            <a:pathLst>
                              <a:path w="37" h="23">
                                <a:moveTo>
                                  <a:pt x="0" y="0"/>
                                </a:moveTo>
                                <a:lnTo>
                                  <a:pt x="0" y="23"/>
                                </a:lnTo>
                                <a:lnTo>
                                  <a:pt x="32" y="23"/>
                                </a:lnTo>
                                <a:lnTo>
                                  <a:pt x="34" y="15"/>
                                </a:lnTo>
                                <a:lnTo>
                                  <a:pt x="35" y="8"/>
                                </a:lnTo>
                                <a:lnTo>
                                  <a:pt x="36"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0" name="Picture 2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41" y="874"/>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1" name="Rectangle 201"/>
                        <wps:cNvSpPr>
                          <a:spLocks noChangeArrowheads="1"/>
                        </wps:cNvSpPr>
                        <wps:spPr bwMode="auto">
                          <a:xfrm>
                            <a:off x="9241" y="874"/>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2" name="Picture 2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78" y="875"/>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Rectangle 203"/>
                        <wps:cNvSpPr>
                          <a:spLocks noChangeArrowheads="1"/>
                        </wps:cNvSpPr>
                        <wps:spPr bwMode="auto">
                          <a:xfrm>
                            <a:off x="9278" y="875"/>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4" name="Picture 20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14" y="873"/>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5" name="Rectangle 205"/>
                        <wps:cNvSpPr>
                          <a:spLocks noChangeArrowheads="1"/>
                        </wps:cNvSpPr>
                        <wps:spPr bwMode="auto">
                          <a:xfrm>
                            <a:off x="9314" y="873"/>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6" name="Picture 2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350" y="871"/>
                            <a:ext cx="26"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7" name="Rectangle 207"/>
                        <wps:cNvSpPr>
                          <a:spLocks noChangeArrowheads="1"/>
                        </wps:cNvSpPr>
                        <wps:spPr bwMode="auto">
                          <a:xfrm>
                            <a:off x="9350" y="871"/>
                            <a:ext cx="26" cy="25"/>
                          </a:xfrm>
                          <a:prstGeom prst="rect">
                            <a:avLst/>
                          </a:prstGeom>
                          <a:noFill/>
                          <a:ln w="222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8" name="Picture 2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374" y="873"/>
                            <a:ext cx="25"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Freeform 209"/>
                        <wps:cNvSpPr>
                          <a:spLocks/>
                        </wps:cNvSpPr>
                        <wps:spPr bwMode="auto">
                          <a:xfrm>
                            <a:off x="9374" y="873"/>
                            <a:ext cx="25" cy="23"/>
                          </a:xfrm>
                          <a:custGeom>
                            <a:avLst/>
                            <a:gdLst>
                              <a:gd name="T0" fmla="+- 0 9375 9375"/>
                              <a:gd name="T1" fmla="*/ T0 w 25"/>
                              <a:gd name="T2" fmla="+- 0 874 874"/>
                              <a:gd name="T3" fmla="*/ 874 h 23"/>
                              <a:gd name="T4" fmla="+- 0 9375 9375"/>
                              <a:gd name="T5" fmla="*/ T4 w 25"/>
                              <a:gd name="T6" fmla="+- 0 896 874"/>
                              <a:gd name="T7" fmla="*/ 896 h 23"/>
                              <a:gd name="T8" fmla="+- 0 9395 9375"/>
                              <a:gd name="T9" fmla="*/ T8 w 25"/>
                              <a:gd name="T10" fmla="+- 0 896 874"/>
                              <a:gd name="T11" fmla="*/ 896 h 23"/>
                              <a:gd name="T12" fmla="+- 0 9397 9375"/>
                              <a:gd name="T13" fmla="*/ T12 w 25"/>
                              <a:gd name="T14" fmla="+- 0 890 874"/>
                              <a:gd name="T15" fmla="*/ 890 h 23"/>
                              <a:gd name="T16" fmla="+- 0 9398 9375"/>
                              <a:gd name="T17" fmla="*/ T16 w 25"/>
                              <a:gd name="T18" fmla="+- 0 884 874"/>
                              <a:gd name="T19" fmla="*/ 884 h 23"/>
                              <a:gd name="T20" fmla="+- 0 9399 9375"/>
                              <a:gd name="T21" fmla="*/ T20 w 25"/>
                              <a:gd name="T22" fmla="+- 0 877 874"/>
                              <a:gd name="T23" fmla="*/ 877 h 23"/>
                              <a:gd name="T24" fmla="+- 0 9399 9375"/>
                              <a:gd name="T25" fmla="*/ T24 w 25"/>
                              <a:gd name="T26" fmla="+- 0 874 874"/>
                              <a:gd name="T27" fmla="*/ 874 h 23"/>
                              <a:gd name="T28" fmla="+- 0 9375 9375"/>
                              <a:gd name="T29" fmla="*/ T28 w 25"/>
                              <a:gd name="T30" fmla="+- 0 874 874"/>
                              <a:gd name="T31" fmla="*/ 874 h 2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5" h="23">
                                <a:moveTo>
                                  <a:pt x="0" y="0"/>
                                </a:moveTo>
                                <a:lnTo>
                                  <a:pt x="0" y="22"/>
                                </a:lnTo>
                                <a:lnTo>
                                  <a:pt x="20" y="22"/>
                                </a:lnTo>
                                <a:lnTo>
                                  <a:pt x="22" y="16"/>
                                </a:lnTo>
                                <a:lnTo>
                                  <a:pt x="23" y="10"/>
                                </a:lnTo>
                                <a:lnTo>
                                  <a:pt x="24" y="3"/>
                                </a:lnTo>
                                <a:lnTo>
                                  <a:pt x="24"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0" name="Picture 2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9249" y="896"/>
                            <a:ext cx="43"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1" name="Rectangle 211"/>
                        <wps:cNvSpPr>
                          <a:spLocks noChangeArrowheads="1"/>
                        </wps:cNvSpPr>
                        <wps:spPr bwMode="auto">
                          <a:xfrm>
                            <a:off x="9249" y="896"/>
                            <a:ext cx="43" cy="15"/>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2" name="Picture 2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288" y="896"/>
                            <a:ext cx="37" cy="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3" name="Rectangle 213"/>
                        <wps:cNvSpPr>
                          <a:spLocks noChangeArrowheads="1"/>
                        </wps:cNvSpPr>
                        <wps:spPr bwMode="auto">
                          <a:xfrm>
                            <a:off x="9288" y="896"/>
                            <a:ext cx="37" cy="14"/>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4" name="Picture 2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9323" y="895"/>
                            <a:ext cx="3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5" name="Rectangle 215"/>
                        <wps:cNvSpPr>
                          <a:spLocks noChangeArrowheads="1"/>
                        </wps:cNvSpPr>
                        <wps:spPr bwMode="auto">
                          <a:xfrm>
                            <a:off x="9323" y="895"/>
                            <a:ext cx="37" cy="15"/>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6" name="Picture 2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9357" y="896"/>
                            <a:ext cx="37" cy="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7" name="Freeform 217"/>
                        <wps:cNvSpPr>
                          <a:spLocks/>
                        </wps:cNvSpPr>
                        <wps:spPr bwMode="auto">
                          <a:xfrm>
                            <a:off x="9357" y="896"/>
                            <a:ext cx="37" cy="14"/>
                          </a:xfrm>
                          <a:custGeom>
                            <a:avLst/>
                            <a:gdLst>
                              <a:gd name="T0" fmla="+- 0 9357 9357"/>
                              <a:gd name="T1" fmla="*/ T0 w 37"/>
                              <a:gd name="T2" fmla="+- 0 897 897"/>
                              <a:gd name="T3" fmla="*/ 897 h 14"/>
                              <a:gd name="T4" fmla="+- 0 9357 9357"/>
                              <a:gd name="T5" fmla="*/ T4 w 37"/>
                              <a:gd name="T6" fmla="+- 0 910 897"/>
                              <a:gd name="T7" fmla="*/ 910 h 14"/>
                              <a:gd name="T8" fmla="+- 0 9390 9357"/>
                              <a:gd name="T9" fmla="*/ T8 w 37"/>
                              <a:gd name="T10" fmla="+- 0 910 897"/>
                              <a:gd name="T11" fmla="*/ 910 h 14"/>
                              <a:gd name="T12" fmla="+- 0 9392 9357"/>
                              <a:gd name="T13" fmla="*/ T12 w 37"/>
                              <a:gd name="T14" fmla="+- 0 906 897"/>
                              <a:gd name="T15" fmla="*/ 906 h 14"/>
                              <a:gd name="T16" fmla="+- 0 9393 9357"/>
                              <a:gd name="T17" fmla="*/ T16 w 37"/>
                              <a:gd name="T18" fmla="+- 0 902 897"/>
                              <a:gd name="T19" fmla="*/ 902 h 14"/>
                              <a:gd name="T20" fmla="+- 0 9394 9357"/>
                              <a:gd name="T21" fmla="*/ T20 w 37"/>
                              <a:gd name="T22" fmla="+- 0 898 897"/>
                              <a:gd name="T23" fmla="*/ 898 h 14"/>
                              <a:gd name="T24" fmla="+- 0 9394 9357"/>
                              <a:gd name="T25" fmla="*/ T24 w 37"/>
                              <a:gd name="T26" fmla="+- 0 897 897"/>
                              <a:gd name="T27" fmla="*/ 897 h 14"/>
                              <a:gd name="T28" fmla="+- 0 9357 9357"/>
                              <a:gd name="T29" fmla="*/ T28 w 37"/>
                              <a:gd name="T30" fmla="+- 0 897 897"/>
                              <a:gd name="T31" fmla="*/ 897 h 1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7" h="14">
                                <a:moveTo>
                                  <a:pt x="0" y="0"/>
                                </a:moveTo>
                                <a:lnTo>
                                  <a:pt x="0" y="13"/>
                                </a:lnTo>
                                <a:lnTo>
                                  <a:pt x="33" y="13"/>
                                </a:lnTo>
                                <a:lnTo>
                                  <a:pt x="35" y="9"/>
                                </a:lnTo>
                                <a:lnTo>
                                  <a:pt x="36" y="5"/>
                                </a:lnTo>
                                <a:lnTo>
                                  <a:pt x="37" y="1"/>
                                </a:lnTo>
                                <a:lnTo>
                                  <a:pt x="37"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8" name="Picture 2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9111" y="764"/>
                            <a:ext cx="41"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Freeform 219"/>
                        <wps:cNvSpPr>
                          <a:spLocks/>
                        </wps:cNvSpPr>
                        <wps:spPr bwMode="auto">
                          <a:xfrm>
                            <a:off x="9111" y="764"/>
                            <a:ext cx="41" cy="36"/>
                          </a:xfrm>
                          <a:custGeom>
                            <a:avLst/>
                            <a:gdLst>
                              <a:gd name="T0" fmla="+- 0 9119 9111"/>
                              <a:gd name="T1" fmla="*/ T0 w 41"/>
                              <a:gd name="T2" fmla="+- 0 765 765"/>
                              <a:gd name="T3" fmla="*/ 765 h 36"/>
                              <a:gd name="T4" fmla="+- 0 9111 9111"/>
                              <a:gd name="T5" fmla="*/ T4 w 41"/>
                              <a:gd name="T6" fmla="+- 0 783 765"/>
                              <a:gd name="T7" fmla="*/ 783 h 36"/>
                              <a:gd name="T8" fmla="+- 0 9122 9111"/>
                              <a:gd name="T9" fmla="*/ T8 w 41"/>
                              <a:gd name="T10" fmla="+- 0 788 765"/>
                              <a:gd name="T11" fmla="*/ 788 h 36"/>
                              <a:gd name="T12" fmla="+- 0 9132 9111"/>
                              <a:gd name="T13" fmla="*/ T12 w 41"/>
                              <a:gd name="T14" fmla="+- 0 794 765"/>
                              <a:gd name="T15" fmla="*/ 794 h 36"/>
                              <a:gd name="T16" fmla="+- 0 9142 9111"/>
                              <a:gd name="T17" fmla="*/ T16 w 41"/>
                              <a:gd name="T18" fmla="+- 0 800 765"/>
                              <a:gd name="T19" fmla="*/ 800 h 36"/>
                              <a:gd name="T20" fmla="+- 0 9152 9111"/>
                              <a:gd name="T21" fmla="*/ T20 w 41"/>
                              <a:gd name="T22" fmla="+- 0 781 765"/>
                              <a:gd name="T23" fmla="*/ 781 h 36"/>
                              <a:gd name="T24" fmla="+- 0 9142 9111"/>
                              <a:gd name="T25" fmla="*/ T24 w 41"/>
                              <a:gd name="T26" fmla="+- 0 774 765"/>
                              <a:gd name="T27" fmla="*/ 774 h 36"/>
                              <a:gd name="T28" fmla="+- 0 9130 9111"/>
                              <a:gd name="T29" fmla="*/ T28 w 41"/>
                              <a:gd name="T30" fmla="+- 0 768 765"/>
                              <a:gd name="T31" fmla="*/ 768 h 36"/>
                              <a:gd name="T32" fmla="+- 0 9119 9111"/>
                              <a:gd name="T33" fmla="*/ T32 w 41"/>
                              <a:gd name="T34" fmla="+- 0 765 765"/>
                              <a:gd name="T35" fmla="*/ 765 h 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1" h="36">
                                <a:moveTo>
                                  <a:pt x="8" y="0"/>
                                </a:moveTo>
                                <a:lnTo>
                                  <a:pt x="0" y="18"/>
                                </a:lnTo>
                                <a:lnTo>
                                  <a:pt x="11" y="23"/>
                                </a:lnTo>
                                <a:lnTo>
                                  <a:pt x="21" y="29"/>
                                </a:lnTo>
                                <a:lnTo>
                                  <a:pt x="31" y="35"/>
                                </a:lnTo>
                                <a:lnTo>
                                  <a:pt x="41" y="16"/>
                                </a:lnTo>
                                <a:lnTo>
                                  <a:pt x="31" y="9"/>
                                </a:lnTo>
                                <a:lnTo>
                                  <a:pt x="19" y="3"/>
                                </a:lnTo>
                                <a:lnTo>
                                  <a:pt x="8"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0" name="Picture 2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9141" y="778"/>
                            <a:ext cx="44" cy="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1" name="Freeform 221"/>
                        <wps:cNvSpPr>
                          <a:spLocks/>
                        </wps:cNvSpPr>
                        <wps:spPr bwMode="auto">
                          <a:xfrm>
                            <a:off x="9141" y="778"/>
                            <a:ext cx="44" cy="42"/>
                          </a:xfrm>
                          <a:custGeom>
                            <a:avLst/>
                            <a:gdLst>
                              <a:gd name="T0" fmla="+- 0 9152 9142"/>
                              <a:gd name="T1" fmla="*/ T0 w 44"/>
                              <a:gd name="T2" fmla="+- 0 778 778"/>
                              <a:gd name="T3" fmla="*/ 778 h 42"/>
                              <a:gd name="T4" fmla="+- 0 9142 9142"/>
                              <a:gd name="T5" fmla="*/ T4 w 44"/>
                              <a:gd name="T6" fmla="+- 0 800 778"/>
                              <a:gd name="T7" fmla="*/ 800 h 42"/>
                              <a:gd name="T8" fmla="+- 0 9152 9142"/>
                              <a:gd name="T9" fmla="*/ T8 w 44"/>
                              <a:gd name="T10" fmla="+- 0 806 778"/>
                              <a:gd name="T11" fmla="*/ 806 h 42"/>
                              <a:gd name="T12" fmla="+- 0 9160 9142"/>
                              <a:gd name="T13" fmla="*/ T12 w 44"/>
                              <a:gd name="T14" fmla="+- 0 812 778"/>
                              <a:gd name="T15" fmla="*/ 812 h 42"/>
                              <a:gd name="T16" fmla="+- 0 9169 9142"/>
                              <a:gd name="T17" fmla="*/ T16 w 44"/>
                              <a:gd name="T18" fmla="+- 0 819 778"/>
                              <a:gd name="T19" fmla="*/ 819 h 42"/>
                              <a:gd name="T20" fmla="+- 0 9185 9142"/>
                              <a:gd name="T21" fmla="*/ T20 w 44"/>
                              <a:gd name="T22" fmla="+- 0 802 778"/>
                              <a:gd name="T23" fmla="*/ 802 h 42"/>
                              <a:gd name="T24" fmla="+- 0 9178 9142"/>
                              <a:gd name="T25" fmla="*/ T24 w 44"/>
                              <a:gd name="T26" fmla="+- 0 796 778"/>
                              <a:gd name="T27" fmla="*/ 796 h 42"/>
                              <a:gd name="T28" fmla="+- 0 9169 9142"/>
                              <a:gd name="T29" fmla="*/ T28 w 44"/>
                              <a:gd name="T30" fmla="+- 0 789 778"/>
                              <a:gd name="T31" fmla="*/ 789 h 42"/>
                              <a:gd name="T32" fmla="+- 0 9161 9142"/>
                              <a:gd name="T33" fmla="*/ T32 w 44"/>
                              <a:gd name="T34" fmla="+- 0 783 778"/>
                              <a:gd name="T35" fmla="*/ 783 h 42"/>
                              <a:gd name="T36" fmla="+- 0 9152 9142"/>
                              <a:gd name="T37" fmla="*/ T36 w 44"/>
                              <a:gd name="T38" fmla="+- 0 778 778"/>
                              <a:gd name="T39" fmla="*/ 778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4" h="42">
                                <a:moveTo>
                                  <a:pt x="10" y="0"/>
                                </a:moveTo>
                                <a:lnTo>
                                  <a:pt x="0" y="22"/>
                                </a:lnTo>
                                <a:lnTo>
                                  <a:pt x="10" y="28"/>
                                </a:lnTo>
                                <a:lnTo>
                                  <a:pt x="18" y="34"/>
                                </a:lnTo>
                                <a:lnTo>
                                  <a:pt x="27" y="41"/>
                                </a:lnTo>
                                <a:lnTo>
                                  <a:pt x="43" y="24"/>
                                </a:lnTo>
                                <a:lnTo>
                                  <a:pt x="36" y="18"/>
                                </a:lnTo>
                                <a:lnTo>
                                  <a:pt x="27" y="11"/>
                                </a:lnTo>
                                <a:lnTo>
                                  <a:pt x="19" y="5"/>
                                </a:lnTo>
                                <a:lnTo>
                                  <a:pt x="10"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2" name="Picture 2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9080" y="754"/>
                            <a:ext cx="3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3" name="Freeform 223"/>
                        <wps:cNvSpPr>
                          <a:spLocks/>
                        </wps:cNvSpPr>
                        <wps:spPr bwMode="auto">
                          <a:xfrm>
                            <a:off x="9080" y="754"/>
                            <a:ext cx="38" cy="29"/>
                          </a:xfrm>
                          <a:custGeom>
                            <a:avLst/>
                            <a:gdLst>
                              <a:gd name="T0" fmla="+- 0 9086 9081"/>
                              <a:gd name="T1" fmla="*/ T0 w 38"/>
                              <a:gd name="T2" fmla="+- 0 754 754"/>
                              <a:gd name="T3" fmla="*/ 754 h 29"/>
                              <a:gd name="T4" fmla="+- 0 9081 9081"/>
                              <a:gd name="T5" fmla="*/ T4 w 38"/>
                              <a:gd name="T6" fmla="+- 0 774 754"/>
                              <a:gd name="T7" fmla="*/ 774 h 29"/>
                              <a:gd name="T8" fmla="+- 0 9092 9081"/>
                              <a:gd name="T9" fmla="*/ T8 w 38"/>
                              <a:gd name="T10" fmla="+- 0 777 754"/>
                              <a:gd name="T11" fmla="*/ 777 h 29"/>
                              <a:gd name="T12" fmla="+- 0 9101 9081"/>
                              <a:gd name="T13" fmla="*/ T12 w 38"/>
                              <a:gd name="T14" fmla="+- 0 779 754"/>
                              <a:gd name="T15" fmla="*/ 779 h 29"/>
                              <a:gd name="T16" fmla="+- 0 9111 9081"/>
                              <a:gd name="T17" fmla="*/ T16 w 38"/>
                              <a:gd name="T18" fmla="+- 0 783 754"/>
                              <a:gd name="T19" fmla="*/ 783 h 29"/>
                              <a:gd name="T20" fmla="+- 0 9118 9081"/>
                              <a:gd name="T21" fmla="*/ T20 w 38"/>
                              <a:gd name="T22" fmla="+- 0 764 754"/>
                              <a:gd name="T23" fmla="*/ 764 h 29"/>
                              <a:gd name="T24" fmla="+- 0 9108 9081"/>
                              <a:gd name="T25" fmla="*/ T24 w 38"/>
                              <a:gd name="T26" fmla="+- 0 759 754"/>
                              <a:gd name="T27" fmla="*/ 759 h 29"/>
                              <a:gd name="T28" fmla="+- 0 9097 9081"/>
                              <a:gd name="T29" fmla="*/ T28 w 38"/>
                              <a:gd name="T30" fmla="+- 0 756 754"/>
                              <a:gd name="T31" fmla="*/ 756 h 29"/>
                              <a:gd name="T32" fmla="+- 0 9086 9081"/>
                              <a:gd name="T33" fmla="*/ T32 w 38"/>
                              <a:gd name="T34" fmla="+- 0 754 754"/>
                              <a:gd name="T35" fmla="*/ 754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8" h="29">
                                <a:moveTo>
                                  <a:pt x="5" y="0"/>
                                </a:moveTo>
                                <a:lnTo>
                                  <a:pt x="0" y="20"/>
                                </a:lnTo>
                                <a:lnTo>
                                  <a:pt x="11" y="23"/>
                                </a:lnTo>
                                <a:lnTo>
                                  <a:pt x="20" y="25"/>
                                </a:lnTo>
                                <a:lnTo>
                                  <a:pt x="30" y="29"/>
                                </a:lnTo>
                                <a:lnTo>
                                  <a:pt x="37" y="10"/>
                                </a:lnTo>
                                <a:lnTo>
                                  <a:pt x="27" y="5"/>
                                </a:lnTo>
                                <a:lnTo>
                                  <a:pt x="16" y="2"/>
                                </a:lnTo>
                                <a:lnTo>
                                  <a:pt x="5"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4" name="Picture 2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9048" y="744"/>
                            <a:ext cx="40"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Freeform 225"/>
                        <wps:cNvSpPr>
                          <a:spLocks/>
                        </wps:cNvSpPr>
                        <wps:spPr bwMode="auto">
                          <a:xfrm>
                            <a:off x="9048" y="744"/>
                            <a:ext cx="40" cy="29"/>
                          </a:xfrm>
                          <a:custGeom>
                            <a:avLst/>
                            <a:gdLst>
                              <a:gd name="T0" fmla="+- 0 9048 9048"/>
                              <a:gd name="T1" fmla="*/ T0 w 40"/>
                              <a:gd name="T2" fmla="+- 0 745 745"/>
                              <a:gd name="T3" fmla="*/ 745 h 29"/>
                              <a:gd name="T4" fmla="+- 0 9049 9048"/>
                              <a:gd name="T5" fmla="*/ T4 w 40"/>
                              <a:gd name="T6" fmla="+- 0 768 745"/>
                              <a:gd name="T7" fmla="*/ 768 h 29"/>
                              <a:gd name="T8" fmla="+- 0 9060 9048"/>
                              <a:gd name="T9" fmla="*/ T8 w 40"/>
                              <a:gd name="T10" fmla="+- 0 769 745"/>
                              <a:gd name="T11" fmla="*/ 769 h 29"/>
                              <a:gd name="T12" fmla="+- 0 9071 9048"/>
                              <a:gd name="T13" fmla="*/ T12 w 40"/>
                              <a:gd name="T14" fmla="+- 0 771 745"/>
                              <a:gd name="T15" fmla="*/ 771 h 29"/>
                              <a:gd name="T16" fmla="+- 0 9083 9048"/>
                              <a:gd name="T17" fmla="*/ T16 w 40"/>
                              <a:gd name="T18" fmla="+- 0 774 745"/>
                              <a:gd name="T19" fmla="*/ 774 h 29"/>
                              <a:gd name="T20" fmla="+- 0 9088 9048"/>
                              <a:gd name="T21" fmla="*/ T20 w 40"/>
                              <a:gd name="T22" fmla="+- 0 750 745"/>
                              <a:gd name="T23" fmla="*/ 750 h 29"/>
                              <a:gd name="T24" fmla="+- 0 9076 9048"/>
                              <a:gd name="T25" fmla="*/ T24 w 40"/>
                              <a:gd name="T26" fmla="+- 0 746 745"/>
                              <a:gd name="T27" fmla="*/ 746 h 29"/>
                              <a:gd name="T28" fmla="+- 0 9060 9048"/>
                              <a:gd name="T29" fmla="*/ T28 w 40"/>
                              <a:gd name="T30" fmla="+- 0 745 745"/>
                              <a:gd name="T31" fmla="*/ 745 h 29"/>
                              <a:gd name="T32" fmla="+- 0 9048 9048"/>
                              <a:gd name="T33" fmla="*/ T32 w 40"/>
                              <a:gd name="T34" fmla="+- 0 745 745"/>
                              <a:gd name="T35" fmla="*/ 74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0" h="29">
                                <a:moveTo>
                                  <a:pt x="0" y="0"/>
                                </a:moveTo>
                                <a:lnTo>
                                  <a:pt x="1" y="23"/>
                                </a:lnTo>
                                <a:lnTo>
                                  <a:pt x="12" y="24"/>
                                </a:lnTo>
                                <a:lnTo>
                                  <a:pt x="23" y="26"/>
                                </a:lnTo>
                                <a:lnTo>
                                  <a:pt x="35" y="29"/>
                                </a:lnTo>
                                <a:lnTo>
                                  <a:pt x="40" y="5"/>
                                </a:lnTo>
                                <a:lnTo>
                                  <a:pt x="28" y="1"/>
                                </a:lnTo>
                                <a:lnTo>
                                  <a:pt x="12" y="0"/>
                                </a:lnTo>
                                <a:lnTo>
                                  <a:pt x="0"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6" name="Picture 2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9169" y="804"/>
                            <a:ext cx="40" cy="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7" name="Freeform 227"/>
                        <wps:cNvSpPr>
                          <a:spLocks/>
                        </wps:cNvSpPr>
                        <wps:spPr bwMode="auto">
                          <a:xfrm>
                            <a:off x="9169" y="804"/>
                            <a:ext cx="40" cy="41"/>
                          </a:xfrm>
                          <a:custGeom>
                            <a:avLst/>
                            <a:gdLst>
                              <a:gd name="T0" fmla="+- 0 9184 9170"/>
                              <a:gd name="T1" fmla="*/ T0 w 40"/>
                              <a:gd name="T2" fmla="+- 0 804 804"/>
                              <a:gd name="T3" fmla="*/ 804 h 41"/>
                              <a:gd name="T4" fmla="+- 0 9170 9170"/>
                              <a:gd name="T5" fmla="*/ T4 w 40"/>
                              <a:gd name="T6" fmla="+- 0 819 804"/>
                              <a:gd name="T7" fmla="*/ 819 h 41"/>
                              <a:gd name="T8" fmla="+- 0 9178 9170"/>
                              <a:gd name="T9" fmla="*/ T8 w 40"/>
                              <a:gd name="T10" fmla="+- 0 827 804"/>
                              <a:gd name="T11" fmla="*/ 827 h 41"/>
                              <a:gd name="T12" fmla="+- 0 9186 9170"/>
                              <a:gd name="T13" fmla="*/ T12 w 40"/>
                              <a:gd name="T14" fmla="+- 0 836 804"/>
                              <a:gd name="T15" fmla="*/ 836 h 41"/>
                              <a:gd name="T16" fmla="+- 0 9194 9170"/>
                              <a:gd name="T17" fmla="*/ T16 w 40"/>
                              <a:gd name="T18" fmla="+- 0 845 804"/>
                              <a:gd name="T19" fmla="*/ 845 h 41"/>
                              <a:gd name="T20" fmla="+- 0 9210 9170"/>
                              <a:gd name="T21" fmla="*/ T20 w 40"/>
                              <a:gd name="T22" fmla="+- 0 831 804"/>
                              <a:gd name="T23" fmla="*/ 831 h 41"/>
                              <a:gd name="T24" fmla="+- 0 9202 9170"/>
                              <a:gd name="T25" fmla="*/ T24 w 40"/>
                              <a:gd name="T26" fmla="+- 0 822 804"/>
                              <a:gd name="T27" fmla="*/ 822 h 41"/>
                              <a:gd name="T28" fmla="+- 0 9193 9170"/>
                              <a:gd name="T29" fmla="*/ T28 w 40"/>
                              <a:gd name="T30" fmla="+- 0 811 804"/>
                              <a:gd name="T31" fmla="*/ 811 h 41"/>
                              <a:gd name="T32" fmla="+- 0 9184 9170"/>
                              <a:gd name="T33" fmla="*/ T32 w 40"/>
                              <a:gd name="T34" fmla="+- 0 804 804"/>
                              <a:gd name="T35" fmla="*/ 804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0" h="41">
                                <a:moveTo>
                                  <a:pt x="14" y="0"/>
                                </a:moveTo>
                                <a:lnTo>
                                  <a:pt x="0" y="15"/>
                                </a:lnTo>
                                <a:lnTo>
                                  <a:pt x="8" y="23"/>
                                </a:lnTo>
                                <a:lnTo>
                                  <a:pt x="16" y="32"/>
                                </a:lnTo>
                                <a:lnTo>
                                  <a:pt x="24" y="41"/>
                                </a:lnTo>
                                <a:lnTo>
                                  <a:pt x="40" y="27"/>
                                </a:lnTo>
                                <a:lnTo>
                                  <a:pt x="32" y="18"/>
                                </a:lnTo>
                                <a:lnTo>
                                  <a:pt x="23" y="7"/>
                                </a:lnTo>
                                <a:lnTo>
                                  <a:pt x="14"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8" name="Picture 2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9193" y="830"/>
                            <a:ext cx="41"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9" name="Freeform 229"/>
                        <wps:cNvSpPr>
                          <a:spLocks/>
                        </wps:cNvSpPr>
                        <wps:spPr bwMode="auto">
                          <a:xfrm>
                            <a:off x="9193" y="830"/>
                            <a:ext cx="41" cy="44"/>
                          </a:xfrm>
                          <a:custGeom>
                            <a:avLst/>
                            <a:gdLst>
                              <a:gd name="T0" fmla="+- 0 9210 9194"/>
                              <a:gd name="T1" fmla="*/ T0 w 41"/>
                              <a:gd name="T2" fmla="+- 0 831 831"/>
                              <a:gd name="T3" fmla="*/ 831 h 44"/>
                              <a:gd name="T4" fmla="+- 0 9194 9194"/>
                              <a:gd name="T5" fmla="*/ T4 w 41"/>
                              <a:gd name="T6" fmla="+- 0 845 831"/>
                              <a:gd name="T7" fmla="*/ 845 h 44"/>
                              <a:gd name="T8" fmla="+- 0 9201 9194"/>
                              <a:gd name="T9" fmla="*/ T8 w 41"/>
                              <a:gd name="T10" fmla="+- 0 854 831"/>
                              <a:gd name="T11" fmla="*/ 854 h 44"/>
                              <a:gd name="T12" fmla="+- 0 9207 9194"/>
                              <a:gd name="T13" fmla="*/ T12 w 41"/>
                              <a:gd name="T14" fmla="+- 0 864 831"/>
                              <a:gd name="T15" fmla="*/ 864 h 44"/>
                              <a:gd name="T16" fmla="+- 0 9213 9194"/>
                              <a:gd name="T17" fmla="*/ T16 w 41"/>
                              <a:gd name="T18" fmla="+- 0 874 831"/>
                              <a:gd name="T19" fmla="*/ 874 h 44"/>
                              <a:gd name="T20" fmla="+- 0 9234 9194"/>
                              <a:gd name="T21" fmla="*/ T20 w 41"/>
                              <a:gd name="T22" fmla="+- 0 864 831"/>
                              <a:gd name="T23" fmla="*/ 864 h 44"/>
                              <a:gd name="T24" fmla="+- 0 9229 9194"/>
                              <a:gd name="T25" fmla="*/ T24 w 41"/>
                              <a:gd name="T26" fmla="+- 0 855 831"/>
                              <a:gd name="T27" fmla="*/ 855 h 44"/>
                              <a:gd name="T28" fmla="+- 0 9223 9194"/>
                              <a:gd name="T29" fmla="*/ T28 w 41"/>
                              <a:gd name="T30" fmla="+- 0 846 831"/>
                              <a:gd name="T31" fmla="*/ 846 h 44"/>
                              <a:gd name="T32" fmla="+- 0 9217 9194"/>
                              <a:gd name="T33" fmla="*/ T32 w 41"/>
                              <a:gd name="T34" fmla="+- 0 838 831"/>
                              <a:gd name="T35" fmla="*/ 838 h 44"/>
                              <a:gd name="T36" fmla="+- 0 9210 9194"/>
                              <a:gd name="T37" fmla="*/ T36 w 41"/>
                              <a:gd name="T38" fmla="+- 0 831 831"/>
                              <a:gd name="T39" fmla="*/ 831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1" h="44">
                                <a:moveTo>
                                  <a:pt x="16" y="0"/>
                                </a:moveTo>
                                <a:lnTo>
                                  <a:pt x="0" y="14"/>
                                </a:lnTo>
                                <a:lnTo>
                                  <a:pt x="7" y="23"/>
                                </a:lnTo>
                                <a:lnTo>
                                  <a:pt x="13" y="33"/>
                                </a:lnTo>
                                <a:lnTo>
                                  <a:pt x="19" y="43"/>
                                </a:lnTo>
                                <a:lnTo>
                                  <a:pt x="40" y="33"/>
                                </a:lnTo>
                                <a:lnTo>
                                  <a:pt x="35" y="24"/>
                                </a:lnTo>
                                <a:lnTo>
                                  <a:pt x="29" y="15"/>
                                </a:lnTo>
                                <a:lnTo>
                                  <a:pt x="23" y="7"/>
                                </a:lnTo>
                                <a:lnTo>
                                  <a:pt x="16"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0" name="Picture 2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9212" y="863"/>
                            <a:ext cx="39" cy="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Freeform 231"/>
                        <wps:cNvSpPr>
                          <a:spLocks/>
                        </wps:cNvSpPr>
                        <wps:spPr bwMode="auto">
                          <a:xfrm>
                            <a:off x="9212" y="863"/>
                            <a:ext cx="39" cy="47"/>
                          </a:xfrm>
                          <a:custGeom>
                            <a:avLst/>
                            <a:gdLst>
                              <a:gd name="T0" fmla="+- 0 9235 9213"/>
                              <a:gd name="T1" fmla="*/ T0 w 39"/>
                              <a:gd name="T2" fmla="+- 0 864 864"/>
                              <a:gd name="T3" fmla="*/ 864 h 47"/>
                              <a:gd name="T4" fmla="+- 0 9213 9213"/>
                              <a:gd name="T5" fmla="*/ T4 w 39"/>
                              <a:gd name="T6" fmla="+- 0 875 864"/>
                              <a:gd name="T7" fmla="*/ 875 h 47"/>
                              <a:gd name="T8" fmla="+- 0 9218 9213"/>
                              <a:gd name="T9" fmla="*/ T8 w 39"/>
                              <a:gd name="T10" fmla="+- 0 886 864"/>
                              <a:gd name="T11" fmla="*/ 886 h 47"/>
                              <a:gd name="T12" fmla="+- 0 9224 9213"/>
                              <a:gd name="T13" fmla="*/ T12 w 39"/>
                              <a:gd name="T14" fmla="+- 0 899 864"/>
                              <a:gd name="T15" fmla="*/ 899 h 47"/>
                              <a:gd name="T16" fmla="+- 0 9228 9213"/>
                              <a:gd name="T17" fmla="*/ T16 w 39"/>
                              <a:gd name="T18" fmla="+- 0 910 864"/>
                              <a:gd name="T19" fmla="*/ 910 h 47"/>
                              <a:gd name="T20" fmla="+- 0 9251 9213"/>
                              <a:gd name="T21" fmla="*/ T20 w 39"/>
                              <a:gd name="T22" fmla="+- 0 910 864"/>
                              <a:gd name="T23" fmla="*/ 910 h 47"/>
                              <a:gd name="T24" fmla="+- 0 9250 9213"/>
                              <a:gd name="T25" fmla="*/ T24 w 39"/>
                              <a:gd name="T26" fmla="+- 0 901 864"/>
                              <a:gd name="T27" fmla="*/ 901 h 47"/>
                              <a:gd name="T28" fmla="+- 0 9246 9213"/>
                              <a:gd name="T29" fmla="*/ T28 w 39"/>
                              <a:gd name="T30" fmla="+- 0 889 864"/>
                              <a:gd name="T31" fmla="*/ 889 h 47"/>
                              <a:gd name="T32" fmla="+- 0 9241 9213"/>
                              <a:gd name="T33" fmla="*/ T32 w 39"/>
                              <a:gd name="T34" fmla="+- 0 876 864"/>
                              <a:gd name="T35" fmla="*/ 876 h 47"/>
                              <a:gd name="T36" fmla="+- 0 9235 9213"/>
                              <a:gd name="T37" fmla="*/ T36 w 39"/>
                              <a:gd name="T38" fmla="+- 0 864 864"/>
                              <a:gd name="T39" fmla="*/ 864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 h="47">
                                <a:moveTo>
                                  <a:pt x="22" y="0"/>
                                </a:moveTo>
                                <a:lnTo>
                                  <a:pt x="0" y="11"/>
                                </a:lnTo>
                                <a:lnTo>
                                  <a:pt x="5" y="22"/>
                                </a:lnTo>
                                <a:lnTo>
                                  <a:pt x="11" y="35"/>
                                </a:lnTo>
                                <a:lnTo>
                                  <a:pt x="15" y="46"/>
                                </a:lnTo>
                                <a:lnTo>
                                  <a:pt x="38" y="46"/>
                                </a:lnTo>
                                <a:lnTo>
                                  <a:pt x="37" y="37"/>
                                </a:lnTo>
                                <a:lnTo>
                                  <a:pt x="33" y="25"/>
                                </a:lnTo>
                                <a:lnTo>
                                  <a:pt x="28" y="12"/>
                                </a:lnTo>
                                <a:lnTo>
                                  <a:pt x="22"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2" name="Freeform 232"/>
                        <wps:cNvSpPr>
                          <a:spLocks/>
                        </wps:cNvSpPr>
                        <wps:spPr bwMode="auto">
                          <a:xfrm>
                            <a:off x="8988" y="339"/>
                            <a:ext cx="359" cy="687"/>
                          </a:xfrm>
                          <a:custGeom>
                            <a:avLst/>
                            <a:gdLst>
                              <a:gd name="T0" fmla="+- 0 9038 8988"/>
                              <a:gd name="T1" fmla="*/ T0 w 359"/>
                              <a:gd name="T2" fmla="+- 0 340 340"/>
                              <a:gd name="T3" fmla="*/ 340 h 687"/>
                              <a:gd name="T4" fmla="+- 0 9035 8988"/>
                              <a:gd name="T5" fmla="*/ T4 w 359"/>
                              <a:gd name="T6" fmla="+- 0 340 340"/>
                              <a:gd name="T7" fmla="*/ 340 h 687"/>
                              <a:gd name="T8" fmla="+- 0 9017 8988"/>
                              <a:gd name="T9" fmla="*/ T8 w 359"/>
                              <a:gd name="T10" fmla="+- 0 344 340"/>
                              <a:gd name="T11" fmla="*/ 344 h 687"/>
                              <a:gd name="T12" fmla="+- 0 9002 8988"/>
                              <a:gd name="T13" fmla="*/ T12 w 359"/>
                              <a:gd name="T14" fmla="+- 0 354 340"/>
                              <a:gd name="T15" fmla="*/ 354 h 687"/>
                              <a:gd name="T16" fmla="+- 0 8992 8988"/>
                              <a:gd name="T17" fmla="*/ T16 w 359"/>
                              <a:gd name="T18" fmla="+- 0 368 340"/>
                              <a:gd name="T19" fmla="*/ 368 h 687"/>
                              <a:gd name="T20" fmla="+- 0 8988 8988"/>
                              <a:gd name="T21" fmla="*/ T20 w 359"/>
                              <a:gd name="T22" fmla="+- 0 387 340"/>
                              <a:gd name="T23" fmla="*/ 387 h 687"/>
                              <a:gd name="T24" fmla="+- 0 8992 8988"/>
                              <a:gd name="T25" fmla="*/ T24 w 359"/>
                              <a:gd name="T26" fmla="+- 0 405 340"/>
                              <a:gd name="T27" fmla="*/ 405 h 687"/>
                              <a:gd name="T28" fmla="+- 0 9002 8988"/>
                              <a:gd name="T29" fmla="*/ T28 w 359"/>
                              <a:gd name="T30" fmla="+- 0 420 340"/>
                              <a:gd name="T31" fmla="*/ 420 h 687"/>
                              <a:gd name="T32" fmla="+- 0 9017 8988"/>
                              <a:gd name="T33" fmla="*/ T32 w 359"/>
                              <a:gd name="T34" fmla="+- 0 430 340"/>
                              <a:gd name="T35" fmla="*/ 430 h 687"/>
                              <a:gd name="T36" fmla="+- 0 9035 8988"/>
                              <a:gd name="T37" fmla="*/ T36 w 359"/>
                              <a:gd name="T38" fmla="+- 0 433 340"/>
                              <a:gd name="T39" fmla="*/ 433 h 687"/>
                              <a:gd name="T40" fmla="+- 0 9038 8988"/>
                              <a:gd name="T41" fmla="*/ T40 w 359"/>
                              <a:gd name="T42" fmla="+- 0 433 340"/>
                              <a:gd name="T43" fmla="*/ 433 h 687"/>
                              <a:gd name="T44" fmla="+- 0 9040 8988"/>
                              <a:gd name="T45" fmla="*/ T44 w 359"/>
                              <a:gd name="T46" fmla="+- 0 433 340"/>
                              <a:gd name="T47" fmla="*/ 433 h 687"/>
                              <a:gd name="T48" fmla="+- 0 9347 8988"/>
                              <a:gd name="T49" fmla="*/ T48 w 359"/>
                              <a:gd name="T50" fmla="+- 0 1026 340"/>
                              <a:gd name="T51" fmla="*/ 1026 h 687"/>
                              <a:gd name="T52" fmla="+- 0 9075 8988"/>
                              <a:gd name="T53" fmla="*/ T52 w 359"/>
                              <a:gd name="T54" fmla="+- 0 410 340"/>
                              <a:gd name="T55" fmla="*/ 410 h 687"/>
                              <a:gd name="T56" fmla="+- 0 9066 8988"/>
                              <a:gd name="T57" fmla="*/ T56 w 359"/>
                              <a:gd name="T58" fmla="+- 0 381 340"/>
                              <a:gd name="T59" fmla="*/ 381 h 687"/>
                              <a:gd name="T60" fmla="+- 0 9062 8988"/>
                              <a:gd name="T61" fmla="*/ T60 w 359"/>
                              <a:gd name="T62" fmla="+- 0 361 340"/>
                              <a:gd name="T63" fmla="*/ 361 h 687"/>
                              <a:gd name="T64" fmla="+- 0 9057 8988"/>
                              <a:gd name="T65" fmla="*/ T64 w 359"/>
                              <a:gd name="T66" fmla="+- 0 348 340"/>
                              <a:gd name="T67" fmla="*/ 348 h 687"/>
                              <a:gd name="T68" fmla="+- 0 9044 8988"/>
                              <a:gd name="T69" fmla="*/ T68 w 359"/>
                              <a:gd name="T70" fmla="+- 0 341 340"/>
                              <a:gd name="T71" fmla="*/ 341 h 687"/>
                              <a:gd name="T72" fmla="+- 0 9041 8988"/>
                              <a:gd name="T73" fmla="*/ T72 w 359"/>
                              <a:gd name="T74" fmla="+- 0 340 340"/>
                              <a:gd name="T75" fmla="*/ 340 h 687"/>
                              <a:gd name="T76" fmla="+- 0 9038 8988"/>
                              <a:gd name="T77" fmla="*/ T76 w 359"/>
                              <a:gd name="T78" fmla="+- 0 340 340"/>
                              <a:gd name="T79" fmla="*/ 340 h 6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59" h="687">
                                <a:moveTo>
                                  <a:pt x="50" y="0"/>
                                </a:moveTo>
                                <a:lnTo>
                                  <a:pt x="47" y="0"/>
                                </a:lnTo>
                                <a:lnTo>
                                  <a:pt x="29" y="4"/>
                                </a:lnTo>
                                <a:lnTo>
                                  <a:pt x="14" y="14"/>
                                </a:lnTo>
                                <a:lnTo>
                                  <a:pt x="4" y="28"/>
                                </a:lnTo>
                                <a:lnTo>
                                  <a:pt x="0" y="47"/>
                                </a:lnTo>
                                <a:lnTo>
                                  <a:pt x="4" y="65"/>
                                </a:lnTo>
                                <a:lnTo>
                                  <a:pt x="14" y="80"/>
                                </a:lnTo>
                                <a:lnTo>
                                  <a:pt x="29" y="90"/>
                                </a:lnTo>
                                <a:lnTo>
                                  <a:pt x="47" y="93"/>
                                </a:lnTo>
                                <a:lnTo>
                                  <a:pt x="50" y="93"/>
                                </a:lnTo>
                                <a:lnTo>
                                  <a:pt x="52" y="93"/>
                                </a:lnTo>
                                <a:lnTo>
                                  <a:pt x="359" y="686"/>
                                </a:lnTo>
                                <a:lnTo>
                                  <a:pt x="87" y="70"/>
                                </a:lnTo>
                                <a:lnTo>
                                  <a:pt x="78" y="41"/>
                                </a:lnTo>
                                <a:lnTo>
                                  <a:pt x="74" y="21"/>
                                </a:lnTo>
                                <a:lnTo>
                                  <a:pt x="69" y="8"/>
                                </a:lnTo>
                                <a:lnTo>
                                  <a:pt x="56" y="1"/>
                                </a:lnTo>
                                <a:lnTo>
                                  <a:pt x="53" y="0"/>
                                </a:lnTo>
                                <a:lnTo>
                                  <a:pt x="50" y="0"/>
                                </a:lnTo>
                                <a:close/>
                              </a:path>
                            </a:pathLst>
                          </a:custGeom>
                          <a:solidFill>
                            <a:srgbClr val="67626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Freeform 233"/>
                        <wps:cNvSpPr>
                          <a:spLocks/>
                        </wps:cNvSpPr>
                        <wps:spPr bwMode="auto">
                          <a:xfrm>
                            <a:off x="8988" y="339"/>
                            <a:ext cx="359" cy="687"/>
                          </a:xfrm>
                          <a:custGeom>
                            <a:avLst/>
                            <a:gdLst>
                              <a:gd name="T0" fmla="+- 0 9035 8988"/>
                              <a:gd name="T1" fmla="*/ T0 w 359"/>
                              <a:gd name="T2" fmla="+- 0 340 340"/>
                              <a:gd name="T3" fmla="*/ 340 h 687"/>
                              <a:gd name="T4" fmla="+- 0 9017 8988"/>
                              <a:gd name="T5" fmla="*/ T4 w 359"/>
                              <a:gd name="T6" fmla="+- 0 344 340"/>
                              <a:gd name="T7" fmla="*/ 344 h 687"/>
                              <a:gd name="T8" fmla="+- 0 9002 8988"/>
                              <a:gd name="T9" fmla="*/ T8 w 359"/>
                              <a:gd name="T10" fmla="+- 0 354 340"/>
                              <a:gd name="T11" fmla="*/ 354 h 687"/>
                              <a:gd name="T12" fmla="+- 0 8992 8988"/>
                              <a:gd name="T13" fmla="*/ T12 w 359"/>
                              <a:gd name="T14" fmla="+- 0 368 340"/>
                              <a:gd name="T15" fmla="*/ 368 h 687"/>
                              <a:gd name="T16" fmla="+- 0 8988 8988"/>
                              <a:gd name="T17" fmla="*/ T16 w 359"/>
                              <a:gd name="T18" fmla="+- 0 387 340"/>
                              <a:gd name="T19" fmla="*/ 387 h 687"/>
                              <a:gd name="T20" fmla="+- 0 8992 8988"/>
                              <a:gd name="T21" fmla="*/ T20 w 359"/>
                              <a:gd name="T22" fmla="+- 0 405 340"/>
                              <a:gd name="T23" fmla="*/ 405 h 687"/>
                              <a:gd name="T24" fmla="+- 0 9002 8988"/>
                              <a:gd name="T25" fmla="*/ T24 w 359"/>
                              <a:gd name="T26" fmla="+- 0 420 340"/>
                              <a:gd name="T27" fmla="*/ 420 h 687"/>
                              <a:gd name="T28" fmla="+- 0 9017 8988"/>
                              <a:gd name="T29" fmla="*/ T28 w 359"/>
                              <a:gd name="T30" fmla="+- 0 430 340"/>
                              <a:gd name="T31" fmla="*/ 430 h 687"/>
                              <a:gd name="T32" fmla="+- 0 9035 8988"/>
                              <a:gd name="T33" fmla="*/ T32 w 359"/>
                              <a:gd name="T34" fmla="+- 0 433 340"/>
                              <a:gd name="T35" fmla="*/ 433 h 687"/>
                              <a:gd name="T36" fmla="+- 0 9037 8988"/>
                              <a:gd name="T37" fmla="*/ T36 w 359"/>
                              <a:gd name="T38" fmla="+- 0 433 340"/>
                              <a:gd name="T39" fmla="*/ 433 h 687"/>
                              <a:gd name="T40" fmla="+- 0 9038 8988"/>
                              <a:gd name="T41" fmla="*/ T40 w 359"/>
                              <a:gd name="T42" fmla="+- 0 433 340"/>
                              <a:gd name="T43" fmla="*/ 433 h 687"/>
                              <a:gd name="T44" fmla="+- 0 9040 8988"/>
                              <a:gd name="T45" fmla="*/ T44 w 359"/>
                              <a:gd name="T46" fmla="+- 0 433 340"/>
                              <a:gd name="T47" fmla="*/ 433 h 687"/>
                              <a:gd name="T48" fmla="+- 0 9347 8988"/>
                              <a:gd name="T49" fmla="*/ T48 w 359"/>
                              <a:gd name="T50" fmla="+- 0 1026 340"/>
                              <a:gd name="T51" fmla="*/ 1026 h 687"/>
                              <a:gd name="T52" fmla="+- 0 9075 8988"/>
                              <a:gd name="T53" fmla="*/ T52 w 359"/>
                              <a:gd name="T54" fmla="+- 0 410 340"/>
                              <a:gd name="T55" fmla="*/ 410 h 687"/>
                              <a:gd name="T56" fmla="+- 0 9066 8988"/>
                              <a:gd name="T57" fmla="*/ T56 w 359"/>
                              <a:gd name="T58" fmla="+- 0 381 340"/>
                              <a:gd name="T59" fmla="*/ 381 h 687"/>
                              <a:gd name="T60" fmla="+- 0 9062 8988"/>
                              <a:gd name="T61" fmla="*/ T60 w 359"/>
                              <a:gd name="T62" fmla="+- 0 361 340"/>
                              <a:gd name="T63" fmla="*/ 361 h 687"/>
                              <a:gd name="T64" fmla="+- 0 9057 8988"/>
                              <a:gd name="T65" fmla="*/ T64 w 359"/>
                              <a:gd name="T66" fmla="+- 0 348 340"/>
                              <a:gd name="T67" fmla="*/ 348 h 687"/>
                              <a:gd name="T68" fmla="+- 0 9044 8988"/>
                              <a:gd name="T69" fmla="*/ T68 w 359"/>
                              <a:gd name="T70" fmla="+- 0 341 340"/>
                              <a:gd name="T71" fmla="*/ 341 h 687"/>
                              <a:gd name="T72" fmla="+- 0 9041 8988"/>
                              <a:gd name="T73" fmla="*/ T72 w 359"/>
                              <a:gd name="T74" fmla="+- 0 340 340"/>
                              <a:gd name="T75" fmla="*/ 340 h 687"/>
                              <a:gd name="T76" fmla="+- 0 9038 8988"/>
                              <a:gd name="T77" fmla="*/ T76 w 359"/>
                              <a:gd name="T78" fmla="+- 0 340 340"/>
                              <a:gd name="T79" fmla="*/ 340 h 687"/>
                              <a:gd name="T80" fmla="+- 0 9035 8988"/>
                              <a:gd name="T81" fmla="*/ T80 w 359"/>
                              <a:gd name="T82" fmla="+- 0 340 340"/>
                              <a:gd name="T83" fmla="*/ 340 h 6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59" h="687">
                                <a:moveTo>
                                  <a:pt x="47" y="0"/>
                                </a:moveTo>
                                <a:lnTo>
                                  <a:pt x="29" y="4"/>
                                </a:lnTo>
                                <a:lnTo>
                                  <a:pt x="14" y="14"/>
                                </a:lnTo>
                                <a:lnTo>
                                  <a:pt x="4" y="28"/>
                                </a:lnTo>
                                <a:lnTo>
                                  <a:pt x="0" y="47"/>
                                </a:lnTo>
                                <a:lnTo>
                                  <a:pt x="4" y="65"/>
                                </a:lnTo>
                                <a:lnTo>
                                  <a:pt x="14" y="80"/>
                                </a:lnTo>
                                <a:lnTo>
                                  <a:pt x="29" y="90"/>
                                </a:lnTo>
                                <a:lnTo>
                                  <a:pt x="47" y="93"/>
                                </a:lnTo>
                                <a:lnTo>
                                  <a:pt x="49" y="93"/>
                                </a:lnTo>
                                <a:lnTo>
                                  <a:pt x="50" y="93"/>
                                </a:lnTo>
                                <a:lnTo>
                                  <a:pt x="52" y="93"/>
                                </a:lnTo>
                                <a:lnTo>
                                  <a:pt x="359" y="686"/>
                                </a:lnTo>
                                <a:lnTo>
                                  <a:pt x="87" y="70"/>
                                </a:lnTo>
                                <a:lnTo>
                                  <a:pt x="78" y="41"/>
                                </a:lnTo>
                                <a:lnTo>
                                  <a:pt x="74" y="21"/>
                                </a:lnTo>
                                <a:lnTo>
                                  <a:pt x="69" y="8"/>
                                </a:lnTo>
                                <a:lnTo>
                                  <a:pt x="56" y="1"/>
                                </a:lnTo>
                                <a:lnTo>
                                  <a:pt x="53" y="0"/>
                                </a:lnTo>
                                <a:lnTo>
                                  <a:pt x="50" y="0"/>
                                </a:lnTo>
                                <a:lnTo>
                                  <a:pt x="47" y="0"/>
                                </a:lnTo>
                                <a:close/>
                              </a:path>
                            </a:pathLst>
                          </a:custGeom>
                          <a:noFill/>
                          <a:ln w="143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4" name="Picture 2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790" y="1201"/>
                            <a:ext cx="447"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4DFD80A" id="Grupo 322" o:spid="_x0000_s1026" style="position:absolute;margin-left:421.2pt;margin-top:-5.35pt;width:59.3pt;height:78.35pt;z-index:251659264;mso-position-horizontal-relative:page" coordorigin="8424,-107" coordsize="1186,1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8785;top:1311;width:452;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">
                  <v:imagedata r:id="rId39" o:title=""/>
                </v:shape>
                <v:shape id="Picture 4" o:spid="_x0000_s1028" type="#_x0000_t75" style="position:absolute;left:9021;top:269;width:28;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">
                  <v:imagedata r:id="rId40" o:title=""/>
                </v:shape>
                <v:shape id="Picture 5" o:spid="_x0000_s1029" type="#_x0000_t75" style="position:absolute;left:8423;top:-108;width:1186;height: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">
                  <v:imagedata r:id="rId41" o:title=""/>
                </v:shape>
                <v:shape id="Picture 6" o:spid="_x0000_s1030" type="#_x0000_t75" style="position:absolute;left:8665;top:443;width:355;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">
                  <v:imagedata r:id="rId42" o:title=""/>
                </v:shape>
                <v:shape id="Freeform 7" o:spid="_x0000_s1031" style="position:absolute;left:8665;top:443;width:355;height:713;visibility:visible;mso-wrap-style:square;v-text-anchor:top" coordsize="35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" path="m353,l290,6r-3,50l272,60r-15,4l243,69r-13,6l196,36r-12,7l171,50r-12,7l148,65r21,46l158,120r-11,10l136,140r-10,11l80,128r-9,12l62,151r-8,12l46,176r38,36l78,224r-6,12l68,248r-5,13l10,260,7,273,4,286,1,299,,313r49,18l48,346r,14l49,374r1,14l,405r2,13l5,431r3,13l11,456r53,l69,468r5,12l79,492r6,11l48,541r8,13l65,566r9,12l83,589r44,-26l138,574r11,11l160,595r12,10l155,653r11,7l178,667r12,7l202,680r34,-39l249,646r14,5l277,655r14,3l298,709r13,2l325,712r14,1l353,713r1,l354,412r-1,l352,412r-21,-4l313,396,301,378r-4,-22l301,335r12,-18l331,305r21,-4l353,301r1,l354,r-1,xe" filled="f" strokeweight=".06025mm">
                  <v:path arrowok="t" o:connecttype="custom" o:connectlocs="290,449;272,503;243,512;196,479;171,493;148,508;158,563;136,583;80,571;62,594;46,619;78,667;68,691;10,703;4,729;0,756;48,789;49,817;0,848;5,874;11,899;69,911;79,935;48,984;65,1009;83,1032;138,1017;160,1038;155,1096;178,1110;202,1123;249,1089;277,1098;298,1152;325,1155;353,1156;354,855;353,855;331,851;301,821;301,778;331,748;353,744;354,744;353,443" o:connectangles="0,0,0,0,0,0,0,0,0,0,0,0,0,0,0,0,0,0,0,0,0,0,0,0,0,0,0,0,0,0,0,0,0,0,0,0,0,0,0,0,0,0,0,0,0"/>
                </v:shape>
                <v:shape id="Picture 8" o:spid="_x0000_s1032" type="#_x0000_t75" style="position:absolute;left:8842;top:704;width:9;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">
                  <v:imagedata r:id="rId43" o:title=""/>
                </v:shape>
                <v:line id="Line 9" o:spid="_x0000_s1033" style="position:absolute;visibility:visible;mso-wrap-style:square" from="8753,849" to="894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" strokeweight=".03825mm"/>
                <v:shape id="Freeform 10" o:spid="_x0000_s1034" style="position:absolute;left:8741;top:843;width:15;height:11;visibility:visible;mso-wrap-style:square;v-text-anchor:top" coordsize="1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" path="m15,l,5r15,6l15,xe" fillcolor="black" stroked="f">
                  <v:path arrowok="t" o:connecttype="custom" o:connectlocs="15,844;0,849;15,855;15,844" o:connectangles="0,0,0,0"/>
                </v:shape>
                <v:shape id="Freeform 11" o:spid="_x0000_s1035" style="position:absolute;left:8938;top:845;width:12;height:9;visibility:visible;mso-wrap-style:square;v-text-anchor:top" coordsize="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" path="m3,9l,4,3,r9,l8,4r2,2l12,9,3,9xe" fillcolor="black" stroked="f">
                  <v:path arrowok="t" o:connecttype="custom" o:connectlocs="3,854;0,849;3,845;12,845;8,849;10,851;12,854;3,854" o:connectangles="0,0,0,0,0,0,0,0"/>
                </v:shape>
                <v:shape id="Freeform 12" o:spid="_x0000_s1036" style="position:absolute;left:8938;top:845;width:12;height:9;visibility:visible;mso-wrap-style:square;v-text-anchor:top" coordsize="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" path="m,4l3,r9,l10,2,8,4r2,2l12,9,3,9,,4xe" filled="f" strokeweight=".01872mm">
                  <v:path arrowok="t" o:connecttype="custom" o:connectlocs="0,849;3,845;12,845;10,847;8,849;10,851;12,854;3,854;0,849" o:connectangles="0,0,0,0,0,0,0,0,0"/>
                </v:shape>
                <v:line id="Line 13" o:spid="_x0000_s1037" style="position:absolute;visibility:visible;mso-wrap-style:square" from="8753,833" to="894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" strokeweight=".03814mm"/>
                <v:shape id="Freeform 14" o:spid="_x0000_s1038" style="position:absolute;left:8742;top:828;width:16;height:11;visibility:visible;mso-wrap-style:square;v-text-anchor:top" coordsize="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" path="m16,l,3r14,8l16,xe" fillcolor="black" stroked="f">
                  <v:path arrowok="t" o:connecttype="custom" o:connectlocs="16,828;0,831;14,839;16,828" o:connectangles="0,0,0,0"/>
                </v:shape>
                <v:shape id="Freeform 15" o:spid="_x0000_s1039" style="position:absolute;left:8937;top:859;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" path="m2,9l,4,3,r9,2l10,3,8,5r2,2l11,10,2,9xe" fillcolor="black" stroked="f">
                  <v:path arrowok="t" o:connecttype="custom" o:connectlocs="2,868;0,863;3,859;12,861;10,862;8,864;10,866;11,869;2,868" o:connectangles="0,0,0,0,0,0,0,0,0"/>
                </v:shape>
                <v:shape id="Freeform 16" o:spid="_x0000_s1040" style="position:absolute;left:8937;top:859;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" path="m,4l3,r9,2l10,3,8,5r2,2l11,10,2,9,,4xe" filled="f" strokeweight=".01869mm">
                  <v:path arrowok="t" o:connecttype="custom" o:connectlocs="0,863;3,859;12,861;10,862;8,864;10,866;11,869;2,868;0,863" o:connectangles="0,0,0,0,0,0,0,0,0"/>
                </v:shape>
                <v:line id="Line 17" o:spid="_x0000_s1041" style="position:absolute;visibility:visible;mso-wrap-style:square" from="8757,819" to="8940,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" strokeweight=".03786mm"/>
                <v:shape id="Freeform 18" o:spid="_x0000_s1042" style="position:absolute;left:8745;top:815;width:16;height:11;visibility:visible;mso-wrap-style:square;v-text-anchor:top" coordsize="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" path="m16,l,,13,10,16,xe" fillcolor="black" stroked="f">
                  <v:path arrowok="t" o:connecttype="custom" o:connectlocs="16,815;0,815;13,825;16,815" o:connectangles="0,0,0,0"/>
                </v:shape>
                <v:shape id="Freeform 19" o:spid="_x0000_s1043" style="position:absolute;left:8934;top:875;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" path="m1,8l,3,4,r8,3l10,4,8,5,9,8r1,3l1,8xe" fillcolor="black" stroked="f">
                  <v:path arrowok="t" o:connecttype="custom" o:connectlocs="1,883;0,878;4,875;12,878;10,879;8,880;9,883;10,886;1,883" o:connectangles="0,0,0,0,0,0,0,0,0"/>
                </v:shape>
                <v:shape id="Freeform 20" o:spid="_x0000_s1044" style="position:absolute;left:8934;top:875;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" path="m,3l4,r8,3l10,4,8,5,9,8r1,3l1,8,,3xe" filled="f" strokeweight=".01864mm">
                  <v:path arrowok="t" o:connecttype="custom" o:connectlocs="0,878;4,875;12,878;10,879;8,880;9,883;10,886;1,883;0,878" o:connectangles="0,0,0,0,0,0,0,0,0"/>
                </v:shape>
                <v:line id="Line 21" o:spid="_x0000_s1045" style="position:absolute;visibility:visible;mso-wrap-style:square" from="8753,866" to="8943,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" strokeweight=".03814mm"/>
                <v:shape id="Freeform 22" o:spid="_x0000_s1046" style="position:absolute;left:8741;top:860;width:16;height:11;visibility:visible;mso-wrap-style:square;v-text-anchor:top" coordsize="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" path="m14,l,8r15,2l14,xe" fillcolor="black" stroked="f">
                  <v:path arrowok="t" o:connecttype="custom" o:connectlocs="14,861;0,869;15,871;14,861" o:connectangles="0,0,0,0"/>
                </v:shape>
                <v:shape id="Freeform 23" o:spid="_x0000_s1047" style="position:absolute;left:8936;top:830;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" path="m2,1l,6,3,9,12,8,8,5,10,2,11,,2,1xe" fillcolor="black" stroked="f">
                  <v:path arrowok="t" o:connecttype="custom" o:connectlocs="2,832;0,837;3,840;12,839;8,836;10,833;11,831;2,832" o:connectangles="0,0,0,0,0,0,0,0"/>
                </v:shape>
                <v:shape id="Freeform 24" o:spid="_x0000_s1048" style="position:absolute;left:8936;top:830;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" path="m,6l3,9,12,8,10,6,8,5,10,2,11,,2,1,,6xe" filled="f" strokeweight=".01869mm">
                  <v:path arrowok="t" o:connecttype="custom" o:connectlocs="0,837;3,840;12,839;10,837;8,836;10,833;11,831;2,832;0,837" o:connectangles="0,0,0,0,0,0,0,0,0"/>
                </v:shape>
                <v:line id="Line 25" o:spid="_x0000_s1049" style="position:absolute;visibility:visible;mso-wrap-style:square" from="8757,880" to="8940,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" strokeweight=".03786mm"/>
                <v:shape id="Freeform 26" o:spid="_x0000_s1050" style="position:absolute;left:8745;top:874;width:16;height:11;visibility:visible;mso-wrap-style:square;v-text-anchor:top" coordsize="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" path="m12,l,10r15,1l12,xe" fillcolor="black" stroked="f">
                  <v:path arrowok="t" o:connecttype="custom" o:connectlocs="12,874;0,884;15,885;12,874" o:connectangles="0,0,0,0"/>
                </v:shape>
                <v:shape id="Freeform 27" o:spid="_x0000_s1051" style="position:absolute;left:8933;top:813;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" path="m1,2l,7r4,3l12,8,8,5,9,3,10,,1,2xe" fillcolor="black" stroked="f">
                  <v:path arrowok="t" o:connecttype="custom" o:connectlocs="1,816;0,821;4,824;12,822;8,819;9,817;10,814;1,816" o:connectangles="0,0,0,0,0,0,0,0"/>
                </v:shape>
                <v:shape id="Freeform 28" o:spid="_x0000_s1052" style="position:absolute;left:8933;top:813;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" path="m,7r4,3l12,8,10,6,8,5,9,3,10,,1,2,,7xe" filled="f" strokeweight=".01864mm">
                  <v:path arrowok="t" o:connecttype="custom" o:connectlocs="0,821;4,824;12,822;10,820;8,819;9,817;10,814;1,816;0,821" o:connectangles="0,0,0,0,0,0,0,0,0"/>
                </v:shape>
                <v:shape id="Freeform 29" o:spid="_x0000_s1053" style="position:absolute;left:8845;top:725;width:42;height:38;visibility:visible;mso-wrap-style:square;v-text-anchor:top" coordsize="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" path="m4,38l,34,39,r2,6l4,38xe" fillcolor="#b3b3b3" stroked="f">
                  <v:path arrowok="t" o:connecttype="custom" o:connectlocs="4,763;0,759;39,725;41,731;4,763" o:connectangles="0,0,0,0,0"/>
                </v:shape>
                <v:shape id="Freeform 30" o:spid="_x0000_s1054" style="position:absolute;left:8845;top:725;width:42;height:38;visibility:visible;mso-wrap-style:square;v-text-anchor:top" coordsize="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" path="m39,l,34r4,4l41,6,39,xe" filled="f" strokeweight=".00472mm">
                  <v:path arrowok="t" o:connecttype="custom" o:connectlocs="39,725;0,759;4,763;41,731;39,725" o:connectangles="0,0,0,0,0"/>
                </v:shape>
                <v:shape id="Freeform 31" o:spid="_x0000_s1055" style="position:absolute;left:8805;top:726;width:40;height:37;visibility:visible;mso-wrap-style:square;v-text-anchor:top" coordsize="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" path="m35,36l,5,2,,40,32r-5,4xe" fillcolor="#b3b3b3" stroked="f">
                  <v:path arrowok="t" o:connecttype="custom" o:connectlocs="35,763;0,732;2,727;40,759;35,763" o:connectangles="0,0,0,0,0"/>
                </v:shape>
                <v:shape id="Freeform 32" o:spid="_x0000_s1056" style="position:absolute;left:8805;top:726;width:40;height:37;visibility:visible;mso-wrap-style:square;v-text-anchor:top" coordsize="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" path="m35,36r5,-4l2,,,5,35,36xe" filled="f" strokeweight=".00472mm">
                  <v:path arrowok="t" o:connecttype="custom" o:connectlocs="35,763;40,759;2,727;0,732;35,763" o:connectangles="0,0,0,0,0"/>
                </v:shape>
                <v:shape id="Freeform 33" o:spid="_x0000_s1057" style="position:absolute;left:8799;top:808;width:94;height:104;visibility:visible;mso-wrap-style:square;v-text-anchor:top" coordsize="9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" path="m62,103r-31,l19,100,4,86,,75,,,28,r,60l30,66r5,7l40,75r13,l58,73r6,-7l65,60,65,,93,r,75l90,86,74,100r-12,3xe" fillcolor="#b3b3b3" stroked="f">
                  <v:path arrowok="t" o:connecttype="custom" o:connectlocs="62,911;31,911;19,908;4,894;0,883;0,808;28,808;28,868;30,874;35,881;40,883;53,883;58,881;64,874;65,868;65,808;93,808;93,883;90,894;74,908;62,911" o:connectangles="0,0,0,0,0,0,0,0,0,0,0,0,0,0,0,0,0,0,0,0,0"/>
                </v:shape>
                <v:shape id="Freeform 34" o:spid="_x0000_s1058" style="position:absolute;left:8799;top:808;width:94;height:104;visibility:visible;mso-wrap-style:square;v-text-anchor:top" coordsize="9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" path="m,l28,r,52l28,60r2,6l32,70r3,3l40,75r7,l53,75r5,-2l61,70r3,-4l65,60r,-8l65,,93,r,61l93,75,90,86r-8,7l74,100r-12,3l47,103r-16,l19,100,12,93,4,86,,75,,61,,xe" filled="f" strokeweight=".0185mm">
                  <v:path arrowok="t" o:connecttype="custom" o:connectlocs="0,808;28,808;28,860;28,868;30,874;32,878;35,881;40,883;47,883;53,883;58,881;61,878;64,874;65,868;65,860;65,808;93,808;93,869;93,883;90,894;82,901;74,908;62,911;47,911;31,911;19,908;12,901;4,894;0,883;0,869;0,808" o:connectangles="0,0,0,0,0,0,0,0,0,0,0,0,0,0,0,0,0,0,0,0,0,0,0,0,0,0,0,0,0,0,0"/>
                </v:shape>
                <v:rect id="Rectangle 35" o:spid="_x0000_s1059" style="position:absolute;left:8790;top:825;width:113;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" fillcolor="#c8aa36" stroked="f"/>
                <v:rect id="Rectangle 36" o:spid="_x0000_s1060" style="position:absolute;left:8790;top:825;width:113;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" filled="f" strokecolor="#010000" strokeweight=".02869mm"/>
                <v:shape id="Picture 37" o:spid="_x0000_s1061" type="#_x0000_t75" style="position:absolute;left:8778;top:818;width:21;height: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">
                  <v:imagedata r:id="rId44" o:title=""/>
                </v:shape>
                <v:shape id="Picture 38" o:spid="_x0000_s1062" type="#_x0000_t75" style="position:absolute;left:8820;top:818;width:94;height: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">
                  <v:imagedata r:id="rId45" o:title=""/>
                </v:shape>
                <v:shape id="Picture 39" o:spid="_x0000_s1063" type="#_x0000_t75" style="position:absolute;left:8799;top:824;width:21;height: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">
                  <v:imagedata r:id="rId46" o:title=""/>
                </v:shape>
                <v:shape id="AutoShape 40" o:spid="_x0000_s1064" style="position:absolute;left:8875;top:780;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" path="m12,9l14,8,16,7,14,5,8,,4,,,,1,2r,4l7,6r5,3xm7,21l7,6,1,6,,20r7,1xe" fillcolor="#b3b3b3" stroked="f">
                  <v:path arrowok="t" o:connecttype="custom" o:connectlocs="12,790;14,789;16,788;14,786;8,781;4,781;0,781;1,783;1,787;7,787;12,790;7,802;7,787;1,787;0,801;7,802" o:connectangles="0,0,0,0,0,0,0,0,0,0,0,0,0,0,0,0"/>
                </v:shape>
                <v:shape id="Freeform 41" o:spid="_x0000_s1065" style="position:absolute;left:8875;top:780;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" path="m7,21l7,6r5,3l13,9,14,8,16,7,15,6,14,5,8,,4,,,,1,2,,20r7,1xe" filled="f" strokeweight=".01842mm">
                  <v:path arrowok="t" o:connecttype="custom" o:connectlocs="7,802;7,787;12,790;13,790;14,789;16,788;15,787;14,786;8,781;4,781;0,781;1,783;0,801;7,802" o:connectangles="0,0,0,0,0,0,0,0,0,0,0,0,0,0"/>
                </v:shape>
                <v:rect id="Rectangle 42" o:spid="_x0000_s1066" style="position:absolute;left:8872;top:798;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" fillcolor="#b3b3b3" stroked="f"/>
                <v:rect id="Rectangle 43" o:spid="_x0000_s1067" style="position:absolute;left:8872;top:798;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" filled="f" strokeweight=".0111mm"/>
                <v:rect id="Rectangle 44" o:spid="_x0000_s1068" style="position:absolute;left:8862;top:804;width:3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" fillcolor="#b3b3b3" stroked="f"/>
                <v:rect id="Rectangle 45" o:spid="_x0000_s1069" style="position:absolute;left:8862;top:804;width:3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" filled="f" strokeweight=".01992mm"/>
                <v:shape id="AutoShape 46" o:spid="_x0000_s1070" style="position:absolute;left:8801;top:779;width:17;height:21;visibility:visible;mso-wrap-style:square;v-text-anchor:top" coordsize="1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" path="m4,10l1,9,,7,2,5,8,r8,l15,3r,4l9,7,4,10xm9,21l9,7r6,l16,21r-7,xe" fillcolor="#b3b3b3" stroked="f">
                  <v:path arrowok="t" o:connecttype="custom" o:connectlocs="4,789;1,788;0,786;2,784;8,779;16,779;15,782;15,786;9,786;4,789;9,800;9,786;15,786;16,800;9,800" o:connectangles="0,0,0,0,0,0,0,0,0,0,0,0,0,0,0"/>
                </v:shape>
                <v:shape id="Freeform 47" o:spid="_x0000_s1071" style="position:absolute;left:8801;top:779;width:17;height:21;visibility:visible;mso-wrap-style:square;v-text-anchor:top" coordsize="1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" path="m9,21l9,7,4,10,3,9,1,9,,7,1,6,2,5,8,r4,l16,,15,3r1,18l9,21xe" filled="f" strokeweight=".01842mm">
                  <v:path arrowok="t" o:connecttype="custom" o:connectlocs="9,800;9,786;4,789;3,788;1,788;0,786;1,785;2,784;8,779;12,779;16,779;15,782;16,800;9,800" o:connectangles="0,0,0,0,0,0,0,0,0,0,0,0,0,0"/>
                </v:shape>
                <v:rect id="Rectangle 48" o:spid="_x0000_s1072" style="position:absolute;left:8805;top:797;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" fillcolor="#b3b3b3" stroked="f"/>
                <v:rect id="Rectangle 49" o:spid="_x0000_s1073" style="position:absolute;left:8805;top:797;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" filled="f" strokeweight=".0111mm"/>
                <v:rect id="Rectangle 50" o:spid="_x0000_s1074" style="position:absolute;left:8797;top:802;width:3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" fillcolor="#b3b3b3" stroked="f"/>
                <v:rect id="Rectangle 51" o:spid="_x0000_s1075" style="position:absolute;left:8797;top:802;width:3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" filled="f" strokeweight=".01992mm"/>
                <v:shape id="Freeform 52" o:spid="_x0000_s1076" style="position:absolute;left:8844;top:693;width:65;height:68;visibility:visible;mso-wrap-style:square;v-text-anchor:top" coordsize="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" path="m65,62r-6,6l,6,5,,65,62xe" fillcolor="#b3b3b3" stroked="f">
                  <v:path arrowok="t" o:connecttype="custom" o:connectlocs="65,756;59,762;0,700;5,694;65,756" o:connectangles="0,0,0,0,0"/>
                </v:shape>
                <v:shape id="Freeform 53" o:spid="_x0000_s1077" style="position:absolute;left:8844;top:693;width:65;height:68;visibility:visible;mso-wrap-style:square;v-text-anchor:top" coordsize="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" path="m,6l5,,65,62r-6,6l,6xe" filled="f" strokeweight=".01542mm">
                  <v:path arrowok="t" o:connecttype="custom" o:connectlocs="0,700;5,694;65,756;59,762;0,700" o:connectangles="0,0,0,0,0"/>
                </v:shape>
                <v:shape id="Freeform 54" o:spid="_x0000_s1078" style="position:absolute;left:8783;top:693;width:65;height:68;visibility:visible;mso-wrap-style:square;v-text-anchor:top" coordsize="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" path="m,62r6,6l65,6,60,,,62xe" fillcolor="#b3b3b3" stroked="f">
                  <v:path arrowok="t" o:connecttype="custom" o:connectlocs="0,756;6,762;65,700;60,694;0,756" o:connectangles="0,0,0,0,0"/>
                </v:shape>
                <v:shape id="Freeform 55" o:spid="_x0000_s1079" style="position:absolute;left:8783;top:693;width:65;height:68;visibility:visible;mso-wrap-style:square;v-text-anchor:top" coordsize="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" path="m65,6l60,,,62r6,6l65,6xe" filled="f" strokeweight=".01542mm">
                  <v:path arrowok="t" o:connecttype="custom" o:connectlocs="65,700;60,694;0,756;6,762;65,700" o:connectangles="0,0,0,0,0"/>
                </v:shape>
                <v:shape id="Picture 56" o:spid="_x0000_s1080" type="#_x0000_t75" style="position:absolute;left:8750;top:742;width:45;height: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">
                  <v:imagedata r:id="rId47" o:title=""/>
                </v:shape>
                <v:shape id="Freeform 57" o:spid="_x0000_s1081" style="position:absolute;left:8750;top:742;width:45;height:46;visibility:visible;mso-wrap-style:square;v-text-anchor:top" coordsize="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" path="m45,22r,13l35,45r-13,l10,45,,35,,22,,10,10,,22,,35,,45,10r,12xe" filled="f" strokeweight=".02119mm">
                  <v:path arrowok="t" o:connecttype="custom" o:connectlocs="45,765;45,778;35,788;22,788;10,788;0,778;0,765;0,753;10,743;22,743;35,743;45,753;45,765" o:connectangles="0,0,0,0,0,0,0,0,0,0,0,0,0"/>
                </v:shape>
                <v:shape id="Picture 58" o:spid="_x0000_s1082" type="#_x0000_t75" style="position:absolute;left:8891;top:744;width:45;height: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">
                  <v:imagedata r:id="rId47" o:title=""/>
                </v:shape>
                <v:shape id="Freeform 59" o:spid="_x0000_s1083" style="position:absolute;left:8891;top:744;width:45;height:46;visibility:visible;mso-wrap-style:square;v-text-anchor:top" coordsize="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" path="m,23l,35,10,45r12,l35,45,45,35r,-12l45,10,35,,22,,10,,,10,,23xe" filled="f" strokeweight=".02119mm">
                  <v:path arrowok="t" o:connecttype="custom" o:connectlocs="0,767;0,779;10,789;22,789;35,789;45,779;45,767;45,754;35,744;22,744;10,744;0,754;0,767" o:connectangles="0,0,0,0,0,0,0,0,0,0,0,0,0"/>
                </v:shape>
                <v:shape id="Picture 60" o:spid="_x0000_s1084" type="#_x0000_t75" style="position:absolute;left:8797;top:717;width:2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">
                  <v:imagedata r:id="rId48" o:title=""/>
                </v:shape>
                <v:shape id="Freeform 61" o:spid="_x0000_s1085" style="position:absolute;left:8797;top:717;width:28;height:29;visibility:visible;mso-wrap-style:square;v-text-anchor:top" coordsize="2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" path="m13,l27,14,13,29,,16,13,xe" filled="f" strokeweight=".0116mm">
                  <v:path arrowok="t" o:connecttype="custom" o:connectlocs="13,717;27,731;13,746;0,733;13,717" o:connectangles="0,0,0,0,0"/>
                </v:shape>
                <v:shape id="Picture 62" o:spid="_x0000_s1086" type="#_x0000_t75" style="position:absolute;left:8868;top:717;width:2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">
                  <v:imagedata r:id="rId48" o:title=""/>
                </v:shape>
                <v:shape id="Freeform 63" o:spid="_x0000_s1087" style="position:absolute;left:8868;top:717;width:28;height:29;visibility:visible;mso-wrap-style:square;v-text-anchor:top" coordsize="2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" path="m14,l,14,14,29,27,16,14,xe" filled="f" strokeweight=".0116mm">
                  <v:path arrowok="t" o:connecttype="custom" o:connectlocs="14,717;0,731;14,746;27,733;14,717" o:connectangles="0,0,0,0,0"/>
                </v:shape>
                <v:shape id="AutoShape 64" o:spid="_x0000_s1088" style="position:absolute;left:8835;top:690;width:22;height:83;visibility:visible;mso-wrap-style:square;v-text-anchor:top" coordsize="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" path="m3,60r15,l19,60r2,l21,62r,5l21,72r,4l21,78r,1l21,80r,2l20,82r-1,l3,82r-1,l,82,,80,,75,,70,,66,,64,,63,,62,,60r2,l3,60xm3,l18,r1,l21,r,1l21,6r,5l21,16r,1l21,18r,2l21,21r-1,l19,21,3,21r-1,l,21,,20,,15,,10,,5,,4,,2,,1,,,2,,3,xe" filled="f" strokeweight=".02119mm">
                  <v:path arrowok="t" o:connecttype="custom" o:connectlocs="3,751;18,751;19,751;21,751;21,753;21,758;21,763;21,767;21,769;21,770;21,771;21,773;20,773;19,773;3,773;2,773;0,773;0,771;0,766;0,761;0,757;0,755;0,754;0,753;0,751;2,751;3,751;3,691;18,691;19,691;21,691;21,692;21,697;21,702;21,707;21,708;21,709;21,711;21,712;20,712;19,712;3,712;2,712;0,712;0,711;0,706;0,701;0,696;0,695;0,693;0,692;0,691;2,691;3,691" o:connectangles="0,0,0,0,0,0,0,0,0,0,0,0,0,0,0,0,0,0,0,0,0,0,0,0,0,0,0,0,0,0,0,0,0,0,0,0,0,0,0,0,0,0,0,0,0,0,0,0,0,0,0,0,0,0"/>
                </v:shape>
                <v:shape id="AutoShape 65" o:spid="_x0000_s1089" style="position:absolute;left:9047;top:440;width:340;height:240;visibility:visible;mso-wrap-style:square;v-text-anchor:top" coordsize="3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" path="m,l,240r339,l282,200r-244,l38,80r75,l,xm113,80r-75,l209,200r73,l113,80xe" fillcolor="#648701" stroked="f">
                  <v:path arrowok="t" o:connecttype="custom" o:connectlocs="0,440;0,680;339,680;282,640;38,640;38,520;113,520;0,440;113,520;38,520;209,640;282,640;113,520" o:connectangles="0,0,0,0,0,0,0,0,0,0,0,0,0"/>
                </v:shape>
                <v:shape id="AutoShape 66" o:spid="_x0000_s1090" style="position:absolute;left:9047;top:440;width:340;height:240;visibility:visible;mso-wrap-style:square;v-text-anchor:top" coordsize="3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" path="m,l,240r339,l,xm38,80l209,200r-171,l38,80xe" filled="f" strokeweight=".01997mm">
                  <v:path arrowok="t" o:connecttype="custom" o:connectlocs="0,440;0,680;339,680;0,440;38,520;209,640;38,640;38,520" o:connectangles="0,0,0,0,0,0,0,0"/>
                </v:shape>
                <v:line id="Line 67" o:spid="_x0000_s1091" style="position:absolute;visibility:visible;mso-wrap-style:square" from="9035,402" to="903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" strokeweight=".07953mm"/>
                <v:shape id="Picture 68" o:spid="_x0000_s1092" type="#_x0000_t75" style="position:absolute;left:9022;top:782;width:24;height: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">
                  <v:imagedata r:id="rId44" o:title=""/>
                </v:shape>
                <v:shape id="Freeform 69" o:spid="_x0000_s1093" style="position:absolute;left:9022;top:782;width:24;height:55;visibility:visible;mso-wrap-style:square;v-text-anchor:top" coordsize="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" path="m24,39l24,,,,,10,,20,12,54r1,l23,43r,-1l24,40r,-1xe" filled="f" strokecolor="#010000" strokeweight=".0355mm">
                  <v:path arrowok="t" o:connecttype="custom" o:connectlocs="24,822;24,783;0,783;0,793;0,803;12,837;13,837;23,826;23,825;24,823;24,822" o:connectangles="0,0,0,0,0,0,0,0,0,0,0"/>
                </v:shape>
                <v:shape id="Picture 70" o:spid="_x0000_s1094" type="#_x0000_t75" style="position:absolute;left:9049;top:713;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">
                  <v:imagedata r:id="rId49" o:title=""/>
                </v:shape>
                <v:rect id="Rectangle 71" o:spid="_x0000_s1095" style="position:absolute;left:9049;top:713;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" filled="f" strokecolor="#59543f" strokeweight=".05964mm"/>
                <v:shape id="Picture 72" o:spid="_x0000_s1096" type="#_x0000_t75" style="position:absolute;left:9082;top:715;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">
                  <v:imagedata r:id="rId49" o:title=""/>
                </v:shape>
                <v:rect id="Rectangle 73" o:spid="_x0000_s1097" style="position:absolute;left:9082;top:715;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" filled="f" strokecolor="#59543f" strokeweight=".05964mm"/>
                <v:shape id="Picture 74" o:spid="_x0000_s1098" type="#_x0000_t75" style="position:absolute;left:9117;top:717;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">
                  <v:imagedata r:id="rId49" o:title=""/>
                </v:shape>
                <v:rect id="Rectangle 75" o:spid="_x0000_s1099" style="position:absolute;left:9117;top:717;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" filled="f" strokecolor="#59543f" strokeweight=".05964mm"/>
                <v:shape id="Picture 76" o:spid="_x0000_s1100" type="#_x0000_t75" style="position:absolute;left:9151;top:715;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">
                  <v:imagedata r:id="rId49" o:title=""/>
                </v:shape>
                <v:rect id="Rectangle 77" o:spid="_x0000_s1101" style="position:absolute;left:9151;top:715;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" filled="f" strokecolor="#59543f" strokeweight=".05964mm"/>
                <v:shape id="Picture 78" o:spid="_x0000_s1102" type="#_x0000_t75" style="position:absolute;left:9185;top:714;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">
                  <v:imagedata r:id="rId49" o:title=""/>
                </v:shape>
                <v:rect id="Rectangle 79" o:spid="_x0000_s1103" style="position:absolute;left:9185;top:714;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" filled="f" strokecolor="#59543f" strokeweight=".05964mm"/>
                <v:shape id="Picture 80" o:spid="_x0000_s1104" type="#_x0000_t75" style="position:absolute;left:9219;top:715;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">
                  <v:imagedata r:id="rId49" o:title=""/>
                </v:shape>
                <v:rect id="Rectangle 81" o:spid="_x0000_s1105" style="position:absolute;left:9219;top:715;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" filled="f" strokecolor="#59543f" strokeweight=".05964mm"/>
                <v:shape id="Picture 82" o:spid="_x0000_s1106" type="#_x0000_t75" style="position:absolute;left:9253;top:714;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">
                  <v:imagedata r:id="rId49" o:title=""/>
                </v:shape>
                <v:rect id="Rectangle 83" o:spid="_x0000_s1107" style="position:absolute;left:9253;top:714;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" filled="f" strokecolor="#59543f" strokeweight=".05964mm"/>
                <v:shape id="Picture 84" o:spid="_x0000_s1108" type="#_x0000_t75" style="position:absolute;left:9287;top:716;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">
                  <v:imagedata r:id="rId49" o:title=""/>
                </v:shape>
                <v:rect id="Rectangle 85" o:spid="_x0000_s1109" style="position:absolute;left:9287;top:716;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" filled="f" strokecolor="#59543f" strokeweight=".05964mm"/>
                <v:shape id="Picture 86" o:spid="_x0000_s1110" type="#_x0000_t75" style="position:absolute;left:9322;top:714;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">
                  <v:imagedata r:id="rId49" o:title=""/>
                </v:shape>
                <v:rect id="Rectangle 87" o:spid="_x0000_s1111" style="position:absolute;left:9322;top:714;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" filled="f" strokecolor="#59543f" strokeweight=".05964mm"/>
                <v:shape id="Picture 88" o:spid="_x0000_s1112" type="#_x0000_t75" style="position:absolute;left:9356;top:715;width:4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">
                  <v:imagedata r:id="rId50" o:title=""/>
                </v:shape>
                <v:shape id="Freeform 89" o:spid="_x0000_s1113" style="position:absolute;left:9356;top:715;width:47;height:23;visibility:visible;mso-wrap-style:square;v-text-anchor:top" coordsize="4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" path="m,l,22r47,l45,15,44,7,42,,,xe" filled="f" strokecolor="#59543f" strokeweight=".05964mm">
                  <v:path arrowok="t" o:connecttype="custom" o:connectlocs="0,716;0,738;47,738;45,731;44,723;42,716;0,716" o:connectangles="0,0,0,0,0,0,0"/>
                </v:shape>
                <v:shape id="Picture 90" o:spid="_x0000_s1114" type="#_x0000_t75" style="position:absolute;left:9049;top:696;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">
                  <v:imagedata r:id="rId51" o:title=""/>
                </v:shape>
                <v:rect id="Rectangle 91" o:spid="_x0000_s1115" style="position:absolute;left:9049;top:696;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" filled="f" strokecolor="#59543f" strokeweight=".0875mm"/>
                <v:shape id="Picture 92" o:spid="_x0000_s1116" type="#_x0000_t75" style="position:absolute;left:9075;top:696;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">
                  <v:imagedata r:id="rId52" o:title=""/>
                </v:shape>
                <v:rect id="Rectangle 93" o:spid="_x0000_s1117" style="position:absolute;left:9075;top:696;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" filled="f" strokecolor="#59543f" strokeweight=".0875mm"/>
                <v:shape id="Picture 94" o:spid="_x0000_s1118" type="#_x0000_t75" style="position:absolute;left:9104;top:696;width:29;height: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">
                  <v:imagedata r:id="rId52" o:title=""/>
                </v:shape>
                <v:rect id="Rectangle 95" o:spid="_x0000_s1119" style="position:absolute;left:9104;top:696;width:29;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" filled="f" strokecolor="#59543f" strokeweight=".0875mm"/>
                <v:shape id="Picture 96" o:spid="_x0000_s1120" type="#_x0000_t75" style="position:absolute;left:9133;top:696;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">
                  <v:imagedata r:id="rId52" o:title=""/>
                </v:shape>
                <v:rect id="Rectangle 97" o:spid="_x0000_s1121" style="position:absolute;left:9133;top:696;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" filled="f" strokecolor="#59543f" strokeweight=".0875mm"/>
                <v:shape id="Picture 98" o:spid="_x0000_s1122" type="#_x0000_t75" style="position:absolute;left:9162;top:696;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">
                  <v:imagedata r:id="rId52" o:title=""/>
                </v:shape>
                <v:rect id="Rectangle 99" o:spid="_x0000_s1123" style="position:absolute;left:9162;top:696;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" filled="f" strokecolor="#59543f" strokeweight=".0875mm"/>
                <v:shape id="Picture 100" o:spid="_x0000_s1124" type="#_x0000_t75" style="position:absolute;left:9191;top:695;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">
                  <v:imagedata r:id="rId51" o:title=""/>
                </v:shape>
                <v:rect id="Rectangle 101" o:spid="_x0000_s1125" style="position:absolute;left:9191;top:695;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" filled="f" strokecolor="#59543f" strokeweight=".0875mm"/>
                <v:shape id="Picture 102" o:spid="_x0000_s1126" type="#_x0000_t75" style="position:absolute;left:9220;top:696;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">
                  <v:imagedata r:id="rId52" o:title=""/>
                </v:shape>
                <v:rect id="Rectangle 103" o:spid="_x0000_s1127" style="position:absolute;left:9220;top:696;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" filled="f" strokecolor="#59543f" strokeweight=".0875mm"/>
                <v:shape id="Picture 104" o:spid="_x0000_s1128" type="#_x0000_t75" style="position:absolute;left:9250;top:696;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">
                  <v:imagedata r:id="rId52" o:title=""/>
                </v:shape>
                <v:rect id="Rectangle 105" o:spid="_x0000_s1129" style="position:absolute;left:9250;top:696;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" filled="f" strokecolor="#59543f" strokeweight=".0875mm"/>
                <v:shape id="Picture 106" o:spid="_x0000_s1130" type="#_x0000_t75" style="position:absolute;left:9279;top:696;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">
                  <v:imagedata r:id="rId52" o:title=""/>
                </v:shape>
                <v:rect id="Rectangle 107" o:spid="_x0000_s1131" style="position:absolute;left:9279;top:696;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" filled="f" strokecolor="#59543f" strokeweight=".0875mm"/>
                <v:shape id="Picture 108" o:spid="_x0000_s1132" type="#_x0000_t75" style="position:absolute;left:9308;top:695;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">
                  <v:imagedata r:id="rId52" o:title=""/>
                </v:shape>
                <v:rect id="Rectangle 109" o:spid="_x0000_s1133" style="position:absolute;left:9308;top:695;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" filled="f" strokecolor="#59543f" strokeweight=".0875mm"/>
                <v:shape id="Picture 110" o:spid="_x0000_s1134" type="#_x0000_t75" style="position:absolute;left:9337;top:695;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">
                  <v:imagedata r:id="rId52" o:title=""/>
                </v:shape>
                <v:rect id="Rectangle 111" o:spid="_x0000_s1135" style="position:absolute;left:9337;top:695;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" filled="f" strokecolor="#59543f" strokeweight=".0875mm"/>
                <v:shape id="Picture 112" o:spid="_x0000_s1136" type="#_x0000_t75" style="position:absolute;left:9366;top:694;width:31;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">
                  <v:imagedata r:id="rId52" o:title=""/>
                </v:shape>
                <v:shape id="Freeform 113" o:spid="_x0000_s1137" style="position:absolute;left:9366;top:694;width:31;height:18;visibility:visible;mso-wrap-style:square;v-text-anchor:top" coordsize="3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" path="m,l,17r31,l30,11,28,6,26,,,xe" filled="f" strokecolor="#59543f" strokeweight=".0875mm">
                  <v:path arrowok="t" o:connecttype="custom" o:connectlocs="0,695;0,712;31,712;30,706;28,701;26,695;0,695" o:connectangles="0,0,0,0,0,0,0"/>
                </v:shape>
                <v:shape id="Picture 114" o:spid="_x0000_s1138" type="#_x0000_t75" style="position:absolute;left:9071;top:736;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">
                  <v:imagedata r:id="rId53" o:title=""/>
                </v:shape>
                <v:rect id="Rectangle 115" o:spid="_x0000_s1139" style="position:absolute;left:9071;top:736;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" filled="f" strokecolor="#59543f" strokeweight=".05964mm"/>
                <v:shape id="Picture 116" o:spid="_x0000_s1140" type="#_x0000_t75" style="position:absolute;left:9105;top:737;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">
                  <v:imagedata r:id="rId49" o:title=""/>
                </v:shape>
                <v:rect id="Rectangle 117" o:spid="_x0000_s1141" style="position:absolute;left:9105;top:737;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" filled="f" strokecolor="#59543f" strokeweight=".05964mm"/>
                <v:shape id="Picture 118" o:spid="_x0000_s1142" type="#_x0000_t75" style="position:absolute;left:9138;top:737;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">
                  <v:imagedata r:id="rId53" o:title=""/>
                </v:shape>
                <v:rect id="Rectangle 119" o:spid="_x0000_s1143" style="position:absolute;left:9138;top:737;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" filled="f" strokecolor="#59543f" strokeweight=".05964mm"/>
                <v:shape id="Picture 120" o:spid="_x0000_s1144" type="#_x0000_t75" style="position:absolute;left:9172;top:737;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">
                  <v:imagedata r:id="rId49" o:title=""/>
                </v:shape>
                <v:rect id="Rectangle 121" o:spid="_x0000_s1145" style="position:absolute;left:9172;top:737;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" filled="f" strokecolor="#59543f" strokeweight=".05964mm"/>
                <v:shape id="Picture 122" o:spid="_x0000_s1146" type="#_x0000_t75" style="position:absolute;left:9206;top:73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">
                  <v:imagedata r:id="rId49" o:title=""/>
                </v:shape>
                <v:rect id="Rectangle 123" o:spid="_x0000_s1147" style="position:absolute;left:9206;top:73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" filled="f" strokecolor="#59543f" strokeweight=".05964mm"/>
                <v:shape id="Picture 124" o:spid="_x0000_s1148" type="#_x0000_t75" style="position:absolute;left:9239;top:737;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">
                  <v:imagedata r:id="rId49" o:title=""/>
                </v:shape>
                <v:rect id="Rectangle 125" o:spid="_x0000_s1149" style="position:absolute;left:9239;top:737;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" filled="f" strokecolor="#59543f" strokeweight=".05964mm"/>
                <v:shape id="Picture 126" o:spid="_x0000_s1150" type="#_x0000_t75" style="position:absolute;left:9273;top:73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">
                  <v:imagedata r:id="rId49" o:title=""/>
                </v:shape>
                <v:rect id="Rectangle 127" o:spid="_x0000_s1151" style="position:absolute;left:9273;top:73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" filled="f" strokecolor="#59543f" strokeweight=".05964mm"/>
                <v:shape id="Picture 128" o:spid="_x0000_s1152" type="#_x0000_t75" style="position:absolute;left:9306;top:736;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">
                  <v:imagedata r:id="rId49" o:title=""/>
                </v:shape>
                <v:rect id="Rectangle 129" o:spid="_x0000_s1153" style="position:absolute;left:9306;top:736;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" filled="f" strokecolor="#59543f" strokeweight=".05964mm"/>
                <v:shape id="Picture 130" o:spid="_x0000_s1154" type="#_x0000_t75" style="position:absolute;left:9340;top:737;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">
                  <v:imagedata r:id="rId49" o:title=""/>
                </v:shape>
                <v:rect id="Rectangle 131" o:spid="_x0000_s1155" style="position:absolute;left:9340;top:737;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" filled="f" strokecolor="#59543f" strokeweight=".05964mm"/>
                <v:shape id="Picture 132" o:spid="_x0000_s1156" type="#_x0000_t75" style="position:absolute;left:9374;top:737;width:32;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">
                  <v:imagedata r:id="rId53" o:title=""/>
                </v:shape>
                <v:shape id="Freeform 133" o:spid="_x0000_s1157" style="position:absolute;left:9374;top:737;width:32;height:23;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" path="m,l,23r32,l31,15,30,8,29,,,xe" filled="f" strokecolor="#59543f" strokeweight=".05964mm">
                  <v:path arrowok="t" o:connecttype="custom" o:connectlocs="0,737;0,760;32,760;31,752;30,745;29,737;0,737" o:connectangles="0,0,0,0,0,0,0"/>
                </v:shape>
                <v:shape id="Picture 134" o:spid="_x0000_s1158" type="#_x0000_t75" style="position:absolute;left:9049;top:734;width:26;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">
                  <v:imagedata r:id="rId54" o:title=""/>
                </v:shape>
                <v:rect id="Rectangle 135" o:spid="_x0000_s1159" style="position:absolute;left:9049;top:734;width:26;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" filled="f" strokecolor="#59543f" strokeweight=".05964mm"/>
                <v:shape id="Picture 136" o:spid="_x0000_s1160" type="#_x0000_t75" style="position:absolute;left:9110;top:760;width:44;height: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">
                  <v:imagedata r:id="rId55" o:title=""/>
                </v:shape>
                <v:rect id="Rectangle 137" o:spid="_x0000_s1161" style="position:absolute;left:9110;top:760;width:44;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" filled="f" strokecolor="#59543f" strokeweight=".05483mm"/>
                <v:shape id="Picture 138" o:spid="_x0000_s1162" type="#_x0000_t75" style="position:absolute;left:9152;top:759;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">
                  <v:imagedata r:id="rId49" o:title=""/>
                </v:shape>
                <v:rect id="Rectangle 139" o:spid="_x0000_s1163" style="position:absolute;left:9152;top:759;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" filled="f" strokecolor="#59543f" strokeweight=".05964mm"/>
                <v:shape id="Picture 140" o:spid="_x0000_s1164" type="#_x0000_t75" style="position:absolute;left:9187;top:759;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">
                  <v:imagedata r:id="rId49" o:title=""/>
                </v:shape>
                <v:rect id="Rectangle 141" o:spid="_x0000_s1165" style="position:absolute;left:9187;top:759;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" filled="f" strokecolor="#59543f" strokeweight=".05964mm"/>
                <v:shape id="Picture 142" o:spid="_x0000_s1166" type="#_x0000_t75" style="position:absolute;left:9223;top:75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">
                  <v:imagedata r:id="rId49" o:title=""/>
                </v:shape>
                <v:rect id="Rectangle 143" o:spid="_x0000_s1167" style="position:absolute;left:9223;top:75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" filled="f" strokecolor="#59543f" strokeweight=".05964mm"/>
                <v:shape id="Picture 144" o:spid="_x0000_s1168" type="#_x0000_t75" style="position:absolute;left:9258;top:760;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">
                  <v:imagedata r:id="rId49" o:title=""/>
                </v:shape>
                <v:rect id="Rectangle 145" o:spid="_x0000_s1169" style="position:absolute;left:9258;top:760;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" filled="f" strokecolor="#59543f" strokeweight=".05964mm"/>
                <v:shape id="Picture 146" o:spid="_x0000_s1170" type="#_x0000_t75" style="position:absolute;left:9293;top:759;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">
                  <v:imagedata r:id="rId49" o:title=""/>
                </v:shape>
                <v:rect id="Rectangle 147" o:spid="_x0000_s1171" style="position:absolute;left:9293;top:759;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" filled="f" strokecolor="#59543f" strokeweight=".05964mm"/>
                <v:shape id="Picture 148" o:spid="_x0000_s1172" type="#_x0000_t75" style="position:absolute;left:9328;top:760;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">
                  <v:imagedata r:id="rId49" o:title=""/>
                </v:shape>
                <v:rect id="Rectangle 149" o:spid="_x0000_s1173" style="position:absolute;left:9328;top:760;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" filled="f" strokecolor="#59543f" strokeweight=".05964mm"/>
                <v:shape id="Picture 150" o:spid="_x0000_s1174" type="#_x0000_t75" style="position:absolute;left:9364;top:758;width:44;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">
                  <v:imagedata r:id="rId49" o:title=""/>
                </v:shape>
                <v:shape id="Freeform 151" o:spid="_x0000_s1175" style="position:absolute;left:9364;top:758;width:44;height:23;visibility:visible;mso-wrap-style:square;v-text-anchor:top" coordsize="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" path="m,l,22r44,l43,15r,-8l42,,,xe" filled="f" strokecolor="#59543f" strokeweight=".05964mm">
                  <v:path arrowok="t" o:connecttype="custom" o:connectlocs="0,759;0,781;44,781;43,774;43,766;42,759;0,759" o:connectangles="0,0,0,0,0,0,0"/>
                </v:shape>
                <v:shape id="Picture 152" o:spid="_x0000_s1176" type="#_x0000_t75" style="position:absolute;left:9157;top:782;width:44;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">
                  <v:imagedata r:id="rId56" o:title=""/>
                </v:shape>
                <v:rect id="Rectangle 153" o:spid="_x0000_s1177" style="position:absolute;left:9157;top:782;width:44;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" filled="f" strokecolor="#59543f" strokeweight=".05689mm"/>
                <v:shape id="Picture 154" o:spid="_x0000_s1178" type="#_x0000_t75" style="position:absolute;left:9198;top:781;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">
                  <v:imagedata r:id="rId53" o:title=""/>
                </v:shape>
                <v:rect id="Rectangle 155" o:spid="_x0000_s1179" style="position:absolute;left:9198;top:781;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" filled="f" strokecolor="#59543f" strokeweight=".05964mm"/>
                <v:shape id="Picture 156" o:spid="_x0000_s1180" type="#_x0000_t75" style="position:absolute;left:9233;top:782;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">
                  <v:imagedata r:id="rId49" o:title=""/>
                </v:shape>
                <v:rect id="Rectangle 157" o:spid="_x0000_s1181" style="position:absolute;left:9233;top:782;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" filled="f" strokecolor="#59543f" strokeweight=".05964mm"/>
                <v:shape id="Picture 158" o:spid="_x0000_s1182" type="#_x0000_t75" style="position:absolute;left:9267;top:781;width:37;height: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">
                  <v:imagedata r:id="rId49" o:title=""/>
                </v:shape>
                <v:rect id="Rectangle 159" o:spid="_x0000_s1183" style="position:absolute;left:9267;top:781;width:37;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" filled="f" strokecolor="#59543f" strokeweight=".06111mm"/>
                <v:shape id="Picture 160" o:spid="_x0000_s1184" type="#_x0000_t75" style="position:absolute;left:9301;top:783;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">
                  <v:imagedata r:id="rId49" o:title=""/>
                </v:shape>
                <v:rect id="Rectangle 161" o:spid="_x0000_s1185" style="position:absolute;left:9301;top:783;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" filled="f" strokecolor="#59543f" strokeweight=".05964mm"/>
                <v:shape id="Picture 162" o:spid="_x0000_s1186" type="#_x0000_t75" style="position:absolute;left:9369;top:782;width:39;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">
                  <v:imagedata r:id="rId49" o:title=""/>
                </v:shape>
                <v:shape id="Freeform 163" o:spid="_x0000_s1187" style="position:absolute;left:9369;top:782;width:39;height:23;visibility:visible;mso-wrap-style:square;v-text-anchor:top" coordsize="3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" path="m,l,22r38,l38,20r,-1l38,17r,-6l38,5,38,,,xe" filled="f" strokecolor="#59543f" strokeweight=".05964mm">
                  <v:path arrowok="t" o:connecttype="custom" o:connectlocs="0,783;0,805;38,805;38,803;38,802;38,800;38,794;38,788;38,783;0,783" o:connectangles="0,0,0,0,0,0,0,0,0,0"/>
                </v:shape>
                <v:shape id="Picture 164" o:spid="_x0000_s1188" type="#_x0000_t75" style="position:absolute;left:9185;top:803;width:39;height: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">
                  <v:imagedata r:id="rId49" o:title=""/>
                </v:shape>
                <v:rect id="Rectangle 165" o:spid="_x0000_s1189" style="position:absolute;left:9185;top:803;width:39;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" filled="f" strokecolor="#59543f" strokeweight=".0605mm"/>
                <v:shape id="Picture 166" o:spid="_x0000_s1190" type="#_x0000_t75" style="position:absolute;left:9222;top:804;width:2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">
                  <v:imagedata r:id="rId54" o:title=""/>
                </v:shape>
                <v:rect id="Rectangle 167" o:spid="_x0000_s1191" style="position:absolute;left:9222;top:804;width:2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" filled="f" strokecolor="#59543f" strokeweight=".06208mm"/>
                <v:shape id="Picture 168" o:spid="_x0000_s1192" type="#_x0000_t75" style="position:absolute;left:9248;top:806;width:28;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">
                  <v:imagedata r:id="rId53" o:title=""/>
                </v:shape>
                <v:rect id="Rectangle 169" o:spid="_x0000_s1193" style="position:absolute;left:9248;top:806;width:28;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" filled="f" strokecolor="#59543f" strokeweight=".06203mm"/>
                <v:shape id="Picture 170" o:spid="_x0000_s1194" type="#_x0000_t75" style="position:absolute;left:9275;top:805;width:49;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">
                  <v:imagedata r:id="rId57" o:title=""/>
                </v:shape>
                <v:rect id="Rectangle 171" o:spid="_x0000_s1195" style="position:absolute;left:9275;top:805;width:49;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" filled="f" strokecolor="#59543f" strokeweight=".05497mm"/>
                <v:shape id="Picture 172" o:spid="_x0000_s1196" type="#_x0000_t75" style="position:absolute;left:9324;top:804;width:66;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">
                  <v:imagedata r:id="rId58" o:title=""/>
                </v:shape>
                <v:rect id="Rectangle 173" o:spid="_x0000_s1197" style="position:absolute;left:9324;top:804;width:66;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" filled="f" strokecolor="#59543f" strokeweight=".04847mm"/>
                <v:shape id="Picture 174" o:spid="_x0000_s1198" type="#_x0000_t75" style="position:absolute;left:9389;top:804;width:19;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">
                  <v:imagedata r:id="rId59" o:title=""/>
                </v:shape>
                <v:shape id="Freeform 175" o:spid="_x0000_s1199" style="position:absolute;left:9389;top:804;width:19;height:23;visibility:visible;mso-wrap-style:square;v-text-anchor:top" coordsize="1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" path="m,l,22r18,l19,15r,-8l19,,,xe" filled="f" strokecolor="#59543f" strokeweight=".05964mm">
                  <v:path arrowok="t" o:connecttype="custom" o:connectlocs="0,805;0,827;18,827;19,820;19,812;19,805;0,805" o:connectangles="0,0,0,0,0,0,0"/>
                </v:shape>
                <v:shape id="Picture 176" o:spid="_x0000_s1200" type="#_x0000_t75" style="position:absolute;left:9207;top:829;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">
                  <v:imagedata r:id="rId49" o:title=""/>
                </v:shape>
                <v:rect id="Rectangle 177" o:spid="_x0000_s1201" style="position:absolute;left:9207;top:829;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" filled="f" strokecolor="#59543f" strokeweight=".05964mm"/>
                <v:shape id="Picture 178" o:spid="_x0000_s1202" type="#_x0000_t75" style="position:absolute;left:9241;top:82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">
                  <v:imagedata r:id="rId49" o:title=""/>
                </v:shape>
                <v:rect id="Rectangle 179" o:spid="_x0000_s1203" style="position:absolute;left:9241;top:82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" filled="f" strokecolor="#59543f" strokeweight=".05964mm"/>
                <v:shape id="Picture 180" o:spid="_x0000_s1204" type="#_x0000_t75" style="position:absolute;left:9275;top:829;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">
                  <v:imagedata r:id="rId49" o:title=""/>
                </v:shape>
                <v:rect id="Rectangle 181" o:spid="_x0000_s1205" style="position:absolute;left:9275;top:829;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" filled="f" strokecolor="#59543f" strokeweight=".05964mm"/>
                <v:shape id="Picture 182" o:spid="_x0000_s1206" type="#_x0000_t75" style="position:absolute;left:9309;top:82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">
                  <v:imagedata r:id="rId49" o:title=""/>
                </v:shape>
                <v:rect id="Rectangle 183" o:spid="_x0000_s1207" style="position:absolute;left:9309;top:82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" filled="f" strokecolor="#59543f" strokeweight=".05964mm"/>
                <v:shape id="Picture 184" o:spid="_x0000_s1208" type="#_x0000_t75" style="position:absolute;left:9343;top:82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">
                  <v:imagedata r:id="rId49" o:title=""/>
                </v:shape>
                <v:rect id="Rectangle 185" o:spid="_x0000_s1209" style="position:absolute;left:9343;top:82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" filled="f" strokecolor="#59543f" strokeweight=".05964mm"/>
                <v:shape id="Picture 186" o:spid="_x0000_s1210" type="#_x0000_t75" style="position:absolute;left:9335;top:780;width:37;height: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">
                  <v:imagedata r:id="rId49" o:title=""/>
                </v:shape>
                <v:rect id="Rectangle 187" o:spid="_x0000_s1211" style="position:absolute;left:9335;top:780;width:37;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" filled="f" strokecolor="#59543f" strokeweight=".06097mm"/>
                <v:shape id="Picture 188" o:spid="_x0000_s1212" type="#_x0000_t75" style="position:absolute;left:9378;top:827;width:30;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">
                  <v:imagedata r:id="rId53" o:title=""/>
                </v:shape>
                <v:shape id="Freeform 189" o:spid="_x0000_s1213" style="position:absolute;left:9378;top:827;width:30;height:23;visibility:visible;mso-wrap-style:square;v-text-anchor:top" coordsize="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" path="m,l,22r27,l28,15,29,7,29,,,xe" filled="f" strokecolor="#59543f" strokeweight=".05964mm">
                  <v:path arrowok="t" o:connecttype="custom" o:connectlocs="0,828;0,850;27,850;28,843;29,835;29,828;0,828" o:connectangles="0,0,0,0,0,0,0"/>
                </v:shape>
                <v:shape id="Picture 190" o:spid="_x0000_s1214" type="#_x0000_t75" style="position:absolute;left:9227;top:851;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">
                  <v:imagedata r:id="rId49" o:title=""/>
                </v:shape>
                <v:rect id="Rectangle 191" o:spid="_x0000_s1215" style="position:absolute;left:9227;top:851;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" filled="f" strokecolor="#59543f" strokeweight=".05964mm"/>
                <v:shape id="Picture 192" o:spid="_x0000_s1216" type="#_x0000_t75" style="position:absolute;left:9262;top:850;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">
                  <v:imagedata r:id="rId49" o:title=""/>
                </v:shape>
                <v:rect id="Rectangle 193" o:spid="_x0000_s1217" style="position:absolute;left:9262;top:850;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" filled="f" strokecolor="#59543f" strokeweight=".05964mm"/>
                <v:shape id="Picture 194" o:spid="_x0000_s1218" type="#_x0000_t75" style="position:absolute;left:9297;top:851;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">
                  <v:imagedata r:id="rId49" o:title=""/>
                </v:shape>
                <v:rect id="Rectangle 195" o:spid="_x0000_s1219" style="position:absolute;left:9297;top:851;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" filled="f" strokecolor="#59543f" strokeweight=".05964mm"/>
                <v:shape id="Picture 196" o:spid="_x0000_s1220" type="#_x0000_t75" style="position:absolute;left:9332;top:849;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">
                  <v:imagedata r:id="rId49" o:title=""/>
                </v:shape>
                <v:rect id="Rectangle 197" o:spid="_x0000_s1221" style="position:absolute;left:9332;top:849;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" filled="f" strokecolor="#59543f" strokeweight=".05964mm"/>
                <v:shape id="Picture 198" o:spid="_x0000_s1222" type="#_x0000_t75" style="position:absolute;left:9367;top:851;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">
                  <v:imagedata r:id="rId49" o:title=""/>
                </v:shape>
                <v:shape id="Freeform 199" o:spid="_x0000_s1223" style="position:absolute;left:9367;top:851;width:37;height:23;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" path="m,l,23r32,l34,15,35,8,36,,,xe" filled="f" strokecolor="#59543f" strokeweight=".05964mm">
                  <v:path arrowok="t" o:connecttype="custom" o:connectlocs="0,851;0,874;32,874;34,866;35,859;36,851;0,851" o:connectangles="0,0,0,0,0,0,0"/>
                </v:shape>
                <v:shape id="Picture 200" o:spid="_x0000_s1224" type="#_x0000_t75" style="position:absolute;left:9241;top:874;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">
                  <v:imagedata r:id="rId49" o:title=""/>
                </v:shape>
                <v:rect id="Rectangle 201" o:spid="_x0000_s1225" style="position:absolute;left:9241;top:874;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" filled="f" strokecolor="#59543f" strokeweight=".05964mm"/>
                <v:shape id="Picture 202" o:spid="_x0000_s1226" type="#_x0000_t75" style="position:absolute;left:9278;top:875;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">
                  <v:imagedata r:id="rId49" o:title=""/>
                </v:shape>
                <v:rect id="Rectangle 203" o:spid="_x0000_s1227" style="position:absolute;left:9278;top:875;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" filled="f" strokecolor="#59543f" strokeweight=".05964mm"/>
                <v:shape id="Picture 204" o:spid="_x0000_s1228" type="#_x0000_t75" style="position:absolute;left:9314;top:873;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">
                  <v:imagedata r:id="rId49" o:title=""/>
                </v:shape>
                <v:rect id="Rectangle 205" o:spid="_x0000_s1229" style="position:absolute;left:9314;top:873;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" filled="f" strokecolor="#59543f" strokeweight=".05964mm"/>
                <v:shape id="Picture 206" o:spid="_x0000_s1230" type="#_x0000_t75" style="position:absolute;left:9350;top:871;width:26;height: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">
                  <v:imagedata r:id="rId54" o:title=""/>
                </v:shape>
                <v:rect id="Rectangle 207" o:spid="_x0000_s1231" style="position:absolute;left:9350;top:871;width:26;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" filled="f" strokecolor="#59543f" strokeweight=".06186mm"/>
                <v:shape id="Picture 208" o:spid="_x0000_s1232" type="#_x0000_t75" style="position:absolute;left:9374;top:873;width:25;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">
                  <v:imagedata r:id="rId54" o:title=""/>
                </v:shape>
                <v:shape id="Freeform 209" o:spid="_x0000_s1233" style="position:absolute;left:9374;top:873;width:25;height:23;visibility:visible;mso-wrap-style:square;v-text-anchor:top" coordsize="2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" path="m,l,22r20,l22,16r1,-6l24,3,24,,,xe" filled="f" strokecolor="#59543f" strokeweight=".05964mm">
                  <v:path arrowok="t" o:connecttype="custom" o:connectlocs="0,874;0,896;20,896;22,890;23,884;24,877;24,874;0,874" o:connectangles="0,0,0,0,0,0,0,0"/>
                </v:shape>
                <v:shape id="Picture 210" o:spid="_x0000_s1234" type="#_x0000_t75" style="position:absolute;left:9249;top:896;width:43;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">
                  <v:imagedata r:id="rId60" o:title=""/>
                </v:shape>
                <v:rect id="Rectangle 211" o:spid="_x0000_s1235" style="position:absolute;left:9249;top:896;width:4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" filled="f" strokecolor="#59543f" strokeweight=".05964mm"/>
                <v:shape id="Picture 212" o:spid="_x0000_s1236" type="#_x0000_t75" style="position:absolute;left:9288;top:896;width:37;height: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">
                  <v:imagedata r:id="rId52" o:title=""/>
                </v:shape>
                <v:rect id="Rectangle 213" o:spid="_x0000_s1237" style="position:absolute;left:9288;top:896;width:37;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" filled="f" strokecolor="#59543f" strokeweight=".05964mm"/>
                <v:shape id="Picture 214" o:spid="_x0000_s1238" type="#_x0000_t75" style="position:absolute;left:9323;top:895;width:3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">
                  <v:imagedata r:id="rId61" o:title=""/>
                </v:shape>
                <v:rect id="Rectangle 215" o:spid="_x0000_s1239" style="position:absolute;left:9323;top:895;width:3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" filled="f" strokecolor="#59543f" strokeweight=".05964mm"/>
                <v:shape id="Picture 216" o:spid="_x0000_s1240" type="#_x0000_t75" style="position:absolute;left:9357;top:896;width:37;height: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">
                  <v:imagedata r:id="rId61" o:title=""/>
                </v:shape>
                <v:shape id="Freeform 217" o:spid="_x0000_s1241" style="position:absolute;left:9357;top:896;width:37;height:14;visibility:visible;mso-wrap-style:square;v-text-anchor:top" coordsize="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" path="m,l,13r33,l35,9,36,5,37,1,37,,,xe" filled="f" strokecolor="#59543f" strokeweight=".05964mm">
                  <v:path arrowok="t" o:connecttype="custom" o:connectlocs="0,897;0,910;33,910;35,906;36,902;37,898;37,897;0,897" o:connectangles="0,0,0,0,0,0,0,0"/>
                </v:shape>
                <v:shape id="Picture 218" o:spid="_x0000_s1242" type="#_x0000_t75" style="position:absolute;left:9111;top:764;width:41;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">
                  <v:imagedata r:id="rId62" o:title=""/>
                </v:shape>
                <v:shape id="Freeform 219" o:spid="_x0000_s1243" style="position:absolute;left:9111;top:764;width:41;height:36;visibility:visible;mso-wrap-style:square;v-text-anchor:top" coordsize="4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" path="m8,l,18r11,5l21,29r10,6l41,16,31,9,19,3,8,xe" filled="f" strokecolor="#59543f" strokeweight=".03978mm">
                  <v:path arrowok="t" o:connecttype="custom" o:connectlocs="8,765;0,783;11,788;21,794;31,800;41,781;31,774;19,768;8,765" o:connectangles="0,0,0,0,0,0,0,0,0"/>
                </v:shape>
                <v:shape id="Picture 220" o:spid="_x0000_s1244" type="#_x0000_t75" style="position:absolute;left:9141;top:778;width:44;height: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">
                  <v:imagedata r:id="rId63" o:title=""/>
                </v:shape>
                <v:shape id="Freeform 221" o:spid="_x0000_s1245" style="position:absolute;left:9141;top:778;width:44;height:42;visibility:visible;mso-wrap-style:square;v-text-anchor:top"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" path="m10,l,22r10,6l18,34r9,7l43,24,36,18,27,11,19,5,10,xe" filled="f" strokecolor="#59543f" strokeweight=".03978mm">
                  <v:path arrowok="t" o:connecttype="custom" o:connectlocs="10,778;0,800;10,806;18,812;27,819;43,802;36,796;27,789;19,783;10,778" o:connectangles="0,0,0,0,0,0,0,0,0,0"/>
                </v:shape>
                <v:shape id="Picture 222" o:spid="_x0000_s1246" type="#_x0000_t75" style="position:absolute;left:9080;top:754;width:3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">
                  <v:imagedata r:id="rId64" o:title=""/>
                </v:shape>
                <v:shape id="Freeform 223" o:spid="_x0000_s1247" style="position:absolute;left:9080;top:754;width:38;height:29;visibility:visible;mso-wrap-style:square;v-text-anchor:top" coordsize="3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" path="m5,l,20r11,3l20,25r10,4l37,10,27,5,16,2,5,xe" filled="f" strokecolor="#59543f" strokeweight=".03978mm">
                  <v:path arrowok="t" o:connecttype="custom" o:connectlocs="5,754;0,774;11,777;20,779;30,783;37,764;27,759;16,756;5,754" o:connectangles="0,0,0,0,0,0,0,0,0"/>
                </v:shape>
                <v:shape id="Picture 224" o:spid="_x0000_s1248" type="#_x0000_t75" style="position:absolute;left:9048;top:744;width:40;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">
                  <v:imagedata r:id="rId65" o:title=""/>
                </v:shape>
                <v:shape id="Freeform 225" o:spid="_x0000_s1249" style="position:absolute;left:9048;top:744;width:40;height:29;visibility:visible;mso-wrap-style:square;v-text-anchor:top" coordsize="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" path="m,l1,23r11,1l23,26r12,3l40,5,28,1,12,,,xe" filled="f" strokecolor="#59543f" strokeweight=".03978mm">
                  <v:path arrowok="t" o:connecttype="custom" o:connectlocs="0,745;1,768;12,769;23,771;35,774;40,750;28,746;12,745;0,745" o:connectangles="0,0,0,0,0,0,0,0,0"/>
                </v:shape>
                <v:shape id="Picture 226" o:spid="_x0000_s1250" type="#_x0000_t75" style="position:absolute;left:9169;top:804;width:40;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">
                  <v:imagedata r:id="rId66" o:title=""/>
                </v:shape>
                <v:shape id="Freeform 227" o:spid="_x0000_s1251" style="position:absolute;left:9169;top:804;width:40;height:41;visibility:visible;mso-wrap-style:square;v-text-anchor:top" coordsize="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" path="m14,l,15r8,8l16,32r8,9l40,27,32,18,23,7,14,xe" filled="f" strokecolor="#59543f" strokeweight=".03978mm">
                  <v:path arrowok="t" o:connecttype="custom" o:connectlocs="14,804;0,819;8,827;16,836;24,845;40,831;32,822;23,811;14,804" o:connectangles="0,0,0,0,0,0,0,0,0"/>
                </v:shape>
                <v:shape id="Picture 228" o:spid="_x0000_s1252" type="#_x0000_t75" style="position:absolute;left:9193;top:830;width:41;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">
                  <v:imagedata r:id="rId67" o:title=""/>
                </v:shape>
                <v:shape id="Freeform 229" o:spid="_x0000_s1253" style="position:absolute;left:9193;top:830;width:41;height:44;visibility:visible;mso-wrap-style:square;v-text-anchor:top" coordsize="4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" path="m16,l,14r7,9l13,33r6,10l40,33,35,24,29,15,23,7,16,xe" filled="f" strokecolor="#59543f" strokeweight=".03978mm">
                  <v:path arrowok="t" o:connecttype="custom" o:connectlocs="16,831;0,845;7,854;13,864;19,874;40,864;35,855;29,846;23,838;16,831" o:connectangles="0,0,0,0,0,0,0,0,0,0"/>
                </v:shape>
                <v:shape id="Picture 230" o:spid="_x0000_s1254" type="#_x0000_t75" style="position:absolute;left:9212;top:863;width:39;height: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">
                  <v:imagedata r:id="rId68" o:title=""/>
                </v:shape>
                <v:shape id="Freeform 231" o:spid="_x0000_s1255" style="position:absolute;left:9212;top:863;width:39;height:47;visibility:visible;mso-wrap-style:square;v-text-anchor:top" coordsize="3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" path="m22,l,11,5,22r6,13l15,46r23,l37,37,33,25,28,12,22,xe" filled="f" strokecolor="#59543f" strokeweight=".03978mm">
                  <v:path arrowok="t" o:connecttype="custom" o:connectlocs="22,864;0,875;5,886;11,899;15,910;38,910;37,901;33,889;28,876;22,864" o:connectangles="0,0,0,0,0,0,0,0,0,0"/>
                </v:shape>
                <v:shape id="Freeform 232" o:spid="_x0000_s1256" style="position:absolute;left:8988;top:339;width:359;height:687;visibility:visible;mso-wrap-style:square;v-text-anchor:top" coordsize="35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" path="m50,l47,,29,4,14,14,4,28,,47,4,65,14,80,29,90r18,3l50,93r2,l359,686,87,70,78,41,74,21,69,8,56,1,53,,50,xe" fillcolor="#676262" stroked="f">
                  <v:path arrowok="t" o:connecttype="custom" o:connectlocs="50,340;47,340;29,344;14,354;4,368;0,387;4,405;14,420;29,430;47,433;50,433;52,433;359,1026;87,410;78,381;74,361;69,348;56,341;53,340;50,340" o:connectangles="0,0,0,0,0,0,0,0,0,0,0,0,0,0,0,0,0,0,0,0"/>
                </v:shape>
                <v:shape id="Freeform 233" o:spid="_x0000_s1257" style="position:absolute;left:8988;top:339;width:359;height:687;visibility:visible;mso-wrap-style:square;v-text-anchor:top" coordsize="35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" path="m47,l29,4,14,14,4,28,,47,4,65,14,80,29,90r18,3l49,93r1,l52,93,359,686,87,70,78,41,74,21,69,8,56,1,53,,50,,47,xe" filled="f" strokeweight=".03978mm">
                  <v:path arrowok="t" o:connecttype="custom" o:connectlocs="47,340;29,344;14,354;4,368;0,387;4,405;14,420;29,430;47,433;49,433;50,433;52,433;359,1026;87,410;78,381;74,361;69,348;56,341;53,340;50,340;47,340" o:connectangles="0,0,0,0,0,0,0,0,0,0,0,0,0,0,0,0,0,0,0,0,0"/>
                </v:shape>
                <v:shape id="Picture 234" o:spid="_x0000_s1258" type="#_x0000_t75" style="position:absolute;left:8790;top:1201;width:447;height: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">
                  <v:imagedata r:id="rId69" o:title=""/>
                </v:shape>
                <w10:wrap anchorx="page"/>
              </v:group>
            </w:pict>
          </mc:Fallback>
        </mc:AlternateContent>
      </w:r>
      <w:r>
        <w:rPr>
          <w:noProof/>
        </w:rPr>
        <w:drawing>
          <wp:anchor distT="0" distB="0" distL="0" distR="0" simplePos="0" relativeHeight="251660288" behindDoc="0" locked="0" layoutInCell="1" allowOverlap="1" wp14:anchorId="626604F7" wp14:editId="1D5E76E4">
            <wp:simplePos x="0" y="0"/>
            <wp:positionH relativeFrom="page">
              <wp:posOffset>1433177</wp:posOffset>
            </wp:positionH>
            <wp:positionV relativeFrom="paragraph">
              <wp:posOffset>-67962</wp:posOffset>
            </wp:positionV>
            <wp:extent cx="614136" cy="1024274"/>
            <wp:effectExtent l="0" t="0" r="0" b="0"/>
            <wp:wrapNone/>
            <wp:docPr id="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2.png"/>
                    <pic:cNvPicPr/>
                  </pic:nvPicPr>
                  <pic:blipFill>
                    <a:blip r:embed="rId70" cstate="print"/>
                    <a:stretch>
                      <a:fillRect/>
                    </a:stretch>
                  </pic:blipFill>
                  <pic:spPr>
                    <a:xfrm>
                      <a:off x="0" y="0"/>
                      <a:ext cx="614136" cy="1024274"/>
                    </a:xfrm>
                    <a:prstGeom prst="rect">
                      <a:avLst/>
                    </a:prstGeom>
                  </pic:spPr>
                </pic:pic>
              </a:graphicData>
            </a:graphic>
          </wp:anchor>
        </w:drawing>
      </w:r>
      <w:r>
        <w:rPr>
          <w:rFonts w:ascii="Times New Roman" w:hAnsi="Times New Roman"/>
          <w:sz w:val="38"/>
        </w:rPr>
        <w:t>UNIVERSIDAD DE BURGOS</w:t>
      </w:r>
      <w:r>
        <w:rPr>
          <w:rFonts w:ascii="Times New Roman" w:hAnsi="Times New Roman"/>
          <w:spacing w:val="1"/>
          <w:sz w:val="38"/>
        </w:rPr>
        <w:t xml:space="preserve"> </w:t>
      </w:r>
      <w:r>
        <w:rPr>
          <w:rFonts w:ascii="Times New Roman" w:hAnsi="Times New Roman"/>
          <w:sz w:val="38"/>
        </w:rPr>
        <w:t>E</w:t>
      </w:r>
      <w:r>
        <w:rPr>
          <w:rFonts w:ascii="Times New Roman" w:hAnsi="Times New Roman"/>
          <w:sz w:val="28"/>
        </w:rPr>
        <w:t>SCUELA</w:t>
      </w:r>
      <w:r>
        <w:rPr>
          <w:rFonts w:ascii="Times New Roman" w:hAnsi="Times New Roman"/>
          <w:spacing w:val="51"/>
          <w:sz w:val="28"/>
        </w:rPr>
        <w:t xml:space="preserve"> </w:t>
      </w:r>
      <w:r>
        <w:rPr>
          <w:rFonts w:ascii="Times New Roman" w:hAnsi="Times New Roman"/>
          <w:sz w:val="38"/>
        </w:rPr>
        <w:t>P</w:t>
      </w:r>
      <w:r>
        <w:rPr>
          <w:rFonts w:ascii="Times New Roman" w:hAnsi="Times New Roman"/>
          <w:sz w:val="28"/>
        </w:rPr>
        <w:t>OLITÉCNICA</w:t>
      </w:r>
      <w:r>
        <w:rPr>
          <w:rFonts w:ascii="Times New Roman" w:hAnsi="Times New Roman"/>
          <w:spacing w:val="50"/>
          <w:sz w:val="28"/>
        </w:rPr>
        <w:t xml:space="preserve"> </w:t>
      </w:r>
      <w:r>
        <w:rPr>
          <w:rFonts w:ascii="Times New Roman" w:hAnsi="Times New Roman"/>
          <w:sz w:val="38"/>
        </w:rPr>
        <w:t>S</w:t>
      </w:r>
      <w:r>
        <w:rPr>
          <w:rFonts w:ascii="Times New Roman" w:hAnsi="Times New Roman"/>
          <w:sz w:val="28"/>
        </w:rPr>
        <w:t>UPERIOR</w:t>
      </w:r>
    </w:p>
    <w:p w14:paraId="0A4ECCD1" w14:textId="77777777" w:rsidR="00D5718F" w:rsidRDefault="00D5718F" w:rsidP="00D5718F">
      <w:pPr>
        <w:spacing w:before="4"/>
        <w:ind w:left="877" w:right="1099"/>
        <w:jc w:val="center"/>
        <w:rPr>
          <w:rFonts w:ascii="Times New Roman" w:hAnsi="Times New Roman"/>
          <w:sz w:val="35"/>
        </w:rPr>
      </w:pPr>
      <w:r>
        <w:rPr>
          <w:rFonts w:ascii="Times New Roman" w:hAnsi="Times New Roman"/>
          <w:sz w:val="35"/>
        </w:rPr>
        <w:t>Grado</w:t>
      </w:r>
      <w:r>
        <w:rPr>
          <w:rFonts w:ascii="Times New Roman" w:hAnsi="Times New Roman"/>
          <w:spacing w:val="-18"/>
          <w:sz w:val="35"/>
        </w:rPr>
        <w:t xml:space="preserve"> </w:t>
      </w:r>
      <w:r>
        <w:rPr>
          <w:rFonts w:ascii="Times New Roman" w:hAnsi="Times New Roman"/>
          <w:sz w:val="35"/>
        </w:rPr>
        <w:t>en</w:t>
      </w:r>
      <w:r>
        <w:rPr>
          <w:rFonts w:ascii="Times New Roman" w:hAnsi="Times New Roman"/>
          <w:spacing w:val="-17"/>
          <w:sz w:val="35"/>
        </w:rPr>
        <w:t xml:space="preserve"> </w:t>
      </w:r>
      <w:r>
        <w:rPr>
          <w:rFonts w:ascii="Times New Roman" w:hAnsi="Times New Roman"/>
          <w:sz w:val="35"/>
        </w:rPr>
        <w:t>Ingeniería</w:t>
      </w:r>
      <w:r>
        <w:rPr>
          <w:rFonts w:ascii="Times New Roman" w:hAnsi="Times New Roman"/>
          <w:spacing w:val="-18"/>
          <w:sz w:val="35"/>
        </w:rPr>
        <w:t xml:space="preserve"> </w:t>
      </w:r>
      <w:r>
        <w:rPr>
          <w:rFonts w:ascii="Times New Roman" w:hAnsi="Times New Roman"/>
          <w:sz w:val="35"/>
        </w:rPr>
        <w:t>en</w:t>
      </w:r>
      <w:r>
        <w:rPr>
          <w:rFonts w:ascii="Times New Roman" w:hAnsi="Times New Roman"/>
          <w:spacing w:val="-17"/>
          <w:sz w:val="35"/>
        </w:rPr>
        <w:t xml:space="preserve"> </w:t>
      </w:r>
      <w:r>
        <w:rPr>
          <w:rFonts w:ascii="Times New Roman" w:hAnsi="Times New Roman"/>
          <w:sz w:val="35"/>
        </w:rPr>
        <w:t>Informática</w:t>
      </w:r>
    </w:p>
    <w:p w14:paraId="0C1434BD" w14:textId="77777777" w:rsidR="00D5718F" w:rsidRDefault="00D5718F" w:rsidP="00D5718F">
      <w:pPr>
        <w:pStyle w:val="Textoindependiente"/>
        <w:rPr>
          <w:rFonts w:ascii="Times New Roman"/>
          <w:b w:val="0"/>
          <w:sz w:val="20"/>
        </w:rPr>
      </w:pPr>
    </w:p>
    <w:p w14:paraId="7E37DCB8" w14:textId="77777777" w:rsidR="00D5718F" w:rsidRDefault="00D5718F" w:rsidP="00D5718F">
      <w:pPr>
        <w:pStyle w:val="Textoindependiente"/>
        <w:rPr>
          <w:rFonts w:ascii="Times New Roman"/>
          <w:b w:val="0"/>
          <w:sz w:val="20"/>
        </w:rPr>
      </w:pPr>
    </w:p>
    <w:p w14:paraId="401B8989" w14:textId="77777777" w:rsidR="00D5718F" w:rsidRDefault="00D5718F" w:rsidP="00D5718F">
      <w:pPr>
        <w:pStyle w:val="Textoindependiente"/>
        <w:rPr>
          <w:rFonts w:ascii="Times New Roman"/>
          <w:b w:val="0"/>
          <w:sz w:val="20"/>
        </w:rPr>
      </w:pPr>
    </w:p>
    <w:p w14:paraId="7B782EFF" w14:textId="77777777" w:rsidR="00D5718F" w:rsidRDefault="00D5718F" w:rsidP="00D5718F">
      <w:pPr>
        <w:pStyle w:val="Textoindependiente"/>
        <w:rPr>
          <w:rFonts w:ascii="Times New Roman"/>
          <w:b w:val="0"/>
          <w:sz w:val="20"/>
        </w:rPr>
      </w:pPr>
    </w:p>
    <w:p w14:paraId="4CAFF1DC" w14:textId="77777777" w:rsidR="00D5718F" w:rsidRDefault="00D5718F" w:rsidP="00D5718F">
      <w:pPr>
        <w:pStyle w:val="Textoindependiente"/>
        <w:rPr>
          <w:rFonts w:ascii="Times New Roman"/>
          <w:b w:val="0"/>
          <w:sz w:val="20"/>
        </w:rPr>
      </w:pPr>
    </w:p>
    <w:p w14:paraId="14DE5D44" w14:textId="77777777" w:rsidR="00D5718F" w:rsidRDefault="00D5718F" w:rsidP="00D5718F">
      <w:pPr>
        <w:pStyle w:val="Textoindependiente"/>
        <w:rPr>
          <w:rFonts w:ascii="Times New Roman"/>
          <w:b w:val="0"/>
          <w:sz w:val="20"/>
        </w:rPr>
      </w:pPr>
    </w:p>
    <w:p w14:paraId="31ACB319" w14:textId="77777777" w:rsidR="00D5718F" w:rsidRDefault="00D5718F" w:rsidP="00D5718F">
      <w:pPr>
        <w:pStyle w:val="Textoindependiente"/>
        <w:rPr>
          <w:rFonts w:ascii="Times New Roman"/>
          <w:b w:val="0"/>
          <w:sz w:val="20"/>
        </w:rPr>
      </w:pPr>
    </w:p>
    <w:p w14:paraId="495FA52A" w14:textId="77777777" w:rsidR="00D5718F" w:rsidRDefault="00D5718F" w:rsidP="00D5718F">
      <w:pPr>
        <w:pStyle w:val="Textoindependiente"/>
        <w:rPr>
          <w:rFonts w:ascii="Times New Roman"/>
          <w:b w:val="0"/>
          <w:sz w:val="20"/>
        </w:rPr>
      </w:pPr>
    </w:p>
    <w:p w14:paraId="7550295A" w14:textId="77777777" w:rsidR="00D5718F" w:rsidRDefault="00D5718F" w:rsidP="00D5718F">
      <w:pPr>
        <w:pStyle w:val="Textoindependiente"/>
        <w:rPr>
          <w:rFonts w:ascii="Times New Roman"/>
          <w:b w:val="0"/>
          <w:sz w:val="20"/>
        </w:rPr>
      </w:pPr>
    </w:p>
    <w:p w14:paraId="1F4F4D85" w14:textId="77777777" w:rsidR="00D5718F" w:rsidRDefault="00D5718F" w:rsidP="00D5718F">
      <w:pPr>
        <w:pStyle w:val="Textoindependiente"/>
        <w:rPr>
          <w:rFonts w:ascii="Times New Roman"/>
          <w:b w:val="0"/>
          <w:sz w:val="20"/>
        </w:rPr>
      </w:pPr>
    </w:p>
    <w:p w14:paraId="405DA97A" w14:textId="77777777" w:rsidR="00D5718F" w:rsidRDefault="00D5718F" w:rsidP="00D5718F">
      <w:pPr>
        <w:pStyle w:val="Textoindependiente"/>
        <w:rPr>
          <w:rFonts w:ascii="Times New Roman"/>
          <w:b w:val="0"/>
          <w:sz w:val="20"/>
        </w:rPr>
      </w:pPr>
    </w:p>
    <w:p w14:paraId="643B9611" w14:textId="77777777" w:rsidR="00D5718F" w:rsidRDefault="00D5718F" w:rsidP="00D5718F">
      <w:pPr>
        <w:pStyle w:val="Textoindependiente"/>
        <w:rPr>
          <w:rFonts w:ascii="Times New Roman"/>
          <w:b w:val="0"/>
          <w:sz w:val="20"/>
        </w:rPr>
      </w:pPr>
    </w:p>
    <w:p w14:paraId="5CF907D4" w14:textId="77777777" w:rsidR="00D5718F" w:rsidRDefault="00D5718F" w:rsidP="00D5718F">
      <w:pPr>
        <w:pStyle w:val="Textoindependiente"/>
        <w:rPr>
          <w:rFonts w:ascii="Times New Roman"/>
          <w:b w:val="0"/>
          <w:sz w:val="20"/>
        </w:rPr>
      </w:pPr>
    </w:p>
    <w:p w14:paraId="58AE414E" w14:textId="27EA6A1A" w:rsidR="00D5718F" w:rsidRDefault="00D5718F" w:rsidP="00D5718F">
      <w:pPr>
        <w:pStyle w:val="Textoindependiente"/>
        <w:spacing w:before="10"/>
        <w:rPr>
          <w:rFonts w:ascii="Times New Roman"/>
          <w:b w:val="0"/>
          <w:sz w:val="19"/>
        </w:rPr>
      </w:pPr>
      <w:r>
        <w:rPr>
          <w:noProof/>
        </w:rPr>
        <mc:AlternateContent>
          <mc:Choice Requires="wps">
            <w:drawing>
              <wp:anchor distT="0" distB="0" distL="0" distR="0" simplePos="0" relativeHeight="251661312" behindDoc="1" locked="0" layoutInCell="1" allowOverlap="1" wp14:anchorId="3F67825C" wp14:editId="261FAADB">
                <wp:simplePos x="0" y="0"/>
                <wp:positionH relativeFrom="page">
                  <wp:posOffset>1648460</wp:posOffset>
                </wp:positionH>
                <wp:positionV relativeFrom="paragraph">
                  <wp:posOffset>170180</wp:posOffset>
                </wp:positionV>
                <wp:extent cx="3857625" cy="1412240"/>
                <wp:effectExtent l="635" t="0" r="0" b="0"/>
                <wp:wrapTopAndBottom/>
                <wp:docPr id="321" name="Cuadro de texto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412240"/>
                        </a:xfrm>
                        <a:prstGeom prst="rect">
                          <a:avLst/>
                        </a:prstGeom>
                        <a:solidFill>
                          <a:srgbClr val="E5E5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3270A7" w14:textId="77777777" w:rsidR="00D5718F" w:rsidRDefault="00D5718F" w:rsidP="00D5718F">
                            <w:pPr>
                              <w:pStyle w:val="Textoindependiente"/>
                              <w:spacing w:before="8"/>
                              <w:rPr>
                                <w:rFonts w:ascii="Times New Roman"/>
                                <w:b w:val="0"/>
                                <w:sz w:val="35"/>
                              </w:rPr>
                            </w:pPr>
                          </w:p>
                          <w:p w14:paraId="62188352" w14:textId="77777777" w:rsidR="00D5718F" w:rsidRDefault="00D5718F" w:rsidP="00D5718F">
                            <w:pPr>
                              <w:pStyle w:val="Textoindependiente"/>
                              <w:spacing w:before="1"/>
                              <w:ind w:left="49" w:right="117"/>
                              <w:jc w:val="center"/>
                            </w:pPr>
                            <w:proofErr w:type="gramStart"/>
                            <w:r>
                              <w:rPr>
                                <w:w w:val="159"/>
                              </w:rPr>
                              <w:t>T</w:t>
                            </w:r>
                            <w:r>
                              <w:rPr>
                                <w:spacing w:val="-9"/>
                                <w:w w:val="159"/>
                              </w:rPr>
                              <w:t>F</w:t>
                            </w:r>
                            <w:r>
                              <w:rPr>
                                <w:w w:val="142"/>
                              </w:rPr>
                              <w:t>G</w:t>
                            </w:r>
                            <w:r>
                              <w:t xml:space="preserve"> </w:t>
                            </w:r>
                            <w:r>
                              <w:rPr>
                                <w:spacing w:val="-19"/>
                              </w:rPr>
                              <w:t xml:space="preserve"> </w:t>
                            </w:r>
                            <w:r>
                              <w:rPr>
                                <w:w w:val="115"/>
                              </w:rPr>
                              <w:t>del</w:t>
                            </w:r>
                            <w:proofErr w:type="gramEnd"/>
                            <w:r>
                              <w:t xml:space="preserve"> </w:t>
                            </w:r>
                            <w:r>
                              <w:rPr>
                                <w:spacing w:val="-19"/>
                              </w:rPr>
                              <w:t xml:space="preserve"> </w:t>
                            </w:r>
                            <w:r>
                              <w:rPr>
                                <w:w w:val="123"/>
                              </w:rPr>
                              <w:t>Grado</w:t>
                            </w:r>
                            <w:r>
                              <w:t xml:space="preserve"> </w:t>
                            </w:r>
                            <w:r>
                              <w:rPr>
                                <w:spacing w:val="-19"/>
                              </w:rPr>
                              <w:t xml:space="preserve"> </w:t>
                            </w:r>
                            <w:r>
                              <w:rPr>
                                <w:w w:val="112"/>
                              </w:rPr>
                              <w:t>en</w:t>
                            </w:r>
                            <w:r>
                              <w:t xml:space="preserve"> </w:t>
                            </w:r>
                            <w:r>
                              <w:rPr>
                                <w:spacing w:val="-19"/>
                              </w:rPr>
                              <w:t xml:space="preserve"> </w:t>
                            </w:r>
                            <w:r>
                              <w:rPr>
                                <w:w w:val="119"/>
                              </w:rPr>
                              <w:t>Ingenie</w:t>
                            </w:r>
                            <w:r>
                              <w:rPr>
                                <w:spacing w:val="-36"/>
                                <w:w w:val="132"/>
                              </w:rPr>
                              <w:t>r</w:t>
                            </w:r>
                            <w:r>
                              <w:rPr>
                                <w:spacing w:val="-126"/>
                                <w:w w:val="191"/>
                              </w:rPr>
                              <w:t>´</w:t>
                            </w:r>
                            <w:r>
                              <w:rPr>
                                <w:w w:val="118"/>
                              </w:rPr>
                              <w:t>ıa</w:t>
                            </w:r>
                            <w:r>
                              <w:t xml:space="preserve"> </w:t>
                            </w:r>
                            <w:r>
                              <w:rPr>
                                <w:spacing w:val="-19"/>
                              </w:rPr>
                              <w:t xml:space="preserve"> </w:t>
                            </w:r>
                            <w:r>
                              <w:rPr>
                                <w:w w:val="121"/>
                              </w:rPr>
                              <w:t>Infor</w:t>
                            </w:r>
                            <w:r>
                              <w:rPr>
                                <w:spacing w:val="-2"/>
                                <w:w w:val="121"/>
                              </w:rPr>
                              <w:t>m</w:t>
                            </w:r>
                            <w:r>
                              <w:rPr>
                                <w:spacing w:val="-159"/>
                                <w:w w:val="191"/>
                              </w:rPr>
                              <w:t>´</w:t>
                            </w:r>
                            <w:r>
                              <w:rPr>
                                <w:w w:val="120"/>
                              </w:rPr>
                              <w:t>atica</w:t>
                            </w:r>
                          </w:p>
                          <w:p w14:paraId="6172BF29" w14:textId="77777777" w:rsidR="00D5718F" w:rsidRDefault="00D5718F" w:rsidP="00D5718F">
                            <w:pPr>
                              <w:pStyle w:val="Textoindependiente"/>
                              <w:spacing w:before="9"/>
                              <w:rPr>
                                <w:sz w:val="34"/>
                              </w:rPr>
                            </w:pPr>
                          </w:p>
                          <w:p w14:paraId="0A1C6C4D" w14:textId="7ED51591" w:rsidR="00D5718F" w:rsidRDefault="00D5718F" w:rsidP="00D5718F">
                            <w:pPr>
                              <w:spacing w:line="206" w:lineRule="auto"/>
                              <w:ind w:left="975" w:right="1046" w:hanging="1"/>
                              <w:jc w:val="center"/>
                              <w:rPr>
                                <w:b/>
                                <w:sz w:val="34"/>
                              </w:rPr>
                            </w:pPr>
                            <w:r>
                              <w:rPr>
                                <w:b/>
                                <w:spacing w:val="-43"/>
                                <w:w w:val="127"/>
                                <w:sz w:val="34"/>
                              </w:rPr>
                              <w:t>NetExtractor 2.0</w:t>
                            </w:r>
                            <w:r>
                              <w:rPr>
                                <w:b/>
                                <w:w w:val="140"/>
                                <w:sz w:val="34"/>
                              </w:rPr>
                              <w:t xml:space="preserve"> </w:t>
                            </w:r>
                            <w:r>
                              <w:rPr>
                                <w:b/>
                                <w:w w:val="123"/>
                                <w:sz w:val="34"/>
                              </w:rPr>
                              <w:t>D</w:t>
                            </w:r>
                            <w:r>
                              <w:rPr>
                                <w:b/>
                                <w:spacing w:val="10"/>
                                <w:w w:val="123"/>
                                <w:sz w:val="34"/>
                              </w:rPr>
                              <w:t>o</w:t>
                            </w:r>
                            <w:r>
                              <w:rPr>
                                <w:b/>
                                <w:w w:val="115"/>
                                <w:sz w:val="34"/>
                              </w:rPr>
                              <w:t>cume</w:t>
                            </w:r>
                            <w:r>
                              <w:rPr>
                                <w:b/>
                                <w:spacing w:val="-11"/>
                                <w:w w:val="115"/>
                                <w:sz w:val="34"/>
                              </w:rPr>
                              <w:t>n</w:t>
                            </w:r>
                            <w:r>
                              <w:rPr>
                                <w:b/>
                                <w:w w:val="120"/>
                                <w:sz w:val="34"/>
                              </w:rPr>
                              <w:t>taci</w:t>
                            </w:r>
                            <w:r>
                              <w:rPr>
                                <w:b/>
                                <w:spacing w:val="-194"/>
                                <w:w w:val="189"/>
                                <w:sz w:val="34"/>
                              </w:rPr>
                              <w:t>´</w:t>
                            </w:r>
                            <w:r>
                              <w:rPr>
                                <w:b/>
                                <w:w w:val="111"/>
                                <w:sz w:val="34"/>
                              </w:rPr>
                              <w:t>on</w:t>
                            </w:r>
                            <w:r w:rsidR="00136728">
                              <w:rPr>
                                <w:b/>
                                <w:sz w:val="34"/>
                              </w:rPr>
                              <w:t xml:space="preserve"> </w:t>
                            </w:r>
                            <w:r>
                              <w:rPr>
                                <w:b/>
                                <w:spacing w:val="-11"/>
                                <w:w w:val="159"/>
                                <w:sz w:val="34"/>
                              </w:rPr>
                              <w:t>T</w:t>
                            </w:r>
                            <w:r>
                              <w:rPr>
                                <w:b/>
                                <w:spacing w:val="-188"/>
                                <w:w w:val="189"/>
                                <w:sz w:val="34"/>
                              </w:rPr>
                              <w:t>´</w:t>
                            </w:r>
                            <w:r>
                              <w:rPr>
                                <w:b/>
                                <w:spacing w:val="-2"/>
                                <w:w w:val="115"/>
                                <w:sz w:val="34"/>
                              </w:rPr>
                              <w:t>ecnica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67825C" id="_x0000_t202" coordsize="21600,21600" o:spt="202" path="m,l,21600r21600,l21600,xe">
                <v:stroke joinstyle="miter"/>
                <v:path gradientshapeok="t" o:connecttype="rect"/>
              </v:shapetype>
              <v:shape id="Cuadro de texto 321" o:spid="_x0000_s1026" type="#_x0000_t202" style="position:absolute;margin-left:129.8pt;margin-top:13.4pt;width:303.75pt;height:111.2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" fillcolor="#e5e5ff" stroked="f">
                <v:textbox inset="0,0,0,0">
                  <w:txbxContent>
                    <w:p w14:paraId="183270A7" w14:textId="77777777" w:rsidR="00D5718F" w:rsidRDefault="00D5718F" w:rsidP="00D5718F">
                      <w:pPr>
                        <w:pStyle w:val="Textoindependiente"/>
                        <w:spacing w:before="8"/>
                        <w:rPr>
                          <w:rFonts w:ascii="Times New Roman"/>
                          <w:b w:val="0"/>
                          <w:sz w:val="35"/>
                        </w:rPr>
                      </w:pPr>
                    </w:p>
                    <w:p w14:paraId="62188352" w14:textId="77777777" w:rsidR="00D5718F" w:rsidRDefault="00D5718F" w:rsidP="00D5718F">
                      <w:pPr>
                        <w:pStyle w:val="Textoindependiente"/>
                        <w:spacing w:before="1"/>
                        <w:ind w:left="49" w:right="117"/>
                        <w:jc w:val="center"/>
                      </w:pPr>
                      <w:proofErr w:type="gramStart"/>
                      <w:r>
                        <w:rPr>
                          <w:w w:val="159"/>
                        </w:rPr>
                        <w:t>T</w:t>
                      </w:r>
                      <w:r>
                        <w:rPr>
                          <w:spacing w:val="-9"/>
                          <w:w w:val="159"/>
                        </w:rPr>
                        <w:t>F</w:t>
                      </w:r>
                      <w:r>
                        <w:rPr>
                          <w:w w:val="142"/>
                        </w:rPr>
                        <w:t>G</w:t>
                      </w:r>
                      <w:r>
                        <w:t xml:space="preserve"> </w:t>
                      </w:r>
                      <w:r>
                        <w:rPr>
                          <w:spacing w:val="-19"/>
                        </w:rPr>
                        <w:t xml:space="preserve"> </w:t>
                      </w:r>
                      <w:r>
                        <w:rPr>
                          <w:w w:val="115"/>
                        </w:rPr>
                        <w:t>del</w:t>
                      </w:r>
                      <w:proofErr w:type="gramEnd"/>
                      <w:r>
                        <w:t xml:space="preserve"> </w:t>
                      </w:r>
                      <w:r>
                        <w:rPr>
                          <w:spacing w:val="-19"/>
                        </w:rPr>
                        <w:t xml:space="preserve"> </w:t>
                      </w:r>
                      <w:r>
                        <w:rPr>
                          <w:w w:val="123"/>
                        </w:rPr>
                        <w:t>Grado</w:t>
                      </w:r>
                      <w:r>
                        <w:t xml:space="preserve"> </w:t>
                      </w:r>
                      <w:r>
                        <w:rPr>
                          <w:spacing w:val="-19"/>
                        </w:rPr>
                        <w:t xml:space="preserve"> </w:t>
                      </w:r>
                      <w:r>
                        <w:rPr>
                          <w:w w:val="112"/>
                        </w:rPr>
                        <w:t>en</w:t>
                      </w:r>
                      <w:r>
                        <w:t xml:space="preserve"> </w:t>
                      </w:r>
                      <w:r>
                        <w:rPr>
                          <w:spacing w:val="-19"/>
                        </w:rPr>
                        <w:t xml:space="preserve"> </w:t>
                      </w:r>
                      <w:r>
                        <w:rPr>
                          <w:w w:val="119"/>
                        </w:rPr>
                        <w:t>Ingenie</w:t>
                      </w:r>
                      <w:r>
                        <w:rPr>
                          <w:spacing w:val="-36"/>
                          <w:w w:val="132"/>
                        </w:rPr>
                        <w:t>r</w:t>
                      </w:r>
                      <w:r>
                        <w:rPr>
                          <w:spacing w:val="-126"/>
                          <w:w w:val="191"/>
                        </w:rPr>
                        <w:t>´</w:t>
                      </w:r>
                      <w:r>
                        <w:rPr>
                          <w:w w:val="118"/>
                        </w:rPr>
                        <w:t>ıa</w:t>
                      </w:r>
                      <w:r>
                        <w:t xml:space="preserve"> </w:t>
                      </w:r>
                      <w:r>
                        <w:rPr>
                          <w:spacing w:val="-19"/>
                        </w:rPr>
                        <w:t xml:space="preserve"> </w:t>
                      </w:r>
                      <w:r>
                        <w:rPr>
                          <w:w w:val="121"/>
                        </w:rPr>
                        <w:t>Infor</w:t>
                      </w:r>
                      <w:r>
                        <w:rPr>
                          <w:spacing w:val="-2"/>
                          <w:w w:val="121"/>
                        </w:rPr>
                        <w:t>m</w:t>
                      </w:r>
                      <w:r>
                        <w:rPr>
                          <w:spacing w:val="-159"/>
                          <w:w w:val="191"/>
                        </w:rPr>
                        <w:t>´</w:t>
                      </w:r>
                      <w:r>
                        <w:rPr>
                          <w:w w:val="120"/>
                        </w:rPr>
                        <w:t>atica</w:t>
                      </w:r>
                    </w:p>
                    <w:p w14:paraId="6172BF29" w14:textId="77777777" w:rsidR="00D5718F" w:rsidRDefault="00D5718F" w:rsidP="00D5718F">
                      <w:pPr>
                        <w:pStyle w:val="Textoindependiente"/>
                        <w:spacing w:before="9"/>
                        <w:rPr>
                          <w:sz w:val="34"/>
                        </w:rPr>
                      </w:pPr>
                    </w:p>
                    <w:p w14:paraId="0A1C6C4D" w14:textId="7ED51591" w:rsidR="00D5718F" w:rsidRDefault="00D5718F" w:rsidP="00D5718F">
                      <w:pPr>
                        <w:spacing w:line="206" w:lineRule="auto"/>
                        <w:ind w:left="975" w:right="1046" w:hanging="1"/>
                        <w:jc w:val="center"/>
                        <w:rPr>
                          <w:b/>
                          <w:sz w:val="34"/>
                        </w:rPr>
                      </w:pPr>
                      <w:r>
                        <w:rPr>
                          <w:b/>
                          <w:spacing w:val="-43"/>
                          <w:w w:val="127"/>
                          <w:sz w:val="34"/>
                        </w:rPr>
                        <w:t>NetExtractor 2.0</w:t>
                      </w:r>
                      <w:r>
                        <w:rPr>
                          <w:b/>
                          <w:w w:val="140"/>
                          <w:sz w:val="34"/>
                        </w:rPr>
                        <w:t xml:space="preserve"> </w:t>
                      </w:r>
                      <w:r>
                        <w:rPr>
                          <w:b/>
                          <w:w w:val="123"/>
                          <w:sz w:val="34"/>
                        </w:rPr>
                        <w:t>D</w:t>
                      </w:r>
                      <w:r>
                        <w:rPr>
                          <w:b/>
                          <w:spacing w:val="10"/>
                          <w:w w:val="123"/>
                          <w:sz w:val="34"/>
                        </w:rPr>
                        <w:t>o</w:t>
                      </w:r>
                      <w:r>
                        <w:rPr>
                          <w:b/>
                          <w:w w:val="115"/>
                          <w:sz w:val="34"/>
                        </w:rPr>
                        <w:t>cume</w:t>
                      </w:r>
                      <w:r>
                        <w:rPr>
                          <w:b/>
                          <w:spacing w:val="-11"/>
                          <w:w w:val="115"/>
                          <w:sz w:val="34"/>
                        </w:rPr>
                        <w:t>n</w:t>
                      </w:r>
                      <w:r>
                        <w:rPr>
                          <w:b/>
                          <w:w w:val="120"/>
                          <w:sz w:val="34"/>
                        </w:rPr>
                        <w:t>taci</w:t>
                      </w:r>
                      <w:r>
                        <w:rPr>
                          <w:b/>
                          <w:spacing w:val="-194"/>
                          <w:w w:val="189"/>
                          <w:sz w:val="34"/>
                        </w:rPr>
                        <w:t>´</w:t>
                      </w:r>
                      <w:r>
                        <w:rPr>
                          <w:b/>
                          <w:w w:val="111"/>
                          <w:sz w:val="34"/>
                        </w:rPr>
                        <w:t>on</w:t>
                      </w:r>
                      <w:r w:rsidR="00136728">
                        <w:rPr>
                          <w:b/>
                          <w:sz w:val="34"/>
                        </w:rPr>
                        <w:t xml:space="preserve"> </w:t>
                      </w:r>
                      <w:r>
                        <w:rPr>
                          <w:b/>
                          <w:spacing w:val="-11"/>
                          <w:w w:val="159"/>
                          <w:sz w:val="34"/>
                        </w:rPr>
                        <w:t>T</w:t>
                      </w:r>
                      <w:r>
                        <w:rPr>
                          <w:b/>
                          <w:spacing w:val="-188"/>
                          <w:w w:val="189"/>
                          <w:sz w:val="34"/>
                        </w:rPr>
                        <w:t>´</w:t>
                      </w:r>
                      <w:r>
                        <w:rPr>
                          <w:b/>
                          <w:spacing w:val="-2"/>
                          <w:w w:val="115"/>
                          <w:sz w:val="34"/>
                        </w:rPr>
                        <w:t>ecnica</w:t>
                      </w:r>
                    </w:p>
                  </w:txbxContent>
                </v:textbox>
                <w10:wrap type="topAndBottom" anchorx="page"/>
              </v:shape>
            </w:pict>
          </mc:Fallback>
        </mc:AlternateContent>
      </w:r>
      <w:r>
        <w:rPr>
          <w:noProof/>
        </w:rPr>
        <mc:AlternateContent>
          <mc:Choice Requires="wpg">
            <w:drawing>
              <wp:anchor distT="0" distB="0" distL="0" distR="0" simplePos="0" relativeHeight="251662336" behindDoc="1" locked="0" layoutInCell="1" allowOverlap="1" wp14:anchorId="0100D686" wp14:editId="71BA7CD4">
                <wp:simplePos x="0" y="0"/>
                <wp:positionH relativeFrom="page">
                  <wp:posOffset>5545455</wp:posOffset>
                </wp:positionH>
                <wp:positionV relativeFrom="paragraph">
                  <wp:posOffset>354965</wp:posOffset>
                </wp:positionV>
                <wp:extent cx="860425" cy="1042670"/>
                <wp:effectExtent l="20955" t="2540" r="23495" b="12065"/>
                <wp:wrapTopAndBottom/>
                <wp:docPr id="2"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0425" cy="1042670"/>
                          <a:chOff x="8733" y="559"/>
                          <a:chExt cx="1355" cy="1642"/>
                        </a:xfrm>
                      </wpg:grpSpPr>
                      <pic:pic xmlns:pic="http://schemas.openxmlformats.org/drawingml/2006/picture">
                        <pic:nvPicPr>
                          <pic:cNvPr id="3" name="Picture 2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8815" y="1846"/>
                            <a:ext cx="264"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Freeform 238"/>
                        <wps:cNvSpPr>
                          <a:spLocks/>
                        </wps:cNvSpPr>
                        <wps:spPr bwMode="auto">
                          <a:xfrm>
                            <a:off x="8815" y="1846"/>
                            <a:ext cx="264" cy="143"/>
                          </a:xfrm>
                          <a:custGeom>
                            <a:avLst/>
                            <a:gdLst>
                              <a:gd name="T0" fmla="+- 0 9076 8816"/>
                              <a:gd name="T1" fmla="*/ T0 w 264"/>
                              <a:gd name="T2" fmla="+- 0 1984 1847"/>
                              <a:gd name="T3" fmla="*/ 1984 h 143"/>
                              <a:gd name="T4" fmla="+- 0 9068 8816"/>
                              <a:gd name="T5" fmla="*/ T4 w 264"/>
                              <a:gd name="T6" fmla="+- 0 1975 1847"/>
                              <a:gd name="T7" fmla="*/ 1975 h 143"/>
                              <a:gd name="T8" fmla="+- 0 9061 8816"/>
                              <a:gd name="T9" fmla="*/ T8 w 264"/>
                              <a:gd name="T10" fmla="+- 0 1964 1847"/>
                              <a:gd name="T11" fmla="*/ 1964 h 143"/>
                              <a:gd name="T12" fmla="+- 0 9053 8816"/>
                              <a:gd name="T13" fmla="*/ T12 w 264"/>
                              <a:gd name="T14" fmla="+- 0 1954 1847"/>
                              <a:gd name="T15" fmla="*/ 1954 h 143"/>
                              <a:gd name="T16" fmla="+- 0 9047 8816"/>
                              <a:gd name="T17" fmla="*/ T16 w 264"/>
                              <a:gd name="T18" fmla="+- 0 1944 1847"/>
                              <a:gd name="T19" fmla="*/ 1944 h 143"/>
                              <a:gd name="T20" fmla="+- 0 9041 8816"/>
                              <a:gd name="T21" fmla="*/ T20 w 264"/>
                              <a:gd name="T22" fmla="+- 0 1934 1847"/>
                              <a:gd name="T23" fmla="*/ 1934 h 143"/>
                              <a:gd name="T24" fmla="+- 0 9033 8816"/>
                              <a:gd name="T25" fmla="*/ T24 w 264"/>
                              <a:gd name="T26" fmla="+- 0 1924 1847"/>
                              <a:gd name="T27" fmla="*/ 1924 h 143"/>
                              <a:gd name="T28" fmla="+- 0 9026 8816"/>
                              <a:gd name="T29" fmla="*/ T28 w 264"/>
                              <a:gd name="T30" fmla="+- 0 1915 1847"/>
                              <a:gd name="T31" fmla="*/ 1915 h 143"/>
                              <a:gd name="T32" fmla="+- 0 9019 8816"/>
                              <a:gd name="T33" fmla="*/ T32 w 264"/>
                              <a:gd name="T34" fmla="+- 0 1904 1847"/>
                              <a:gd name="T35" fmla="*/ 1904 h 143"/>
                              <a:gd name="T36" fmla="+- 0 9009 8816"/>
                              <a:gd name="T37" fmla="*/ T36 w 264"/>
                              <a:gd name="T38" fmla="+- 0 1897 1847"/>
                              <a:gd name="T39" fmla="*/ 1897 h 143"/>
                              <a:gd name="T40" fmla="+- 0 8999 8816"/>
                              <a:gd name="T41" fmla="*/ T40 w 264"/>
                              <a:gd name="T42" fmla="+- 0 1889 1847"/>
                              <a:gd name="T43" fmla="*/ 1889 h 143"/>
                              <a:gd name="T44" fmla="+- 0 8990 8816"/>
                              <a:gd name="T45" fmla="*/ T44 w 264"/>
                              <a:gd name="T46" fmla="+- 0 1882 1847"/>
                              <a:gd name="T47" fmla="*/ 1882 h 143"/>
                              <a:gd name="T48" fmla="+- 0 8979 8816"/>
                              <a:gd name="T49" fmla="*/ T48 w 264"/>
                              <a:gd name="T50" fmla="+- 0 1876 1847"/>
                              <a:gd name="T51" fmla="*/ 1876 h 143"/>
                              <a:gd name="T52" fmla="+- 0 8969 8816"/>
                              <a:gd name="T53" fmla="*/ T52 w 264"/>
                              <a:gd name="T54" fmla="+- 0 1870 1847"/>
                              <a:gd name="T55" fmla="*/ 1870 h 143"/>
                              <a:gd name="T56" fmla="+- 0 8958 8816"/>
                              <a:gd name="T57" fmla="*/ T56 w 264"/>
                              <a:gd name="T58" fmla="+- 0 1866 1847"/>
                              <a:gd name="T59" fmla="*/ 1866 h 143"/>
                              <a:gd name="T60" fmla="+- 0 8948 8816"/>
                              <a:gd name="T61" fmla="*/ T60 w 264"/>
                              <a:gd name="T62" fmla="+- 0 1860 1847"/>
                              <a:gd name="T63" fmla="*/ 1860 h 143"/>
                              <a:gd name="T64" fmla="+- 0 8936 8816"/>
                              <a:gd name="T65" fmla="*/ T64 w 264"/>
                              <a:gd name="T66" fmla="+- 0 1858 1847"/>
                              <a:gd name="T67" fmla="*/ 1858 h 143"/>
                              <a:gd name="T68" fmla="+- 0 8925 8816"/>
                              <a:gd name="T69" fmla="*/ T68 w 264"/>
                              <a:gd name="T70" fmla="+- 0 1853 1847"/>
                              <a:gd name="T71" fmla="*/ 1853 h 143"/>
                              <a:gd name="T72" fmla="+- 0 8913 8816"/>
                              <a:gd name="T73" fmla="*/ T72 w 264"/>
                              <a:gd name="T74" fmla="+- 0 1852 1847"/>
                              <a:gd name="T75" fmla="*/ 1852 h 143"/>
                              <a:gd name="T76" fmla="+- 0 8901 8816"/>
                              <a:gd name="T77" fmla="*/ T76 w 264"/>
                              <a:gd name="T78" fmla="+- 0 1850 1847"/>
                              <a:gd name="T79" fmla="*/ 1850 h 143"/>
                              <a:gd name="T80" fmla="+- 0 8891 8816"/>
                              <a:gd name="T81" fmla="*/ T80 w 264"/>
                              <a:gd name="T82" fmla="+- 0 1848 1847"/>
                              <a:gd name="T83" fmla="*/ 1848 h 143"/>
                              <a:gd name="T84" fmla="+- 0 8877 8816"/>
                              <a:gd name="T85" fmla="*/ T84 w 264"/>
                              <a:gd name="T86" fmla="+- 0 1847 1847"/>
                              <a:gd name="T87" fmla="*/ 1847 h 143"/>
                              <a:gd name="T88" fmla="+- 0 8866 8816"/>
                              <a:gd name="T89" fmla="*/ T88 w 264"/>
                              <a:gd name="T90" fmla="+- 0 1847 1847"/>
                              <a:gd name="T91" fmla="*/ 1847 h 143"/>
                              <a:gd name="T92" fmla="+- 0 8854 8816"/>
                              <a:gd name="T93" fmla="*/ T92 w 264"/>
                              <a:gd name="T94" fmla="+- 0 1847 1847"/>
                              <a:gd name="T95" fmla="*/ 1847 h 143"/>
                              <a:gd name="T96" fmla="+- 0 8841 8816"/>
                              <a:gd name="T97" fmla="*/ T96 w 264"/>
                              <a:gd name="T98" fmla="+- 0 1850 1847"/>
                              <a:gd name="T99" fmla="*/ 1850 h 143"/>
                              <a:gd name="T100" fmla="+- 0 8832 8816"/>
                              <a:gd name="T101" fmla="*/ T100 w 264"/>
                              <a:gd name="T102" fmla="+- 0 1850 1847"/>
                              <a:gd name="T103" fmla="*/ 1850 h 143"/>
                              <a:gd name="T104" fmla="+- 0 8827 8816"/>
                              <a:gd name="T105" fmla="*/ T104 w 264"/>
                              <a:gd name="T106" fmla="+- 0 1849 1847"/>
                              <a:gd name="T107" fmla="*/ 1849 h 143"/>
                              <a:gd name="T108" fmla="+- 0 8821 8816"/>
                              <a:gd name="T109" fmla="*/ T108 w 264"/>
                              <a:gd name="T110" fmla="+- 0 1855 1847"/>
                              <a:gd name="T111" fmla="*/ 1855 h 143"/>
                              <a:gd name="T112" fmla="+- 0 8826 8816"/>
                              <a:gd name="T113" fmla="*/ T112 w 264"/>
                              <a:gd name="T114" fmla="+- 0 1860 1847"/>
                              <a:gd name="T115" fmla="*/ 1860 h 143"/>
                              <a:gd name="T116" fmla="+- 0 8827 8816"/>
                              <a:gd name="T117" fmla="*/ T116 w 264"/>
                              <a:gd name="T118" fmla="+- 0 1867 1847"/>
                              <a:gd name="T119" fmla="*/ 1867 h 143"/>
                              <a:gd name="T120" fmla="+- 0 8835 8816"/>
                              <a:gd name="T121" fmla="*/ T120 w 264"/>
                              <a:gd name="T122" fmla="+- 0 1878 1847"/>
                              <a:gd name="T123" fmla="*/ 1878 h 143"/>
                              <a:gd name="T124" fmla="+- 0 8841 8816"/>
                              <a:gd name="T125" fmla="*/ T124 w 264"/>
                              <a:gd name="T126" fmla="+- 0 1888 1847"/>
                              <a:gd name="T127" fmla="*/ 1888 h 143"/>
                              <a:gd name="T128" fmla="+- 0 8850 8816"/>
                              <a:gd name="T129" fmla="*/ T128 w 264"/>
                              <a:gd name="T130" fmla="+- 0 1896 1847"/>
                              <a:gd name="T131" fmla="*/ 1896 h 143"/>
                              <a:gd name="T132" fmla="+- 0 8856 8816"/>
                              <a:gd name="T133" fmla="*/ T132 w 264"/>
                              <a:gd name="T134" fmla="+- 0 1904 1847"/>
                              <a:gd name="T135" fmla="*/ 1904 h 143"/>
                              <a:gd name="T136" fmla="+- 0 8864 8816"/>
                              <a:gd name="T137" fmla="*/ T136 w 264"/>
                              <a:gd name="T138" fmla="+- 0 1913 1847"/>
                              <a:gd name="T139" fmla="*/ 1913 h 143"/>
                              <a:gd name="T140" fmla="+- 0 8872 8816"/>
                              <a:gd name="T141" fmla="*/ T140 w 264"/>
                              <a:gd name="T142" fmla="+- 0 1921 1847"/>
                              <a:gd name="T143" fmla="*/ 1921 h 143"/>
                              <a:gd name="T144" fmla="+- 0 8881 8816"/>
                              <a:gd name="T145" fmla="*/ T144 w 264"/>
                              <a:gd name="T146" fmla="+- 0 1929 1847"/>
                              <a:gd name="T147" fmla="*/ 1929 h 143"/>
                              <a:gd name="T148" fmla="+- 0 8888 8816"/>
                              <a:gd name="T149" fmla="*/ T148 w 264"/>
                              <a:gd name="T150" fmla="+- 0 1935 1847"/>
                              <a:gd name="T151" fmla="*/ 1935 h 143"/>
                              <a:gd name="T152" fmla="+- 0 8897 8816"/>
                              <a:gd name="T153" fmla="*/ T152 w 264"/>
                              <a:gd name="T154" fmla="+- 0 1942 1847"/>
                              <a:gd name="T155" fmla="*/ 1942 h 143"/>
                              <a:gd name="T156" fmla="+- 0 8907 8816"/>
                              <a:gd name="T157" fmla="*/ T156 w 264"/>
                              <a:gd name="T158" fmla="+- 0 1951 1847"/>
                              <a:gd name="T159" fmla="*/ 1951 h 143"/>
                              <a:gd name="T160" fmla="+- 0 8915 8816"/>
                              <a:gd name="T161" fmla="*/ T160 w 264"/>
                              <a:gd name="T162" fmla="+- 0 1956 1847"/>
                              <a:gd name="T163" fmla="*/ 1956 h 143"/>
                              <a:gd name="T164" fmla="+- 0 8927 8816"/>
                              <a:gd name="T165" fmla="*/ T164 w 264"/>
                              <a:gd name="T166" fmla="+- 0 1961 1847"/>
                              <a:gd name="T167" fmla="*/ 1961 h 143"/>
                              <a:gd name="T168" fmla="+- 0 8937 8816"/>
                              <a:gd name="T169" fmla="*/ T168 w 264"/>
                              <a:gd name="T170" fmla="+- 0 1967 1847"/>
                              <a:gd name="T171" fmla="*/ 1967 h 143"/>
                              <a:gd name="T172" fmla="+- 0 8949 8816"/>
                              <a:gd name="T173" fmla="*/ T172 w 264"/>
                              <a:gd name="T174" fmla="+- 0 1972 1847"/>
                              <a:gd name="T175" fmla="*/ 1972 h 143"/>
                              <a:gd name="T176" fmla="+- 0 8960 8816"/>
                              <a:gd name="T177" fmla="*/ T176 w 264"/>
                              <a:gd name="T178" fmla="+- 0 1975 1847"/>
                              <a:gd name="T179" fmla="*/ 1975 h 143"/>
                              <a:gd name="T180" fmla="+- 0 8973 8816"/>
                              <a:gd name="T181" fmla="*/ T180 w 264"/>
                              <a:gd name="T182" fmla="+- 0 1980 1847"/>
                              <a:gd name="T183" fmla="*/ 1980 h 143"/>
                              <a:gd name="T184" fmla="+- 0 8985 8816"/>
                              <a:gd name="T185" fmla="*/ T184 w 264"/>
                              <a:gd name="T186" fmla="+- 0 1982 1847"/>
                              <a:gd name="T187" fmla="*/ 1982 h 143"/>
                              <a:gd name="T188" fmla="+- 0 8998 8816"/>
                              <a:gd name="T189" fmla="*/ T188 w 264"/>
                              <a:gd name="T190" fmla="+- 0 1985 1847"/>
                              <a:gd name="T191" fmla="*/ 1985 h 143"/>
                              <a:gd name="T192" fmla="+- 0 9010 8816"/>
                              <a:gd name="T193" fmla="*/ T192 w 264"/>
                              <a:gd name="T194" fmla="+- 0 1986 1847"/>
                              <a:gd name="T195" fmla="*/ 1986 h 143"/>
                              <a:gd name="T196" fmla="+- 0 9023 8816"/>
                              <a:gd name="T197" fmla="*/ T196 w 264"/>
                              <a:gd name="T198" fmla="+- 0 1987 1847"/>
                              <a:gd name="T199" fmla="*/ 1987 h 143"/>
                              <a:gd name="T200" fmla="+- 0 9034 8816"/>
                              <a:gd name="T201" fmla="*/ T200 w 264"/>
                              <a:gd name="T202" fmla="+- 0 1988 1847"/>
                              <a:gd name="T203" fmla="*/ 1988 h 143"/>
                              <a:gd name="T204" fmla="+- 0 9048 8816"/>
                              <a:gd name="T205" fmla="*/ T204 w 264"/>
                              <a:gd name="T206" fmla="+- 0 1987 1847"/>
                              <a:gd name="T207" fmla="*/ 1987 h 143"/>
                              <a:gd name="T208" fmla="+- 0 9060 8816"/>
                              <a:gd name="T209" fmla="*/ T208 w 264"/>
                              <a:gd name="T210" fmla="+- 0 1989 1847"/>
                              <a:gd name="T211" fmla="*/ 1989 h 143"/>
                              <a:gd name="T212" fmla="+- 0 9072 8816"/>
                              <a:gd name="T213" fmla="*/ T212 w 264"/>
                              <a:gd name="T214" fmla="+- 0 1989 1847"/>
                              <a:gd name="T215" fmla="*/ 1989 h 143"/>
                              <a:gd name="T216" fmla="+- 0 9079 8816"/>
                              <a:gd name="T217" fmla="*/ T216 w 264"/>
                              <a:gd name="T218" fmla="+- 0 1989 1847"/>
                              <a:gd name="T219" fmla="*/ 1989 h 1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64" h="143">
                                <a:moveTo>
                                  <a:pt x="263" y="142"/>
                                </a:moveTo>
                                <a:lnTo>
                                  <a:pt x="260" y="137"/>
                                </a:lnTo>
                                <a:lnTo>
                                  <a:pt x="256" y="131"/>
                                </a:lnTo>
                                <a:lnTo>
                                  <a:pt x="252" y="128"/>
                                </a:lnTo>
                                <a:lnTo>
                                  <a:pt x="248" y="122"/>
                                </a:lnTo>
                                <a:lnTo>
                                  <a:pt x="245" y="117"/>
                                </a:lnTo>
                                <a:lnTo>
                                  <a:pt x="242" y="113"/>
                                </a:lnTo>
                                <a:lnTo>
                                  <a:pt x="237" y="107"/>
                                </a:lnTo>
                                <a:lnTo>
                                  <a:pt x="234" y="102"/>
                                </a:lnTo>
                                <a:lnTo>
                                  <a:pt x="231" y="97"/>
                                </a:lnTo>
                                <a:lnTo>
                                  <a:pt x="228" y="93"/>
                                </a:lnTo>
                                <a:lnTo>
                                  <a:pt x="225" y="87"/>
                                </a:lnTo>
                                <a:lnTo>
                                  <a:pt x="221" y="82"/>
                                </a:lnTo>
                                <a:lnTo>
                                  <a:pt x="217" y="77"/>
                                </a:lnTo>
                                <a:lnTo>
                                  <a:pt x="214" y="71"/>
                                </a:lnTo>
                                <a:lnTo>
                                  <a:pt x="210" y="68"/>
                                </a:lnTo>
                                <a:lnTo>
                                  <a:pt x="206" y="62"/>
                                </a:lnTo>
                                <a:lnTo>
                                  <a:pt x="203" y="57"/>
                                </a:lnTo>
                                <a:lnTo>
                                  <a:pt x="198" y="54"/>
                                </a:lnTo>
                                <a:lnTo>
                                  <a:pt x="193" y="50"/>
                                </a:lnTo>
                                <a:lnTo>
                                  <a:pt x="189" y="46"/>
                                </a:lnTo>
                                <a:lnTo>
                                  <a:pt x="183" y="42"/>
                                </a:lnTo>
                                <a:lnTo>
                                  <a:pt x="180" y="39"/>
                                </a:lnTo>
                                <a:lnTo>
                                  <a:pt x="174" y="35"/>
                                </a:lnTo>
                                <a:lnTo>
                                  <a:pt x="168" y="32"/>
                                </a:lnTo>
                                <a:lnTo>
                                  <a:pt x="163" y="29"/>
                                </a:lnTo>
                                <a:lnTo>
                                  <a:pt x="159" y="26"/>
                                </a:lnTo>
                                <a:lnTo>
                                  <a:pt x="153" y="23"/>
                                </a:lnTo>
                                <a:lnTo>
                                  <a:pt x="148" y="20"/>
                                </a:lnTo>
                                <a:lnTo>
                                  <a:pt x="142" y="19"/>
                                </a:lnTo>
                                <a:lnTo>
                                  <a:pt x="136" y="16"/>
                                </a:lnTo>
                                <a:lnTo>
                                  <a:pt x="132" y="13"/>
                                </a:lnTo>
                                <a:lnTo>
                                  <a:pt x="125" y="13"/>
                                </a:lnTo>
                                <a:lnTo>
                                  <a:pt x="120" y="11"/>
                                </a:lnTo>
                                <a:lnTo>
                                  <a:pt x="114" y="9"/>
                                </a:lnTo>
                                <a:lnTo>
                                  <a:pt x="109" y="6"/>
                                </a:lnTo>
                                <a:lnTo>
                                  <a:pt x="103" y="6"/>
                                </a:lnTo>
                                <a:lnTo>
                                  <a:pt x="97" y="5"/>
                                </a:lnTo>
                                <a:lnTo>
                                  <a:pt x="91" y="4"/>
                                </a:lnTo>
                                <a:lnTo>
                                  <a:pt x="85" y="3"/>
                                </a:lnTo>
                                <a:lnTo>
                                  <a:pt x="80" y="2"/>
                                </a:lnTo>
                                <a:lnTo>
                                  <a:pt x="75" y="1"/>
                                </a:lnTo>
                                <a:lnTo>
                                  <a:pt x="68" y="1"/>
                                </a:lnTo>
                                <a:lnTo>
                                  <a:pt x="61" y="0"/>
                                </a:lnTo>
                                <a:lnTo>
                                  <a:pt x="56" y="0"/>
                                </a:lnTo>
                                <a:lnTo>
                                  <a:pt x="50" y="0"/>
                                </a:lnTo>
                                <a:lnTo>
                                  <a:pt x="44" y="0"/>
                                </a:lnTo>
                                <a:lnTo>
                                  <a:pt x="38" y="0"/>
                                </a:lnTo>
                                <a:lnTo>
                                  <a:pt x="33" y="1"/>
                                </a:lnTo>
                                <a:lnTo>
                                  <a:pt x="25" y="3"/>
                                </a:lnTo>
                                <a:lnTo>
                                  <a:pt x="20" y="1"/>
                                </a:lnTo>
                                <a:lnTo>
                                  <a:pt x="16" y="3"/>
                                </a:lnTo>
                                <a:lnTo>
                                  <a:pt x="11" y="2"/>
                                </a:lnTo>
                                <a:lnTo>
                                  <a:pt x="0" y="2"/>
                                </a:lnTo>
                                <a:lnTo>
                                  <a:pt x="5" y="8"/>
                                </a:lnTo>
                                <a:lnTo>
                                  <a:pt x="8" y="9"/>
                                </a:lnTo>
                                <a:lnTo>
                                  <a:pt x="10" y="13"/>
                                </a:lnTo>
                                <a:lnTo>
                                  <a:pt x="11" y="15"/>
                                </a:lnTo>
                                <a:lnTo>
                                  <a:pt x="11" y="20"/>
                                </a:lnTo>
                                <a:lnTo>
                                  <a:pt x="16" y="27"/>
                                </a:lnTo>
                                <a:lnTo>
                                  <a:pt x="19" y="31"/>
                                </a:lnTo>
                                <a:lnTo>
                                  <a:pt x="22" y="36"/>
                                </a:lnTo>
                                <a:lnTo>
                                  <a:pt x="25" y="41"/>
                                </a:lnTo>
                                <a:lnTo>
                                  <a:pt x="29" y="45"/>
                                </a:lnTo>
                                <a:lnTo>
                                  <a:pt x="34" y="49"/>
                                </a:lnTo>
                                <a:lnTo>
                                  <a:pt x="36" y="54"/>
                                </a:lnTo>
                                <a:lnTo>
                                  <a:pt x="40" y="57"/>
                                </a:lnTo>
                                <a:lnTo>
                                  <a:pt x="44" y="63"/>
                                </a:lnTo>
                                <a:lnTo>
                                  <a:pt x="48" y="66"/>
                                </a:lnTo>
                                <a:lnTo>
                                  <a:pt x="51" y="69"/>
                                </a:lnTo>
                                <a:lnTo>
                                  <a:pt x="56" y="74"/>
                                </a:lnTo>
                                <a:lnTo>
                                  <a:pt x="60" y="77"/>
                                </a:lnTo>
                                <a:lnTo>
                                  <a:pt x="65" y="82"/>
                                </a:lnTo>
                                <a:lnTo>
                                  <a:pt x="68" y="86"/>
                                </a:lnTo>
                                <a:lnTo>
                                  <a:pt x="72" y="88"/>
                                </a:lnTo>
                                <a:lnTo>
                                  <a:pt x="78" y="92"/>
                                </a:lnTo>
                                <a:lnTo>
                                  <a:pt x="81" y="95"/>
                                </a:lnTo>
                                <a:lnTo>
                                  <a:pt x="85" y="99"/>
                                </a:lnTo>
                                <a:lnTo>
                                  <a:pt x="91" y="104"/>
                                </a:lnTo>
                                <a:lnTo>
                                  <a:pt x="95" y="108"/>
                                </a:lnTo>
                                <a:lnTo>
                                  <a:pt x="99" y="109"/>
                                </a:lnTo>
                                <a:lnTo>
                                  <a:pt x="105" y="111"/>
                                </a:lnTo>
                                <a:lnTo>
                                  <a:pt x="111" y="114"/>
                                </a:lnTo>
                                <a:lnTo>
                                  <a:pt x="116" y="117"/>
                                </a:lnTo>
                                <a:lnTo>
                                  <a:pt x="121" y="120"/>
                                </a:lnTo>
                                <a:lnTo>
                                  <a:pt x="128" y="123"/>
                                </a:lnTo>
                                <a:lnTo>
                                  <a:pt x="133" y="125"/>
                                </a:lnTo>
                                <a:lnTo>
                                  <a:pt x="139" y="127"/>
                                </a:lnTo>
                                <a:lnTo>
                                  <a:pt x="144" y="128"/>
                                </a:lnTo>
                                <a:lnTo>
                                  <a:pt x="151" y="131"/>
                                </a:lnTo>
                                <a:lnTo>
                                  <a:pt x="157" y="133"/>
                                </a:lnTo>
                                <a:lnTo>
                                  <a:pt x="163" y="134"/>
                                </a:lnTo>
                                <a:lnTo>
                                  <a:pt x="169" y="135"/>
                                </a:lnTo>
                                <a:lnTo>
                                  <a:pt x="175" y="136"/>
                                </a:lnTo>
                                <a:lnTo>
                                  <a:pt x="182" y="138"/>
                                </a:lnTo>
                                <a:lnTo>
                                  <a:pt x="188" y="138"/>
                                </a:lnTo>
                                <a:lnTo>
                                  <a:pt x="194" y="139"/>
                                </a:lnTo>
                                <a:lnTo>
                                  <a:pt x="200" y="140"/>
                                </a:lnTo>
                                <a:lnTo>
                                  <a:pt x="207" y="140"/>
                                </a:lnTo>
                                <a:lnTo>
                                  <a:pt x="214" y="141"/>
                                </a:lnTo>
                                <a:lnTo>
                                  <a:pt x="218" y="141"/>
                                </a:lnTo>
                                <a:lnTo>
                                  <a:pt x="226" y="141"/>
                                </a:lnTo>
                                <a:lnTo>
                                  <a:pt x="232" y="140"/>
                                </a:lnTo>
                                <a:lnTo>
                                  <a:pt x="238" y="141"/>
                                </a:lnTo>
                                <a:lnTo>
                                  <a:pt x="244" y="142"/>
                                </a:lnTo>
                                <a:lnTo>
                                  <a:pt x="250" y="142"/>
                                </a:lnTo>
                                <a:lnTo>
                                  <a:pt x="256" y="142"/>
                                </a:lnTo>
                                <a:lnTo>
                                  <a:pt x="263" y="142"/>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Freeform 239"/>
                        <wps:cNvSpPr>
                          <a:spLocks/>
                        </wps:cNvSpPr>
                        <wps:spPr bwMode="auto">
                          <a:xfrm>
                            <a:off x="8832" y="1858"/>
                            <a:ext cx="246" cy="131"/>
                          </a:xfrm>
                          <a:custGeom>
                            <a:avLst/>
                            <a:gdLst>
                              <a:gd name="T0" fmla="+- 0 8832 8832"/>
                              <a:gd name="T1" fmla="*/ T0 w 246"/>
                              <a:gd name="T2" fmla="+- 0 1858 1858"/>
                              <a:gd name="T3" fmla="*/ 1858 h 131"/>
                              <a:gd name="T4" fmla="+- 0 8890 8832"/>
                              <a:gd name="T5" fmla="*/ T4 w 246"/>
                              <a:gd name="T6" fmla="+- 0 1890 1858"/>
                              <a:gd name="T7" fmla="*/ 1890 h 131"/>
                              <a:gd name="T8" fmla="+- 0 8952 8832"/>
                              <a:gd name="T9" fmla="*/ T8 w 246"/>
                              <a:gd name="T10" fmla="+- 0 1925 1858"/>
                              <a:gd name="T11" fmla="*/ 1925 h 131"/>
                              <a:gd name="T12" fmla="+- 0 9016 8832"/>
                              <a:gd name="T13" fmla="*/ T12 w 246"/>
                              <a:gd name="T14" fmla="+- 0 1959 1858"/>
                              <a:gd name="T15" fmla="*/ 1959 h 131"/>
                              <a:gd name="T16" fmla="+- 0 9077 8832"/>
                              <a:gd name="T17" fmla="*/ T16 w 246"/>
                              <a:gd name="T18" fmla="+- 0 1989 1858"/>
                              <a:gd name="T19" fmla="*/ 1989 h 131"/>
                              <a:gd name="T20" fmla="+- 0 9078 8832"/>
                              <a:gd name="T21" fmla="*/ T20 w 246"/>
                              <a:gd name="T22" fmla="+- 0 1989 1858"/>
                              <a:gd name="T23" fmla="*/ 1989 h 131"/>
                              <a:gd name="T24" fmla="+- 0 9078 8832"/>
                              <a:gd name="T25" fmla="*/ T24 w 246"/>
                              <a:gd name="T26" fmla="+- 0 1989 1858"/>
                              <a:gd name="T27" fmla="*/ 1989 h 131"/>
                              <a:gd name="T28" fmla="+- 0 9077 8832"/>
                              <a:gd name="T29" fmla="*/ T28 w 246"/>
                              <a:gd name="T30" fmla="+- 0 1987 1858"/>
                              <a:gd name="T31" fmla="*/ 1987 h 131"/>
                              <a:gd name="T32" fmla="+- 0 9020 8832"/>
                              <a:gd name="T33" fmla="*/ T32 w 246"/>
                              <a:gd name="T34" fmla="+- 0 1960 1858"/>
                              <a:gd name="T35" fmla="*/ 1960 h 131"/>
                              <a:gd name="T36" fmla="+- 0 8957 8832"/>
                              <a:gd name="T37" fmla="*/ T36 w 246"/>
                              <a:gd name="T38" fmla="+- 0 1926 1858"/>
                              <a:gd name="T39" fmla="*/ 1926 h 131"/>
                              <a:gd name="T40" fmla="+- 0 8893 8832"/>
                              <a:gd name="T41" fmla="*/ T40 w 246"/>
                              <a:gd name="T42" fmla="+- 0 1891 1858"/>
                              <a:gd name="T43" fmla="*/ 1891 h 131"/>
                              <a:gd name="T44" fmla="+- 0 8832 8832"/>
                              <a:gd name="T45" fmla="*/ T44 w 246"/>
                              <a:gd name="T46" fmla="+- 0 1858 1858"/>
                              <a:gd name="T47" fmla="*/ 1858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46" h="131">
                                <a:moveTo>
                                  <a:pt x="0" y="0"/>
                                </a:moveTo>
                                <a:lnTo>
                                  <a:pt x="58" y="32"/>
                                </a:lnTo>
                                <a:lnTo>
                                  <a:pt x="120" y="67"/>
                                </a:lnTo>
                                <a:lnTo>
                                  <a:pt x="184" y="101"/>
                                </a:lnTo>
                                <a:lnTo>
                                  <a:pt x="245" y="131"/>
                                </a:lnTo>
                                <a:lnTo>
                                  <a:pt x="246" y="131"/>
                                </a:lnTo>
                                <a:lnTo>
                                  <a:pt x="245" y="129"/>
                                </a:lnTo>
                                <a:lnTo>
                                  <a:pt x="188" y="102"/>
                                </a:lnTo>
                                <a:lnTo>
                                  <a:pt x="125" y="68"/>
                                </a:lnTo>
                                <a:lnTo>
                                  <a:pt x="61" y="33"/>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2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8916" y="1690"/>
                            <a:ext cx="131"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Freeform 241"/>
                        <wps:cNvSpPr>
                          <a:spLocks/>
                        </wps:cNvSpPr>
                        <wps:spPr bwMode="auto">
                          <a:xfrm>
                            <a:off x="8916" y="1690"/>
                            <a:ext cx="131" cy="273"/>
                          </a:xfrm>
                          <a:custGeom>
                            <a:avLst/>
                            <a:gdLst>
                              <a:gd name="T0" fmla="+- 0 9043 8917"/>
                              <a:gd name="T1" fmla="*/ T0 w 131"/>
                              <a:gd name="T2" fmla="+- 0 1956 1690"/>
                              <a:gd name="T3" fmla="*/ 1956 h 273"/>
                              <a:gd name="T4" fmla="+- 0 9043 8917"/>
                              <a:gd name="T5" fmla="*/ T4 w 131"/>
                              <a:gd name="T6" fmla="+- 0 1944 1690"/>
                              <a:gd name="T7" fmla="*/ 1944 h 273"/>
                              <a:gd name="T8" fmla="+- 0 9044 8917"/>
                              <a:gd name="T9" fmla="*/ T8 w 131"/>
                              <a:gd name="T10" fmla="+- 0 1932 1690"/>
                              <a:gd name="T11" fmla="*/ 1932 h 273"/>
                              <a:gd name="T12" fmla="+- 0 9044 8917"/>
                              <a:gd name="T13" fmla="*/ T12 w 131"/>
                              <a:gd name="T14" fmla="+- 0 1919 1690"/>
                              <a:gd name="T15" fmla="*/ 1919 h 273"/>
                              <a:gd name="T16" fmla="+- 0 9045 8917"/>
                              <a:gd name="T17" fmla="*/ T16 w 131"/>
                              <a:gd name="T18" fmla="+- 0 1908 1690"/>
                              <a:gd name="T19" fmla="*/ 1908 h 273"/>
                              <a:gd name="T20" fmla="+- 0 9046 8917"/>
                              <a:gd name="T21" fmla="*/ T20 w 131"/>
                              <a:gd name="T22" fmla="+- 0 1896 1690"/>
                              <a:gd name="T23" fmla="*/ 1896 h 273"/>
                              <a:gd name="T24" fmla="+- 0 9046 8917"/>
                              <a:gd name="T25" fmla="*/ T24 w 131"/>
                              <a:gd name="T26" fmla="+- 0 1882 1690"/>
                              <a:gd name="T27" fmla="*/ 1882 h 273"/>
                              <a:gd name="T28" fmla="+- 0 9046 8917"/>
                              <a:gd name="T29" fmla="*/ T28 w 131"/>
                              <a:gd name="T30" fmla="+- 0 1871 1690"/>
                              <a:gd name="T31" fmla="*/ 1871 h 273"/>
                              <a:gd name="T32" fmla="+- 0 9047 8917"/>
                              <a:gd name="T33" fmla="*/ T32 w 131"/>
                              <a:gd name="T34" fmla="+- 0 1858 1690"/>
                              <a:gd name="T35" fmla="*/ 1858 h 273"/>
                              <a:gd name="T36" fmla="+- 0 9043 8917"/>
                              <a:gd name="T37" fmla="*/ T36 w 131"/>
                              <a:gd name="T38" fmla="+- 0 1847 1690"/>
                              <a:gd name="T39" fmla="*/ 1847 h 273"/>
                              <a:gd name="T40" fmla="+- 0 9041 8917"/>
                              <a:gd name="T41" fmla="*/ T40 w 131"/>
                              <a:gd name="T42" fmla="+- 0 1834 1690"/>
                              <a:gd name="T43" fmla="*/ 1834 h 273"/>
                              <a:gd name="T44" fmla="+- 0 9038 8917"/>
                              <a:gd name="T45" fmla="*/ T44 w 131"/>
                              <a:gd name="T46" fmla="+- 0 1823 1690"/>
                              <a:gd name="T47" fmla="*/ 1823 h 273"/>
                              <a:gd name="T48" fmla="+- 0 9033 8917"/>
                              <a:gd name="T49" fmla="*/ T48 w 131"/>
                              <a:gd name="T50" fmla="+- 0 1812 1690"/>
                              <a:gd name="T51" fmla="*/ 1812 h 273"/>
                              <a:gd name="T52" fmla="+- 0 9028 8917"/>
                              <a:gd name="T53" fmla="*/ T52 w 131"/>
                              <a:gd name="T54" fmla="+- 0 1801 1690"/>
                              <a:gd name="T55" fmla="*/ 1801 h 273"/>
                              <a:gd name="T56" fmla="+- 0 9022 8917"/>
                              <a:gd name="T57" fmla="*/ T56 w 131"/>
                              <a:gd name="T58" fmla="+- 0 1791 1690"/>
                              <a:gd name="T59" fmla="*/ 1791 h 273"/>
                              <a:gd name="T60" fmla="+- 0 9018 8917"/>
                              <a:gd name="T61" fmla="*/ T60 w 131"/>
                              <a:gd name="T62" fmla="+- 0 1780 1690"/>
                              <a:gd name="T63" fmla="*/ 1780 h 273"/>
                              <a:gd name="T64" fmla="+- 0 9010 8917"/>
                              <a:gd name="T65" fmla="*/ T64 w 131"/>
                              <a:gd name="T66" fmla="+- 0 1771 1690"/>
                              <a:gd name="T67" fmla="*/ 1771 h 273"/>
                              <a:gd name="T68" fmla="+- 0 9004 8917"/>
                              <a:gd name="T69" fmla="*/ T68 w 131"/>
                              <a:gd name="T70" fmla="+- 0 1761 1690"/>
                              <a:gd name="T71" fmla="*/ 1761 h 273"/>
                              <a:gd name="T72" fmla="+- 0 8995 8917"/>
                              <a:gd name="T73" fmla="*/ T72 w 131"/>
                              <a:gd name="T74" fmla="+- 0 1752 1690"/>
                              <a:gd name="T75" fmla="*/ 1752 h 273"/>
                              <a:gd name="T76" fmla="+- 0 8988 8917"/>
                              <a:gd name="T77" fmla="*/ T76 w 131"/>
                              <a:gd name="T78" fmla="+- 0 1744 1690"/>
                              <a:gd name="T79" fmla="*/ 1744 h 273"/>
                              <a:gd name="T80" fmla="+- 0 8980 8917"/>
                              <a:gd name="T81" fmla="*/ T80 w 131"/>
                              <a:gd name="T82" fmla="+- 0 1735 1690"/>
                              <a:gd name="T83" fmla="*/ 1735 h 273"/>
                              <a:gd name="T84" fmla="+- 0 8970 8917"/>
                              <a:gd name="T85" fmla="*/ T84 w 131"/>
                              <a:gd name="T86" fmla="+- 0 1726 1690"/>
                              <a:gd name="T87" fmla="*/ 1726 h 273"/>
                              <a:gd name="T88" fmla="+- 0 8962 8917"/>
                              <a:gd name="T89" fmla="*/ T88 w 131"/>
                              <a:gd name="T90" fmla="+- 0 1720 1690"/>
                              <a:gd name="T91" fmla="*/ 1720 h 273"/>
                              <a:gd name="T92" fmla="+- 0 8952 8917"/>
                              <a:gd name="T93" fmla="*/ T92 w 131"/>
                              <a:gd name="T94" fmla="+- 0 1712 1690"/>
                              <a:gd name="T95" fmla="*/ 1712 h 273"/>
                              <a:gd name="T96" fmla="+- 0 8940 8917"/>
                              <a:gd name="T97" fmla="*/ T96 w 131"/>
                              <a:gd name="T98" fmla="+- 0 1706 1690"/>
                              <a:gd name="T99" fmla="*/ 1706 h 273"/>
                              <a:gd name="T100" fmla="+- 0 8933 8917"/>
                              <a:gd name="T101" fmla="*/ T100 w 131"/>
                              <a:gd name="T102" fmla="+- 0 1701 1690"/>
                              <a:gd name="T103" fmla="*/ 1701 h 273"/>
                              <a:gd name="T104" fmla="+- 0 8929 8917"/>
                              <a:gd name="T105" fmla="*/ T104 w 131"/>
                              <a:gd name="T106" fmla="+- 0 1697 1690"/>
                              <a:gd name="T107" fmla="*/ 1697 h 273"/>
                              <a:gd name="T108" fmla="+- 0 8921 8917"/>
                              <a:gd name="T109" fmla="*/ T108 w 131"/>
                              <a:gd name="T110" fmla="+- 0 1698 1690"/>
                              <a:gd name="T111" fmla="*/ 1698 h 273"/>
                              <a:gd name="T112" fmla="+- 0 8921 8917"/>
                              <a:gd name="T113" fmla="*/ T112 w 131"/>
                              <a:gd name="T114" fmla="+- 0 1705 1690"/>
                              <a:gd name="T115" fmla="*/ 1705 h 273"/>
                              <a:gd name="T116" fmla="+- 0 8918 8917"/>
                              <a:gd name="T117" fmla="*/ T116 w 131"/>
                              <a:gd name="T118" fmla="+- 0 1711 1690"/>
                              <a:gd name="T119" fmla="*/ 1711 h 273"/>
                              <a:gd name="T120" fmla="+- 0 8918 8917"/>
                              <a:gd name="T121" fmla="*/ T120 w 131"/>
                              <a:gd name="T122" fmla="+- 0 1725 1690"/>
                              <a:gd name="T123" fmla="*/ 1725 h 273"/>
                              <a:gd name="T124" fmla="+- 0 8917 8917"/>
                              <a:gd name="T125" fmla="*/ T124 w 131"/>
                              <a:gd name="T126" fmla="+- 0 1737 1690"/>
                              <a:gd name="T127" fmla="*/ 1737 h 273"/>
                              <a:gd name="T128" fmla="+- 0 8918 8917"/>
                              <a:gd name="T129" fmla="*/ T128 w 131"/>
                              <a:gd name="T130" fmla="+- 0 1748 1690"/>
                              <a:gd name="T131" fmla="*/ 1748 h 273"/>
                              <a:gd name="T132" fmla="+- 0 8919 8917"/>
                              <a:gd name="T133" fmla="*/ T132 w 131"/>
                              <a:gd name="T134" fmla="+- 0 1758 1690"/>
                              <a:gd name="T135" fmla="*/ 1758 h 273"/>
                              <a:gd name="T136" fmla="+- 0 8919 8917"/>
                              <a:gd name="T137" fmla="*/ T136 w 131"/>
                              <a:gd name="T138" fmla="+- 0 1770 1690"/>
                              <a:gd name="T139" fmla="*/ 1770 h 273"/>
                              <a:gd name="T140" fmla="+- 0 8920 8917"/>
                              <a:gd name="T141" fmla="*/ T140 w 131"/>
                              <a:gd name="T142" fmla="+- 0 1782 1690"/>
                              <a:gd name="T143" fmla="*/ 1782 h 273"/>
                              <a:gd name="T144" fmla="+- 0 8923 8917"/>
                              <a:gd name="T145" fmla="*/ T144 w 131"/>
                              <a:gd name="T146" fmla="+- 0 1793 1690"/>
                              <a:gd name="T147" fmla="*/ 1793 h 273"/>
                              <a:gd name="T148" fmla="+- 0 8925 8917"/>
                              <a:gd name="T149" fmla="*/ T148 w 131"/>
                              <a:gd name="T150" fmla="+- 0 1803 1690"/>
                              <a:gd name="T151" fmla="*/ 1803 h 273"/>
                              <a:gd name="T152" fmla="+- 0 8928 8917"/>
                              <a:gd name="T153" fmla="*/ T152 w 131"/>
                              <a:gd name="T154" fmla="+- 0 1813 1690"/>
                              <a:gd name="T155" fmla="*/ 1813 h 273"/>
                              <a:gd name="T156" fmla="+- 0 8930 8917"/>
                              <a:gd name="T157" fmla="*/ T156 w 131"/>
                              <a:gd name="T158" fmla="+- 0 1826 1690"/>
                              <a:gd name="T159" fmla="*/ 1826 h 273"/>
                              <a:gd name="T160" fmla="+- 0 8933 8917"/>
                              <a:gd name="T161" fmla="*/ T160 w 131"/>
                              <a:gd name="T162" fmla="+- 0 1835 1690"/>
                              <a:gd name="T163" fmla="*/ 1835 h 273"/>
                              <a:gd name="T164" fmla="+- 0 8940 8917"/>
                              <a:gd name="T165" fmla="*/ T164 w 131"/>
                              <a:gd name="T166" fmla="+- 0 1847 1690"/>
                              <a:gd name="T167" fmla="*/ 1847 h 273"/>
                              <a:gd name="T168" fmla="+- 0 8944 8917"/>
                              <a:gd name="T169" fmla="*/ T168 w 131"/>
                              <a:gd name="T170" fmla="+- 0 1858 1690"/>
                              <a:gd name="T171" fmla="*/ 1858 h 273"/>
                              <a:gd name="T172" fmla="+- 0 8951 8917"/>
                              <a:gd name="T173" fmla="*/ T172 w 131"/>
                              <a:gd name="T174" fmla="+- 0 1869 1690"/>
                              <a:gd name="T175" fmla="*/ 1869 h 273"/>
                              <a:gd name="T176" fmla="+- 0 8957 8917"/>
                              <a:gd name="T177" fmla="*/ T176 w 131"/>
                              <a:gd name="T178" fmla="+- 0 1879 1690"/>
                              <a:gd name="T179" fmla="*/ 1879 h 273"/>
                              <a:gd name="T180" fmla="+- 0 8965 8917"/>
                              <a:gd name="T181" fmla="*/ T180 w 131"/>
                              <a:gd name="T182" fmla="+- 0 1890 1690"/>
                              <a:gd name="T183" fmla="*/ 1890 h 273"/>
                              <a:gd name="T184" fmla="+- 0 8973 8917"/>
                              <a:gd name="T185" fmla="*/ T184 w 131"/>
                              <a:gd name="T186" fmla="+- 0 1899 1690"/>
                              <a:gd name="T187" fmla="*/ 1899 h 273"/>
                              <a:gd name="T188" fmla="+- 0 8981 8917"/>
                              <a:gd name="T189" fmla="*/ T188 w 131"/>
                              <a:gd name="T190" fmla="+- 0 1910 1690"/>
                              <a:gd name="T191" fmla="*/ 1910 h 273"/>
                              <a:gd name="T192" fmla="+- 0 8990 8917"/>
                              <a:gd name="T193" fmla="*/ T192 w 131"/>
                              <a:gd name="T194" fmla="+- 0 1917 1690"/>
                              <a:gd name="T195" fmla="*/ 1917 h 273"/>
                              <a:gd name="T196" fmla="+- 0 8999 8917"/>
                              <a:gd name="T197" fmla="*/ T196 w 131"/>
                              <a:gd name="T198" fmla="+- 0 1926 1690"/>
                              <a:gd name="T199" fmla="*/ 1926 h 273"/>
                              <a:gd name="T200" fmla="+- 0 9008 8917"/>
                              <a:gd name="T201" fmla="*/ T200 w 131"/>
                              <a:gd name="T202" fmla="+- 0 1934 1690"/>
                              <a:gd name="T203" fmla="*/ 1934 h 273"/>
                              <a:gd name="T204" fmla="+- 0 9019 8917"/>
                              <a:gd name="T205" fmla="*/ T204 w 131"/>
                              <a:gd name="T206" fmla="+- 0 1942 1690"/>
                              <a:gd name="T207" fmla="*/ 1942 h 273"/>
                              <a:gd name="T208" fmla="+- 0 9028 8917"/>
                              <a:gd name="T209" fmla="*/ T208 w 131"/>
                              <a:gd name="T210" fmla="+- 0 1951 1690"/>
                              <a:gd name="T211" fmla="*/ 1951 h 273"/>
                              <a:gd name="T212" fmla="+- 0 9037 8917"/>
                              <a:gd name="T213" fmla="*/ T212 w 131"/>
                              <a:gd name="T214" fmla="+- 0 1958 1690"/>
                              <a:gd name="T215" fmla="*/ 1958 h 273"/>
                              <a:gd name="T216" fmla="+- 0 9042 8917"/>
                              <a:gd name="T217" fmla="*/ T216 w 131"/>
                              <a:gd name="T218" fmla="+- 0 1962 1690"/>
                              <a:gd name="T219" fmla="*/ 1962 h 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31" h="273">
                                <a:moveTo>
                                  <a:pt x="126" y="273"/>
                                </a:moveTo>
                                <a:lnTo>
                                  <a:pt x="126" y="266"/>
                                </a:lnTo>
                                <a:lnTo>
                                  <a:pt x="127" y="259"/>
                                </a:lnTo>
                                <a:lnTo>
                                  <a:pt x="126" y="254"/>
                                </a:lnTo>
                                <a:lnTo>
                                  <a:pt x="126" y="247"/>
                                </a:lnTo>
                                <a:lnTo>
                                  <a:pt x="127" y="242"/>
                                </a:lnTo>
                                <a:lnTo>
                                  <a:pt x="127" y="236"/>
                                </a:lnTo>
                                <a:lnTo>
                                  <a:pt x="127" y="229"/>
                                </a:lnTo>
                                <a:lnTo>
                                  <a:pt x="128" y="223"/>
                                </a:lnTo>
                                <a:lnTo>
                                  <a:pt x="128" y="218"/>
                                </a:lnTo>
                                <a:lnTo>
                                  <a:pt x="128" y="212"/>
                                </a:lnTo>
                                <a:lnTo>
                                  <a:pt x="129" y="206"/>
                                </a:lnTo>
                                <a:lnTo>
                                  <a:pt x="129" y="199"/>
                                </a:lnTo>
                                <a:lnTo>
                                  <a:pt x="129" y="192"/>
                                </a:lnTo>
                                <a:lnTo>
                                  <a:pt x="131" y="186"/>
                                </a:lnTo>
                                <a:lnTo>
                                  <a:pt x="129" y="181"/>
                                </a:lnTo>
                                <a:lnTo>
                                  <a:pt x="129" y="174"/>
                                </a:lnTo>
                                <a:lnTo>
                                  <a:pt x="130" y="168"/>
                                </a:lnTo>
                                <a:lnTo>
                                  <a:pt x="128" y="162"/>
                                </a:lnTo>
                                <a:lnTo>
                                  <a:pt x="126" y="157"/>
                                </a:lnTo>
                                <a:lnTo>
                                  <a:pt x="126" y="151"/>
                                </a:lnTo>
                                <a:lnTo>
                                  <a:pt x="124" y="144"/>
                                </a:lnTo>
                                <a:lnTo>
                                  <a:pt x="123" y="140"/>
                                </a:lnTo>
                                <a:lnTo>
                                  <a:pt x="121" y="133"/>
                                </a:lnTo>
                                <a:lnTo>
                                  <a:pt x="118" y="127"/>
                                </a:lnTo>
                                <a:lnTo>
                                  <a:pt x="116" y="122"/>
                                </a:lnTo>
                                <a:lnTo>
                                  <a:pt x="114" y="117"/>
                                </a:lnTo>
                                <a:lnTo>
                                  <a:pt x="111" y="111"/>
                                </a:lnTo>
                                <a:lnTo>
                                  <a:pt x="109" y="105"/>
                                </a:lnTo>
                                <a:lnTo>
                                  <a:pt x="105" y="101"/>
                                </a:lnTo>
                                <a:lnTo>
                                  <a:pt x="103" y="96"/>
                                </a:lnTo>
                                <a:lnTo>
                                  <a:pt x="101" y="90"/>
                                </a:lnTo>
                                <a:lnTo>
                                  <a:pt x="96" y="85"/>
                                </a:lnTo>
                                <a:lnTo>
                                  <a:pt x="93" y="81"/>
                                </a:lnTo>
                                <a:lnTo>
                                  <a:pt x="90" y="76"/>
                                </a:lnTo>
                                <a:lnTo>
                                  <a:pt x="87" y="71"/>
                                </a:lnTo>
                                <a:lnTo>
                                  <a:pt x="82" y="67"/>
                                </a:lnTo>
                                <a:lnTo>
                                  <a:pt x="78" y="62"/>
                                </a:lnTo>
                                <a:lnTo>
                                  <a:pt x="74" y="58"/>
                                </a:lnTo>
                                <a:lnTo>
                                  <a:pt x="71" y="54"/>
                                </a:lnTo>
                                <a:lnTo>
                                  <a:pt x="67" y="50"/>
                                </a:lnTo>
                                <a:lnTo>
                                  <a:pt x="63" y="45"/>
                                </a:lnTo>
                                <a:lnTo>
                                  <a:pt x="58" y="41"/>
                                </a:lnTo>
                                <a:lnTo>
                                  <a:pt x="53" y="36"/>
                                </a:lnTo>
                                <a:lnTo>
                                  <a:pt x="49" y="33"/>
                                </a:lnTo>
                                <a:lnTo>
                                  <a:pt x="45" y="30"/>
                                </a:lnTo>
                                <a:lnTo>
                                  <a:pt x="39" y="26"/>
                                </a:lnTo>
                                <a:lnTo>
                                  <a:pt x="35" y="22"/>
                                </a:lnTo>
                                <a:lnTo>
                                  <a:pt x="30" y="20"/>
                                </a:lnTo>
                                <a:lnTo>
                                  <a:pt x="23" y="16"/>
                                </a:lnTo>
                                <a:lnTo>
                                  <a:pt x="20" y="12"/>
                                </a:lnTo>
                                <a:lnTo>
                                  <a:pt x="16" y="11"/>
                                </a:lnTo>
                                <a:lnTo>
                                  <a:pt x="12" y="8"/>
                                </a:lnTo>
                                <a:lnTo>
                                  <a:pt x="12" y="7"/>
                                </a:lnTo>
                                <a:lnTo>
                                  <a:pt x="3" y="0"/>
                                </a:lnTo>
                                <a:lnTo>
                                  <a:pt x="4" y="8"/>
                                </a:lnTo>
                                <a:lnTo>
                                  <a:pt x="5" y="10"/>
                                </a:lnTo>
                                <a:lnTo>
                                  <a:pt x="4" y="15"/>
                                </a:lnTo>
                                <a:lnTo>
                                  <a:pt x="5" y="18"/>
                                </a:lnTo>
                                <a:lnTo>
                                  <a:pt x="1" y="21"/>
                                </a:lnTo>
                                <a:lnTo>
                                  <a:pt x="1" y="30"/>
                                </a:lnTo>
                                <a:lnTo>
                                  <a:pt x="1" y="35"/>
                                </a:lnTo>
                                <a:lnTo>
                                  <a:pt x="0" y="41"/>
                                </a:lnTo>
                                <a:lnTo>
                                  <a:pt x="0" y="47"/>
                                </a:lnTo>
                                <a:lnTo>
                                  <a:pt x="0" y="53"/>
                                </a:lnTo>
                                <a:lnTo>
                                  <a:pt x="1" y="58"/>
                                </a:lnTo>
                                <a:lnTo>
                                  <a:pt x="0" y="64"/>
                                </a:lnTo>
                                <a:lnTo>
                                  <a:pt x="2" y="68"/>
                                </a:lnTo>
                                <a:lnTo>
                                  <a:pt x="1" y="75"/>
                                </a:lnTo>
                                <a:lnTo>
                                  <a:pt x="2" y="80"/>
                                </a:lnTo>
                                <a:lnTo>
                                  <a:pt x="3" y="85"/>
                                </a:lnTo>
                                <a:lnTo>
                                  <a:pt x="3" y="92"/>
                                </a:lnTo>
                                <a:lnTo>
                                  <a:pt x="5" y="97"/>
                                </a:lnTo>
                                <a:lnTo>
                                  <a:pt x="6" y="103"/>
                                </a:lnTo>
                                <a:lnTo>
                                  <a:pt x="6" y="108"/>
                                </a:lnTo>
                                <a:lnTo>
                                  <a:pt x="8" y="113"/>
                                </a:lnTo>
                                <a:lnTo>
                                  <a:pt x="10" y="120"/>
                                </a:lnTo>
                                <a:lnTo>
                                  <a:pt x="11" y="123"/>
                                </a:lnTo>
                                <a:lnTo>
                                  <a:pt x="11" y="129"/>
                                </a:lnTo>
                                <a:lnTo>
                                  <a:pt x="13" y="136"/>
                                </a:lnTo>
                                <a:lnTo>
                                  <a:pt x="14" y="142"/>
                                </a:lnTo>
                                <a:lnTo>
                                  <a:pt x="16" y="145"/>
                                </a:lnTo>
                                <a:lnTo>
                                  <a:pt x="19" y="151"/>
                                </a:lnTo>
                                <a:lnTo>
                                  <a:pt x="23" y="157"/>
                                </a:lnTo>
                                <a:lnTo>
                                  <a:pt x="25" y="162"/>
                                </a:lnTo>
                                <a:lnTo>
                                  <a:pt x="27" y="168"/>
                                </a:lnTo>
                                <a:lnTo>
                                  <a:pt x="30" y="174"/>
                                </a:lnTo>
                                <a:lnTo>
                                  <a:pt x="34" y="179"/>
                                </a:lnTo>
                                <a:lnTo>
                                  <a:pt x="37" y="184"/>
                                </a:lnTo>
                                <a:lnTo>
                                  <a:pt x="40" y="189"/>
                                </a:lnTo>
                                <a:lnTo>
                                  <a:pt x="44" y="195"/>
                                </a:lnTo>
                                <a:lnTo>
                                  <a:pt x="48" y="200"/>
                                </a:lnTo>
                                <a:lnTo>
                                  <a:pt x="51" y="205"/>
                                </a:lnTo>
                                <a:lnTo>
                                  <a:pt x="56" y="209"/>
                                </a:lnTo>
                                <a:lnTo>
                                  <a:pt x="60" y="214"/>
                                </a:lnTo>
                                <a:lnTo>
                                  <a:pt x="64" y="220"/>
                                </a:lnTo>
                                <a:lnTo>
                                  <a:pt x="69" y="223"/>
                                </a:lnTo>
                                <a:lnTo>
                                  <a:pt x="73" y="227"/>
                                </a:lnTo>
                                <a:lnTo>
                                  <a:pt x="78" y="232"/>
                                </a:lnTo>
                                <a:lnTo>
                                  <a:pt x="82" y="236"/>
                                </a:lnTo>
                                <a:lnTo>
                                  <a:pt x="88" y="241"/>
                                </a:lnTo>
                                <a:lnTo>
                                  <a:pt x="91" y="244"/>
                                </a:lnTo>
                                <a:lnTo>
                                  <a:pt x="97" y="249"/>
                                </a:lnTo>
                                <a:lnTo>
                                  <a:pt x="102" y="252"/>
                                </a:lnTo>
                                <a:lnTo>
                                  <a:pt x="106" y="257"/>
                                </a:lnTo>
                                <a:lnTo>
                                  <a:pt x="111" y="261"/>
                                </a:lnTo>
                                <a:lnTo>
                                  <a:pt x="115" y="265"/>
                                </a:lnTo>
                                <a:lnTo>
                                  <a:pt x="120" y="268"/>
                                </a:lnTo>
                                <a:lnTo>
                                  <a:pt x="126" y="273"/>
                                </a:lnTo>
                                <a:lnTo>
                                  <a:pt x="125" y="272"/>
                                </a:lnTo>
                                <a:lnTo>
                                  <a:pt x="126" y="273"/>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Freeform 242"/>
                        <wps:cNvSpPr>
                          <a:spLocks/>
                        </wps:cNvSpPr>
                        <wps:spPr bwMode="auto">
                          <a:xfrm>
                            <a:off x="8927" y="1707"/>
                            <a:ext cx="115" cy="254"/>
                          </a:xfrm>
                          <a:custGeom>
                            <a:avLst/>
                            <a:gdLst>
                              <a:gd name="T0" fmla="+- 0 8928 8928"/>
                              <a:gd name="T1" fmla="*/ T0 w 115"/>
                              <a:gd name="T2" fmla="+- 0 1708 1708"/>
                              <a:gd name="T3" fmla="*/ 1708 h 254"/>
                              <a:gd name="T4" fmla="+- 0 8954 8928"/>
                              <a:gd name="T5" fmla="*/ T4 w 115"/>
                              <a:gd name="T6" fmla="+- 0 1768 1708"/>
                              <a:gd name="T7" fmla="*/ 1768 h 254"/>
                              <a:gd name="T8" fmla="+- 0 8982 8928"/>
                              <a:gd name="T9" fmla="*/ T8 w 115"/>
                              <a:gd name="T10" fmla="+- 0 1834 1708"/>
                              <a:gd name="T11" fmla="*/ 1834 h 254"/>
                              <a:gd name="T12" fmla="+- 0 9011 8928"/>
                              <a:gd name="T13" fmla="*/ T12 w 115"/>
                              <a:gd name="T14" fmla="+- 0 1900 1708"/>
                              <a:gd name="T15" fmla="*/ 1900 h 254"/>
                              <a:gd name="T16" fmla="+- 0 9041 8928"/>
                              <a:gd name="T17" fmla="*/ T16 w 115"/>
                              <a:gd name="T18" fmla="+- 0 1961 1708"/>
                              <a:gd name="T19" fmla="*/ 1961 h 254"/>
                              <a:gd name="T20" fmla="+- 0 9042 8928"/>
                              <a:gd name="T21" fmla="*/ T20 w 115"/>
                              <a:gd name="T22" fmla="+- 0 1961 1708"/>
                              <a:gd name="T23" fmla="*/ 1961 h 254"/>
                              <a:gd name="T24" fmla="+- 0 9042 8928"/>
                              <a:gd name="T25" fmla="*/ T24 w 115"/>
                              <a:gd name="T26" fmla="+- 0 1961 1708"/>
                              <a:gd name="T27" fmla="*/ 1961 h 254"/>
                              <a:gd name="T28" fmla="+- 0 9042 8928"/>
                              <a:gd name="T29" fmla="*/ T28 w 115"/>
                              <a:gd name="T30" fmla="+- 0 1960 1708"/>
                              <a:gd name="T31" fmla="*/ 1960 h 254"/>
                              <a:gd name="T32" fmla="+- 0 9014 8928"/>
                              <a:gd name="T33" fmla="*/ T32 w 115"/>
                              <a:gd name="T34" fmla="+- 0 1903 1708"/>
                              <a:gd name="T35" fmla="*/ 1903 h 254"/>
                              <a:gd name="T36" fmla="+- 0 8985 8928"/>
                              <a:gd name="T37" fmla="*/ T36 w 115"/>
                              <a:gd name="T38" fmla="+- 0 1838 1708"/>
                              <a:gd name="T39" fmla="*/ 1838 h 254"/>
                              <a:gd name="T40" fmla="+- 0 8955 8928"/>
                              <a:gd name="T41" fmla="*/ T40 w 115"/>
                              <a:gd name="T42" fmla="+- 0 1770 1708"/>
                              <a:gd name="T43" fmla="*/ 1770 h 254"/>
                              <a:gd name="T44" fmla="+- 0 8928 8928"/>
                              <a:gd name="T45" fmla="*/ T44 w 115"/>
                              <a:gd name="T46" fmla="+- 0 1708 1708"/>
                              <a:gd name="T47" fmla="*/ 1708 h 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5" h="254">
                                <a:moveTo>
                                  <a:pt x="0" y="0"/>
                                </a:moveTo>
                                <a:lnTo>
                                  <a:pt x="26" y="60"/>
                                </a:lnTo>
                                <a:lnTo>
                                  <a:pt x="54" y="126"/>
                                </a:lnTo>
                                <a:lnTo>
                                  <a:pt x="83" y="192"/>
                                </a:lnTo>
                                <a:lnTo>
                                  <a:pt x="113" y="253"/>
                                </a:lnTo>
                                <a:lnTo>
                                  <a:pt x="114" y="253"/>
                                </a:lnTo>
                                <a:lnTo>
                                  <a:pt x="114" y="252"/>
                                </a:lnTo>
                                <a:lnTo>
                                  <a:pt x="86" y="195"/>
                                </a:lnTo>
                                <a:lnTo>
                                  <a:pt x="57" y="130"/>
                                </a:lnTo>
                                <a:lnTo>
                                  <a:pt x="27" y="62"/>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243"/>
                        <wps:cNvSpPr>
                          <a:spLocks/>
                        </wps:cNvSpPr>
                        <wps:spPr bwMode="auto">
                          <a:xfrm>
                            <a:off x="9197" y="844"/>
                            <a:ext cx="429" cy="71"/>
                          </a:xfrm>
                          <a:custGeom>
                            <a:avLst/>
                            <a:gdLst>
                              <a:gd name="T0" fmla="+- 0 9605 9197"/>
                              <a:gd name="T1" fmla="*/ T0 w 429"/>
                              <a:gd name="T2" fmla="+- 0 915 844"/>
                              <a:gd name="T3" fmla="*/ 915 h 71"/>
                              <a:gd name="T4" fmla="+- 0 9404 9197"/>
                              <a:gd name="T5" fmla="*/ T4 w 429"/>
                              <a:gd name="T6" fmla="+- 0 892 844"/>
                              <a:gd name="T7" fmla="*/ 892 h 71"/>
                              <a:gd name="T8" fmla="+- 0 9202 9197"/>
                              <a:gd name="T9" fmla="*/ T8 w 429"/>
                              <a:gd name="T10" fmla="+- 0 915 844"/>
                              <a:gd name="T11" fmla="*/ 915 h 71"/>
                              <a:gd name="T12" fmla="+- 0 9197 9197"/>
                              <a:gd name="T13" fmla="*/ T12 w 429"/>
                              <a:gd name="T14" fmla="+- 0 901 844"/>
                              <a:gd name="T15" fmla="*/ 901 h 71"/>
                              <a:gd name="T16" fmla="+- 0 9239 9197"/>
                              <a:gd name="T17" fmla="*/ T16 w 429"/>
                              <a:gd name="T18" fmla="+- 0 871 844"/>
                              <a:gd name="T19" fmla="*/ 871 h 71"/>
                              <a:gd name="T20" fmla="+- 0 9306 9197"/>
                              <a:gd name="T21" fmla="*/ T20 w 429"/>
                              <a:gd name="T22" fmla="+- 0 852 844"/>
                              <a:gd name="T23" fmla="*/ 852 h 71"/>
                              <a:gd name="T24" fmla="+- 0 9388 9197"/>
                              <a:gd name="T25" fmla="*/ T24 w 429"/>
                              <a:gd name="T26" fmla="+- 0 844 844"/>
                              <a:gd name="T27" fmla="*/ 844 h 71"/>
                              <a:gd name="T28" fmla="+- 0 9475 9197"/>
                              <a:gd name="T29" fmla="*/ T28 w 429"/>
                              <a:gd name="T30" fmla="+- 0 849 844"/>
                              <a:gd name="T31" fmla="*/ 849 h 71"/>
                              <a:gd name="T32" fmla="+- 0 9558 9197"/>
                              <a:gd name="T33" fmla="*/ T32 w 429"/>
                              <a:gd name="T34" fmla="+- 0 867 844"/>
                              <a:gd name="T35" fmla="*/ 867 h 71"/>
                              <a:gd name="T36" fmla="+- 0 9626 9197"/>
                              <a:gd name="T37" fmla="*/ T36 w 429"/>
                              <a:gd name="T38" fmla="+- 0 900 844"/>
                              <a:gd name="T39" fmla="*/ 900 h 71"/>
                              <a:gd name="T40" fmla="+- 0 9610 9197"/>
                              <a:gd name="T41" fmla="*/ T40 w 429"/>
                              <a:gd name="T42" fmla="+- 0 901 844"/>
                              <a:gd name="T43" fmla="*/ 901 h 71"/>
                              <a:gd name="T44" fmla="+- 0 9605 9197"/>
                              <a:gd name="T45" fmla="*/ T44 w 429"/>
                              <a:gd name="T46" fmla="+- 0 915 844"/>
                              <a:gd name="T47" fmla="*/ 915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29" h="71">
                                <a:moveTo>
                                  <a:pt x="408" y="71"/>
                                </a:moveTo>
                                <a:lnTo>
                                  <a:pt x="207" y="48"/>
                                </a:lnTo>
                                <a:lnTo>
                                  <a:pt x="5" y="71"/>
                                </a:lnTo>
                                <a:lnTo>
                                  <a:pt x="0" y="57"/>
                                </a:lnTo>
                                <a:lnTo>
                                  <a:pt x="42" y="27"/>
                                </a:lnTo>
                                <a:lnTo>
                                  <a:pt x="109" y="8"/>
                                </a:lnTo>
                                <a:lnTo>
                                  <a:pt x="191" y="0"/>
                                </a:lnTo>
                                <a:lnTo>
                                  <a:pt x="278" y="5"/>
                                </a:lnTo>
                                <a:lnTo>
                                  <a:pt x="361" y="23"/>
                                </a:lnTo>
                                <a:lnTo>
                                  <a:pt x="429" y="56"/>
                                </a:lnTo>
                                <a:lnTo>
                                  <a:pt x="413" y="57"/>
                                </a:lnTo>
                                <a:lnTo>
                                  <a:pt x="408" y="71"/>
                                </a:lnTo>
                                <a:close/>
                              </a:path>
                            </a:pathLst>
                          </a:custGeom>
                          <a:solidFill>
                            <a:srgbClr val="AC141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AutoShape 244"/>
                        <wps:cNvSpPr>
                          <a:spLocks/>
                        </wps:cNvSpPr>
                        <wps:spPr bwMode="auto">
                          <a:xfrm>
                            <a:off x="9197" y="821"/>
                            <a:ext cx="429" cy="94"/>
                          </a:xfrm>
                          <a:custGeom>
                            <a:avLst/>
                            <a:gdLst>
                              <a:gd name="T0" fmla="+- 0 9626 9197"/>
                              <a:gd name="T1" fmla="*/ T0 w 429"/>
                              <a:gd name="T2" fmla="+- 0 900 822"/>
                              <a:gd name="T3" fmla="*/ 900 h 94"/>
                              <a:gd name="T4" fmla="+- 0 9610 9197"/>
                              <a:gd name="T5" fmla="*/ T4 w 429"/>
                              <a:gd name="T6" fmla="+- 0 901 822"/>
                              <a:gd name="T7" fmla="*/ 901 h 94"/>
                              <a:gd name="T8" fmla="+- 0 9605 9197"/>
                              <a:gd name="T9" fmla="*/ T8 w 429"/>
                              <a:gd name="T10" fmla="+- 0 915 822"/>
                              <a:gd name="T11" fmla="*/ 915 h 94"/>
                              <a:gd name="T12" fmla="+- 0 9404 9197"/>
                              <a:gd name="T13" fmla="*/ T12 w 429"/>
                              <a:gd name="T14" fmla="+- 0 892 822"/>
                              <a:gd name="T15" fmla="*/ 892 h 94"/>
                              <a:gd name="T16" fmla="+- 0 9202 9197"/>
                              <a:gd name="T17" fmla="*/ T16 w 429"/>
                              <a:gd name="T18" fmla="+- 0 915 822"/>
                              <a:gd name="T19" fmla="*/ 915 h 94"/>
                              <a:gd name="T20" fmla="+- 0 9197 9197"/>
                              <a:gd name="T21" fmla="*/ T20 w 429"/>
                              <a:gd name="T22" fmla="+- 0 901 822"/>
                              <a:gd name="T23" fmla="*/ 901 h 94"/>
                              <a:gd name="T24" fmla="+- 0 9239 9197"/>
                              <a:gd name="T25" fmla="*/ T24 w 429"/>
                              <a:gd name="T26" fmla="+- 0 871 822"/>
                              <a:gd name="T27" fmla="*/ 871 h 94"/>
                              <a:gd name="T28" fmla="+- 0 9306 9197"/>
                              <a:gd name="T29" fmla="*/ T28 w 429"/>
                              <a:gd name="T30" fmla="+- 0 852 822"/>
                              <a:gd name="T31" fmla="*/ 852 h 94"/>
                              <a:gd name="T32" fmla="+- 0 9388 9197"/>
                              <a:gd name="T33" fmla="*/ T32 w 429"/>
                              <a:gd name="T34" fmla="+- 0 844 822"/>
                              <a:gd name="T35" fmla="*/ 844 h 94"/>
                              <a:gd name="T36" fmla="+- 0 9475 9197"/>
                              <a:gd name="T37" fmla="*/ T36 w 429"/>
                              <a:gd name="T38" fmla="+- 0 849 822"/>
                              <a:gd name="T39" fmla="*/ 849 h 94"/>
                              <a:gd name="T40" fmla="+- 0 9558 9197"/>
                              <a:gd name="T41" fmla="*/ T40 w 429"/>
                              <a:gd name="T42" fmla="+- 0 867 822"/>
                              <a:gd name="T43" fmla="*/ 867 h 94"/>
                              <a:gd name="T44" fmla="+- 0 9626 9197"/>
                              <a:gd name="T45" fmla="*/ T44 w 429"/>
                              <a:gd name="T46" fmla="+- 0 900 822"/>
                              <a:gd name="T47" fmla="*/ 900 h 94"/>
                              <a:gd name="T48" fmla="+- 0 9253 9197"/>
                              <a:gd name="T49" fmla="*/ T48 w 429"/>
                              <a:gd name="T50" fmla="+- 0 834 822"/>
                              <a:gd name="T51" fmla="*/ 834 h 94"/>
                              <a:gd name="T52" fmla="+- 0 9253 9197"/>
                              <a:gd name="T53" fmla="*/ T52 w 429"/>
                              <a:gd name="T54" fmla="+- 0 827 822"/>
                              <a:gd name="T55" fmla="*/ 827 h 94"/>
                              <a:gd name="T56" fmla="+- 0 9259 9197"/>
                              <a:gd name="T57" fmla="*/ T56 w 429"/>
                              <a:gd name="T58" fmla="+- 0 822 822"/>
                              <a:gd name="T59" fmla="*/ 822 h 94"/>
                              <a:gd name="T60" fmla="+- 0 9267 9197"/>
                              <a:gd name="T61" fmla="*/ T60 w 429"/>
                              <a:gd name="T62" fmla="+- 0 822 822"/>
                              <a:gd name="T63" fmla="*/ 822 h 94"/>
                              <a:gd name="T64" fmla="+- 0 9274 9197"/>
                              <a:gd name="T65" fmla="*/ T64 w 429"/>
                              <a:gd name="T66" fmla="+- 0 822 822"/>
                              <a:gd name="T67" fmla="*/ 822 h 94"/>
                              <a:gd name="T68" fmla="+- 0 9280 9197"/>
                              <a:gd name="T69" fmla="*/ T68 w 429"/>
                              <a:gd name="T70" fmla="+- 0 827 822"/>
                              <a:gd name="T71" fmla="*/ 827 h 94"/>
                              <a:gd name="T72" fmla="+- 0 9280 9197"/>
                              <a:gd name="T73" fmla="*/ T72 w 429"/>
                              <a:gd name="T74" fmla="+- 0 834 822"/>
                              <a:gd name="T75" fmla="*/ 834 h 94"/>
                              <a:gd name="T76" fmla="+- 0 9280 9197"/>
                              <a:gd name="T77" fmla="*/ T76 w 429"/>
                              <a:gd name="T78" fmla="+- 0 841 822"/>
                              <a:gd name="T79" fmla="*/ 841 h 94"/>
                              <a:gd name="T80" fmla="+- 0 9274 9197"/>
                              <a:gd name="T81" fmla="*/ T80 w 429"/>
                              <a:gd name="T82" fmla="+- 0 847 822"/>
                              <a:gd name="T83" fmla="*/ 847 h 94"/>
                              <a:gd name="T84" fmla="+- 0 9267 9197"/>
                              <a:gd name="T85" fmla="*/ T84 w 429"/>
                              <a:gd name="T86" fmla="+- 0 847 822"/>
                              <a:gd name="T87" fmla="*/ 847 h 94"/>
                              <a:gd name="T88" fmla="+- 0 9259 9197"/>
                              <a:gd name="T89" fmla="*/ T88 w 429"/>
                              <a:gd name="T90" fmla="+- 0 847 822"/>
                              <a:gd name="T91" fmla="*/ 847 h 94"/>
                              <a:gd name="T92" fmla="+- 0 9253 9197"/>
                              <a:gd name="T93" fmla="*/ T92 w 429"/>
                              <a:gd name="T94" fmla="+- 0 841 822"/>
                              <a:gd name="T95" fmla="*/ 841 h 94"/>
                              <a:gd name="T96" fmla="+- 0 9253 9197"/>
                              <a:gd name="T97" fmla="*/ T96 w 429"/>
                              <a:gd name="T98" fmla="+- 0 834 822"/>
                              <a:gd name="T99" fmla="*/ 834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29" h="94">
                                <a:moveTo>
                                  <a:pt x="429" y="78"/>
                                </a:moveTo>
                                <a:lnTo>
                                  <a:pt x="413" y="79"/>
                                </a:lnTo>
                                <a:lnTo>
                                  <a:pt x="408" y="93"/>
                                </a:lnTo>
                                <a:lnTo>
                                  <a:pt x="207" y="70"/>
                                </a:lnTo>
                                <a:lnTo>
                                  <a:pt x="5" y="93"/>
                                </a:lnTo>
                                <a:lnTo>
                                  <a:pt x="0" y="79"/>
                                </a:lnTo>
                                <a:lnTo>
                                  <a:pt x="42" y="49"/>
                                </a:lnTo>
                                <a:lnTo>
                                  <a:pt x="109" y="30"/>
                                </a:lnTo>
                                <a:lnTo>
                                  <a:pt x="191" y="22"/>
                                </a:lnTo>
                                <a:lnTo>
                                  <a:pt x="278" y="27"/>
                                </a:lnTo>
                                <a:lnTo>
                                  <a:pt x="361" y="45"/>
                                </a:lnTo>
                                <a:lnTo>
                                  <a:pt x="429" y="78"/>
                                </a:lnTo>
                                <a:close/>
                                <a:moveTo>
                                  <a:pt x="56" y="12"/>
                                </a:moveTo>
                                <a:lnTo>
                                  <a:pt x="56" y="5"/>
                                </a:lnTo>
                                <a:lnTo>
                                  <a:pt x="62" y="0"/>
                                </a:lnTo>
                                <a:lnTo>
                                  <a:pt x="70" y="0"/>
                                </a:lnTo>
                                <a:lnTo>
                                  <a:pt x="77" y="0"/>
                                </a:lnTo>
                                <a:lnTo>
                                  <a:pt x="83" y="5"/>
                                </a:lnTo>
                                <a:lnTo>
                                  <a:pt x="83" y="12"/>
                                </a:lnTo>
                                <a:lnTo>
                                  <a:pt x="83" y="19"/>
                                </a:lnTo>
                                <a:lnTo>
                                  <a:pt x="77" y="25"/>
                                </a:lnTo>
                                <a:lnTo>
                                  <a:pt x="70" y="25"/>
                                </a:lnTo>
                                <a:lnTo>
                                  <a:pt x="62" y="25"/>
                                </a:lnTo>
                                <a:lnTo>
                                  <a:pt x="56" y="19"/>
                                </a:lnTo>
                                <a:lnTo>
                                  <a:pt x="56" y="12"/>
                                </a:lnTo>
                                <a:close/>
                              </a:path>
                            </a:pathLst>
                          </a:custGeom>
                          <a:noFill/>
                          <a:ln w="9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 name="Picture 2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9109" y="726"/>
                            <a:ext cx="294"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 name="Freeform 246"/>
                        <wps:cNvSpPr>
                          <a:spLocks/>
                        </wps:cNvSpPr>
                        <wps:spPr bwMode="auto">
                          <a:xfrm>
                            <a:off x="9109" y="726"/>
                            <a:ext cx="294" cy="178"/>
                          </a:xfrm>
                          <a:custGeom>
                            <a:avLst/>
                            <a:gdLst>
                              <a:gd name="T0" fmla="+- 0 9401 9110"/>
                              <a:gd name="T1" fmla="*/ T0 w 294"/>
                              <a:gd name="T2" fmla="+- 0 858 727"/>
                              <a:gd name="T3" fmla="*/ 858 h 178"/>
                              <a:gd name="T4" fmla="+- 0 9395 9110"/>
                              <a:gd name="T5" fmla="*/ T4 w 294"/>
                              <a:gd name="T6" fmla="+- 0 867 727"/>
                              <a:gd name="T7" fmla="*/ 867 h 178"/>
                              <a:gd name="T8" fmla="+- 0 9385 9110"/>
                              <a:gd name="T9" fmla="*/ T8 w 294"/>
                              <a:gd name="T10" fmla="+- 0 876 727"/>
                              <a:gd name="T11" fmla="*/ 876 h 178"/>
                              <a:gd name="T12" fmla="+- 0 9371 9110"/>
                              <a:gd name="T13" fmla="*/ T12 w 294"/>
                              <a:gd name="T14" fmla="+- 0 878 727"/>
                              <a:gd name="T15" fmla="*/ 878 h 178"/>
                              <a:gd name="T16" fmla="+- 0 9358 9110"/>
                              <a:gd name="T17" fmla="*/ T16 w 294"/>
                              <a:gd name="T18" fmla="+- 0 880 727"/>
                              <a:gd name="T19" fmla="*/ 880 h 178"/>
                              <a:gd name="T20" fmla="+- 0 9347 9110"/>
                              <a:gd name="T21" fmla="*/ T20 w 294"/>
                              <a:gd name="T22" fmla="+- 0 872 727"/>
                              <a:gd name="T23" fmla="*/ 872 h 178"/>
                              <a:gd name="T24" fmla="+- 0 9338 9110"/>
                              <a:gd name="T25" fmla="*/ T24 w 294"/>
                              <a:gd name="T26" fmla="+- 0 863 727"/>
                              <a:gd name="T27" fmla="*/ 863 h 178"/>
                              <a:gd name="T28" fmla="+- 0 9321 9110"/>
                              <a:gd name="T29" fmla="*/ T28 w 294"/>
                              <a:gd name="T30" fmla="+- 0 877 727"/>
                              <a:gd name="T31" fmla="*/ 877 h 178"/>
                              <a:gd name="T32" fmla="+- 0 9304 9110"/>
                              <a:gd name="T33" fmla="*/ T32 w 294"/>
                              <a:gd name="T34" fmla="+- 0 880 727"/>
                              <a:gd name="T35" fmla="*/ 880 h 178"/>
                              <a:gd name="T36" fmla="+- 0 9288 9110"/>
                              <a:gd name="T37" fmla="*/ T36 w 294"/>
                              <a:gd name="T38" fmla="+- 0 876 727"/>
                              <a:gd name="T39" fmla="*/ 876 h 178"/>
                              <a:gd name="T40" fmla="+- 0 9272 9110"/>
                              <a:gd name="T41" fmla="*/ T40 w 294"/>
                              <a:gd name="T42" fmla="+- 0 865 727"/>
                              <a:gd name="T43" fmla="*/ 865 h 178"/>
                              <a:gd name="T44" fmla="+- 0 9257 9110"/>
                              <a:gd name="T45" fmla="*/ T44 w 294"/>
                              <a:gd name="T46" fmla="+- 0 883 727"/>
                              <a:gd name="T47" fmla="*/ 883 h 178"/>
                              <a:gd name="T48" fmla="+- 0 9242 9110"/>
                              <a:gd name="T49" fmla="*/ T48 w 294"/>
                              <a:gd name="T50" fmla="+- 0 890 727"/>
                              <a:gd name="T51" fmla="*/ 890 h 178"/>
                              <a:gd name="T52" fmla="+- 0 9227 9110"/>
                              <a:gd name="T53" fmla="*/ T52 w 294"/>
                              <a:gd name="T54" fmla="+- 0 889 727"/>
                              <a:gd name="T55" fmla="*/ 889 h 178"/>
                              <a:gd name="T56" fmla="+- 0 9211 9110"/>
                              <a:gd name="T57" fmla="*/ T56 w 294"/>
                              <a:gd name="T58" fmla="+- 0 882 727"/>
                              <a:gd name="T59" fmla="*/ 882 h 178"/>
                              <a:gd name="T60" fmla="+- 0 9204 9110"/>
                              <a:gd name="T61" fmla="*/ T60 w 294"/>
                              <a:gd name="T62" fmla="+- 0 898 727"/>
                              <a:gd name="T63" fmla="*/ 898 h 178"/>
                              <a:gd name="T64" fmla="+- 0 9200 9110"/>
                              <a:gd name="T65" fmla="*/ T64 w 294"/>
                              <a:gd name="T66" fmla="+- 0 904 727"/>
                              <a:gd name="T67" fmla="*/ 904 h 178"/>
                              <a:gd name="T68" fmla="+- 0 9189 9110"/>
                              <a:gd name="T69" fmla="*/ T68 w 294"/>
                              <a:gd name="T70" fmla="+- 0 903 727"/>
                              <a:gd name="T71" fmla="*/ 903 h 178"/>
                              <a:gd name="T72" fmla="+- 0 9171 9110"/>
                              <a:gd name="T73" fmla="*/ T72 w 294"/>
                              <a:gd name="T74" fmla="+- 0 895 727"/>
                              <a:gd name="T75" fmla="*/ 895 h 178"/>
                              <a:gd name="T76" fmla="+- 0 9152 9110"/>
                              <a:gd name="T77" fmla="*/ T76 w 294"/>
                              <a:gd name="T78" fmla="+- 0 876 727"/>
                              <a:gd name="T79" fmla="*/ 876 h 178"/>
                              <a:gd name="T80" fmla="+- 0 9133 9110"/>
                              <a:gd name="T81" fmla="*/ T80 w 294"/>
                              <a:gd name="T82" fmla="+- 0 855 727"/>
                              <a:gd name="T83" fmla="*/ 855 h 178"/>
                              <a:gd name="T84" fmla="+- 0 9120 9110"/>
                              <a:gd name="T85" fmla="*/ T84 w 294"/>
                              <a:gd name="T86" fmla="+- 0 836 727"/>
                              <a:gd name="T87" fmla="*/ 836 h 178"/>
                              <a:gd name="T88" fmla="+- 0 9110 9110"/>
                              <a:gd name="T89" fmla="*/ T88 w 294"/>
                              <a:gd name="T90" fmla="+- 0 813 727"/>
                              <a:gd name="T91" fmla="*/ 813 h 178"/>
                              <a:gd name="T92" fmla="+- 0 9112 9110"/>
                              <a:gd name="T93" fmla="*/ T92 w 294"/>
                              <a:gd name="T94" fmla="+- 0 796 727"/>
                              <a:gd name="T95" fmla="*/ 796 h 178"/>
                              <a:gd name="T96" fmla="+- 0 9172 9110"/>
                              <a:gd name="T97" fmla="*/ T96 w 294"/>
                              <a:gd name="T98" fmla="+- 0 763 727"/>
                              <a:gd name="T99" fmla="*/ 763 h 178"/>
                              <a:gd name="T100" fmla="+- 0 9220 9110"/>
                              <a:gd name="T101" fmla="*/ T100 w 294"/>
                              <a:gd name="T102" fmla="+- 0 756 727"/>
                              <a:gd name="T103" fmla="*/ 756 h 178"/>
                              <a:gd name="T104" fmla="+- 0 9233 9110"/>
                              <a:gd name="T105" fmla="*/ T104 w 294"/>
                              <a:gd name="T106" fmla="+- 0 756 727"/>
                              <a:gd name="T107" fmla="*/ 756 h 178"/>
                              <a:gd name="T108" fmla="+- 0 9253 9110"/>
                              <a:gd name="T109" fmla="*/ T108 w 294"/>
                              <a:gd name="T110" fmla="+- 0 755 727"/>
                              <a:gd name="T111" fmla="*/ 755 h 178"/>
                              <a:gd name="T112" fmla="+- 0 9277 9110"/>
                              <a:gd name="T113" fmla="*/ T112 w 294"/>
                              <a:gd name="T114" fmla="+- 0 751 727"/>
                              <a:gd name="T115" fmla="*/ 751 h 178"/>
                              <a:gd name="T116" fmla="+- 0 9299 9110"/>
                              <a:gd name="T117" fmla="*/ T116 w 294"/>
                              <a:gd name="T118" fmla="+- 0 745 727"/>
                              <a:gd name="T119" fmla="*/ 745 h 178"/>
                              <a:gd name="T120" fmla="+- 0 9326 9110"/>
                              <a:gd name="T121" fmla="*/ T120 w 294"/>
                              <a:gd name="T122" fmla="+- 0 736 727"/>
                              <a:gd name="T123" fmla="*/ 736 h 178"/>
                              <a:gd name="T124" fmla="+- 0 9352 9110"/>
                              <a:gd name="T125" fmla="*/ T124 w 294"/>
                              <a:gd name="T126" fmla="+- 0 730 727"/>
                              <a:gd name="T127" fmla="*/ 730 h 178"/>
                              <a:gd name="T128" fmla="+- 0 9378 9110"/>
                              <a:gd name="T129" fmla="*/ T128 w 294"/>
                              <a:gd name="T130" fmla="+- 0 727 727"/>
                              <a:gd name="T131" fmla="*/ 727 h 178"/>
                              <a:gd name="T132" fmla="+- 0 9403 9110"/>
                              <a:gd name="T133" fmla="*/ T132 w 294"/>
                              <a:gd name="T134" fmla="+- 0 727 727"/>
                              <a:gd name="T135" fmla="*/ 727 h 178"/>
                              <a:gd name="T136" fmla="+- 0 9402 9110"/>
                              <a:gd name="T137" fmla="*/ T136 w 294"/>
                              <a:gd name="T138" fmla="+- 0 753 727"/>
                              <a:gd name="T139" fmla="*/ 753 h 178"/>
                              <a:gd name="T140" fmla="+- 0 9402 9110"/>
                              <a:gd name="T141" fmla="*/ T140 w 294"/>
                              <a:gd name="T142" fmla="+- 0 784 727"/>
                              <a:gd name="T143" fmla="*/ 784 h 178"/>
                              <a:gd name="T144" fmla="+- 0 9402 9110"/>
                              <a:gd name="T145" fmla="*/ T144 w 294"/>
                              <a:gd name="T146" fmla="+- 0 819 727"/>
                              <a:gd name="T147" fmla="*/ 819 h 178"/>
                              <a:gd name="T148" fmla="+- 0 9401 9110"/>
                              <a:gd name="T149" fmla="*/ T148 w 294"/>
                              <a:gd name="T150" fmla="+- 0 858 727"/>
                              <a:gd name="T151" fmla="*/ 858 h 1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94" h="178">
                                <a:moveTo>
                                  <a:pt x="291" y="131"/>
                                </a:moveTo>
                                <a:lnTo>
                                  <a:pt x="285" y="140"/>
                                </a:lnTo>
                                <a:lnTo>
                                  <a:pt x="275" y="149"/>
                                </a:lnTo>
                                <a:lnTo>
                                  <a:pt x="261" y="151"/>
                                </a:lnTo>
                                <a:lnTo>
                                  <a:pt x="248" y="153"/>
                                </a:lnTo>
                                <a:lnTo>
                                  <a:pt x="237" y="145"/>
                                </a:lnTo>
                                <a:lnTo>
                                  <a:pt x="228" y="136"/>
                                </a:lnTo>
                                <a:lnTo>
                                  <a:pt x="211" y="150"/>
                                </a:lnTo>
                                <a:lnTo>
                                  <a:pt x="194" y="153"/>
                                </a:lnTo>
                                <a:lnTo>
                                  <a:pt x="178" y="149"/>
                                </a:lnTo>
                                <a:lnTo>
                                  <a:pt x="162" y="138"/>
                                </a:lnTo>
                                <a:lnTo>
                                  <a:pt x="147" y="156"/>
                                </a:lnTo>
                                <a:lnTo>
                                  <a:pt x="132" y="163"/>
                                </a:lnTo>
                                <a:lnTo>
                                  <a:pt x="117" y="162"/>
                                </a:lnTo>
                                <a:lnTo>
                                  <a:pt x="101" y="155"/>
                                </a:lnTo>
                                <a:lnTo>
                                  <a:pt x="94" y="171"/>
                                </a:lnTo>
                                <a:lnTo>
                                  <a:pt x="90" y="177"/>
                                </a:lnTo>
                                <a:lnTo>
                                  <a:pt x="79" y="176"/>
                                </a:lnTo>
                                <a:lnTo>
                                  <a:pt x="61" y="168"/>
                                </a:lnTo>
                                <a:lnTo>
                                  <a:pt x="42" y="149"/>
                                </a:lnTo>
                                <a:lnTo>
                                  <a:pt x="23" y="128"/>
                                </a:lnTo>
                                <a:lnTo>
                                  <a:pt x="10" y="109"/>
                                </a:lnTo>
                                <a:lnTo>
                                  <a:pt x="0" y="86"/>
                                </a:lnTo>
                                <a:lnTo>
                                  <a:pt x="2" y="69"/>
                                </a:lnTo>
                                <a:lnTo>
                                  <a:pt x="62" y="36"/>
                                </a:lnTo>
                                <a:lnTo>
                                  <a:pt x="110" y="29"/>
                                </a:lnTo>
                                <a:lnTo>
                                  <a:pt x="123" y="29"/>
                                </a:lnTo>
                                <a:lnTo>
                                  <a:pt x="143" y="28"/>
                                </a:lnTo>
                                <a:lnTo>
                                  <a:pt x="167" y="24"/>
                                </a:lnTo>
                                <a:lnTo>
                                  <a:pt x="189" y="18"/>
                                </a:lnTo>
                                <a:lnTo>
                                  <a:pt x="216" y="9"/>
                                </a:lnTo>
                                <a:lnTo>
                                  <a:pt x="242" y="3"/>
                                </a:lnTo>
                                <a:lnTo>
                                  <a:pt x="268" y="0"/>
                                </a:lnTo>
                                <a:lnTo>
                                  <a:pt x="293" y="0"/>
                                </a:lnTo>
                                <a:lnTo>
                                  <a:pt x="292" y="26"/>
                                </a:lnTo>
                                <a:lnTo>
                                  <a:pt x="292" y="57"/>
                                </a:lnTo>
                                <a:lnTo>
                                  <a:pt x="292" y="92"/>
                                </a:lnTo>
                                <a:lnTo>
                                  <a:pt x="291" y="131"/>
                                </a:lnTo>
                                <a:close/>
                              </a:path>
                            </a:pathLst>
                          </a:custGeom>
                          <a:noFill/>
                          <a:ln w="9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 name="Picture 2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9408" y="726"/>
                            <a:ext cx="294"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Freeform 248"/>
                        <wps:cNvSpPr>
                          <a:spLocks/>
                        </wps:cNvSpPr>
                        <wps:spPr bwMode="auto">
                          <a:xfrm>
                            <a:off x="9408" y="726"/>
                            <a:ext cx="294" cy="178"/>
                          </a:xfrm>
                          <a:custGeom>
                            <a:avLst/>
                            <a:gdLst>
                              <a:gd name="T0" fmla="+- 0 9410 9408"/>
                              <a:gd name="T1" fmla="*/ T0 w 294"/>
                              <a:gd name="T2" fmla="+- 0 858 727"/>
                              <a:gd name="T3" fmla="*/ 858 h 178"/>
                              <a:gd name="T4" fmla="+- 0 9416 9408"/>
                              <a:gd name="T5" fmla="*/ T4 w 294"/>
                              <a:gd name="T6" fmla="+- 0 867 727"/>
                              <a:gd name="T7" fmla="*/ 867 h 178"/>
                              <a:gd name="T8" fmla="+- 0 9426 9408"/>
                              <a:gd name="T9" fmla="*/ T8 w 294"/>
                              <a:gd name="T10" fmla="+- 0 876 727"/>
                              <a:gd name="T11" fmla="*/ 876 h 178"/>
                              <a:gd name="T12" fmla="+- 0 9440 9408"/>
                              <a:gd name="T13" fmla="*/ T12 w 294"/>
                              <a:gd name="T14" fmla="+- 0 878 727"/>
                              <a:gd name="T15" fmla="*/ 878 h 178"/>
                              <a:gd name="T16" fmla="+- 0 9454 9408"/>
                              <a:gd name="T17" fmla="*/ T16 w 294"/>
                              <a:gd name="T18" fmla="+- 0 880 727"/>
                              <a:gd name="T19" fmla="*/ 880 h 178"/>
                              <a:gd name="T20" fmla="+- 0 9464 9408"/>
                              <a:gd name="T21" fmla="*/ T20 w 294"/>
                              <a:gd name="T22" fmla="+- 0 872 727"/>
                              <a:gd name="T23" fmla="*/ 872 h 178"/>
                              <a:gd name="T24" fmla="+- 0 9473 9408"/>
                              <a:gd name="T25" fmla="*/ T24 w 294"/>
                              <a:gd name="T26" fmla="+- 0 863 727"/>
                              <a:gd name="T27" fmla="*/ 863 h 178"/>
                              <a:gd name="T28" fmla="+- 0 9490 9408"/>
                              <a:gd name="T29" fmla="*/ T28 w 294"/>
                              <a:gd name="T30" fmla="+- 0 877 727"/>
                              <a:gd name="T31" fmla="*/ 877 h 178"/>
                              <a:gd name="T32" fmla="+- 0 9507 9408"/>
                              <a:gd name="T33" fmla="*/ T32 w 294"/>
                              <a:gd name="T34" fmla="+- 0 880 727"/>
                              <a:gd name="T35" fmla="*/ 880 h 178"/>
                              <a:gd name="T36" fmla="+- 0 9523 9408"/>
                              <a:gd name="T37" fmla="*/ T36 w 294"/>
                              <a:gd name="T38" fmla="+- 0 876 727"/>
                              <a:gd name="T39" fmla="*/ 876 h 178"/>
                              <a:gd name="T40" fmla="+- 0 9539 9408"/>
                              <a:gd name="T41" fmla="*/ T40 w 294"/>
                              <a:gd name="T42" fmla="+- 0 865 727"/>
                              <a:gd name="T43" fmla="*/ 865 h 178"/>
                              <a:gd name="T44" fmla="+- 0 9554 9408"/>
                              <a:gd name="T45" fmla="*/ T44 w 294"/>
                              <a:gd name="T46" fmla="+- 0 883 727"/>
                              <a:gd name="T47" fmla="*/ 883 h 178"/>
                              <a:gd name="T48" fmla="+- 0 9569 9408"/>
                              <a:gd name="T49" fmla="*/ T48 w 294"/>
                              <a:gd name="T50" fmla="+- 0 890 727"/>
                              <a:gd name="T51" fmla="*/ 890 h 178"/>
                              <a:gd name="T52" fmla="+- 0 9584 9408"/>
                              <a:gd name="T53" fmla="*/ T52 w 294"/>
                              <a:gd name="T54" fmla="+- 0 889 727"/>
                              <a:gd name="T55" fmla="*/ 889 h 178"/>
                              <a:gd name="T56" fmla="+- 0 9600 9408"/>
                              <a:gd name="T57" fmla="*/ T56 w 294"/>
                              <a:gd name="T58" fmla="+- 0 882 727"/>
                              <a:gd name="T59" fmla="*/ 882 h 178"/>
                              <a:gd name="T60" fmla="+- 0 9608 9408"/>
                              <a:gd name="T61" fmla="*/ T60 w 294"/>
                              <a:gd name="T62" fmla="+- 0 898 727"/>
                              <a:gd name="T63" fmla="*/ 898 h 178"/>
                              <a:gd name="T64" fmla="+- 0 9611 9408"/>
                              <a:gd name="T65" fmla="*/ T64 w 294"/>
                              <a:gd name="T66" fmla="+- 0 904 727"/>
                              <a:gd name="T67" fmla="*/ 904 h 178"/>
                              <a:gd name="T68" fmla="+- 0 9622 9408"/>
                              <a:gd name="T69" fmla="*/ T68 w 294"/>
                              <a:gd name="T70" fmla="+- 0 903 727"/>
                              <a:gd name="T71" fmla="*/ 903 h 178"/>
                              <a:gd name="T72" fmla="+- 0 9640 9408"/>
                              <a:gd name="T73" fmla="*/ T72 w 294"/>
                              <a:gd name="T74" fmla="+- 0 895 727"/>
                              <a:gd name="T75" fmla="*/ 895 h 178"/>
                              <a:gd name="T76" fmla="+- 0 9660 9408"/>
                              <a:gd name="T77" fmla="*/ T76 w 294"/>
                              <a:gd name="T78" fmla="+- 0 876 727"/>
                              <a:gd name="T79" fmla="*/ 876 h 178"/>
                              <a:gd name="T80" fmla="+- 0 9678 9408"/>
                              <a:gd name="T81" fmla="*/ T80 w 294"/>
                              <a:gd name="T82" fmla="+- 0 855 727"/>
                              <a:gd name="T83" fmla="*/ 855 h 178"/>
                              <a:gd name="T84" fmla="+- 0 9691 9408"/>
                              <a:gd name="T85" fmla="*/ T84 w 294"/>
                              <a:gd name="T86" fmla="+- 0 836 727"/>
                              <a:gd name="T87" fmla="*/ 836 h 178"/>
                              <a:gd name="T88" fmla="+- 0 9702 9408"/>
                              <a:gd name="T89" fmla="*/ T88 w 294"/>
                              <a:gd name="T90" fmla="+- 0 813 727"/>
                              <a:gd name="T91" fmla="*/ 813 h 178"/>
                              <a:gd name="T92" fmla="+- 0 9699 9408"/>
                              <a:gd name="T93" fmla="*/ T92 w 294"/>
                              <a:gd name="T94" fmla="+- 0 796 727"/>
                              <a:gd name="T95" fmla="*/ 796 h 178"/>
                              <a:gd name="T96" fmla="+- 0 9640 9408"/>
                              <a:gd name="T97" fmla="*/ T96 w 294"/>
                              <a:gd name="T98" fmla="+- 0 763 727"/>
                              <a:gd name="T99" fmla="*/ 763 h 178"/>
                              <a:gd name="T100" fmla="+- 0 9591 9408"/>
                              <a:gd name="T101" fmla="*/ T100 w 294"/>
                              <a:gd name="T102" fmla="+- 0 756 727"/>
                              <a:gd name="T103" fmla="*/ 756 h 178"/>
                              <a:gd name="T104" fmla="+- 0 9578 9408"/>
                              <a:gd name="T105" fmla="*/ T104 w 294"/>
                              <a:gd name="T106" fmla="+- 0 756 727"/>
                              <a:gd name="T107" fmla="*/ 756 h 178"/>
                              <a:gd name="T108" fmla="+- 0 9558 9408"/>
                              <a:gd name="T109" fmla="*/ T108 w 294"/>
                              <a:gd name="T110" fmla="+- 0 755 727"/>
                              <a:gd name="T111" fmla="*/ 755 h 178"/>
                              <a:gd name="T112" fmla="+- 0 9534 9408"/>
                              <a:gd name="T113" fmla="*/ T112 w 294"/>
                              <a:gd name="T114" fmla="+- 0 751 727"/>
                              <a:gd name="T115" fmla="*/ 751 h 178"/>
                              <a:gd name="T116" fmla="+- 0 9512 9408"/>
                              <a:gd name="T117" fmla="*/ T116 w 294"/>
                              <a:gd name="T118" fmla="+- 0 745 727"/>
                              <a:gd name="T119" fmla="*/ 745 h 178"/>
                              <a:gd name="T120" fmla="+- 0 9485 9408"/>
                              <a:gd name="T121" fmla="*/ T120 w 294"/>
                              <a:gd name="T122" fmla="+- 0 736 727"/>
                              <a:gd name="T123" fmla="*/ 736 h 178"/>
                              <a:gd name="T124" fmla="+- 0 9459 9408"/>
                              <a:gd name="T125" fmla="*/ T124 w 294"/>
                              <a:gd name="T126" fmla="+- 0 730 727"/>
                              <a:gd name="T127" fmla="*/ 730 h 178"/>
                              <a:gd name="T128" fmla="+- 0 9433 9408"/>
                              <a:gd name="T129" fmla="*/ T128 w 294"/>
                              <a:gd name="T130" fmla="+- 0 727 727"/>
                              <a:gd name="T131" fmla="*/ 727 h 178"/>
                              <a:gd name="T132" fmla="+- 0 9408 9408"/>
                              <a:gd name="T133" fmla="*/ T132 w 294"/>
                              <a:gd name="T134" fmla="+- 0 727 727"/>
                              <a:gd name="T135" fmla="*/ 727 h 178"/>
                              <a:gd name="T136" fmla="+- 0 9409 9408"/>
                              <a:gd name="T137" fmla="*/ T136 w 294"/>
                              <a:gd name="T138" fmla="+- 0 753 727"/>
                              <a:gd name="T139" fmla="*/ 753 h 178"/>
                              <a:gd name="T140" fmla="+- 0 9409 9408"/>
                              <a:gd name="T141" fmla="*/ T140 w 294"/>
                              <a:gd name="T142" fmla="+- 0 784 727"/>
                              <a:gd name="T143" fmla="*/ 784 h 178"/>
                              <a:gd name="T144" fmla="+- 0 9409 9408"/>
                              <a:gd name="T145" fmla="*/ T144 w 294"/>
                              <a:gd name="T146" fmla="+- 0 819 727"/>
                              <a:gd name="T147" fmla="*/ 819 h 178"/>
                              <a:gd name="T148" fmla="+- 0 9410 9408"/>
                              <a:gd name="T149" fmla="*/ T148 w 294"/>
                              <a:gd name="T150" fmla="+- 0 858 727"/>
                              <a:gd name="T151" fmla="*/ 858 h 1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94" h="178">
                                <a:moveTo>
                                  <a:pt x="2" y="131"/>
                                </a:moveTo>
                                <a:lnTo>
                                  <a:pt x="8" y="140"/>
                                </a:lnTo>
                                <a:lnTo>
                                  <a:pt x="18" y="149"/>
                                </a:lnTo>
                                <a:lnTo>
                                  <a:pt x="32" y="151"/>
                                </a:lnTo>
                                <a:lnTo>
                                  <a:pt x="46" y="153"/>
                                </a:lnTo>
                                <a:lnTo>
                                  <a:pt x="56" y="145"/>
                                </a:lnTo>
                                <a:lnTo>
                                  <a:pt x="65" y="136"/>
                                </a:lnTo>
                                <a:lnTo>
                                  <a:pt x="82" y="150"/>
                                </a:lnTo>
                                <a:lnTo>
                                  <a:pt x="99" y="153"/>
                                </a:lnTo>
                                <a:lnTo>
                                  <a:pt x="115" y="149"/>
                                </a:lnTo>
                                <a:lnTo>
                                  <a:pt x="131" y="138"/>
                                </a:lnTo>
                                <a:lnTo>
                                  <a:pt x="146" y="156"/>
                                </a:lnTo>
                                <a:lnTo>
                                  <a:pt x="161" y="163"/>
                                </a:lnTo>
                                <a:lnTo>
                                  <a:pt x="176" y="162"/>
                                </a:lnTo>
                                <a:lnTo>
                                  <a:pt x="192" y="155"/>
                                </a:lnTo>
                                <a:lnTo>
                                  <a:pt x="200" y="171"/>
                                </a:lnTo>
                                <a:lnTo>
                                  <a:pt x="203" y="177"/>
                                </a:lnTo>
                                <a:lnTo>
                                  <a:pt x="214" y="176"/>
                                </a:lnTo>
                                <a:lnTo>
                                  <a:pt x="232" y="168"/>
                                </a:lnTo>
                                <a:lnTo>
                                  <a:pt x="252" y="149"/>
                                </a:lnTo>
                                <a:lnTo>
                                  <a:pt x="270" y="128"/>
                                </a:lnTo>
                                <a:lnTo>
                                  <a:pt x="283" y="109"/>
                                </a:lnTo>
                                <a:lnTo>
                                  <a:pt x="294" y="86"/>
                                </a:lnTo>
                                <a:lnTo>
                                  <a:pt x="291" y="69"/>
                                </a:lnTo>
                                <a:lnTo>
                                  <a:pt x="232" y="36"/>
                                </a:lnTo>
                                <a:lnTo>
                                  <a:pt x="183" y="29"/>
                                </a:lnTo>
                                <a:lnTo>
                                  <a:pt x="170" y="29"/>
                                </a:lnTo>
                                <a:lnTo>
                                  <a:pt x="150" y="28"/>
                                </a:lnTo>
                                <a:lnTo>
                                  <a:pt x="126" y="24"/>
                                </a:lnTo>
                                <a:lnTo>
                                  <a:pt x="104" y="18"/>
                                </a:lnTo>
                                <a:lnTo>
                                  <a:pt x="77" y="9"/>
                                </a:lnTo>
                                <a:lnTo>
                                  <a:pt x="51" y="3"/>
                                </a:lnTo>
                                <a:lnTo>
                                  <a:pt x="25" y="0"/>
                                </a:lnTo>
                                <a:lnTo>
                                  <a:pt x="0" y="0"/>
                                </a:lnTo>
                                <a:lnTo>
                                  <a:pt x="1" y="26"/>
                                </a:lnTo>
                                <a:lnTo>
                                  <a:pt x="1" y="57"/>
                                </a:lnTo>
                                <a:lnTo>
                                  <a:pt x="1" y="92"/>
                                </a:lnTo>
                                <a:lnTo>
                                  <a:pt x="2" y="131"/>
                                </a:lnTo>
                                <a:close/>
                              </a:path>
                            </a:pathLst>
                          </a:custGeom>
                          <a:noFill/>
                          <a:ln w="9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 name="Picture 2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9852" y="1648"/>
                            <a:ext cx="74"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 name="Freeform 250"/>
                        <wps:cNvSpPr>
                          <a:spLocks/>
                        </wps:cNvSpPr>
                        <wps:spPr bwMode="auto">
                          <a:xfrm>
                            <a:off x="9852" y="1648"/>
                            <a:ext cx="74" cy="129"/>
                          </a:xfrm>
                          <a:custGeom>
                            <a:avLst/>
                            <a:gdLst>
                              <a:gd name="T0" fmla="+- 0 9926 9852"/>
                              <a:gd name="T1" fmla="*/ T0 w 74"/>
                              <a:gd name="T2" fmla="+- 0 1776 1648"/>
                              <a:gd name="T3" fmla="*/ 1776 h 129"/>
                              <a:gd name="T4" fmla="+- 0 9887 9852"/>
                              <a:gd name="T5" fmla="*/ T4 w 74"/>
                              <a:gd name="T6" fmla="+- 0 1717 1648"/>
                              <a:gd name="T7" fmla="*/ 1717 h 129"/>
                              <a:gd name="T8" fmla="+- 0 9871 9852"/>
                              <a:gd name="T9" fmla="*/ T8 w 74"/>
                              <a:gd name="T10" fmla="+- 0 1697 1648"/>
                              <a:gd name="T11" fmla="*/ 1697 h 129"/>
                              <a:gd name="T12" fmla="+- 0 9858 9852"/>
                              <a:gd name="T13" fmla="*/ T12 w 74"/>
                              <a:gd name="T14" fmla="+- 0 1674 1648"/>
                              <a:gd name="T15" fmla="*/ 1674 h 129"/>
                              <a:gd name="T16" fmla="+- 0 9852 9852"/>
                              <a:gd name="T17" fmla="*/ T16 w 74"/>
                              <a:gd name="T18" fmla="+- 0 1648 1648"/>
                              <a:gd name="T19" fmla="*/ 1648 h 129"/>
                              <a:gd name="T20" fmla="+- 0 9869 9852"/>
                              <a:gd name="T21" fmla="*/ T20 w 74"/>
                              <a:gd name="T22" fmla="+- 0 1664 1648"/>
                              <a:gd name="T23" fmla="*/ 1664 h 129"/>
                              <a:gd name="T24" fmla="+- 0 9882 9852"/>
                              <a:gd name="T25" fmla="*/ T24 w 74"/>
                              <a:gd name="T26" fmla="+- 0 1671 1648"/>
                              <a:gd name="T27" fmla="*/ 1671 h 129"/>
                              <a:gd name="T28" fmla="+- 0 9891 9852"/>
                              <a:gd name="T29" fmla="*/ T28 w 74"/>
                              <a:gd name="T30" fmla="+- 0 1677 1648"/>
                              <a:gd name="T31" fmla="*/ 1677 h 129"/>
                              <a:gd name="T32" fmla="+- 0 9919 9852"/>
                              <a:gd name="T33" fmla="*/ T32 w 74"/>
                              <a:gd name="T34" fmla="+- 0 1731 1648"/>
                              <a:gd name="T35" fmla="*/ 1731 h 129"/>
                              <a:gd name="T36" fmla="+- 0 9925 9852"/>
                              <a:gd name="T37" fmla="*/ T36 w 74"/>
                              <a:gd name="T38" fmla="+- 0 1769 1648"/>
                              <a:gd name="T39" fmla="*/ 1769 h 129"/>
                              <a:gd name="T40" fmla="+- 0 9926 9852"/>
                              <a:gd name="T41" fmla="*/ T40 w 74"/>
                              <a:gd name="T42" fmla="+- 0 1776 1648"/>
                              <a:gd name="T43" fmla="*/ 1776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4" h="129">
                                <a:moveTo>
                                  <a:pt x="74" y="128"/>
                                </a:moveTo>
                                <a:lnTo>
                                  <a:pt x="35" y="69"/>
                                </a:lnTo>
                                <a:lnTo>
                                  <a:pt x="19" y="49"/>
                                </a:lnTo>
                                <a:lnTo>
                                  <a:pt x="6" y="26"/>
                                </a:lnTo>
                                <a:lnTo>
                                  <a:pt x="0" y="0"/>
                                </a:lnTo>
                                <a:lnTo>
                                  <a:pt x="17" y="16"/>
                                </a:lnTo>
                                <a:lnTo>
                                  <a:pt x="30" y="23"/>
                                </a:lnTo>
                                <a:lnTo>
                                  <a:pt x="39" y="29"/>
                                </a:lnTo>
                                <a:lnTo>
                                  <a:pt x="67" y="83"/>
                                </a:lnTo>
                                <a:lnTo>
                                  <a:pt x="73" y="121"/>
                                </a:lnTo>
                                <a:lnTo>
                                  <a:pt x="74" y="128"/>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 name="Picture 2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9857" y="1660"/>
                            <a:ext cx="60" cy="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Freeform 252"/>
                        <wps:cNvSpPr>
                          <a:spLocks/>
                        </wps:cNvSpPr>
                        <wps:spPr bwMode="auto">
                          <a:xfrm>
                            <a:off x="9857" y="1660"/>
                            <a:ext cx="60" cy="79"/>
                          </a:xfrm>
                          <a:custGeom>
                            <a:avLst/>
                            <a:gdLst>
                              <a:gd name="T0" fmla="+- 0 9917 9858"/>
                              <a:gd name="T1" fmla="*/ T0 w 60"/>
                              <a:gd name="T2" fmla="+- 0 1739 1661"/>
                              <a:gd name="T3" fmla="*/ 1739 h 79"/>
                              <a:gd name="T4" fmla="+- 0 9906 9858"/>
                              <a:gd name="T5" fmla="*/ T4 w 60"/>
                              <a:gd name="T6" fmla="+- 0 1724 1661"/>
                              <a:gd name="T7" fmla="*/ 1724 h 79"/>
                              <a:gd name="T8" fmla="+- 0 9889 9858"/>
                              <a:gd name="T9" fmla="*/ T8 w 60"/>
                              <a:gd name="T10" fmla="+- 0 1701 1661"/>
                              <a:gd name="T11" fmla="*/ 1701 h 79"/>
                              <a:gd name="T12" fmla="+- 0 9871 9858"/>
                              <a:gd name="T13" fmla="*/ T12 w 60"/>
                              <a:gd name="T14" fmla="+- 0 1677 1661"/>
                              <a:gd name="T15" fmla="*/ 1677 h 79"/>
                              <a:gd name="T16" fmla="+- 0 9858 9858"/>
                              <a:gd name="T17" fmla="*/ T16 w 60"/>
                              <a:gd name="T18" fmla="+- 0 1661 1661"/>
                              <a:gd name="T19" fmla="*/ 1661 h 79"/>
                            </a:gdLst>
                            <a:ahLst/>
                            <a:cxnLst>
                              <a:cxn ang="0">
                                <a:pos x="T1" y="T3"/>
                              </a:cxn>
                              <a:cxn ang="0">
                                <a:pos x="T5" y="T7"/>
                              </a:cxn>
                              <a:cxn ang="0">
                                <a:pos x="T9" y="T11"/>
                              </a:cxn>
                              <a:cxn ang="0">
                                <a:pos x="T13" y="T15"/>
                              </a:cxn>
                              <a:cxn ang="0">
                                <a:pos x="T17" y="T19"/>
                              </a:cxn>
                            </a:cxnLst>
                            <a:rect l="0" t="0" r="r" b="b"/>
                            <a:pathLst>
                              <a:path w="60" h="79">
                                <a:moveTo>
                                  <a:pt x="59" y="78"/>
                                </a:moveTo>
                                <a:lnTo>
                                  <a:pt x="48" y="63"/>
                                </a:lnTo>
                                <a:lnTo>
                                  <a:pt x="31" y="40"/>
                                </a:lnTo>
                                <a:lnTo>
                                  <a:pt x="13" y="16"/>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 name="Picture 2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9858" y="1554"/>
                            <a:ext cx="100"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Freeform 254"/>
                        <wps:cNvSpPr>
                          <a:spLocks/>
                        </wps:cNvSpPr>
                        <wps:spPr bwMode="auto">
                          <a:xfrm>
                            <a:off x="9858" y="1554"/>
                            <a:ext cx="100" cy="118"/>
                          </a:xfrm>
                          <a:custGeom>
                            <a:avLst/>
                            <a:gdLst>
                              <a:gd name="T0" fmla="+- 0 9959 9859"/>
                              <a:gd name="T1" fmla="*/ T0 w 100"/>
                              <a:gd name="T2" fmla="+- 0 1671 1554"/>
                              <a:gd name="T3" fmla="*/ 1671 h 118"/>
                              <a:gd name="T4" fmla="+- 0 9954 9859"/>
                              <a:gd name="T5" fmla="*/ T4 w 100"/>
                              <a:gd name="T6" fmla="+- 0 1660 1554"/>
                              <a:gd name="T7" fmla="*/ 1660 h 118"/>
                              <a:gd name="T8" fmla="+- 0 9946 9859"/>
                              <a:gd name="T9" fmla="*/ T8 w 100"/>
                              <a:gd name="T10" fmla="+- 0 1648 1554"/>
                              <a:gd name="T11" fmla="*/ 1648 h 118"/>
                              <a:gd name="T12" fmla="+- 0 9935 9859"/>
                              <a:gd name="T13" fmla="*/ T12 w 100"/>
                              <a:gd name="T14" fmla="+- 0 1637 1554"/>
                              <a:gd name="T15" fmla="*/ 1637 h 118"/>
                              <a:gd name="T16" fmla="+- 0 9921 9859"/>
                              <a:gd name="T17" fmla="*/ T16 w 100"/>
                              <a:gd name="T18" fmla="+- 0 1631 1554"/>
                              <a:gd name="T19" fmla="*/ 1631 h 118"/>
                              <a:gd name="T20" fmla="+- 0 9908 9859"/>
                              <a:gd name="T21" fmla="*/ T20 w 100"/>
                              <a:gd name="T22" fmla="+- 0 1623 1554"/>
                              <a:gd name="T23" fmla="*/ 1623 h 118"/>
                              <a:gd name="T24" fmla="+- 0 9896 9859"/>
                              <a:gd name="T25" fmla="*/ T24 w 100"/>
                              <a:gd name="T26" fmla="+- 0 1615 1554"/>
                              <a:gd name="T27" fmla="*/ 1615 h 118"/>
                              <a:gd name="T28" fmla="+- 0 9887 9859"/>
                              <a:gd name="T29" fmla="*/ T28 w 100"/>
                              <a:gd name="T30" fmla="+- 0 1607 1554"/>
                              <a:gd name="T31" fmla="*/ 1607 h 118"/>
                              <a:gd name="T32" fmla="+- 0 9881 9859"/>
                              <a:gd name="T33" fmla="*/ T32 w 100"/>
                              <a:gd name="T34" fmla="+- 0 1599 1554"/>
                              <a:gd name="T35" fmla="*/ 1599 h 118"/>
                              <a:gd name="T36" fmla="+- 0 9875 9859"/>
                              <a:gd name="T37" fmla="*/ T36 w 100"/>
                              <a:gd name="T38" fmla="+- 0 1587 1554"/>
                              <a:gd name="T39" fmla="*/ 1587 h 118"/>
                              <a:gd name="T40" fmla="+- 0 9867 9859"/>
                              <a:gd name="T41" fmla="*/ T40 w 100"/>
                              <a:gd name="T42" fmla="+- 0 1572 1554"/>
                              <a:gd name="T43" fmla="*/ 1572 h 118"/>
                              <a:gd name="T44" fmla="+- 0 9861 9859"/>
                              <a:gd name="T45" fmla="*/ T44 w 100"/>
                              <a:gd name="T46" fmla="+- 0 1559 1554"/>
                              <a:gd name="T47" fmla="*/ 1559 h 118"/>
                              <a:gd name="T48" fmla="+- 0 9859 9859"/>
                              <a:gd name="T49" fmla="*/ T48 w 100"/>
                              <a:gd name="T50" fmla="+- 0 1554 1554"/>
                              <a:gd name="T51" fmla="*/ 1554 h 118"/>
                              <a:gd name="T52" fmla="+- 0 9871 9859"/>
                              <a:gd name="T53" fmla="*/ T52 w 100"/>
                              <a:gd name="T54" fmla="+- 0 1560 1554"/>
                              <a:gd name="T55" fmla="*/ 1560 h 118"/>
                              <a:gd name="T56" fmla="+- 0 9884 9859"/>
                              <a:gd name="T57" fmla="*/ T56 w 100"/>
                              <a:gd name="T58" fmla="+- 0 1567 1554"/>
                              <a:gd name="T59" fmla="*/ 1567 h 118"/>
                              <a:gd name="T60" fmla="+- 0 9895 9859"/>
                              <a:gd name="T61" fmla="*/ T60 w 100"/>
                              <a:gd name="T62" fmla="+- 0 1573 1554"/>
                              <a:gd name="T63" fmla="*/ 1573 h 118"/>
                              <a:gd name="T64" fmla="+- 0 9949 9859"/>
                              <a:gd name="T65" fmla="*/ T64 w 100"/>
                              <a:gd name="T66" fmla="+- 0 1617 1554"/>
                              <a:gd name="T67" fmla="*/ 1617 h 118"/>
                              <a:gd name="T68" fmla="+- 0 9953 9859"/>
                              <a:gd name="T69" fmla="*/ T68 w 100"/>
                              <a:gd name="T70" fmla="+- 0 1639 1554"/>
                              <a:gd name="T71" fmla="*/ 1639 h 118"/>
                              <a:gd name="T72" fmla="+- 0 9955 9859"/>
                              <a:gd name="T73" fmla="*/ T72 w 100"/>
                              <a:gd name="T74" fmla="+- 0 1654 1554"/>
                              <a:gd name="T75" fmla="*/ 1654 h 118"/>
                              <a:gd name="T76" fmla="+- 0 9958 9859"/>
                              <a:gd name="T77" fmla="*/ T76 w 100"/>
                              <a:gd name="T78" fmla="+- 0 1666 1554"/>
                              <a:gd name="T79" fmla="*/ 1666 h 118"/>
                              <a:gd name="T80" fmla="+- 0 9959 9859"/>
                              <a:gd name="T81" fmla="*/ T80 w 100"/>
                              <a:gd name="T82" fmla="+- 0 1671 1554"/>
                              <a:gd name="T83" fmla="*/ 1671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0" h="118">
                                <a:moveTo>
                                  <a:pt x="100" y="117"/>
                                </a:moveTo>
                                <a:lnTo>
                                  <a:pt x="95" y="106"/>
                                </a:lnTo>
                                <a:lnTo>
                                  <a:pt x="87" y="94"/>
                                </a:lnTo>
                                <a:lnTo>
                                  <a:pt x="76" y="83"/>
                                </a:lnTo>
                                <a:lnTo>
                                  <a:pt x="62" y="77"/>
                                </a:lnTo>
                                <a:lnTo>
                                  <a:pt x="49" y="69"/>
                                </a:lnTo>
                                <a:lnTo>
                                  <a:pt x="37" y="61"/>
                                </a:lnTo>
                                <a:lnTo>
                                  <a:pt x="28" y="53"/>
                                </a:lnTo>
                                <a:lnTo>
                                  <a:pt x="22" y="45"/>
                                </a:lnTo>
                                <a:lnTo>
                                  <a:pt x="16" y="33"/>
                                </a:lnTo>
                                <a:lnTo>
                                  <a:pt x="8" y="18"/>
                                </a:lnTo>
                                <a:lnTo>
                                  <a:pt x="2" y="5"/>
                                </a:lnTo>
                                <a:lnTo>
                                  <a:pt x="0" y="0"/>
                                </a:lnTo>
                                <a:lnTo>
                                  <a:pt x="12" y="6"/>
                                </a:lnTo>
                                <a:lnTo>
                                  <a:pt x="25" y="13"/>
                                </a:lnTo>
                                <a:lnTo>
                                  <a:pt x="36" y="19"/>
                                </a:lnTo>
                                <a:lnTo>
                                  <a:pt x="90" y="63"/>
                                </a:lnTo>
                                <a:lnTo>
                                  <a:pt x="94" y="85"/>
                                </a:lnTo>
                                <a:lnTo>
                                  <a:pt x="96" y="100"/>
                                </a:lnTo>
                                <a:lnTo>
                                  <a:pt x="99" y="112"/>
                                </a:lnTo>
                                <a:lnTo>
                                  <a:pt x="100" y="11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 name="Picture 2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9961" y="1493"/>
                            <a:ext cx="104"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AutoShape 256"/>
                        <wps:cNvSpPr>
                          <a:spLocks/>
                        </wps:cNvSpPr>
                        <wps:spPr bwMode="auto">
                          <a:xfrm>
                            <a:off x="9961" y="1493"/>
                            <a:ext cx="104" cy="63"/>
                          </a:xfrm>
                          <a:custGeom>
                            <a:avLst/>
                            <a:gdLst>
                              <a:gd name="T0" fmla="+- 0 9962 9962"/>
                              <a:gd name="T1" fmla="*/ T0 w 104"/>
                              <a:gd name="T2" fmla="+- 0 1557 1494"/>
                              <a:gd name="T3" fmla="*/ 1557 h 63"/>
                              <a:gd name="T4" fmla="+- 0 9965 9962"/>
                              <a:gd name="T5" fmla="*/ T4 w 104"/>
                              <a:gd name="T6" fmla="+- 0 1548 1494"/>
                              <a:gd name="T7" fmla="*/ 1548 h 63"/>
                              <a:gd name="T8" fmla="+- 0 9974 9962"/>
                              <a:gd name="T9" fmla="*/ T8 w 104"/>
                              <a:gd name="T10" fmla="+- 0 1530 1494"/>
                              <a:gd name="T11" fmla="*/ 1530 h 63"/>
                              <a:gd name="T12" fmla="+- 0 9985 9962"/>
                              <a:gd name="T13" fmla="*/ T12 w 104"/>
                              <a:gd name="T14" fmla="+- 0 1510 1494"/>
                              <a:gd name="T15" fmla="*/ 1510 h 63"/>
                              <a:gd name="T16" fmla="+- 0 9998 9962"/>
                              <a:gd name="T17" fmla="*/ T16 w 104"/>
                              <a:gd name="T18" fmla="+- 0 1498 1494"/>
                              <a:gd name="T19" fmla="*/ 1498 h 63"/>
                              <a:gd name="T20" fmla="+- 0 10015 9962"/>
                              <a:gd name="T21" fmla="*/ T20 w 104"/>
                              <a:gd name="T22" fmla="+- 0 1495 1494"/>
                              <a:gd name="T23" fmla="*/ 1495 h 63"/>
                              <a:gd name="T24" fmla="+- 0 10038 9962"/>
                              <a:gd name="T25" fmla="*/ T24 w 104"/>
                              <a:gd name="T26" fmla="+- 0 1494 1494"/>
                              <a:gd name="T27" fmla="*/ 1494 h 63"/>
                              <a:gd name="T28" fmla="+- 0 10057 9962"/>
                              <a:gd name="T29" fmla="*/ T28 w 104"/>
                              <a:gd name="T30" fmla="+- 0 1494 1494"/>
                              <a:gd name="T31" fmla="*/ 1494 h 63"/>
                              <a:gd name="T32" fmla="+- 0 10065 9962"/>
                              <a:gd name="T33" fmla="*/ T32 w 104"/>
                              <a:gd name="T34" fmla="+- 0 1494 1494"/>
                              <a:gd name="T35" fmla="*/ 1494 h 63"/>
                              <a:gd name="T36" fmla="+- 0 10063 9962"/>
                              <a:gd name="T37" fmla="*/ T36 w 104"/>
                              <a:gd name="T38" fmla="+- 0 1498 1494"/>
                              <a:gd name="T39" fmla="*/ 1498 h 63"/>
                              <a:gd name="T40" fmla="+- 0 10055 9962"/>
                              <a:gd name="T41" fmla="*/ T40 w 104"/>
                              <a:gd name="T42" fmla="+- 0 1509 1494"/>
                              <a:gd name="T43" fmla="*/ 1509 h 63"/>
                              <a:gd name="T44" fmla="+- 0 10042 9962"/>
                              <a:gd name="T45" fmla="*/ T44 w 104"/>
                              <a:gd name="T46" fmla="+- 0 1521 1494"/>
                              <a:gd name="T47" fmla="*/ 1521 h 63"/>
                              <a:gd name="T48" fmla="+- 0 10023 9962"/>
                              <a:gd name="T49" fmla="*/ T48 w 104"/>
                              <a:gd name="T50" fmla="+- 0 1532 1494"/>
                              <a:gd name="T51" fmla="*/ 1532 h 63"/>
                              <a:gd name="T52" fmla="+- 0 9962 9962"/>
                              <a:gd name="T53" fmla="*/ T52 w 104"/>
                              <a:gd name="T54" fmla="+- 0 1557 1494"/>
                              <a:gd name="T55" fmla="*/ 1557 h 63"/>
                              <a:gd name="T56" fmla="+- 0 9965 9962"/>
                              <a:gd name="T57" fmla="*/ T56 w 104"/>
                              <a:gd name="T58" fmla="+- 0 1550 1494"/>
                              <a:gd name="T59" fmla="*/ 1550 h 63"/>
                              <a:gd name="T60" fmla="+- 0 9978 9962"/>
                              <a:gd name="T61" fmla="*/ T60 w 104"/>
                              <a:gd name="T62" fmla="+- 0 1540 1494"/>
                              <a:gd name="T63" fmla="*/ 1540 h 63"/>
                              <a:gd name="T64" fmla="+- 0 9997 9962"/>
                              <a:gd name="T65" fmla="*/ T64 w 104"/>
                              <a:gd name="T66" fmla="+- 0 1525 1494"/>
                              <a:gd name="T67" fmla="*/ 1525 h 63"/>
                              <a:gd name="T68" fmla="+- 0 10023 9962"/>
                              <a:gd name="T69" fmla="*/ T68 w 104"/>
                              <a:gd name="T70" fmla="+- 0 1511 1494"/>
                              <a:gd name="T71" fmla="*/ 1511 h 63"/>
                              <a:gd name="T72" fmla="+- 0 10058 9962"/>
                              <a:gd name="T73" fmla="*/ T72 w 104"/>
                              <a:gd name="T74" fmla="+- 0 1499 1494"/>
                              <a:gd name="T75" fmla="*/ 1499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4" h="63">
                                <a:moveTo>
                                  <a:pt x="0" y="63"/>
                                </a:moveTo>
                                <a:lnTo>
                                  <a:pt x="3" y="54"/>
                                </a:lnTo>
                                <a:lnTo>
                                  <a:pt x="12" y="36"/>
                                </a:lnTo>
                                <a:lnTo>
                                  <a:pt x="23" y="16"/>
                                </a:lnTo>
                                <a:lnTo>
                                  <a:pt x="36" y="4"/>
                                </a:lnTo>
                                <a:lnTo>
                                  <a:pt x="53" y="1"/>
                                </a:lnTo>
                                <a:lnTo>
                                  <a:pt x="76" y="0"/>
                                </a:lnTo>
                                <a:lnTo>
                                  <a:pt x="95" y="0"/>
                                </a:lnTo>
                                <a:lnTo>
                                  <a:pt x="103" y="0"/>
                                </a:lnTo>
                                <a:lnTo>
                                  <a:pt x="101" y="4"/>
                                </a:lnTo>
                                <a:lnTo>
                                  <a:pt x="93" y="15"/>
                                </a:lnTo>
                                <a:lnTo>
                                  <a:pt x="80" y="27"/>
                                </a:lnTo>
                                <a:lnTo>
                                  <a:pt x="61" y="38"/>
                                </a:lnTo>
                                <a:lnTo>
                                  <a:pt x="0" y="63"/>
                                </a:lnTo>
                                <a:close/>
                                <a:moveTo>
                                  <a:pt x="3" y="56"/>
                                </a:moveTo>
                                <a:lnTo>
                                  <a:pt x="16" y="46"/>
                                </a:lnTo>
                                <a:lnTo>
                                  <a:pt x="35" y="31"/>
                                </a:lnTo>
                                <a:lnTo>
                                  <a:pt x="61" y="17"/>
                                </a:lnTo>
                                <a:lnTo>
                                  <a:pt x="96" y="5"/>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Freeform 257"/>
                        <wps:cNvSpPr>
                          <a:spLocks/>
                        </wps:cNvSpPr>
                        <wps:spPr bwMode="auto">
                          <a:xfrm>
                            <a:off x="9755" y="1088"/>
                            <a:ext cx="210" cy="860"/>
                          </a:xfrm>
                          <a:custGeom>
                            <a:avLst/>
                            <a:gdLst>
                              <a:gd name="T0" fmla="+- 0 9796 9755"/>
                              <a:gd name="T1" fmla="*/ T0 w 210"/>
                              <a:gd name="T2" fmla="+- 0 1948 1089"/>
                              <a:gd name="T3" fmla="*/ 1948 h 860"/>
                              <a:gd name="T4" fmla="+- 0 9791 9755"/>
                              <a:gd name="T5" fmla="*/ T4 w 210"/>
                              <a:gd name="T6" fmla="+- 0 1938 1089"/>
                              <a:gd name="T7" fmla="*/ 1938 h 860"/>
                              <a:gd name="T8" fmla="+- 0 9826 9755"/>
                              <a:gd name="T9" fmla="*/ T8 w 210"/>
                              <a:gd name="T10" fmla="+- 0 1904 1089"/>
                              <a:gd name="T11" fmla="*/ 1904 h 860"/>
                              <a:gd name="T12" fmla="+- 0 9863 9755"/>
                              <a:gd name="T13" fmla="*/ T12 w 210"/>
                              <a:gd name="T14" fmla="+- 0 1863 1089"/>
                              <a:gd name="T15" fmla="*/ 1863 h 860"/>
                              <a:gd name="T16" fmla="+- 0 9899 9755"/>
                              <a:gd name="T17" fmla="*/ T16 w 210"/>
                              <a:gd name="T18" fmla="+- 0 1814 1089"/>
                              <a:gd name="T19" fmla="*/ 1814 h 860"/>
                              <a:gd name="T20" fmla="+- 0 9929 9755"/>
                              <a:gd name="T21" fmla="*/ T20 w 210"/>
                              <a:gd name="T22" fmla="+- 0 1753 1089"/>
                              <a:gd name="T23" fmla="*/ 1753 h 860"/>
                              <a:gd name="T24" fmla="+- 0 9950 9755"/>
                              <a:gd name="T25" fmla="*/ T24 w 210"/>
                              <a:gd name="T26" fmla="+- 0 1682 1089"/>
                              <a:gd name="T27" fmla="*/ 1682 h 860"/>
                              <a:gd name="T28" fmla="+- 0 9959 9755"/>
                              <a:gd name="T29" fmla="*/ T28 w 210"/>
                              <a:gd name="T30" fmla="+- 0 1598 1089"/>
                              <a:gd name="T31" fmla="*/ 1598 h 860"/>
                              <a:gd name="T32" fmla="+- 0 9950 9755"/>
                              <a:gd name="T33" fmla="*/ T32 w 210"/>
                              <a:gd name="T34" fmla="+- 0 1499 1089"/>
                              <a:gd name="T35" fmla="*/ 1499 h 860"/>
                              <a:gd name="T36" fmla="+- 0 9895 9755"/>
                              <a:gd name="T37" fmla="*/ T36 w 210"/>
                              <a:gd name="T38" fmla="+- 0 1321 1089"/>
                              <a:gd name="T39" fmla="*/ 1321 h 860"/>
                              <a:gd name="T40" fmla="+- 0 9831 9755"/>
                              <a:gd name="T41" fmla="*/ T40 w 210"/>
                              <a:gd name="T42" fmla="+- 0 1192 1089"/>
                              <a:gd name="T43" fmla="*/ 1192 h 860"/>
                              <a:gd name="T44" fmla="+- 0 9777 9755"/>
                              <a:gd name="T45" fmla="*/ T44 w 210"/>
                              <a:gd name="T46" fmla="+- 0 1115 1089"/>
                              <a:gd name="T47" fmla="*/ 1115 h 860"/>
                              <a:gd name="T48" fmla="+- 0 9755 9755"/>
                              <a:gd name="T49" fmla="*/ T48 w 210"/>
                              <a:gd name="T50" fmla="+- 0 1089 1089"/>
                              <a:gd name="T51" fmla="*/ 1089 h 860"/>
                              <a:gd name="T52" fmla="+- 0 9782 9755"/>
                              <a:gd name="T53" fmla="*/ T52 w 210"/>
                              <a:gd name="T54" fmla="+- 0 1118 1089"/>
                              <a:gd name="T55" fmla="*/ 1118 h 860"/>
                              <a:gd name="T56" fmla="+- 0 9819 9755"/>
                              <a:gd name="T57" fmla="*/ T56 w 210"/>
                              <a:gd name="T58" fmla="+- 0 1169 1089"/>
                              <a:gd name="T59" fmla="*/ 1169 h 860"/>
                              <a:gd name="T60" fmla="+- 0 9861 9755"/>
                              <a:gd name="T61" fmla="*/ T60 w 210"/>
                              <a:gd name="T62" fmla="+- 0 1237 1089"/>
                              <a:gd name="T63" fmla="*/ 1237 h 860"/>
                              <a:gd name="T64" fmla="+- 0 9902 9755"/>
                              <a:gd name="T65" fmla="*/ T64 w 210"/>
                              <a:gd name="T66" fmla="+- 0 1318 1089"/>
                              <a:gd name="T67" fmla="*/ 1318 h 860"/>
                              <a:gd name="T68" fmla="+- 0 9936 9755"/>
                              <a:gd name="T69" fmla="*/ T68 w 210"/>
                              <a:gd name="T70" fmla="+- 0 1406 1089"/>
                              <a:gd name="T71" fmla="*/ 1406 h 860"/>
                              <a:gd name="T72" fmla="+- 0 9958 9755"/>
                              <a:gd name="T73" fmla="*/ T72 w 210"/>
                              <a:gd name="T74" fmla="+- 0 1496 1089"/>
                              <a:gd name="T75" fmla="*/ 1496 h 860"/>
                              <a:gd name="T76" fmla="+- 0 9964 9755"/>
                              <a:gd name="T77" fmla="*/ T76 w 210"/>
                              <a:gd name="T78" fmla="+- 0 1570 1089"/>
                              <a:gd name="T79" fmla="*/ 1570 h 860"/>
                              <a:gd name="T80" fmla="+- 0 9964 9755"/>
                              <a:gd name="T81" fmla="*/ T80 w 210"/>
                              <a:gd name="T82" fmla="+- 0 1638 1089"/>
                              <a:gd name="T83" fmla="*/ 1638 h 860"/>
                              <a:gd name="T84" fmla="+- 0 9956 9755"/>
                              <a:gd name="T85" fmla="*/ T84 w 210"/>
                              <a:gd name="T86" fmla="+- 0 1701 1089"/>
                              <a:gd name="T87" fmla="*/ 1701 h 860"/>
                              <a:gd name="T88" fmla="+- 0 9937 9755"/>
                              <a:gd name="T89" fmla="*/ T88 w 210"/>
                              <a:gd name="T90" fmla="+- 0 1761 1089"/>
                              <a:gd name="T91" fmla="*/ 1761 h 860"/>
                              <a:gd name="T92" fmla="+- 0 9905 9755"/>
                              <a:gd name="T93" fmla="*/ T92 w 210"/>
                              <a:gd name="T94" fmla="+- 0 1821 1089"/>
                              <a:gd name="T95" fmla="*/ 1821 h 860"/>
                              <a:gd name="T96" fmla="+- 0 9859 9755"/>
                              <a:gd name="T97" fmla="*/ T96 w 210"/>
                              <a:gd name="T98" fmla="+- 0 1883 1089"/>
                              <a:gd name="T99" fmla="*/ 1883 h 860"/>
                              <a:gd name="T100" fmla="+- 0 9796 9755"/>
                              <a:gd name="T101" fmla="*/ T100 w 210"/>
                              <a:gd name="T102" fmla="+- 0 1948 1089"/>
                              <a:gd name="T103" fmla="*/ 1948 h 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10" h="860">
                                <a:moveTo>
                                  <a:pt x="41" y="859"/>
                                </a:moveTo>
                                <a:lnTo>
                                  <a:pt x="36" y="849"/>
                                </a:lnTo>
                                <a:lnTo>
                                  <a:pt x="71" y="815"/>
                                </a:lnTo>
                                <a:lnTo>
                                  <a:pt x="108" y="774"/>
                                </a:lnTo>
                                <a:lnTo>
                                  <a:pt x="144" y="725"/>
                                </a:lnTo>
                                <a:lnTo>
                                  <a:pt x="174" y="664"/>
                                </a:lnTo>
                                <a:lnTo>
                                  <a:pt x="195" y="593"/>
                                </a:lnTo>
                                <a:lnTo>
                                  <a:pt x="204" y="509"/>
                                </a:lnTo>
                                <a:lnTo>
                                  <a:pt x="195" y="410"/>
                                </a:lnTo>
                                <a:lnTo>
                                  <a:pt x="140" y="232"/>
                                </a:lnTo>
                                <a:lnTo>
                                  <a:pt x="76" y="103"/>
                                </a:lnTo>
                                <a:lnTo>
                                  <a:pt x="22" y="26"/>
                                </a:lnTo>
                                <a:lnTo>
                                  <a:pt x="0" y="0"/>
                                </a:lnTo>
                                <a:lnTo>
                                  <a:pt x="27" y="29"/>
                                </a:lnTo>
                                <a:lnTo>
                                  <a:pt x="64" y="80"/>
                                </a:lnTo>
                                <a:lnTo>
                                  <a:pt x="106" y="148"/>
                                </a:lnTo>
                                <a:lnTo>
                                  <a:pt x="147" y="229"/>
                                </a:lnTo>
                                <a:lnTo>
                                  <a:pt x="181" y="317"/>
                                </a:lnTo>
                                <a:lnTo>
                                  <a:pt x="203" y="407"/>
                                </a:lnTo>
                                <a:lnTo>
                                  <a:pt x="209" y="481"/>
                                </a:lnTo>
                                <a:lnTo>
                                  <a:pt x="209" y="549"/>
                                </a:lnTo>
                                <a:lnTo>
                                  <a:pt x="201" y="612"/>
                                </a:lnTo>
                                <a:lnTo>
                                  <a:pt x="182" y="672"/>
                                </a:lnTo>
                                <a:lnTo>
                                  <a:pt x="150" y="732"/>
                                </a:lnTo>
                                <a:lnTo>
                                  <a:pt x="104" y="794"/>
                                </a:lnTo>
                                <a:lnTo>
                                  <a:pt x="41" y="859"/>
                                </a:lnTo>
                                <a:close/>
                              </a:path>
                            </a:pathLst>
                          </a:custGeom>
                          <a:solidFill>
                            <a:srgbClr val="4689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58"/>
                        <wps:cNvSpPr>
                          <a:spLocks/>
                        </wps:cNvSpPr>
                        <wps:spPr bwMode="auto">
                          <a:xfrm>
                            <a:off x="9755" y="1088"/>
                            <a:ext cx="210" cy="860"/>
                          </a:xfrm>
                          <a:custGeom>
                            <a:avLst/>
                            <a:gdLst>
                              <a:gd name="T0" fmla="+- 0 9755 9755"/>
                              <a:gd name="T1" fmla="*/ T0 w 210"/>
                              <a:gd name="T2" fmla="+- 0 1089 1089"/>
                              <a:gd name="T3" fmla="*/ 1089 h 860"/>
                              <a:gd name="T4" fmla="+- 0 9819 9755"/>
                              <a:gd name="T5" fmla="*/ T4 w 210"/>
                              <a:gd name="T6" fmla="+- 0 1169 1089"/>
                              <a:gd name="T7" fmla="*/ 1169 h 860"/>
                              <a:gd name="T8" fmla="+- 0 9861 9755"/>
                              <a:gd name="T9" fmla="*/ T8 w 210"/>
                              <a:gd name="T10" fmla="+- 0 1237 1089"/>
                              <a:gd name="T11" fmla="*/ 1237 h 860"/>
                              <a:gd name="T12" fmla="+- 0 9902 9755"/>
                              <a:gd name="T13" fmla="*/ T12 w 210"/>
                              <a:gd name="T14" fmla="+- 0 1318 1089"/>
                              <a:gd name="T15" fmla="*/ 1318 h 860"/>
                              <a:gd name="T16" fmla="+- 0 9936 9755"/>
                              <a:gd name="T17" fmla="*/ T16 w 210"/>
                              <a:gd name="T18" fmla="+- 0 1406 1089"/>
                              <a:gd name="T19" fmla="*/ 1406 h 860"/>
                              <a:gd name="T20" fmla="+- 0 9958 9755"/>
                              <a:gd name="T21" fmla="*/ T20 w 210"/>
                              <a:gd name="T22" fmla="+- 0 1496 1089"/>
                              <a:gd name="T23" fmla="*/ 1496 h 860"/>
                              <a:gd name="T24" fmla="+- 0 9964 9755"/>
                              <a:gd name="T25" fmla="*/ T24 w 210"/>
                              <a:gd name="T26" fmla="+- 0 1570 1089"/>
                              <a:gd name="T27" fmla="*/ 1570 h 860"/>
                              <a:gd name="T28" fmla="+- 0 9964 9755"/>
                              <a:gd name="T29" fmla="*/ T28 w 210"/>
                              <a:gd name="T30" fmla="+- 0 1638 1089"/>
                              <a:gd name="T31" fmla="*/ 1638 h 860"/>
                              <a:gd name="T32" fmla="+- 0 9956 9755"/>
                              <a:gd name="T33" fmla="*/ T32 w 210"/>
                              <a:gd name="T34" fmla="+- 0 1701 1089"/>
                              <a:gd name="T35" fmla="*/ 1701 h 860"/>
                              <a:gd name="T36" fmla="+- 0 9937 9755"/>
                              <a:gd name="T37" fmla="*/ T36 w 210"/>
                              <a:gd name="T38" fmla="+- 0 1761 1089"/>
                              <a:gd name="T39" fmla="*/ 1761 h 860"/>
                              <a:gd name="T40" fmla="+- 0 9905 9755"/>
                              <a:gd name="T41" fmla="*/ T40 w 210"/>
                              <a:gd name="T42" fmla="+- 0 1821 1089"/>
                              <a:gd name="T43" fmla="*/ 1821 h 860"/>
                              <a:gd name="T44" fmla="+- 0 9859 9755"/>
                              <a:gd name="T45" fmla="*/ T44 w 210"/>
                              <a:gd name="T46" fmla="+- 0 1883 1089"/>
                              <a:gd name="T47" fmla="*/ 1883 h 860"/>
                              <a:gd name="T48" fmla="+- 0 9796 9755"/>
                              <a:gd name="T49" fmla="*/ T48 w 210"/>
                              <a:gd name="T50" fmla="+- 0 1948 1089"/>
                              <a:gd name="T51" fmla="*/ 1948 h 860"/>
                              <a:gd name="T52" fmla="+- 0 9791 9755"/>
                              <a:gd name="T53" fmla="*/ T52 w 210"/>
                              <a:gd name="T54" fmla="+- 0 1938 1089"/>
                              <a:gd name="T55" fmla="*/ 1938 h 860"/>
                              <a:gd name="T56" fmla="+- 0 9826 9755"/>
                              <a:gd name="T57" fmla="*/ T56 w 210"/>
                              <a:gd name="T58" fmla="+- 0 1904 1089"/>
                              <a:gd name="T59" fmla="*/ 1904 h 860"/>
                              <a:gd name="T60" fmla="+- 0 9863 9755"/>
                              <a:gd name="T61" fmla="*/ T60 w 210"/>
                              <a:gd name="T62" fmla="+- 0 1863 1089"/>
                              <a:gd name="T63" fmla="*/ 1863 h 860"/>
                              <a:gd name="T64" fmla="+- 0 9899 9755"/>
                              <a:gd name="T65" fmla="*/ T64 w 210"/>
                              <a:gd name="T66" fmla="+- 0 1814 1089"/>
                              <a:gd name="T67" fmla="*/ 1814 h 860"/>
                              <a:gd name="T68" fmla="+- 0 9929 9755"/>
                              <a:gd name="T69" fmla="*/ T68 w 210"/>
                              <a:gd name="T70" fmla="+- 0 1753 1089"/>
                              <a:gd name="T71" fmla="*/ 1753 h 860"/>
                              <a:gd name="T72" fmla="+- 0 9950 9755"/>
                              <a:gd name="T73" fmla="*/ T72 w 210"/>
                              <a:gd name="T74" fmla="+- 0 1682 1089"/>
                              <a:gd name="T75" fmla="*/ 1682 h 860"/>
                              <a:gd name="T76" fmla="+- 0 9959 9755"/>
                              <a:gd name="T77" fmla="*/ T76 w 210"/>
                              <a:gd name="T78" fmla="+- 0 1598 1089"/>
                              <a:gd name="T79" fmla="*/ 1598 h 860"/>
                              <a:gd name="T80" fmla="+- 0 9950 9755"/>
                              <a:gd name="T81" fmla="*/ T80 w 210"/>
                              <a:gd name="T82" fmla="+- 0 1499 1089"/>
                              <a:gd name="T83" fmla="*/ 1499 h 860"/>
                              <a:gd name="T84" fmla="+- 0 9895 9755"/>
                              <a:gd name="T85" fmla="*/ T84 w 210"/>
                              <a:gd name="T86" fmla="+- 0 1321 1089"/>
                              <a:gd name="T87" fmla="*/ 1321 h 860"/>
                              <a:gd name="T88" fmla="+- 0 9831 9755"/>
                              <a:gd name="T89" fmla="*/ T88 w 210"/>
                              <a:gd name="T90" fmla="+- 0 1192 1089"/>
                              <a:gd name="T91" fmla="*/ 1192 h 860"/>
                              <a:gd name="T92" fmla="+- 0 9777 9755"/>
                              <a:gd name="T93" fmla="*/ T92 w 210"/>
                              <a:gd name="T94" fmla="+- 0 1115 1089"/>
                              <a:gd name="T95" fmla="*/ 1115 h 860"/>
                              <a:gd name="T96" fmla="+- 0 9755 9755"/>
                              <a:gd name="T97" fmla="*/ T96 w 210"/>
                              <a:gd name="T98" fmla="+- 0 1089 1089"/>
                              <a:gd name="T99" fmla="*/ 1089 h 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0" h="860">
                                <a:moveTo>
                                  <a:pt x="0" y="0"/>
                                </a:moveTo>
                                <a:lnTo>
                                  <a:pt x="64" y="80"/>
                                </a:lnTo>
                                <a:lnTo>
                                  <a:pt x="106" y="148"/>
                                </a:lnTo>
                                <a:lnTo>
                                  <a:pt x="147" y="229"/>
                                </a:lnTo>
                                <a:lnTo>
                                  <a:pt x="181" y="317"/>
                                </a:lnTo>
                                <a:lnTo>
                                  <a:pt x="203" y="407"/>
                                </a:lnTo>
                                <a:lnTo>
                                  <a:pt x="209" y="481"/>
                                </a:lnTo>
                                <a:lnTo>
                                  <a:pt x="209" y="549"/>
                                </a:lnTo>
                                <a:lnTo>
                                  <a:pt x="201" y="612"/>
                                </a:lnTo>
                                <a:lnTo>
                                  <a:pt x="182" y="672"/>
                                </a:lnTo>
                                <a:lnTo>
                                  <a:pt x="150" y="732"/>
                                </a:lnTo>
                                <a:lnTo>
                                  <a:pt x="104" y="794"/>
                                </a:lnTo>
                                <a:lnTo>
                                  <a:pt x="41" y="859"/>
                                </a:lnTo>
                                <a:lnTo>
                                  <a:pt x="36" y="849"/>
                                </a:lnTo>
                                <a:lnTo>
                                  <a:pt x="71" y="815"/>
                                </a:lnTo>
                                <a:lnTo>
                                  <a:pt x="108" y="774"/>
                                </a:lnTo>
                                <a:lnTo>
                                  <a:pt x="144" y="725"/>
                                </a:lnTo>
                                <a:lnTo>
                                  <a:pt x="174" y="664"/>
                                </a:lnTo>
                                <a:lnTo>
                                  <a:pt x="195" y="593"/>
                                </a:lnTo>
                                <a:lnTo>
                                  <a:pt x="204" y="509"/>
                                </a:lnTo>
                                <a:lnTo>
                                  <a:pt x="195" y="410"/>
                                </a:lnTo>
                                <a:lnTo>
                                  <a:pt x="140" y="232"/>
                                </a:lnTo>
                                <a:lnTo>
                                  <a:pt x="76" y="103"/>
                                </a:lnTo>
                                <a:lnTo>
                                  <a:pt x="22" y="26"/>
                                </a:lnTo>
                                <a:lnTo>
                                  <a:pt x="0" y="0"/>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 name="Picture 25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9842" y="1851"/>
                            <a:ext cx="164" cy="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AutoShape 260"/>
                        <wps:cNvSpPr>
                          <a:spLocks/>
                        </wps:cNvSpPr>
                        <wps:spPr bwMode="auto">
                          <a:xfrm>
                            <a:off x="9842" y="1851"/>
                            <a:ext cx="164" cy="40"/>
                          </a:xfrm>
                          <a:custGeom>
                            <a:avLst/>
                            <a:gdLst>
                              <a:gd name="T0" fmla="+- 0 9848 9843"/>
                              <a:gd name="T1" fmla="*/ T0 w 164"/>
                              <a:gd name="T2" fmla="+- 0 1887 1852"/>
                              <a:gd name="T3" fmla="*/ 1887 h 40"/>
                              <a:gd name="T4" fmla="+- 0 9843 9843"/>
                              <a:gd name="T5" fmla="*/ T4 w 164"/>
                              <a:gd name="T6" fmla="+- 0 1889 1852"/>
                              <a:gd name="T7" fmla="*/ 1889 h 40"/>
                              <a:gd name="T8" fmla="+- 0 9855 9843"/>
                              <a:gd name="T9" fmla="*/ T8 w 164"/>
                              <a:gd name="T10" fmla="+- 0 1878 1852"/>
                              <a:gd name="T11" fmla="*/ 1878 h 40"/>
                              <a:gd name="T12" fmla="+- 0 9877 9843"/>
                              <a:gd name="T13" fmla="*/ T12 w 164"/>
                              <a:gd name="T14" fmla="+- 0 1863 1852"/>
                              <a:gd name="T15" fmla="*/ 1863 h 40"/>
                              <a:gd name="T16" fmla="+- 0 9900 9843"/>
                              <a:gd name="T17" fmla="*/ T16 w 164"/>
                              <a:gd name="T18" fmla="+- 0 1854 1852"/>
                              <a:gd name="T19" fmla="*/ 1854 h 40"/>
                              <a:gd name="T20" fmla="+- 0 9924 9843"/>
                              <a:gd name="T21" fmla="*/ T20 w 164"/>
                              <a:gd name="T22" fmla="+- 0 1852 1852"/>
                              <a:gd name="T23" fmla="*/ 1852 h 40"/>
                              <a:gd name="T24" fmla="+- 0 9954 9843"/>
                              <a:gd name="T25" fmla="*/ T24 w 164"/>
                              <a:gd name="T26" fmla="+- 0 1853 1852"/>
                              <a:gd name="T27" fmla="*/ 1853 h 40"/>
                              <a:gd name="T28" fmla="+- 0 9983 9843"/>
                              <a:gd name="T29" fmla="*/ T28 w 164"/>
                              <a:gd name="T30" fmla="+- 0 1862 1852"/>
                              <a:gd name="T31" fmla="*/ 1862 h 40"/>
                              <a:gd name="T32" fmla="+- 0 10005 9843"/>
                              <a:gd name="T33" fmla="*/ T32 w 164"/>
                              <a:gd name="T34" fmla="+- 0 1882 1852"/>
                              <a:gd name="T35" fmla="*/ 1882 h 40"/>
                              <a:gd name="T36" fmla="+- 0 10005 9843"/>
                              <a:gd name="T37" fmla="*/ T36 w 164"/>
                              <a:gd name="T38" fmla="+- 0 1882 1852"/>
                              <a:gd name="T39" fmla="*/ 1882 h 40"/>
                              <a:gd name="T40" fmla="+- 0 10006 9843"/>
                              <a:gd name="T41" fmla="*/ T40 w 164"/>
                              <a:gd name="T42" fmla="+- 0 1885 1852"/>
                              <a:gd name="T43" fmla="*/ 1885 h 40"/>
                              <a:gd name="T44" fmla="+- 0 9979 9843"/>
                              <a:gd name="T45" fmla="*/ T44 w 164"/>
                              <a:gd name="T46" fmla="+- 0 1887 1852"/>
                              <a:gd name="T47" fmla="*/ 1887 h 40"/>
                              <a:gd name="T48" fmla="+- 0 9961 9843"/>
                              <a:gd name="T49" fmla="*/ T48 w 164"/>
                              <a:gd name="T50" fmla="+- 0 1889 1852"/>
                              <a:gd name="T51" fmla="*/ 1889 h 40"/>
                              <a:gd name="T52" fmla="+- 0 9947 9843"/>
                              <a:gd name="T53" fmla="*/ T52 w 164"/>
                              <a:gd name="T54" fmla="+- 0 1891 1852"/>
                              <a:gd name="T55" fmla="*/ 1891 h 40"/>
                              <a:gd name="T56" fmla="+- 0 9931 9843"/>
                              <a:gd name="T57" fmla="*/ T56 w 164"/>
                              <a:gd name="T58" fmla="+- 0 1891 1852"/>
                              <a:gd name="T59" fmla="*/ 1891 h 40"/>
                              <a:gd name="T60" fmla="+- 0 9909 9843"/>
                              <a:gd name="T61" fmla="*/ T60 w 164"/>
                              <a:gd name="T62" fmla="+- 0 1888 1852"/>
                              <a:gd name="T63" fmla="*/ 1888 h 40"/>
                              <a:gd name="T64" fmla="+- 0 9890 9843"/>
                              <a:gd name="T65" fmla="*/ T64 w 164"/>
                              <a:gd name="T66" fmla="+- 0 1882 1852"/>
                              <a:gd name="T67" fmla="*/ 1882 h 40"/>
                              <a:gd name="T68" fmla="+- 0 9879 9843"/>
                              <a:gd name="T69" fmla="*/ T68 w 164"/>
                              <a:gd name="T70" fmla="+- 0 1877 1852"/>
                              <a:gd name="T71" fmla="*/ 1877 h 40"/>
                              <a:gd name="T72" fmla="+- 0 9867 9843"/>
                              <a:gd name="T73" fmla="*/ T72 w 164"/>
                              <a:gd name="T74" fmla="+- 0 1876 1852"/>
                              <a:gd name="T75" fmla="*/ 1876 h 40"/>
                              <a:gd name="T76" fmla="+- 0 9848 9843"/>
                              <a:gd name="T77" fmla="*/ T76 w 164"/>
                              <a:gd name="T78" fmla="+- 0 1887 1852"/>
                              <a:gd name="T79" fmla="*/ 1887 h 40"/>
                              <a:gd name="T80" fmla="+- 0 9860 9843"/>
                              <a:gd name="T81" fmla="*/ T80 w 164"/>
                              <a:gd name="T82" fmla="+- 0 1878 1852"/>
                              <a:gd name="T83" fmla="*/ 1878 h 40"/>
                              <a:gd name="T84" fmla="+- 0 9866 9843"/>
                              <a:gd name="T85" fmla="*/ T84 w 164"/>
                              <a:gd name="T86" fmla="+- 0 1876 1852"/>
                              <a:gd name="T87" fmla="*/ 1876 h 40"/>
                              <a:gd name="T88" fmla="+- 0 9885 9843"/>
                              <a:gd name="T89" fmla="*/ T88 w 164"/>
                              <a:gd name="T90" fmla="+- 0 1873 1852"/>
                              <a:gd name="T91" fmla="*/ 1873 h 40"/>
                              <a:gd name="T92" fmla="+- 0 9919 9843"/>
                              <a:gd name="T93" fmla="*/ T92 w 164"/>
                              <a:gd name="T94" fmla="+- 0 1872 1852"/>
                              <a:gd name="T95" fmla="*/ 1872 h 40"/>
                              <a:gd name="T96" fmla="+- 0 9970 9843"/>
                              <a:gd name="T97" fmla="*/ T96 w 164"/>
                              <a:gd name="T98" fmla="+- 0 1874 1852"/>
                              <a:gd name="T99" fmla="*/ 187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64" h="40">
                                <a:moveTo>
                                  <a:pt x="5" y="35"/>
                                </a:moveTo>
                                <a:lnTo>
                                  <a:pt x="0" y="37"/>
                                </a:lnTo>
                                <a:lnTo>
                                  <a:pt x="12" y="26"/>
                                </a:lnTo>
                                <a:lnTo>
                                  <a:pt x="34" y="11"/>
                                </a:lnTo>
                                <a:lnTo>
                                  <a:pt x="57" y="2"/>
                                </a:lnTo>
                                <a:lnTo>
                                  <a:pt x="81" y="0"/>
                                </a:lnTo>
                                <a:lnTo>
                                  <a:pt x="111" y="1"/>
                                </a:lnTo>
                                <a:lnTo>
                                  <a:pt x="140" y="10"/>
                                </a:lnTo>
                                <a:lnTo>
                                  <a:pt x="162" y="30"/>
                                </a:lnTo>
                                <a:lnTo>
                                  <a:pt x="163" y="33"/>
                                </a:lnTo>
                                <a:lnTo>
                                  <a:pt x="136" y="35"/>
                                </a:lnTo>
                                <a:lnTo>
                                  <a:pt x="118" y="37"/>
                                </a:lnTo>
                                <a:lnTo>
                                  <a:pt x="104" y="39"/>
                                </a:lnTo>
                                <a:lnTo>
                                  <a:pt x="88" y="39"/>
                                </a:lnTo>
                                <a:lnTo>
                                  <a:pt x="66" y="36"/>
                                </a:lnTo>
                                <a:lnTo>
                                  <a:pt x="47" y="30"/>
                                </a:lnTo>
                                <a:lnTo>
                                  <a:pt x="36" y="25"/>
                                </a:lnTo>
                                <a:lnTo>
                                  <a:pt x="24" y="24"/>
                                </a:lnTo>
                                <a:lnTo>
                                  <a:pt x="5" y="35"/>
                                </a:lnTo>
                                <a:close/>
                                <a:moveTo>
                                  <a:pt x="17" y="26"/>
                                </a:moveTo>
                                <a:lnTo>
                                  <a:pt x="23" y="24"/>
                                </a:lnTo>
                                <a:lnTo>
                                  <a:pt x="42" y="21"/>
                                </a:lnTo>
                                <a:lnTo>
                                  <a:pt x="76" y="20"/>
                                </a:lnTo>
                                <a:lnTo>
                                  <a:pt x="127" y="22"/>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 name="Picture 2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9793" y="1787"/>
                            <a:ext cx="37" cy="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Freeform 262"/>
                        <wps:cNvSpPr>
                          <a:spLocks/>
                        </wps:cNvSpPr>
                        <wps:spPr bwMode="auto">
                          <a:xfrm>
                            <a:off x="9793" y="1787"/>
                            <a:ext cx="37" cy="138"/>
                          </a:xfrm>
                          <a:custGeom>
                            <a:avLst/>
                            <a:gdLst>
                              <a:gd name="T0" fmla="+- 0 9816 9793"/>
                              <a:gd name="T1" fmla="*/ T0 w 37"/>
                              <a:gd name="T2" fmla="+- 0 1924 1787"/>
                              <a:gd name="T3" fmla="*/ 1924 h 138"/>
                              <a:gd name="T4" fmla="+- 0 9813 9793"/>
                              <a:gd name="T5" fmla="*/ T4 w 37"/>
                              <a:gd name="T6" fmla="+- 0 1923 1787"/>
                              <a:gd name="T7" fmla="*/ 1923 h 138"/>
                              <a:gd name="T8" fmla="+- 0 9811 9793"/>
                              <a:gd name="T9" fmla="*/ T8 w 37"/>
                              <a:gd name="T10" fmla="+- 0 1905 1787"/>
                              <a:gd name="T11" fmla="*/ 1905 h 138"/>
                              <a:gd name="T12" fmla="+- 0 9809 9793"/>
                              <a:gd name="T13" fmla="*/ T12 w 37"/>
                              <a:gd name="T14" fmla="+- 0 1882 1787"/>
                              <a:gd name="T15" fmla="*/ 1882 h 138"/>
                              <a:gd name="T16" fmla="+- 0 9804 9793"/>
                              <a:gd name="T17" fmla="*/ T16 w 37"/>
                              <a:gd name="T18" fmla="+- 0 1865 1787"/>
                              <a:gd name="T19" fmla="*/ 1865 h 138"/>
                              <a:gd name="T20" fmla="+- 0 9796 9793"/>
                              <a:gd name="T21" fmla="*/ T20 w 37"/>
                              <a:gd name="T22" fmla="+- 0 1848 1787"/>
                              <a:gd name="T23" fmla="*/ 1848 h 138"/>
                              <a:gd name="T24" fmla="+- 0 9793 9793"/>
                              <a:gd name="T25" fmla="*/ T24 w 37"/>
                              <a:gd name="T26" fmla="+- 0 1829 1787"/>
                              <a:gd name="T27" fmla="*/ 1829 h 138"/>
                              <a:gd name="T28" fmla="+- 0 9795 9793"/>
                              <a:gd name="T29" fmla="*/ T28 w 37"/>
                              <a:gd name="T30" fmla="+- 0 1809 1787"/>
                              <a:gd name="T31" fmla="*/ 1809 h 138"/>
                              <a:gd name="T32" fmla="+- 0 9802 9793"/>
                              <a:gd name="T33" fmla="*/ T32 w 37"/>
                              <a:gd name="T34" fmla="+- 0 1787 1787"/>
                              <a:gd name="T35" fmla="*/ 1787 h 138"/>
                              <a:gd name="T36" fmla="+- 0 9805 9793"/>
                              <a:gd name="T37" fmla="*/ T36 w 37"/>
                              <a:gd name="T38" fmla="+- 0 1790 1787"/>
                              <a:gd name="T39" fmla="*/ 1790 h 138"/>
                              <a:gd name="T40" fmla="+- 0 9811 9793"/>
                              <a:gd name="T41" fmla="*/ T40 w 37"/>
                              <a:gd name="T42" fmla="+- 0 1797 1787"/>
                              <a:gd name="T43" fmla="*/ 1797 h 138"/>
                              <a:gd name="T44" fmla="+- 0 9818 9793"/>
                              <a:gd name="T45" fmla="*/ T44 w 37"/>
                              <a:gd name="T46" fmla="+- 0 1810 1787"/>
                              <a:gd name="T47" fmla="*/ 1810 h 138"/>
                              <a:gd name="T48" fmla="+- 0 9822 9793"/>
                              <a:gd name="T49" fmla="*/ T48 w 37"/>
                              <a:gd name="T50" fmla="+- 0 1829 1787"/>
                              <a:gd name="T51" fmla="*/ 1829 h 138"/>
                              <a:gd name="T52" fmla="+- 0 9825 9793"/>
                              <a:gd name="T53" fmla="*/ T52 w 37"/>
                              <a:gd name="T54" fmla="+- 0 1846 1787"/>
                              <a:gd name="T55" fmla="*/ 1846 h 138"/>
                              <a:gd name="T56" fmla="+- 0 9830 9793"/>
                              <a:gd name="T57" fmla="*/ T56 w 37"/>
                              <a:gd name="T58" fmla="+- 0 1859 1787"/>
                              <a:gd name="T59" fmla="*/ 1859 h 138"/>
                              <a:gd name="T60" fmla="+- 0 9829 9793"/>
                              <a:gd name="T61" fmla="*/ T60 w 37"/>
                              <a:gd name="T62" fmla="+- 0 1882 1787"/>
                              <a:gd name="T63" fmla="*/ 1882 h 138"/>
                              <a:gd name="T64" fmla="+- 0 9816 9793"/>
                              <a:gd name="T65" fmla="*/ T64 w 37"/>
                              <a:gd name="T66" fmla="+- 0 1924 1787"/>
                              <a:gd name="T67" fmla="*/ 1924 h 1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7" h="138">
                                <a:moveTo>
                                  <a:pt x="23" y="137"/>
                                </a:moveTo>
                                <a:lnTo>
                                  <a:pt x="20" y="136"/>
                                </a:lnTo>
                                <a:lnTo>
                                  <a:pt x="18" y="118"/>
                                </a:lnTo>
                                <a:lnTo>
                                  <a:pt x="16" y="95"/>
                                </a:lnTo>
                                <a:lnTo>
                                  <a:pt x="11" y="78"/>
                                </a:lnTo>
                                <a:lnTo>
                                  <a:pt x="3" y="61"/>
                                </a:lnTo>
                                <a:lnTo>
                                  <a:pt x="0" y="42"/>
                                </a:lnTo>
                                <a:lnTo>
                                  <a:pt x="2" y="22"/>
                                </a:lnTo>
                                <a:lnTo>
                                  <a:pt x="9" y="0"/>
                                </a:lnTo>
                                <a:lnTo>
                                  <a:pt x="12" y="3"/>
                                </a:lnTo>
                                <a:lnTo>
                                  <a:pt x="18" y="10"/>
                                </a:lnTo>
                                <a:lnTo>
                                  <a:pt x="25" y="23"/>
                                </a:lnTo>
                                <a:lnTo>
                                  <a:pt x="29" y="42"/>
                                </a:lnTo>
                                <a:lnTo>
                                  <a:pt x="32" y="59"/>
                                </a:lnTo>
                                <a:lnTo>
                                  <a:pt x="37" y="72"/>
                                </a:lnTo>
                                <a:lnTo>
                                  <a:pt x="36" y="95"/>
                                </a:lnTo>
                                <a:lnTo>
                                  <a:pt x="23" y="13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 name="Picture 2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9802" y="1795"/>
                            <a:ext cx="15"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264"/>
                        <wps:cNvSpPr>
                          <a:spLocks/>
                        </wps:cNvSpPr>
                        <wps:spPr bwMode="auto">
                          <a:xfrm>
                            <a:off x="9802" y="1795"/>
                            <a:ext cx="15" cy="118"/>
                          </a:xfrm>
                          <a:custGeom>
                            <a:avLst/>
                            <a:gdLst>
                              <a:gd name="T0" fmla="+- 0 9815 9803"/>
                              <a:gd name="T1" fmla="*/ T0 w 15"/>
                              <a:gd name="T2" fmla="+- 0 1913 1796"/>
                              <a:gd name="T3" fmla="*/ 1913 h 118"/>
                              <a:gd name="T4" fmla="+- 0 9816 9803"/>
                              <a:gd name="T5" fmla="*/ T4 w 15"/>
                              <a:gd name="T6" fmla="+- 0 1907 1796"/>
                              <a:gd name="T7" fmla="*/ 1907 h 118"/>
                              <a:gd name="T8" fmla="+- 0 9817 9803"/>
                              <a:gd name="T9" fmla="*/ T8 w 15"/>
                              <a:gd name="T10" fmla="+- 0 1891 1796"/>
                              <a:gd name="T11" fmla="*/ 1891 h 118"/>
                              <a:gd name="T12" fmla="+- 0 9817 9803"/>
                              <a:gd name="T13" fmla="*/ T12 w 15"/>
                              <a:gd name="T14" fmla="+- 0 1873 1796"/>
                              <a:gd name="T15" fmla="*/ 1873 h 118"/>
                              <a:gd name="T16" fmla="+- 0 9814 9803"/>
                              <a:gd name="T17" fmla="*/ T16 w 15"/>
                              <a:gd name="T18" fmla="+- 0 1860 1796"/>
                              <a:gd name="T19" fmla="*/ 1860 h 118"/>
                              <a:gd name="T20" fmla="+- 0 9810 9803"/>
                              <a:gd name="T21" fmla="*/ T20 w 15"/>
                              <a:gd name="T22" fmla="+- 0 1845 1796"/>
                              <a:gd name="T23" fmla="*/ 1845 h 118"/>
                              <a:gd name="T24" fmla="+- 0 9806 9803"/>
                              <a:gd name="T25" fmla="*/ T24 w 15"/>
                              <a:gd name="T26" fmla="+- 0 1823 1796"/>
                              <a:gd name="T27" fmla="*/ 1823 h 118"/>
                              <a:gd name="T28" fmla="+- 0 9804 9803"/>
                              <a:gd name="T29" fmla="*/ T28 w 15"/>
                              <a:gd name="T30" fmla="+- 0 1804 1796"/>
                              <a:gd name="T31" fmla="*/ 1804 h 118"/>
                              <a:gd name="T32" fmla="+- 0 9803 9803"/>
                              <a:gd name="T33" fmla="*/ T32 w 15"/>
                              <a:gd name="T34" fmla="+- 0 1796 1796"/>
                              <a:gd name="T35" fmla="*/ 1796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 h="118">
                                <a:moveTo>
                                  <a:pt x="12" y="117"/>
                                </a:moveTo>
                                <a:lnTo>
                                  <a:pt x="13" y="111"/>
                                </a:lnTo>
                                <a:lnTo>
                                  <a:pt x="14" y="95"/>
                                </a:lnTo>
                                <a:lnTo>
                                  <a:pt x="14" y="77"/>
                                </a:lnTo>
                                <a:lnTo>
                                  <a:pt x="11" y="64"/>
                                </a:lnTo>
                                <a:lnTo>
                                  <a:pt x="7" y="49"/>
                                </a:lnTo>
                                <a:lnTo>
                                  <a:pt x="3" y="27"/>
                                </a:lnTo>
                                <a:lnTo>
                                  <a:pt x="1" y="8"/>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Freeform 265"/>
                        <wps:cNvSpPr>
                          <a:spLocks/>
                        </wps:cNvSpPr>
                        <wps:spPr bwMode="auto">
                          <a:xfrm>
                            <a:off x="9215" y="1831"/>
                            <a:ext cx="674" cy="365"/>
                          </a:xfrm>
                          <a:custGeom>
                            <a:avLst/>
                            <a:gdLst>
                              <a:gd name="T0" fmla="+- 0 9218 9215"/>
                              <a:gd name="T1" fmla="*/ T0 w 674"/>
                              <a:gd name="T2" fmla="+- 0 2196 1832"/>
                              <a:gd name="T3" fmla="*/ 2196 h 365"/>
                              <a:gd name="T4" fmla="+- 0 9279 9215"/>
                              <a:gd name="T5" fmla="*/ T4 w 674"/>
                              <a:gd name="T6" fmla="+- 0 2153 1832"/>
                              <a:gd name="T7" fmla="*/ 2153 h 365"/>
                              <a:gd name="T8" fmla="+- 0 9338 9215"/>
                              <a:gd name="T9" fmla="*/ T8 w 674"/>
                              <a:gd name="T10" fmla="+- 0 2128 1832"/>
                              <a:gd name="T11" fmla="*/ 2128 h 365"/>
                              <a:gd name="T12" fmla="+- 0 9398 9215"/>
                              <a:gd name="T13" fmla="*/ T12 w 674"/>
                              <a:gd name="T14" fmla="+- 0 2107 1832"/>
                              <a:gd name="T15" fmla="*/ 2107 h 365"/>
                              <a:gd name="T16" fmla="+- 0 9468 9215"/>
                              <a:gd name="T17" fmla="*/ T16 w 674"/>
                              <a:gd name="T18" fmla="+- 0 2090 1832"/>
                              <a:gd name="T19" fmla="*/ 2090 h 365"/>
                              <a:gd name="T20" fmla="+- 0 9543 9215"/>
                              <a:gd name="T21" fmla="*/ T20 w 674"/>
                              <a:gd name="T22" fmla="+- 0 2074 1832"/>
                              <a:gd name="T23" fmla="*/ 2074 h 365"/>
                              <a:gd name="T24" fmla="+- 0 9611 9215"/>
                              <a:gd name="T25" fmla="*/ T24 w 674"/>
                              <a:gd name="T26" fmla="+- 0 2052 1832"/>
                              <a:gd name="T27" fmla="*/ 2052 h 365"/>
                              <a:gd name="T28" fmla="+- 0 9669 9215"/>
                              <a:gd name="T29" fmla="*/ T28 w 674"/>
                              <a:gd name="T30" fmla="+- 0 2027 1832"/>
                              <a:gd name="T31" fmla="*/ 2027 h 365"/>
                              <a:gd name="T32" fmla="+- 0 9747 9215"/>
                              <a:gd name="T33" fmla="*/ T32 w 674"/>
                              <a:gd name="T34" fmla="+- 0 1974 1832"/>
                              <a:gd name="T35" fmla="*/ 1974 h 365"/>
                              <a:gd name="T36" fmla="+- 0 9794 9215"/>
                              <a:gd name="T37" fmla="*/ T36 w 674"/>
                              <a:gd name="T38" fmla="+- 0 1935 1832"/>
                              <a:gd name="T39" fmla="*/ 1935 h 365"/>
                              <a:gd name="T40" fmla="+- 0 9844 9215"/>
                              <a:gd name="T41" fmla="*/ T40 w 674"/>
                              <a:gd name="T42" fmla="+- 0 1886 1832"/>
                              <a:gd name="T43" fmla="*/ 1886 h 365"/>
                              <a:gd name="T44" fmla="+- 0 9887 9215"/>
                              <a:gd name="T45" fmla="*/ T44 w 674"/>
                              <a:gd name="T46" fmla="+- 0 1832 1832"/>
                              <a:gd name="T47" fmla="*/ 1832 h 365"/>
                              <a:gd name="T48" fmla="+- 0 9889 9215"/>
                              <a:gd name="T49" fmla="*/ T48 w 674"/>
                              <a:gd name="T50" fmla="+- 0 1840 1832"/>
                              <a:gd name="T51" fmla="*/ 1840 h 365"/>
                              <a:gd name="T52" fmla="+- 0 9887 9215"/>
                              <a:gd name="T53" fmla="*/ T52 w 674"/>
                              <a:gd name="T54" fmla="+- 0 1843 1832"/>
                              <a:gd name="T55" fmla="*/ 1843 h 365"/>
                              <a:gd name="T56" fmla="+- 0 9887 9215"/>
                              <a:gd name="T57" fmla="*/ T56 w 674"/>
                              <a:gd name="T58" fmla="+- 0 1846 1832"/>
                              <a:gd name="T59" fmla="*/ 1846 h 365"/>
                              <a:gd name="T60" fmla="+- 0 9845 9215"/>
                              <a:gd name="T61" fmla="*/ T60 w 674"/>
                              <a:gd name="T62" fmla="+- 0 1898 1832"/>
                              <a:gd name="T63" fmla="*/ 1898 h 365"/>
                              <a:gd name="T64" fmla="+- 0 9799 9215"/>
                              <a:gd name="T65" fmla="*/ T64 w 674"/>
                              <a:gd name="T66" fmla="+- 0 1944 1832"/>
                              <a:gd name="T67" fmla="*/ 1944 h 365"/>
                              <a:gd name="T68" fmla="+- 0 9753 9215"/>
                              <a:gd name="T69" fmla="*/ T68 w 674"/>
                              <a:gd name="T70" fmla="+- 0 1983 1832"/>
                              <a:gd name="T71" fmla="*/ 1983 h 365"/>
                              <a:gd name="T72" fmla="+- 0 9671 9215"/>
                              <a:gd name="T73" fmla="*/ T72 w 674"/>
                              <a:gd name="T74" fmla="+- 0 2042 1832"/>
                              <a:gd name="T75" fmla="*/ 2042 h 365"/>
                              <a:gd name="T76" fmla="+- 0 9614 9215"/>
                              <a:gd name="T77" fmla="*/ T76 w 674"/>
                              <a:gd name="T78" fmla="+- 0 2067 1832"/>
                              <a:gd name="T79" fmla="*/ 2067 h 365"/>
                              <a:gd name="T80" fmla="+- 0 9545 9215"/>
                              <a:gd name="T81" fmla="*/ T80 w 674"/>
                              <a:gd name="T82" fmla="+- 0 2089 1832"/>
                              <a:gd name="T83" fmla="*/ 2089 h 365"/>
                              <a:gd name="T84" fmla="+- 0 9470 9215"/>
                              <a:gd name="T85" fmla="*/ T84 w 674"/>
                              <a:gd name="T86" fmla="+- 0 2105 1832"/>
                              <a:gd name="T87" fmla="*/ 2105 h 365"/>
                              <a:gd name="T88" fmla="+- 0 9400 9215"/>
                              <a:gd name="T89" fmla="*/ T88 w 674"/>
                              <a:gd name="T90" fmla="+- 0 2122 1832"/>
                              <a:gd name="T91" fmla="*/ 2122 h 365"/>
                              <a:gd name="T92" fmla="+- 0 9340 9215"/>
                              <a:gd name="T93" fmla="*/ T92 w 674"/>
                              <a:gd name="T94" fmla="+- 0 2143 1832"/>
                              <a:gd name="T95" fmla="*/ 2143 h 365"/>
                              <a:gd name="T96" fmla="+- 0 9282 9215"/>
                              <a:gd name="T97" fmla="*/ T96 w 674"/>
                              <a:gd name="T98" fmla="+- 0 2167 1832"/>
                              <a:gd name="T99" fmla="*/ 2167 h 365"/>
                              <a:gd name="T100" fmla="+- 0 9218 9215"/>
                              <a:gd name="T101" fmla="*/ T100 w 674"/>
                              <a:gd name="T102" fmla="+- 0 2196 1832"/>
                              <a:gd name="T103" fmla="*/ 2196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674" h="365">
                                <a:moveTo>
                                  <a:pt x="3" y="364"/>
                                </a:moveTo>
                                <a:lnTo>
                                  <a:pt x="64" y="321"/>
                                </a:lnTo>
                                <a:lnTo>
                                  <a:pt x="123" y="296"/>
                                </a:lnTo>
                                <a:lnTo>
                                  <a:pt x="183" y="275"/>
                                </a:lnTo>
                                <a:lnTo>
                                  <a:pt x="253" y="258"/>
                                </a:lnTo>
                                <a:lnTo>
                                  <a:pt x="328" y="242"/>
                                </a:lnTo>
                                <a:lnTo>
                                  <a:pt x="396" y="220"/>
                                </a:lnTo>
                                <a:lnTo>
                                  <a:pt x="454" y="195"/>
                                </a:lnTo>
                                <a:lnTo>
                                  <a:pt x="532" y="142"/>
                                </a:lnTo>
                                <a:lnTo>
                                  <a:pt x="579" y="103"/>
                                </a:lnTo>
                                <a:lnTo>
                                  <a:pt x="629" y="54"/>
                                </a:lnTo>
                                <a:lnTo>
                                  <a:pt x="672" y="0"/>
                                </a:lnTo>
                                <a:lnTo>
                                  <a:pt x="674" y="8"/>
                                </a:lnTo>
                                <a:lnTo>
                                  <a:pt x="672" y="11"/>
                                </a:lnTo>
                                <a:lnTo>
                                  <a:pt x="672" y="14"/>
                                </a:lnTo>
                                <a:lnTo>
                                  <a:pt x="630" y="66"/>
                                </a:lnTo>
                                <a:lnTo>
                                  <a:pt x="584" y="112"/>
                                </a:lnTo>
                                <a:lnTo>
                                  <a:pt x="538" y="151"/>
                                </a:lnTo>
                                <a:lnTo>
                                  <a:pt x="456" y="210"/>
                                </a:lnTo>
                                <a:lnTo>
                                  <a:pt x="399" y="235"/>
                                </a:lnTo>
                                <a:lnTo>
                                  <a:pt x="330" y="257"/>
                                </a:lnTo>
                                <a:lnTo>
                                  <a:pt x="255" y="273"/>
                                </a:lnTo>
                                <a:lnTo>
                                  <a:pt x="185" y="290"/>
                                </a:lnTo>
                                <a:lnTo>
                                  <a:pt x="125" y="311"/>
                                </a:lnTo>
                                <a:lnTo>
                                  <a:pt x="67" y="335"/>
                                </a:lnTo>
                                <a:lnTo>
                                  <a:pt x="3" y="364"/>
                                </a:lnTo>
                                <a:close/>
                              </a:path>
                            </a:pathLst>
                          </a:custGeom>
                          <a:solidFill>
                            <a:srgbClr val="4689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266"/>
                        <wps:cNvSpPr>
                          <a:spLocks/>
                        </wps:cNvSpPr>
                        <wps:spPr bwMode="auto">
                          <a:xfrm>
                            <a:off x="9215" y="1831"/>
                            <a:ext cx="674" cy="365"/>
                          </a:xfrm>
                          <a:custGeom>
                            <a:avLst/>
                            <a:gdLst>
                              <a:gd name="T0" fmla="+- 0 9887 9215"/>
                              <a:gd name="T1" fmla="*/ T0 w 674"/>
                              <a:gd name="T2" fmla="+- 0 1846 1832"/>
                              <a:gd name="T3" fmla="*/ 1846 h 365"/>
                              <a:gd name="T4" fmla="+- 0 9845 9215"/>
                              <a:gd name="T5" fmla="*/ T4 w 674"/>
                              <a:gd name="T6" fmla="+- 0 1898 1832"/>
                              <a:gd name="T7" fmla="*/ 1898 h 365"/>
                              <a:gd name="T8" fmla="+- 0 9799 9215"/>
                              <a:gd name="T9" fmla="*/ T8 w 674"/>
                              <a:gd name="T10" fmla="+- 0 1944 1832"/>
                              <a:gd name="T11" fmla="*/ 1944 h 365"/>
                              <a:gd name="T12" fmla="+- 0 9753 9215"/>
                              <a:gd name="T13" fmla="*/ T12 w 674"/>
                              <a:gd name="T14" fmla="+- 0 1983 1832"/>
                              <a:gd name="T15" fmla="*/ 1983 h 365"/>
                              <a:gd name="T16" fmla="+- 0 9671 9215"/>
                              <a:gd name="T17" fmla="*/ T16 w 674"/>
                              <a:gd name="T18" fmla="+- 0 2042 1832"/>
                              <a:gd name="T19" fmla="*/ 2042 h 365"/>
                              <a:gd name="T20" fmla="+- 0 9614 9215"/>
                              <a:gd name="T21" fmla="*/ T20 w 674"/>
                              <a:gd name="T22" fmla="+- 0 2067 1832"/>
                              <a:gd name="T23" fmla="*/ 2067 h 365"/>
                              <a:gd name="T24" fmla="+- 0 9545 9215"/>
                              <a:gd name="T25" fmla="*/ T24 w 674"/>
                              <a:gd name="T26" fmla="+- 0 2089 1832"/>
                              <a:gd name="T27" fmla="*/ 2089 h 365"/>
                              <a:gd name="T28" fmla="+- 0 9470 9215"/>
                              <a:gd name="T29" fmla="*/ T28 w 674"/>
                              <a:gd name="T30" fmla="+- 0 2105 1832"/>
                              <a:gd name="T31" fmla="*/ 2105 h 365"/>
                              <a:gd name="T32" fmla="+- 0 9400 9215"/>
                              <a:gd name="T33" fmla="*/ T32 w 674"/>
                              <a:gd name="T34" fmla="+- 0 2122 1832"/>
                              <a:gd name="T35" fmla="*/ 2122 h 365"/>
                              <a:gd name="T36" fmla="+- 0 9340 9215"/>
                              <a:gd name="T37" fmla="*/ T36 w 674"/>
                              <a:gd name="T38" fmla="+- 0 2143 1832"/>
                              <a:gd name="T39" fmla="*/ 2143 h 365"/>
                              <a:gd name="T40" fmla="+- 0 9282 9215"/>
                              <a:gd name="T41" fmla="*/ T40 w 674"/>
                              <a:gd name="T42" fmla="+- 0 2167 1832"/>
                              <a:gd name="T43" fmla="*/ 2167 h 365"/>
                              <a:gd name="T44" fmla="+- 0 9218 9215"/>
                              <a:gd name="T45" fmla="*/ T44 w 674"/>
                              <a:gd name="T46" fmla="+- 0 2196 1832"/>
                              <a:gd name="T47" fmla="*/ 2196 h 365"/>
                              <a:gd name="T48" fmla="+- 0 9215 9215"/>
                              <a:gd name="T49" fmla="*/ T48 w 674"/>
                              <a:gd name="T50" fmla="+- 0 2181 1832"/>
                              <a:gd name="T51" fmla="*/ 2181 h 365"/>
                              <a:gd name="T52" fmla="+- 0 9279 9215"/>
                              <a:gd name="T53" fmla="*/ T52 w 674"/>
                              <a:gd name="T54" fmla="+- 0 2153 1832"/>
                              <a:gd name="T55" fmla="*/ 2153 h 365"/>
                              <a:gd name="T56" fmla="+- 0 9338 9215"/>
                              <a:gd name="T57" fmla="*/ T56 w 674"/>
                              <a:gd name="T58" fmla="+- 0 2128 1832"/>
                              <a:gd name="T59" fmla="*/ 2128 h 365"/>
                              <a:gd name="T60" fmla="+- 0 9398 9215"/>
                              <a:gd name="T61" fmla="*/ T60 w 674"/>
                              <a:gd name="T62" fmla="+- 0 2107 1832"/>
                              <a:gd name="T63" fmla="*/ 2107 h 365"/>
                              <a:gd name="T64" fmla="+- 0 9468 9215"/>
                              <a:gd name="T65" fmla="*/ T64 w 674"/>
                              <a:gd name="T66" fmla="+- 0 2090 1832"/>
                              <a:gd name="T67" fmla="*/ 2090 h 365"/>
                              <a:gd name="T68" fmla="+- 0 9543 9215"/>
                              <a:gd name="T69" fmla="*/ T68 w 674"/>
                              <a:gd name="T70" fmla="+- 0 2074 1832"/>
                              <a:gd name="T71" fmla="*/ 2074 h 365"/>
                              <a:gd name="T72" fmla="+- 0 9611 9215"/>
                              <a:gd name="T73" fmla="*/ T72 w 674"/>
                              <a:gd name="T74" fmla="+- 0 2052 1832"/>
                              <a:gd name="T75" fmla="*/ 2052 h 365"/>
                              <a:gd name="T76" fmla="+- 0 9669 9215"/>
                              <a:gd name="T77" fmla="*/ T76 w 674"/>
                              <a:gd name="T78" fmla="+- 0 2027 1832"/>
                              <a:gd name="T79" fmla="*/ 2027 h 365"/>
                              <a:gd name="T80" fmla="+- 0 9747 9215"/>
                              <a:gd name="T81" fmla="*/ T80 w 674"/>
                              <a:gd name="T82" fmla="+- 0 1974 1832"/>
                              <a:gd name="T83" fmla="*/ 1974 h 365"/>
                              <a:gd name="T84" fmla="+- 0 9794 9215"/>
                              <a:gd name="T85" fmla="*/ T84 w 674"/>
                              <a:gd name="T86" fmla="+- 0 1935 1832"/>
                              <a:gd name="T87" fmla="*/ 1935 h 365"/>
                              <a:gd name="T88" fmla="+- 0 9844 9215"/>
                              <a:gd name="T89" fmla="*/ T88 w 674"/>
                              <a:gd name="T90" fmla="+- 0 1886 1832"/>
                              <a:gd name="T91" fmla="*/ 1886 h 365"/>
                              <a:gd name="T92" fmla="+- 0 9887 9215"/>
                              <a:gd name="T93" fmla="*/ T92 w 674"/>
                              <a:gd name="T94" fmla="+- 0 1832 1832"/>
                              <a:gd name="T95" fmla="*/ 1832 h 365"/>
                              <a:gd name="T96" fmla="+- 0 9889 9215"/>
                              <a:gd name="T97" fmla="*/ T96 w 674"/>
                              <a:gd name="T98" fmla="+- 0 1840 1832"/>
                              <a:gd name="T99" fmla="*/ 1840 h 365"/>
                              <a:gd name="T100" fmla="+- 0 9887 9215"/>
                              <a:gd name="T101" fmla="*/ T100 w 674"/>
                              <a:gd name="T102" fmla="+- 0 1843 1832"/>
                              <a:gd name="T103" fmla="*/ 1843 h 365"/>
                              <a:gd name="T104" fmla="+- 0 9887 9215"/>
                              <a:gd name="T105" fmla="*/ T104 w 674"/>
                              <a:gd name="T106" fmla="+- 0 1846 1832"/>
                              <a:gd name="T107" fmla="*/ 1846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74" h="365">
                                <a:moveTo>
                                  <a:pt x="672" y="14"/>
                                </a:moveTo>
                                <a:lnTo>
                                  <a:pt x="630" y="66"/>
                                </a:lnTo>
                                <a:lnTo>
                                  <a:pt x="584" y="112"/>
                                </a:lnTo>
                                <a:lnTo>
                                  <a:pt x="538" y="151"/>
                                </a:lnTo>
                                <a:lnTo>
                                  <a:pt x="456" y="210"/>
                                </a:lnTo>
                                <a:lnTo>
                                  <a:pt x="399" y="235"/>
                                </a:lnTo>
                                <a:lnTo>
                                  <a:pt x="330" y="257"/>
                                </a:lnTo>
                                <a:lnTo>
                                  <a:pt x="255" y="273"/>
                                </a:lnTo>
                                <a:lnTo>
                                  <a:pt x="185" y="290"/>
                                </a:lnTo>
                                <a:lnTo>
                                  <a:pt x="125" y="311"/>
                                </a:lnTo>
                                <a:lnTo>
                                  <a:pt x="67" y="335"/>
                                </a:lnTo>
                                <a:lnTo>
                                  <a:pt x="3" y="364"/>
                                </a:lnTo>
                                <a:lnTo>
                                  <a:pt x="0" y="349"/>
                                </a:lnTo>
                                <a:lnTo>
                                  <a:pt x="64" y="321"/>
                                </a:lnTo>
                                <a:lnTo>
                                  <a:pt x="123" y="296"/>
                                </a:lnTo>
                                <a:lnTo>
                                  <a:pt x="183" y="275"/>
                                </a:lnTo>
                                <a:lnTo>
                                  <a:pt x="253" y="258"/>
                                </a:lnTo>
                                <a:lnTo>
                                  <a:pt x="328" y="242"/>
                                </a:lnTo>
                                <a:lnTo>
                                  <a:pt x="396" y="220"/>
                                </a:lnTo>
                                <a:lnTo>
                                  <a:pt x="454" y="195"/>
                                </a:lnTo>
                                <a:lnTo>
                                  <a:pt x="532" y="142"/>
                                </a:lnTo>
                                <a:lnTo>
                                  <a:pt x="579" y="103"/>
                                </a:lnTo>
                                <a:lnTo>
                                  <a:pt x="629" y="54"/>
                                </a:lnTo>
                                <a:lnTo>
                                  <a:pt x="672" y="0"/>
                                </a:lnTo>
                                <a:lnTo>
                                  <a:pt x="674" y="8"/>
                                </a:lnTo>
                                <a:lnTo>
                                  <a:pt x="672" y="11"/>
                                </a:lnTo>
                                <a:lnTo>
                                  <a:pt x="672" y="14"/>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 name="Picture 2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9704" y="1901"/>
                            <a:ext cx="42"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 name="Freeform 268"/>
                        <wps:cNvSpPr>
                          <a:spLocks/>
                        </wps:cNvSpPr>
                        <wps:spPr bwMode="auto">
                          <a:xfrm>
                            <a:off x="9704" y="1901"/>
                            <a:ext cx="42" cy="80"/>
                          </a:xfrm>
                          <a:custGeom>
                            <a:avLst/>
                            <a:gdLst>
                              <a:gd name="T0" fmla="+- 0 9746 9705"/>
                              <a:gd name="T1" fmla="*/ T0 w 42"/>
                              <a:gd name="T2" fmla="+- 0 1982 1902"/>
                              <a:gd name="T3" fmla="*/ 1982 h 80"/>
                              <a:gd name="T4" fmla="+- 0 9738 9705"/>
                              <a:gd name="T5" fmla="*/ T4 w 42"/>
                              <a:gd name="T6" fmla="+- 0 1981 1902"/>
                              <a:gd name="T7" fmla="*/ 1981 h 80"/>
                              <a:gd name="T8" fmla="+- 0 9722 9705"/>
                              <a:gd name="T9" fmla="*/ T8 w 42"/>
                              <a:gd name="T10" fmla="+- 0 1963 1902"/>
                              <a:gd name="T11" fmla="*/ 1963 h 80"/>
                              <a:gd name="T12" fmla="+- 0 9707 9705"/>
                              <a:gd name="T13" fmla="*/ T12 w 42"/>
                              <a:gd name="T14" fmla="+- 0 1934 1902"/>
                              <a:gd name="T15" fmla="*/ 1934 h 80"/>
                              <a:gd name="T16" fmla="+- 0 9705 9705"/>
                              <a:gd name="T17" fmla="*/ T16 w 42"/>
                              <a:gd name="T18" fmla="+- 0 1902 1902"/>
                              <a:gd name="T19" fmla="*/ 1902 h 80"/>
                              <a:gd name="T20" fmla="+- 0 9712 9705"/>
                              <a:gd name="T21" fmla="*/ T20 w 42"/>
                              <a:gd name="T22" fmla="+- 0 1905 1902"/>
                              <a:gd name="T23" fmla="*/ 1905 h 80"/>
                              <a:gd name="T24" fmla="+- 0 9728 9705"/>
                              <a:gd name="T25" fmla="*/ T24 w 42"/>
                              <a:gd name="T26" fmla="+- 0 1917 1902"/>
                              <a:gd name="T27" fmla="*/ 1917 h 80"/>
                              <a:gd name="T28" fmla="+- 0 9742 9705"/>
                              <a:gd name="T29" fmla="*/ T28 w 42"/>
                              <a:gd name="T30" fmla="+- 0 1941 1902"/>
                              <a:gd name="T31" fmla="*/ 1941 h 80"/>
                              <a:gd name="T32" fmla="+- 0 9746 9705"/>
                              <a:gd name="T33" fmla="*/ T32 w 42"/>
                              <a:gd name="T34" fmla="+- 0 1982 1902"/>
                              <a:gd name="T35" fmla="*/ 1982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2" h="80">
                                <a:moveTo>
                                  <a:pt x="41" y="80"/>
                                </a:moveTo>
                                <a:lnTo>
                                  <a:pt x="33" y="79"/>
                                </a:lnTo>
                                <a:lnTo>
                                  <a:pt x="17" y="61"/>
                                </a:lnTo>
                                <a:lnTo>
                                  <a:pt x="2" y="32"/>
                                </a:lnTo>
                                <a:lnTo>
                                  <a:pt x="0" y="0"/>
                                </a:lnTo>
                                <a:lnTo>
                                  <a:pt x="7" y="3"/>
                                </a:lnTo>
                                <a:lnTo>
                                  <a:pt x="23" y="15"/>
                                </a:lnTo>
                                <a:lnTo>
                                  <a:pt x="37" y="39"/>
                                </a:lnTo>
                                <a:lnTo>
                                  <a:pt x="41" y="80"/>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 name="Picture 2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9704" y="1901"/>
                            <a:ext cx="42"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Freeform 270"/>
                        <wps:cNvSpPr>
                          <a:spLocks/>
                        </wps:cNvSpPr>
                        <wps:spPr bwMode="auto">
                          <a:xfrm>
                            <a:off x="9704" y="1901"/>
                            <a:ext cx="42" cy="80"/>
                          </a:xfrm>
                          <a:custGeom>
                            <a:avLst/>
                            <a:gdLst>
                              <a:gd name="T0" fmla="+- 0 9746 9705"/>
                              <a:gd name="T1" fmla="*/ T0 w 42"/>
                              <a:gd name="T2" fmla="+- 0 1982 1902"/>
                              <a:gd name="T3" fmla="*/ 1982 h 80"/>
                              <a:gd name="T4" fmla="+- 0 9741 9705"/>
                              <a:gd name="T5" fmla="*/ T4 w 42"/>
                              <a:gd name="T6" fmla="+- 0 1971 1902"/>
                              <a:gd name="T7" fmla="*/ 1971 h 80"/>
                              <a:gd name="T8" fmla="+- 0 9730 9705"/>
                              <a:gd name="T9" fmla="*/ T8 w 42"/>
                              <a:gd name="T10" fmla="+- 0 1947 1902"/>
                              <a:gd name="T11" fmla="*/ 1947 h 80"/>
                              <a:gd name="T12" fmla="+- 0 9717 9705"/>
                              <a:gd name="T13" fmla="*/ T12 w 42"/>
                              <a:gd name="T14" fmla="+- 0 1921 1902"/>
                              <a:gd name="T15" fmla="*/ 1921 h 80"/>
                              <a:gd name="T16" fmla="+- 0 9705 9705"/>
                              <a:gd name="T17" fmla="*/ T16 w 42"/>
                              <a:gd name="T18" fmla="+- 0 1902 1902"/>
                              <a:gd name="T19" fmla="*/ 1902 h 80"/>
                            </a:gdLst>
                            <a:ahLst/>
                            <a:cxnLst>
                              <a:cxn ang="0">
                                <a:pos x="T1" y="T3"/>
                              </a:cxn>
                              <a:cxn ang="0">
                                <a:pos x="T5" y="T7"/>
                              </a:cxn>
                              <a:cxn ang="0">
                                <a:pos x="T9" y="T11"/>
                              </a:cxn>
                              <a:cxn ang="0">
                                <a:pos x="T13" y="T15"/>
                              </a:cxn>
                              <a:cxn ang="0">
                                <a:pos x="T17" y="T19"/>
                              </a:cxn>
                            </a:cxnLst>
                            <a:rect l="0" t="0" r="r" b="b"/>
                            <a:pathLst>
                              <a:path w="42" h="80">
                                <a:moveTo>
                                  <a:pt x="41" y="80"/>
                                </a:moveTo>
                                <a:lnTo>
                                  <a:pt x="36" y="69"/>
                                </a:lnTo>
                                <a:lnTo>
                                  <a:pt x="25" y="45"/>
                                </a:lnTo>
                                <a:lnTo>
                                  <a:pt x="12" y="19"/>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7" name="Picture 27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9768" y="1821"/>
                            <a:ext cx="38"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Freeform 272"/>
                        <wps:cNvSpPr>
                          <a:spLocks/>
                        </wps:cNvSpPr>
                        <wps:spPr bwMode="auto">
                          <a:xfrm>
                            <a:off x="9768" y="1821"/>
                            <a:ext cx="38" cy="128"/>
                          </a:xfrm>
                          <a:custGeom>
                            <a:avLst/>
                            <a:gdLst>
                              <a:gd name="T0" fmla="+- 0 9797 9768"/>
                              <a:gd name="T1" fmla="*/ T0 w 38"/>
                              <a:gd name="T2" fmla="+- 0 1948 1821"/>
                              <a:gd name="T3" fmla="*/ 1948 h 128"/>
                              <a:gd name="T4" fmla="+- 0 9769 9768"/>
                              <a:gd name="T5" fmla="*/ T4 w 38"/>
                              <a:gd name="T6" fmla="+- 0 1878 1821"/>
                              <a:gd name="T7" fmla="*/ 1878 h 128"/>
                              <a:gd name="T8" fmla="+- 0 9768 9768"/>
                              <a:gd name="T9" fmla="*/ T8 w 38"/>
                              <a:gd name="T10" fmla="+- 0 1859 1821"/>
                              <a:gd name="T11" fmla="*/ 1859 h 128"/>
                              <a:gd name="T12" fmla="+- 0 9769 9768"/>
                              <a:gd name="T13" fmla="*/ T12 w 38"/>
                              <a:gd name="T14" fmla="+- 0 1839 1821"/>
                              <a:gd name="T15" fmla="*/ 1839 h 128"/>
                              <a:gd name="T16" fmla="+- 0 9772 9768"/>
                              <a:gd name="T17" fmla="*/ T16 w 38"/>
                              <a:gd name="T18" fmla="+- 0 1821 1821"/>
                              <a:gd name="T19" fmla="*/ 1821 h 128"/>
                              <a:gd name="T20" fmla="+- 0 9775 9768"/>
                              <a:gd name="T21" fmla="*/ T20 w 38"/>
                              <a:gd name="T22" fmla="+- 0 1834 1821"/>
                              <a:gd name="T23" fmla="*/ 1834 h 128"/>
                              <a:gd name="T24" fmla="+- 0 9784 9768"/>
                              <a:gd name="T25" fmla="*/ T24 w 38"/>
                              <a:gd name="T26" fmla="+- 0 1854 1821"/>
                              <a:gd name="T27" fmla="*/ 1854 h 128"/>
                              <a:gd name="T28" fmla="+- 0 9793 9768"/>
                              <a:gd name="T29" fmla="*/ T28 w 38"/>
                              <a:gd name="T30" fmla="+- 0 1870 1821"/>
                              <a:gd name="T31" fmla="*/ 1870 h 128"/>
                              <a:gd name="T32" fmla="+- 0 9803 9768"/>
                              <a:gd name="T33" fmla="*/ T32 w 38"/>
                              <a:gd name="T34" fmla="+- 0 1890 1821"/>
                              <a:gd name="T35" fmla="*/ 1890 h 128"/>
                              <a:gd name="T36" fmla="+- 0 9806 9768"/>
                              <a:gd name="T37" fmla="*/ T36 w 38"/>
                              <a:gd name="T38" fmla="+- 0 1915 1821"/>
                              <a:gd name="T39" fmla="*/ 1915 h 128"/>
                              <a:gd name="T40" fmla="+- 0 9797 9768"/>
                              <a:gd name="T41" fmla="*/ T40 w 38"/>
                              <a:gd name="T42" fmla="+- 0 1948 1821"/>
                              <a:gd name="T43" fmla="*/ 1948 h 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8" h="128">
                                <a:moveTo>
                                  <a:pt x="29" y="127"/>
                                </a:moveTo>
                                <a:lnTo>
                                  <a:pt x="1" y="57"/>
                                </a:lnTo>
                                <a:lnTo>
                                  <a:pt x="0" y="38"/>
                                </a:lnTo>
                                <a:lnTo>
                                  <a:pt x="1" y="18"/>
                                </a:lnTo>
                                <a:lnTo>
                                  <a:pt x="4" y="0"/>
                                </a:lnTo>
                                <a:lnTo>
                                  <a:pt x="7" y="13"/>
                                </a:lnTo>
                                <a:lnTo>
                                  <a:pt x="16" y="33"/>
                                </a:lnTo>
                                <a:lnTo>
                                  <a:pt x="25" y="49"/>
                                </a:lnTo>
                                <a:lnTo>
                                  <a:pt x="35" y="69"/>
                                </a:lnTo>
                                <a:lnTo>
                                  <a:pt x="38" y="94"/>
                                </a:lnTo>
                                <a:lnTo>
                                  <a:pt x="29" y="12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 name="Picture 27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9770" y="1833"/>
                            <a:ext cx="2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Freeform 274"/>
                        <wps:cNvSpPr>
                          <a:spLocks/>
                        </wps:cNvSpPr>
                        <wps:spPr bwMode="auto">
                          <a:xfrm>
                            <a:off x="9770" y="1833"/>
                            <a:ext cx="26" cy="116"/>
                          </a:xfrm>
                          <a:custGeom>
                            <a:avLst/>
                            <a:gdLst>
                              <a:gd name="T0" fmla="+- 0 9797 9771"/>
                              <a:gd name="T1" fmla="*/ T0 w 26"/>
                              <a:gd name="T2" fmla="+- 0 1948 1833"/>
                              <a:gd name="T3" fmla="*/ 1948 h 116"/>
                              <a:gd name="T4" fmla="+- 0 9793 9771"/>
                              <a:gd name="T5" fmla="*/ T4 w 26"/>
                              <a:gd name="T6" fmla="+- 0 1933 1833"/>
                              <a:gd name="T7" fmla="*/ 1933 h 116"/>
                              <a:gd name="T8" fmla="+- 0 9785 9771"/>
                              <a:gd name="T9" fmla="*/ T8 w 26"/>
                              <a:gd name="T10" fmla="+- 0 1897 1833"/>
                              <a:gd name="T11" fmla="*/ 1897 h 116"/>
                              <a:gd name="T12" fmla="+- 0 9776 9771"/>
                              <a:gd name="T13" fmla="*/ T12 w 26"/>
                              <a:gd name="T14" fmla="+- 0 1859 1833"/>
                              <a:gd name="T15" fmla="*/ 1859 h 116"/>
                              <a:gd name="T16" fmla="+- 0 9771 9771"/>
                              <a:gd name="T17" fmla="*/ T16 w 26"/>
                              <a:gd name="T18" fmla="+- 0 1833 1833"/>
                              <a:gd name="T19" fmla="*/ 1833 h 116"/>
                            </a:gdLst>
                            <a:ahLst/>
                            <a:cxnLst>
                              <a:cxn ang="0">
                                <a:pos x="T1" y="T3"/>
                              </a:cxn>
                              <a:cxn ang="0">
                                <a:pos x="T5" y="T7"/>
                              </a:cxn>
                              <a:cxn ang="0">
                                <a:pos x="T9" y="T11"/>
                              </a:cxn>
                              <a:cxn ang="0">
                                <a:pos x="T13" y="T15"/>
                              </a:cxn>
                              <a:cxn ang="0">
                                <a:pos x="T17" y="T19"/>
                              </a:cxn>
                            </a:cxnLst>
                            <a:rect l="0" t="0" r="r" b="b"/>
                            <a:pathLst>
                              <a:path w="26" h="116">
                                <a:moveTo>
                                  <a:pt x="26" y="115"/>
                                </a:moveTo>
                                <a:lnTo>
                                  <a:pt x="22" y="100"/>
                                </a:lnTo>
                                <a:lnTo>
                                  <a:pt x="14" y="64"/>
                                </a:lnTo>
                                <a:lnTo>
                                  <a:pt x="5" y="26"/>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 name="Picture 2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9775" y="1926"/>
                            <a:ext cx="130" cy="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Freeform 276"/>
                        <wps:cNvSpPr>
                          <a:spLocks/>
                        </wps:cNvSpPr>
                        <wps:spPr bwMode="auto">
                          <a:xfrm>
                            <a:off x="9775" y="1926"/>
                            <a:ext cx="130" cy="40"/>
                          </a:xfrm>
                          <a:custGeom>
                            <a:avLst/>
                            <a:gdLst>
                              <a:gd name="T0" fmla="+- 0 9775 9775"/>
                              <a:gd name="T1" fmla="*/ T0 w 130"/>
                              <a:gd name="T2" fmla="+- 0 1954 1926"/>
                              <a:gd name="T3" fmla="*/ 1954 h 40"/>
                              <a:gd name="T4" fmla="+- 0 9807 9775"/>
                              <a:gd name="T5" fmla="*/ T4 w 130"/>
                              <a:gd name="T6" fmla="+- 0 1936 1926"/>
                              <a:gd name="T7" fmla="*/ 1936 h 40"/>
                              <a:gd name="T8" fmla="+- 0 9841 9775"/>
                              <a:gd name="T9" fmla="*/ T8 w 130"/>
                              <a:gd name="T10" fmla="+- 0 1926 1926"/>
                              <a:gd name="T11" fmla="*/ 1926 h 40"/>
                              <a:gd name="T12" fmla="+- 0 9875 9775"/>
                              <a:gd name="T13" fmla="*/ T12 w 130"/>
                              <a:gd name="T14" fmla="+- 0 1927 1926"/>
                              <a:gd name="T15" fmla="*/ 1927 h 40"/>
                              <a:gd name="T16" fmla="+- 0 9905 9775"/>
                              <a:gd name="T17" fmla="*/ T16 w 130"/>
                              <a:gd name="T18" fmla="+- 0 1939 1926"/>
                              <a:gd name="T19" fmla="*/ 1939 h 40"/>
                              <a:gd name="T20" fmla="+- 0 9900 9775"/>
                              <a:gd name="T21" fmla="*/ T20 w 130"/>
                              <a:gd name="T22" fmla="+- 0 1940 1926"/>
                              <a:gd name="T23" fmla="*/ 1940 h 40"/>
                              <a:gd name="T24" fmla="+- 0 9889 9775"/>
                              <a:gd name="T25" fmla="*/ T24 w 130"/>
                              <a:gd name="T26" fmla="+- 0 1941 1926"/>
                              <a:gd name="T27" fmla="*/ 1941 h 40"/>
                              <a:gd name="T28" fmla="+- 0 9875 9775"/>
                              <a:gd name="T29" fmla="*/ T28 w 130"/>
                              <a:gd name="T30" fmla="+- 0 1944 1926"/>
                              <a:gd name="T31" fmla="*/ 1944 h 40"/>
                              <a:gd name="T32" fmla="+- 0 9862 9775"/>
                              <a:gd name="T33" fmla="*/ T32 w 130"/>
                              <a:gd name="T34" fmla="+- 0 1948 1926"/>
                              <a:gd name="T35" fmla="*/ 1948 h 40"/>
                              <a:gd name="T36" fmla="+- 0 9848 9775"/>
                              <a:gd name="T37" fmla="*/ T36 w 130"/>
                              <a:gd name="T38" fmla="+- 0 1954 1926"/>
                              <a:gd name="T39" fmla="*/ 1954 h 40"/>
                              <a:gd name="T40" fmla="+- 0 9833 9775"/>
                              <a:gd name="T41" fmla="*/ T40 w 130"/>
                              <a:gd name="T42" fmla="+- 0 1960 1926"/>
                              <a:gd name="T43" fmla="*/ 1960 h 40"/>
                              <a:gd name="T44" fmla="+- 0 9817 9775"/>
                              <a:gd name="T45" fmla="*/ T44 w 130"/>
                              <a:gd name="T46" fmla="+- 0 1965 1926"/>
                              <a:gd name="T47" fmla="*/ 1965 h 40"/>
                              <a:gd name="T48" fmla="+- 0 9803 9775"/>
                              <a:gd name="T49" fmla="*/ T48 w 130"/>
                              <a:gd name="T50" fmla="+- 0 1966 1926"/>
                              <a:gd name="T51" fmla="*/ 1966 h 40"/>
                              <a:gd name="T52" fmla="+- 0 9787 9775"/>
                              <a:gd name="T53" fmla="*/ T52 w 130"/>
                              <a:gd name="T54" fmla="+- 0 1964 1926"/>
                              <a:gd name="T55" fmla="*/ 1964 h 40"/>
                              <a:gd name="T56" fmla="+- 0 9775 9775"/>
                              <a:gd name="T57" fmla="*/ T56 w 130"/>
                              <a:gd name="T58" fmla="+- 0 1954 1926"/>
                              <a:gd name="T59" fmla="*/ 195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0" h="40">
                                <a:moveTo>
                                  <a:pt x="0" y="28"/>
                                </a:moveTo>
                                <a:lnTo>
                                  <a:pt x="32" y="10"/>
                                </a:lnTo>
                                <a:lnTo>
                                  <a:pt x="66" y="0"/>
                                </a:lnTo>
                                <a:lnTo>
                                  <a:pt x="100" y="1"/>
                                </a:lnTo>
                                <a:lnTo>
                                  <a:pt x="130" y="13"/>
                                </a:lnTo>
                                <a:lnTo>
                                  <a:pt x="125" y="14"/>
                                </a:lnTo>
                                <a:lnTo>
                                  <a:pt x="114" y="15"/>
                                </a:lnTo>
                                <a:lnTo>
                                  <a:pt x="100" y="18"/>
                                </a:lnTo>
                                <a:lnTo>
                                  <a:pt x="87" y="22"/>
                                </a:lnTo>
                                <a:lnTo>
                                  <a:pt x="73" y="28"/>
                                </a:lnTo>
                                <a:lnTo>
                                  <a:pt x="58" y="34"/>
                                </a:lnTo>
                                <a:lnTo>
                                  <a:pt x="42" y="39"/>
                                </a:lnTo>
                                <a:lnTo>
                                  <a:pt x="28" y="40"/>
                                </a:lnTo>
                                <a:lnTo>
                                  <a:pt x="12" y="38"/>
                                </a:lnTo>
                                <a:lnTo>
                                  <a:pt x="0" y="28"/>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 name="Picture 27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9778" y="1937"/>
                            <a:ext cx="11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 name="Freeform 278"/>
                        <wps:cNvSpPr>
                          <a:spLocks/>
                        </wps:cNvSpPr>
                        <wps:spPr bwMode="auto">
                          <a:xfrm>
                            <a:off x="9778" y="1937"/>
                            <a:ext cx="118" cy="20"/>
                          </a:xfrm>
                          <a:custGeom>
                            <a:avLst/>
                            <a:gdLst>
                              <a:gd name="T0" fmla="+- 0 9778 9778"/>
                              <a:gd name="T1" fmla="*/ T0 w 118"/>
                              <a:gd name="T2" fmla="+- 0 1957 1937"/>
                              <a:gd name="T3" fmla="*/ 1957 h 20"/>
                              <a:gd name="T4" fmla="+- 0 9793 9778"/>
                              <a:gd name="T5" fmla="*/ T4 w 118"/>
                              <a:gd name="T6" fmla="+- 0 1953 1937"/>
                              <a:gd name="T7" fmla="*/ 1953 h 20"/>
                              <a:gd name="T8" fmla="+- 0 9827 9778"/>
                              <a:gd name="T9" fmla="*/ T8 w 118"/>
                              <a:gd name="T10" fmla="+- 0 1944 1937"/>
                              <a:gd name="T11" fmla="*/ 1944 h 20"/>
                              <a:gd name="T12" fmla="+- 0 9866 9778"/>
                              <a:gd name="T13" fmla="*/ T12 w 118"/>
                              <a:gd name="T14" fmla="+- 0 1937 1937"/>
                              <a:gd name="T15" fmla="*/ 1937 h 20"/>
                              <a:gd name="T16" fmla="+- 0 9896 9778"/>
                              <a:gd name="T17" fmla="*/ T16 w 118"/>
                              <a:gd name="T18" fmla="+- 0 1937 1937"/>
                              <a:gd name="T19" fmla="*/ 1937 h 20"/>
                            </a:gdLst>
                            <a:ahLst/>
                            <a:cxnLst>
                              <a:cxn ang="0">
                                <a:pos x="T1" y="T3"/>
                              </a:cxn>
                              <a:cxn ang="0">
                                <a:pos x="T5" y="T7"/>
                              </a:cxn>
                              <a:cxn ang="0">
                                <a:pos x="T9" y="T11"/>
                              </a:cxn>
                              <a:cxn ang="0">
                                <a:pos x="T13" y="T15"/>
                              </a:cxn>
                              <a:cxn ang="0">
                                <a:pos x="T17" y="T19"/>
                              </a:cxn>
                            </a:cxnLst>
                            <a:rect l="0" t="0" r="r" b="b"/>
                            <a:pathLst>
                              <a:path w="118" h="20">
                                <a:moveTo>
                                  <a:pt x="0" y="20"/>
                                </a:moveTo>
                                <a:lnTo>
                                  <a:pt x="15" y="16"/>
                                </a:lnTo>
                                <a:lnTo>
                                  <a:pt x="49" y="7"/>
                                </a:lnTo>
                                <a:lnTo>
                                  <a:pt x="88" y="0"/>
                                </a:lnTo>
                                <a:lnTo>
                                  <a:pt x="118"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 name="Picture 27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9730" y="1880"/>
                            <a:ext cx="47"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Freeform 280"/>
                        <wps:cNvSpPr>
                          <a:spLocks/>
                        </wps:cNvSpPr>
                        <wps:spPr bwMode="auto">
                          <a:xfrm>
                            <a:off x="9730" y="1880"/>
                            <a:ext cx="47" cy="84"/>
                          </a:xfrm>
                          <a:custGeom>
                            <a:avLst/>
                            <a:gdLst>
                              <a:gd name="T0" fmla="+- 0 9776 9730"/>
                              <a:gd name="T1" fmla="*/ T0 w 47"/>
                              <a:gd name="T2" fmla="+- 0 1964 1880"/>
                              <a:gd name="T3" fmla="*/ 1964 h 84"/>
                              <a:gd name="T4" fmla="+- 0 9769 9730"/>
                              <a:gd name="T5" fmla="*/ T4 w 47"/>
                              <a:gd name="T6" fmla="+- 0 1964 1880"/>
                              <a:gd name="T7" fmla="*/ 1964 h 84"/>
                              <a:gd name="T8" fmla="+- 0 9754 9730"/>
                              <a:gd name="T9" fmla="*/ T8 w 47"/>
                              <a:gd name="T10" fmla="+- 0 1947 1880"/>
                              <a:gd name="T11" fmla="*/ 1947 h 84"/>
                              <a:gd name="T12" fmla="+- 0 9739 9730"/>
                              <a:gd name="T13" fmla="*/ T12 w 47"/>
                              <a:gd name="T14" fmla="+- 0 1918 1880"/>
                              <a:gd name="T15" fmla="*/ 1918 h 84"/>
                              <a:gd name="T16" fmla="+- 0 9730 9730"/>
                              <a:gd name="T17" fmla="*/ T16 w 47"/>
                              <a:gd name="T18" fmla="+- 0 1880 1880"/>
                              <a:gd name="T19" fmla="*/ 1880 h 84"/>
                              <a:gd name="T20" fmla="+- 0 9739 9730"/>
                              <a:gd name="T21" fmla="*/ T20 w 47"/>
                              <a:gd name="T22" fmla="+- 0 1885 1880"/>
                              <a:gd name="T23" fmla="*/ 1885 h 84"/>
                              <a:gd name="T24" fmla="+- 0 9757 9730"/>
                              <a:gd name="T25" fmla="*/ T24 w 47"/>
                              <a:gd name="T26" fmla="+- 0 1900 1880"/>
                              <a:gd name="T27" fmla="*/ 1900 h 84"/>
                              <a:gd name="T28" fmla="+- 0 9773 9730"/>
                              <a:gd name="T29" fmla="*/ T28 w 47"/>
                              <a:gd name="T30" fmla="+- 0 1926 1880"/>
                              <a:gd name="T31" fmla="*/ 1926 h 84"/>
                              <a:gd name="T32" fmla="+- 0 9776 9730"/>
                              <a:gd name="T33" fmla="*/ T32 w 47"/>
                              <a:gd name="T34" fmla="+- 0 1964 1880"/>
                              <a:gd name="T35" fmla="*/ 1964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7" h="84">
                                <a:moveTo>
                                  <a:pt x="46" y="84"/>
                                </a:moveTo>
                                <a:lnTo>
                                  <a:pt x="39" y="84"/>
                                </a:lnTo>
                                <a:lnTo>
                                  <a:pt x="24" y="67"/>
                                </a:lnTo>
                                <a:lnTo>
                                  <a:pt x="9" y="38"/>
                                </a:lnTo>
                                <a:lnTo>
                                  <a:pt x="0" y="0"/>
                                </a:lnTo>
                                <a:lnTo>
                                  <a:pt x="9" y="5"/>
                                </a:lnTo>
                                <a:lnTo>
                                  <a:pt x="27" y="20"/>
                                </a:lnTo>
                                <a:lnTo>
                                  <a:pt x="43" y="46"/>
                                </a:lnTo>
                                <a:lnTo>
                                  <a:pt x="46" y="84"/>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 name="Picture 28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9733" y="1883"/>
                            <a:ext cx="4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Freeform 282"/>
                        <wps:cNvSpPr>
                          <a:spLocks/>
                        </wps:cNvSpPr>
                        <wps:spPr bwMode="auto">
                          <a:xfrm>
                            <a:off x="9733" y="1883"/>
                            <a:ext cx="44" cy="81"/>
                          </a:xfrm>
                          <a:custGeom>
                            <a:avLst/>
                            <a:gdLst>
                              <a:gd name="T0" fmla="+- 0 9776 9733"/>
                              <a:gd name="T1" fmla="*/ T0 w 44"/>
                              <a:gd name="T2" fmla="+- 0 1964 1884"/>
                              <a:gd name="T3" fmla="*/ 1964 h 81"/>
                              <a:gd name="T4" fmla="+- 0 9772 9733"/>
                              <a:gd name="T5" fmla="*/ T4 w 44"/>
                              <a:gd name="T6" fmla="+- 0 1954 1884"/>
                              <a:gd name="T7" fmla="*/ 1954 h 81"/>
                              <a:gd name="T8" fmla="+- 0 9761 9733"/>
                              <a:gd name="T9" fmla="*/ T8 w 44"/>
                              <a:gd name="T10" fmla="+- 0 1931 1884"/>
                              <a:gd name="T11" fmla="*/ 1931 h 81"/>
                              <a:gd name="T12" fmla="+- 0 9747 9733"/>
                              <a:gd name="T13" fmla="*/ T12 w 44"/>
                              <a:gd name="T14" fmla="+- 0 1904 1884"/>
                              <a:gd name="T15" fmla="*/ 1904 h 81"/>
                              <a:gd name="T16" fmla="+- 0 9733 9733"/>
                              <a:gd name="T17" fmla="*/ T16 w 44"/>
                              <a:gd name="T18" fmla="+- 0 1884 1884"/>
                              <a:gd name="T19" fmla="*/ 1884 h 81"/>
                            </a:gdLst>
                            <a:ahLst/>
                            <a:cxnLst>
                              <a:cxn ang="0">
                                <a:pos x="T1" y="T3"/>
                              </a:cxn>
                              <a:cxn ang="0">
                                <a:pos x="T5" y="T7"/>
                              </a:cxn>
                              <a:cxn ang="0">
                                <a:pos x="T9" y="T11"/>
                              </a:cxn>
                              <a:cxn ang="0">
                                <a:pos x="T13" y="T15"/>
                              </a:cxn>
                              <a:cxn ang="0">
                                <a:pos x="T17" y="T19"/>
                              </a:cxn>
                            </a:cxnLst>
                            <a:rect l="0" t="0" r="r" b="b"/>
                            <a:pathLst>
                              <a:path w="44" h="81">
                                <a:moveTo>
                                  <a:pt x="43" y="80"/>
                                </a:moveTo>
                                <a:lnTo>
                                  <a:pt x="39" y="70"/>
                                </a:lnTo>
                                <a:lnTo>
                                  <a:pt x="28" y="47"/>
                                </a:lnTo>
                                <a:lnTo>
                                  <a:pt x="14" y="20"/>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 name="Picture 2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9739" y="1953"/>
                            <a:ext cx="116" cy="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AutoShape 284"/>
                        <wps:cNvSpPr>
                          <a:spLocks/>
                        </wps:cNvSpPr>
                        <wps:spPr bwMode="auto">
                          <a:xfrm>
                            <a:off x="9739" y="1953"/>
                            <a:ext cx="116" cy="41"/>
                          </a:xfrm>
                          <a:custGeom>
                            <a:avLst/>
                            <a:gdLst>
                              <a:gd name="T0" fmla="+- 0 9739 9739"/>
                              <a:gd name="T1" fmla="*/ T0 w 116"/>
                              <a:gd name="T2" fmla="+- 0 1994 1954"/>
                              <a:gd name="T3" fmla="*/ 1994 h 41"/>
                              <a:gd name="T4" fmla="+- 0 9741 9739"/>
                              <a:gd name="T5" fmla="*/ T4 w 116"/>
                              <a:gd name="T6" fmla="+- 0 1988 1954"/>
                              <a:gd name="T7" fmla="*/ 1988 h 41"/>
                              <a:gd name="T8" fmla="+- 0 9766 9739"/>
                              <a:gd name="T9" fmla="*/ T8 w 116"/>
                              <a:gd name="T10" fmla="+- 0 1966 1954"/>
                              <a:gd name="T11" fmla="*/ 1966 h 41"/>
                              <a:gd name="T12" fmla="+- 0 9806 9739"/>
                              <a:gd name="T13" fmla="*/ T12 w 116"/>
                              <a:gd name="T14" fmla="+- 0 1954 1954"/>
                              <a:gd name="T15" fmla="*/ 1954 h 41"/>
                              <a:gd name="T16" fmla="+- 0 9855 9739"/>
                              <a:gd name="T17" fmla="*/ T16 w 116"/>
                              <a:gd name="T18" fmla="+- 0 1977 1954"/>
                              <a:gd name="T19" fmla="*/ 1977 h 41"/>
                              <a:gd name="T20" fmla="+- 0 9855 9739"/>
                              <a:gd name="T21" fmla="*/ T20 w 116"/>
                              <a:gd name="T22" fmla="+- 0 1977 1954"/>
                              <a:gd name="T23" fmla="*/ 1977 h 41"/>
                              <a:gd name="T24" fmla="+- 0 9852 9739"/>
                              <a:gd name="T25" fmla="*/ T24 w 116"/>
                              <a:gd name="T26" fmla="+- 0 1984 1954"/>
                              <a:gd name="T27" fmla="*/ 1984 h 41"/>
                              <a:gd name="T28" fmla="+- 0 9839 9739"/>
                              <a:gd name="T29" fmla="*/ T28 w 116"/>
                              <a:gd name="T30" fmla="+- 0 1984 1954"/>
                              <a:gd name="T31" fmla="*/ 1984 h 41"/>
                              <a:gd name="T32" fmla="+- 0 9830 9739"/>
                              <a:gd name="T33" fmla="*/ T32 w 116"/>
                              <a:gd name="T34" fmla="+- 0 1984 1954"/>
                              <a:gd name="T35" fmla="*/ 1984 h 41"/>
                              <a:gd name="T36" fmla="+- 0 9822 9739"/>
                              <a:gd name="T37" fmla="*/ T36 w 116"/>
                              <a:gd name="T38" fmla="+- 0 1985 1954"/>
                              <a:gd name="T39" fmla="*/ 1985 h 41"/>
                              <a:gd name="T40" fmla="+- 0 9812 9739"/>
                              <a:gd name="T41" fmla="*/ T40 w 116"/>
                              <a:gd name="T42" fmla="+- 0 1985 1954"/>
                              <a:gd name="T43" fmla="*/ 1985 h 41"/>
                              <a:gd name="T44" fmla="+- 0 9800 9739"/>
                              <a:gd name="T45" fmla="*/ T44 w 116"/>
                              <a:gd name="T46" fmla="+- 0 1982 1954"/>
                              <a:gd name="T47" fmla="*/ 1982 h 41"/>
                              <a:gd name="T48" fmla="+- 0 9785 9739"/>
                              <a:gd name="T49" fmla="*/ T48 w 116"/>
                              <a:gd name="T50" fmla="+- 0 1978 1954"/>
                              <a:gd name="T51" fmla="*/ 1978 h 41"/>
                              <a:gd name="T52" fmla="+- 0 9770 9739"/>
                              <a:gd name="T53" fmla="*/ T52 w 116"/>
                              <a:gd name="T54" fmla="+- 0 1979 1954"/>
                              <a:gd name="T55" fmla="*/ 1979 h 41"/>
                              <a:gd name="T56" fmla="+- 0 9755 9739"/>
                              <a:gd name="T57" fmla="*/ T56 w 116"/>
                              <a:gd name="T58" fmla="+- 0 1984 1954"/>
                              <a:gd name="T59" fmla="*/ 1984 h 41"/>
                              <a:gd name="T60" fmla="+- 0 9739 9739"/>
                              <a:gd name="T61" fmla="*/ T60 w 116"/>
                              <a:gd name="T62" fmla="+- 0 1994 1954"/>
                              <a:gd name="T63" fmla="*/ 1994 h 41"/>
                              <a:gd name="T64" fmla="+- 0 9748 9739"/>
                              <a:gd name="T65" fmla="*/ T64 w 116"/>
                              <a:gd name="T66" fmla="+- 0 1985 1954"/>
                              <a:gd name="T67" fmla="*/ 1985 h 41"/>
                              <a:gd name="T68" fmla="+- 0 9756 9739"/>
                              <a:gd name="T69" fmla="*/ T68 w 116"/>
                              <a:gd name="T70" fmla="+- 0 1981 1954"/>
                              <a:gd name="T71" fmla="*/ 1981 h 41"/>
                              <a:gd name="T72" fmla="+- 0 9779 9739"/>
                              <a:gd name="T73" fmla="*/ T72 w 116"/>
                              <a:gd name="T74" fmla="+- 0 1973 1954"/>
                              <a:gd name="T75" fmla="*/ 1973 h 41"/>
                              <a:gd name="T76" fmla="+- 0 9812 9739"/>
                              <a:gd name="T77" fmla="*/ T76 w 116"/>
                              <a:gd name="T78" fmla="+- 0 1970 1954"/>
                              <a:gd name="T79" fmla="*/ 1970 h 41"/>
                              <a:gd name="T80" fmla="+- 0 9852 9739"/>
                              <a:gd name="T81" fmla="*/ T80 w 116"/>
                              <a:gd name="T82" fmla="+- 0 1980 1954"/>
                              <a:gd name="T83" fmla="*/ 1980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6" h="41">
                                <a:moveTo>
                                  <a:pt x="0" y="40"/>
                                </a:moveTo>
                                <a:lnTo>
                                  <a:pt x="2" y="34"/>
                                </a:lnTo>
                                <a:lnTo>
                                  <a:pt x="27" y="12"/>
                                </a:lnTo>
                                <a:lnTo>
                                  <a:pt x="67" y="0"/>
                                </a:lnTo>
                                <a:lnTo>
                                  <a:pt x="116" y="23"/>
                                </a:lnTo>
                                <a:lnTo>
                                  <a:pt x="113" y="30"/>
                                </a:lnTo>
                                <a:lnTo>
                                  <a:pt x="100" y="30"/>
                                </a:lnTo>
                                <a:lnTo>
                                  <a:pt x="91" y="30"/>
                                </a:lnTo>
                                <a:lnTo>
                                  <a:pt x="83" y="31"/>
                                </a:lnTo>
                                <a:lnTo>
                                  <a:pt x="73" y="31"/>
                                </a:lnTo>
                                <a:lnTo>
                                  <a:pt x="61" y="28"/>
                                </a:lnTo>
                                <a:lnTo>
                                  <a:pt x="46" y="24"/>
                                </a:lnTo>
                                <a:lnTo>
                                  <a:pt x="31" y="25"/>
                                </a:lnTo>
                                <a:lnTo>
                                  <a:pt x="16" y="30"/>
                                </a:lnTo>
                                <a:lnTo>
                                  <a:pt x="0" y="40"/>
                                </a:lnTo>
                                <a:close/>
                                <a:moveTo>
                                  <a:pt x="9" y="31"/>
                                </a:moveTo>
                                <a:lnTo>
                                  <a:pt x="17" y="27"/>
                                </a:lnTo>
                                <a:lnTo>
                                  <a:pt x="40" y="19"/>
                                </a:lnTo>
                                <a:lnTo>
                                  <a:pt x="73" y="16"/>
                                </a:lnTo>
                                <a:lnTo>
                                  <a:pt x="113" y="26"/>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 name="Picture 2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9815" y="1887"/>
                            <a:ext cx="161" cy="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Freeform 286"/>
                        <wps:cNvSpPr>
                          <a:spLocks/>
                        </wps:cNvSpPr>
                        <wps:spPr bwMode="auto">
                          <a:xfrm>
                            <a:off x="9815" y="1887"/>
                            <a:ext cx="161" cy="38"/>
                          </a:xfrm>
                          <a:custGeom>
                            <a:avLst/>
                            <a:gdLst>
                              <a:gd name="T0" fmla="+- 0 9816 9816"/>
                              <a:gd name="T1" fmla="*/ T0 w 161"/>
                              <a:gd name="T2" fmla="+- 0 1925 1888"/>
                              <a:gd name="T3" fmla="*/ 1925 h 38"/>
                              <a:gd name="T4" fmla="+- 0 9827 9816"/>
                              <a:gd name="T5" fmla="*/ T4 w 161"/>
                              <a:gd name="T6" fmla="+- 0 1915 1888"/>
                              <a:gd name="T7" fmla="*/ 1915 h 38"/>
                              <a:gd name="T8" fmla="+- 0 9834 9816"/>
                              <a:gd name="T9" fmla="*/ T8 w 161"/>
                              <a:gd name="T10" fmla="+- 0 1908 1888"/>
                              <a:gd name="T11" fmla="*/ 1908 h 38"/>
                              <a:gd name="T12" fmla="+- 0 9844 9816"/>
                              <a:gd name="T13" fmla="*/ T12 w 161"/>
                              <a:gd name="T14" fmla="+- 0 1903 1888"/>
                              <a:gd name="T15" fmla="*/ 1903 h 38"/>
                              <a:gd name="T16" fmla="+- 0 9868 9816"/>
                              <a:gd name="T17" fmla="*/ T16 w 161"/>
                              <a:gd name="T18" fmla="+- 0 1895 1888"/>
                              <a:gd name="T19" fmla="*/ 1895 h 38"/>
                              <a:gd name="T20" fmla="+- 0 9900 9816"/>
                              <a:gd name="T21" fmla="*/ T20 w 161"/>
                              <a:gd name="T22" fmla="+- 0 1889 1888"/>
                              <a:gd name="T23" fmla="*/ 1889 h 38"/>
                              <a:gd name="T24" fmla="+- 0 9929 9816"/>
                              <a:gd name="T25" fmla="*/ T24 w 161"/>
                              <a:gd name="T26" fmla="+- 0 1888 1888"/>
                              <a:gd name="T27" fmla="*/ 1888 h 38"/>
                              <a:gd name="T28" fmla="+- 0 9954 9816"/>
                              <a:gd name="T29" fmla="*/ T28 w 161"/>
                              <a:gd name="T30" fmla="+- 0 1892 1888"/>
                              <a:gd name="T31" fmla="*/ 1892 h 38"/>
                              <a:gd name="T32" fmla="+- 0 9976 9816"/>
                              <a:gd name="T33" fmla="*/ T32 w 161"/>
                              <a:gd name="T34" fmla="+- 0 1902 1888"/>
                              <a:gd name="T35" fmla="*/ 1902 h 38"/>
                              <a:gd name="T36" fmla="+- 0 9973 9816"/>
                              <a:gd name="T37" fmla="*/ T36 w 161"/>
                              <a:gd name="T38" fmla="+- 0 1902 1888"/>
                              <a:gd name="T39" fmla="*/ 1902 h 38"/>
                              <a:gd name="T40" fmla="+- 0 9964 9816"/>
                              <a:gd name="T41" fmla="*/ T40 w 161"/>
                              <a:gd name="T42" fmla="+- 0 1903 1888"/>
                              <a:gd name="T43" fmla="*/ 1903 h 38"/>
                              <a:gd name="T44" fmla="+- 0 9951 9816"/>
                              <a:gd name="T45" fmla="*/ T44 w 161"/>
                              <a:gd name="T46" fmla="+- 0 1905 1888"/>
                              <a:gd name="T47" fmla="*/ 1905 h 38"/>
                              <a:gd name="T48" fmla="+- 0 9935 9816"/>
                              <a:gd name="T49" fmla="*/ T48 w 161"/>
                              <a:gd name="T50" fmla="+- 0 1909 1888"/>
                              <a:gd name="T51" fmla="*/ 1909 h 38"/>
                              <a:gd name="T52" fmla="+- 0 9918 9816"/>
                              <a:gd name="T53" fmla="*/ T52 w 161"/>
                              <a:gd name="T54" fmla="+- 0 1915 1888"/>
                              <a:gd name="T55" fmla="*/ 1915 h 38"/>
                              <a:gd name="T56" fmla="+- 0 9900 9816"/>
                              <a:gd name="T57" fmla="*/ T56 w 161"/>
                              <a:gd name="T58" fmla="+- 0 1920 1888"/>
                              <a:gd name="T59" fmla="*/ 1920 h 38"/>
                              <a:gd name="T60" fmla="+- 0 9881 9816"/>
                              <a:gd name="T61" fmla="*/ T60 w 161"/>
                              <a:gd name="T62" fmla="+- 0 1924 1888"/>
                              <a:gd name="T63" fmla="*/ 1924 h 38"/>
                              <a:gd name="T64" fmla="+- 0 9863 9816"/>
                              <a:gd name="T65" fmla="*/ T64 w 161"/>
                              <a:gd name="T66" fmla="+- 0 1924 1888"/>
                              <a:gd name="T67" fmla="*/ 1924 h 38"/>
                              <a:gd name="T68" fmla="+- 0 9845 9816"/>
                              <a:gd name="T69" fmla="*/ T68 w 161"/>
                              <a:gd name="T70" fmla="+- 0 1922 1888"/>
                              <a:gd name="T71" fmla="*/ 1922 h 38"/>
                              <a:gd name="T72" fmla="+- 0 9830 9816"/>
                              <a:gd name="T73" fmla="*/ T72 w 161"/>
                              <a:gd name="T74" fmla="+- 0 1923 1888"/>
                              <a:gd name="T75" fmla="*/ 1923 h 38"/>
                              <a:gd name="T76" fmla="+- 0 9820 9816"/>
                              <a:gd name="T77" fmla="*/ T76 w 161"/>
                              <a:gd name="T78" fmla="+- 0 1924 1888"/>
                              <a:gd name="T79" fmla="*/ 1924 h 38"/>
                              <a:gd name="T80" fmla="+- 0 9816 9816"/>
                              <a:gd name="T81" fmla="*/ T80 w 161"/>
                              <a:gd name="T82" fmla="+- 0 1925 1888"/>
                              <a:gd name="T83" fmla="*/ 1925 h 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61" h="38">
                                <a:moveTo>
                                  <a:pt x="0" y="37"/>
                                </a:moveTo>
                                <a:lnTo>
                                  <a:pt x="11" y="27"/>
                                </a:lnTo>
                                <a:lnTo>
                                  <a:pt x="18" y="20"/>
                                </a:lnTo>
                                <a:lnTo>
                                  <a:pt x="28" y="15"/>
                                </a:lnTo>
                                <a:lnTo>
                                  <a:pt x="52" y="7"/>
                                </a:lnTo>
                                <a:lnTo>
                                  <a:pt x="84" y="1"/>
                                </a:lnTo>
                                <a:lnTo>
                                  <a:pt x="113" y="0"/>
                                </a:lnTo>
                                <a:lnTo>
                                  <a:pt x="138" y="4"/>
                                </a:lnTo>
                                <a:lnTo>
                                  <a:pt x="160" y="14"/>
                                </a:lnTo>
                                <a:lnTo>
                                  <a:pt x="157" y="14"/>
                                </a:lnTo>
                                <a:lnTo>
                                  <a:pt x="148" y="15"/>
                                </a:lnTo>
                                <a:lnTo>
                                  <a:pt x="135" y="17"/>
                                </a:lnTo>
                                <a:lnTo>
                                  <a:pt x="119" y="21"/>
                                </a:lnTo>
                                <a:lnTo>
                                  <a:pt x="102" y="27"/>
                                </a:lnTo>
                                <a:lnTo>
                                  <a:pt x="84" y="32"/>
                                </a:lnTo>
                                <a:lnTo>
                                  <a:pt x="65" y="36"/>
                                </a:lnTo>
                                <a:lnTo>
                                  <a:pt x="47" y="36"/>
                                </a:lnTo>
                                <a:lnTo>
                                  <a:pt x="29" y="34"/>
                                </a:lnTo>
                                <a:lnTo>
                                  <a:pt x="14" y="35"/>
                                </a:lnTo>
                                <a:lnTo>
                                  <a:pt x="4" y="36"/>
                                </a:lnTo>
                                <a:lnTo>
                                  <a:pt x="0" y="3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 name="Picture 28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9825" y="1899"/>
                            <a:ext cx="13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Freeform 288"/>
                        <wps:cNvSpPr>
                          <a:spLocks/>
                        </wps:cNvSpPr>
                        <wps:spPr bwMode="auto">
                          <a:xfrm>
                            <a:off x="9825" y="1899"/>
                            <a:ext cx="137" cy="20"/>
                          </a:xfrm>
                          <a:custGeom>
                            <a:avLst/>
                            <a:gdLst>
                              <a:gd name="T0" fmla="+- 0 9826 9826"/>
                              <a:gd name="T1" fmla="*/ T0 w 137"/>
                              <a:gd name="T2" fmla="+- 0 1919 1899"/>
                              <a:gd name="T3" fmla="*/ 1919 h 20"/>
                              <a:gd name="T4" fmla="+- 0 9842 9826"/>
                              <a:gd name="T5" fmla="*/ T4 w 137"/>
                              <a:gd name="T6" fmla="+- 0 1916 1899"/>
                              <a:gd name="T7" fmla="*/ 1916 h 20"/>
                              <a:gd name="T8" fmla="+- 0 9880 9826"/>
                              <a:gd name="T9" fmla="*/ T8 w 137"/>
                              <a:gd name="T10" fmla="+- 0 1907 1899"/>
                              <a:gd name="T11" fmla="*/ 1907 h 20"/>
                              <a:gd name="T12" fmla="+- 0 9925 9826"/>
                              <a:gd name="T13" fmla="*/ T12 w 137"/>
                              <a:gd name="T14" fmla="+- 0 1900 1899"/>
                              <a:gd name="T15" fmla="*/ 1900 h 20"/>
                              <a:gd name="T16" fmla="+- 0 9962 9826"/>
                              <a:gd name="T17" fmla="*/ T16 w 137"/>
                              <a:gd name="T18" fmla="+- 0 1899 1899"/>
                              <a:gd name="T19" fmla="*/ 1899 h 20"/>
                            </a:gdLst>
                            <a:ahLst/>
                            <a:cxnLst>
                              <a:cxn ang="0">
                                <a:pos x="T1" y="T3"/>
                              </a:cxn>
                              <a:cxn ang="0">
                                <a:pos x="T5" y="T7"/>
                              </a:cxn>
                              <a:cxn ang="0">
                                <a:pos x="T9" y="T11"/>
                              </a:cxn>
                              <a:cxn ang="0">
                                <a:pos x="T13" y="T15"/>
                              </a:cxn>
                              <a:cxn ang="0">
                                <a:pos x="T17" y="T19"/>
                              </a:cxn>
                            </a:cxnLst>
                            <a:rect l="0" t="0" r="r" b="b"/>
                            <a:pathLst>
                              <a:path w="137" h="20">
                                <a:moveTo>
                                  <a:pt x="0" y="20"/>
                                </a:moveTo>
                                <a:lnTo>
                                  <a:pt x="16" y="17"/>
                                </a:lnTo>
                                <a:lnTo>
                                  <a:pt x="54" y="8"/>
                                </a:lnTo>
                                <a:lnTo>
                                  <a:pt x="99" y="1"/>
                                </a:lnTo>
                                <a:lnTo>
                                  <a:pt x="136"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 name="Picture 2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9831" y="1825"/>
                            <a:ext cx="23"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Freeform 290"/>
                        <wps:cNvSpPr>
                          <a:spLocks/>
                        </wps:cNvSpPr>
                        <wps:spPr bwMode="auto">
                          <a:xfrm>
                            <a:off x="9831" y="1825"/>
                            <a:ext cx="23" cy="68"/>
                          </a:xfrm>
                          <a:custGeom>
                            <a:avLst/>
                            <a:gdLst>
                              <a:gd name="T0" fmla="+- 0 9843 9831"/>
                              <a:gd name="T1" fmla="*/ T0 w 23"/>
                              <a:gd name="T2" fmla="+- 0 1893 1826"/>
                              <a:gd name="T3" fmla="*/ 1893 h 68"/>
                              <a:gd name="T4" fmla="+- 0 9838 9831"/>
                              <a:gd name="T5" fmla="*/ T4 w 23"/>
                              <a:gd name="T6" fmla="+- 0 1890 1826"/>
                              <a:gd name="T7" fmla="*/ 1890 h 68"/>
                              <a:gd name="T8" fmla="+- 0 9833 9831"/>
                              <a:gd name="T9" fmla="*/ T8 w 23"/>
                              <a:gd name="T10" fmla="+- 0 1873 1826"/>
                              <a:gd name="T11" fmla="*/ 1873 h 68"/>
                              <a:gd name="T12" fmla="+- 0 9831 9831"/>
                              <a:gd name="T13" fmla="*/ T12 w 23"/>
                              <a:gd name="T14" fmla="+- 0 1849 1826"/>
                              <a:gd name="T15" fmla="*/ 1849 h 68"/>
                              <a:gd name="T16" fmla="+- 0 9836 9831"/>
                              <a:gd name="T17" fmla="*/ T16 w 23"/>
                              <a:gd name="T18" fmla="+- 0 1826 1826"/>
                              <a:gd name="T19" fmla="*/ 1826 h 68"/>
                              <a:gd name="T20" fmla="+- 0 9841 9831"/>
                              <a:gd name="T21" fmla="*/ T20 w 23"/>
                              <a:gd name="T22" fmla="+- 0 1830 1826"/>
                              <a:gd name="T23" fmla="*/ 1830 h 68"/>
                              <a:gd name="T24" fmla="+- 0 9850 9831"/>
                              <a:gd name="T25" fmla="*/ T24 w 23"/>
                              <a:gd name="T26" fmla="+- 0 1842 1826"/>
                              <a:gd name="T27" fmla="*/ 1842 h 68"/>
                              <a:gd name="T28" fmla="+- 0 9854 9831"/>
                              <a:gd name="T29" fmla="*/ T28 w 23"/>
                              <a:gd name="T30" fmla="+- 0 1863 1826"/>
                              <a:gd name="T31" fmla="*/ 1863 h 68"/>
                              <a:gd name="T32" fmla="+- 0 9843 9831"/>
                              <a:gd name="T33" fmla="*/ T32 w 23"/>
                              <a:gd name="T34" fmla="+- 0 1893 1826"/>
                              <a:gd name="T35" fmla="*/ 1893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3" h="68">
                                <a:moveTo>
                                  <a:pt x="12" y="67"/>
                                </a:moveTo>
                                <a:lnTo>
                                  <a:pt x="7" y="64"/>
                                </a:lnTo>
                                <a:lnTo>
                                  <a:pt x="2" y="47"/>
                                </a:lnTo>
                                <a:lnTo>
                                  <a:pt x="0" y="23"/>
                                </a:lnTo>
                                <a:lnTo>
                                  <a:pt x="5" y="0"/>
                                </a:lnTo>
                                <a:lnTo>
                                  <a:pt x="10" y="4"/>
                                </a:lnTo>
                                <a:lnTo>
                                  <a:pt x="19" y="16"/>
                                </a:lnTo>
                                <a:lnTo>
                                  <a:pt x="23" y="37"/>
                                </a:lnTo>
                                <a:lnTo>
                                  <a:pt x="12" y="6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Freeform 291"/>
                        <wps:cNvSpPr>
                          <a:spLocks/>
                        </wps:cNvSpPr>
                        <wps:spPr bwMode="auto">
                          <a:xfrm>
                            <a:off x="9835" y="1833"/>
                            <a:ext cx="7" cy="50"/>
                          </a:xfrm>
                          <a:custGeom>
                            <a:avLst/>
                            <a:gdLst>
                              <a:gd name="T0" fmla="+- 0 9841 9835"/>
                              <a:gd name="T1" fmla="*/ T0 w 7"/>
                              <a:gd name="T2" fmla="+- 0 1883 1833"/>
                              <a:gd name="T3" fmla="*/ 1883 h 50"/>
                              <a:gd name="T4" fmla="+- 0 9841 9835"/>
                              <a:gd name="T5" fmla="*/ T4 w 7"/>
                              <a:gd name="T6" fmla="+- 0 1878 1833"/>
                              <a:gd name="T7" fmla="*/ 1878 h 50"/>
                              <a:gd name="T8" fmla="+- 0 9839 9835"/>
                              <a:gd name="T9" fmla="*/ T8 w 7"/>
                              <a:gd name="T10" fmla="+- 0 1865 1833"/>
                              <a:gd name="T11" fmla="*/ 1865 h 50"/>
                              <a:gd name="T12" fmla="+- 0 9837 9835"/>
                              <a:gd name="T13" fmla="*/ T12 w 7"/>
                              <a:gd name="T14" fmla="+- 0 1849 1833"/>
                              <a:gd name="T15" fmla="*/ 1849 h 50"/>
                              <a:gd name="T16" fmla="+- 0 9835 9835"/>
                              <a:gd name="T17" fmla="*/ T16 w 7"/>
                              <a:gd name="T18" fmla="+- 0 1833 1833"/>
                              <a:gd name="T19" fmla="*/ 1833 h 50"/>
                            </a:gdLst>
                            <a:ahLst/>
                            <a:cxnLst>
                              <a:cxn ang="0">
                                <a:pos x="T1" y="T3"/>
                              </a:cxn>
                              <a:cxn ang="0">
                                <a:pos x="T5" y="T7"/>
                              </a:cxn>
                              <a:cxn ang="0">
                                <a:pos x="T9" y="T11"/>
                              </a:cxn>
                              <a:cxn ang="0">
                                <a:pos x="T13" y="T15"/>
                              </a:cxn>
                              <a:cxn ang="0">
                                <a:pos x="T17" y="T19"/>
                              </a:cxn>
                            </a:cxnLst>
                            <a:rect l="0" t="0" r="r" b="b"/>
                            <a:pathLst>
                              <a:path w="7" h="50">
                                <a:moveTo>
                                  <a:pt x="6" y="50"/>
                                </a:moveTo>
                                <a:lnTo>
                                  <a:pt x="6" y="45"/>
                                </a:lnTo>
                                <a:lnTo>
                                  <a:pt x="4" y="32"/>
                                </a:lnTo>
                                <a:lnTo>
                                  <a:pt x="2" y="16"/>
                                </a:lnTo>
                                <a:lnTo>
                                  <a:pt x="0" y="0"/>
                                </a:lnTo>
                              </a:path>
                            </a:pathLst>
                          </a:custGeom>
                          <a:noFill/>
                          <a:ln w="758">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 name="Picture 29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9881" y="1823"/>
                            <a:ext cx="139" cy="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 name="Freeform 293"/>
                        <wps:cNvSpPr>
                          <a:spLocks/>
                        </wps:cNvSpPr>
                        <wps:spPr bwMode="auto">
                          <a:xfrm>
                            <a:off x="9881" y="1823"/>
                            <a:ext cx="139" cy="62"/>
                          </a:xfrm>
                          <a:custGeom>
                            <a:avLst/>
                            <a:gdLst>
                              <a:gd name="T0" fmla="+- 0 9882 9882"/>
                              <a:gd name="T1" fmla="*/ T0 w 139"/>
                              <a:gd name="T2" fmla="+- 0 1847 1823"/>
                              <a:gd name="T3" fmla="*/ 1847 h 62"/>
                              <a:gd name="T4" fmla="+- 0 9894 9882"/>
                              <a:gd name="T5" fmla="*/ T4 w 139"/>
                              <a:gd name="T6" fmla="+- 0 1838 1823"/>
                              <a:gd name="T7" fmla="*/ 1838 h 62"/>
                              <a:gd name="T8" fmla="+- 0 9908 9882"/>
                              <a:gd name="T9" fmla="*/ T8 w 139"/>
                              <a:gd name="T10" fmla="+- 0 1831 1823"/>
                              <a:gd name="T11" fmla="*/ 1831 h 62"/>
                              <a:gd name="T12" fmla="+- 0 9923 9882"/>
                              <a:gd name="T13" fmla="*/ T12 w 139"/>
                              <a:gd name="T14" fmla="+- 0 1827 1823"/>
                              <a:gd name="T15" fmla="*/ 1827 h 62"/>
                              <a:gd name="T16" fmla="+- 0 9941 9882"/>
                              <a:gd name="T17" fmla="*/ T16 w 139"/>
                              <a:gd name="T18" fmla="+- 0 1823 1823"/>
                              <a:gd name="T19" fmla="*/ 1823 h 62"/>
                              <a:gd name="T20" fmla="+- 0 9961 9882"/>
                              <a:gd name="T21" fmla="*/ T20 w 139"/>
                              <a:gd name="T22" fmla="+- 0 1826 1823"/>
                              <a:gd name="T23" fmla="*/ 1826 h 62"/>
                              <a:gd name="T24" fmla="+- 0 9984 9882"/>
                              <a:gd name="T25" fmla="*/ T24 w 139"/>
                              <a:gd name="T26" fmla="+- 0 1839 1823"/>
                              <a:gd name="T27" fmla="*/ 1839 h 62"/>
                              <a:gd name="T28" fmla="+- 0 10005 9882"/>
                              <a:gd name="T29" fmla="*/ T28 w 139"/>
                              <a:gd name="T30" fmla="+- 0 1859 1823"/>
                              <a:gd name="T31" fmla="*/ 1859 h 62"/>
                              <a:gd name="T32" fmla="+- 0 10020 9882"/>
                              <a:gd name="T33" fmla="*/ T32 w 139"/>
                              <a:gd name="T34" fmla="+- 0 1885 1823"/>
                              <a:gd name="T35" fmla="*/ 1885 h 62"/>
                              <a:gd name="T36" fmla="+- 0 10012 9882"/>
                              <a:gd name="T37" fmla="*/ T36 w 139"/>
                              <a:gd name="T38" fmla="+- 0 1883 1823"/>
                              <a:gd name="T39" fmla="*/ 1883 h 62"/>
                              <a:gd name="T40" fmla="+- 0 9992 9882"/>
                              <a:gd name="T41" fmla="*/ T40 w 139"/>
                              <a:gd name="T42" fmla="+- 0 1879 1823"/>
                              <a:gd name="T43" fmla="*/ 1879 h 62"/>
                              <a:gd name="T44" fmla="+- 0 9969 9882"/>
                              <a:gd name="T45" fmla="*/ T44 w 139"/>
                              <a:gd name="T46" fmla="+- 0 1871 1823"/>
                              <a:gd name="T47" fmla="*/ 1871 h 62"/>
                              <a:gd name="T48" fmla="+- 0 9951 9882"/>
                              <a:gd name="T49" fmla="*/ T48 w 139"/>
                              <a:gd name="T50" fmla="+- 0 1860 1823"/>
                              <a:gd name="T51" fmla="*/ 1860 h 62"/>
                              <a:gd name="T52" fmla="+- 0 9937 9882"/>
                              <a:gd name="T53" fmla="*/ T52 w 139"/>
                              <a:gd name="T54" fmla="+- 0 1848 1823"/>
                              <a:gd name="T55" fmla="*/ 1848 h 62"/>
                              <a:gd name="T56" fmla="+- 0 9920 9882"/>
                              <a:gd name="T57" fmla="*/ T56 w 139"/>
                              <a:gd name="T58" fmla="+- 0 1840 1823"/>
                              <a:gd name="T59" fmla="*/ 1840 h 62"/>
                              <a:gd name="T60" fmla="+- 0 9901 9882"/>
                              <a:gd name="T61" fmla="*/ T60 w 139"/>
                              <a:gd name="T62" fmla="+- 0 1839 1823"/>
                              <a:gd name="T63" fmla="*/ 1839 h 62"/>
                              <a:gd name="T64" fmla="+- 0 9882 9882"/>
                              <a:gd name="T65" fmla="*/ T64 w 139"/>
                              <a:gd name="T66" fmla="+- 0 1847 1823"/>
                              <a:gd name="T67" fmla="*/ 1847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39" h="62">
                                <a:moveTo>
                                  <a:pt x="0" y="24"/>
                                </a:moveTo>
                                <a:lnTo>
                                  <a:pt x="12" y="15"/>
                                </a:lnTo>
                                <a:lnTo>
                                  <a:pt x="26" y="8"/>
                                </a:lnTo>
                                <a:lnTo>
                                  <a:pt x="41" y="4"/>
                                </a:lnTo>
                                <a:lnTo>
                                  <a:pt x="59" y="0"/>
                                </a:lnTo>
                                <a:lnTo>
                                  <a:pt x="79" y="3"/>
                                </a:lnTo>
                                <a:lnTo>
                                  <a:pt x="102" y="16"/>
                                </a:lnTo>
                                <a:lnTo>
                                  <a:pt x="123" y="36"/>
                                </a:lnTo>
                                <a:lnTo>
                                  <a:pt x="138" y="62"/>
                                </a:lnTo>
                                <a:lnTo>
                                  <a:pt x="130" y="60"/>
                                </a:lnTo>
                                <a:lnTo>
                                  <a:pt x="110" y="56"/>
                                </a:lnTo>
                                <a:lnTo>
                                  <a:pt x="87" y="48"/>
                                </a:lnTo>
                                <a:lnTo>
                                  <a:pt x="69" y="37"/>
                                </a:lnTo>
                                <a:lnTo>
                                  <a:pt x="55" y="25"/>
                                </a:lnTo>
                                <a:lnTo>
                                  <a:pt x="38" y="17"/>
                                </a:lnTo>
                                <a:lnTo>
                                  <a:pt x="19" y="16"/>
                                </a:lnTo>
                                <a:lnTo>
                                  <a:pt x="0" y="24"/>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0" name="Picture 29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9898" y="1834"/>
                            <a:ext cx="82"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Freeform 295"/>
                        <wps:cNvSpPr>
                          <a:spLocks/>
                        </wps:cNvSpPr>
                        <wps:spPr bwMode="auto">
                          <a:xfrm>
                            <a:off x="9898" y="1834"/>
                            <a:ext cx="82" cy="22"/>
                          </a:xfrm>
                          <a:custGeom>
                            <a:avLst/>
                            <a:gdLst>
                              <a:gd name="T0" fmla="+- 0 9898 9898"/>
                              <a:gd name="T1" fmla="*/ T0 w 82"/>
                              <a:gd name="T2" fmla="+- 0 1836 1835"/>
                              <a:gd name="T3" fmla="*/ 1836 h 22"/>
                              <a:gd name="T4" fmla="+- 0 9914 9898"/>
                              <a:gd name="T5" fmla="*/ T4 w 82"/>
                              <a:gd name="T6" fmla="+- 0 1835 1835"/>
                              <a:gd name="T7" fmla="*/ 1835 h 22"/>
                              <a:gd name="T8" fmla="+- 0 9936 9898"/>
                              <a:gd name="T9" fmla="*/ T8 w 82"/>
                              <a:gd name="T10" fmla="+- 0 1837 1835"/>
                              <a:gd name="T11" fmla="*/ 1837 h 22"/>
                              <a:gd name="T12" fmla="+- 0 9959 9898"/>
                              <a:gd name="T13" fmla="*/ T12 w 82"/>
                              <a:gd name="T14" fmla="+- 0 1843 1835"/>
                              <a:gd name="T15" fmla="*/ 1843 h 22"/>
                              <a:gd name="T16" fmla="+- 0 9980 9898"/>
                              <a:gd name="T17" fmla="*/ T16 w 82"/>
                              <a:gd name="T18" fmla="+- 0 1856 1835"/>
                              <a:gd name="T19" fmla="*/ 1856 h 22"/>
                            </a:gdLst>
                            <a:ahLst/>
                            <a:cxnLst>
                              <a:cxn ang="0">
                                <a:pos x="T1" y="T3"/>
                              </a:cxn>
                              <a:cxn ang="0">
                                <a:pos x="T5" y="T7"/>
                              </a:cxn>
                              <a:cxn ang="0">
                                <a:pos x="T9" y="T11"/>
                              </a:cxn>
                              <a:cxn ang="0">
                                <a:pos x="T13" y="T15"/>
                              </a:cxn>
                              <a:cxn ang="0">
                                <a:pos x="T17" y="T19"/>
                              </a:cxn>
                            </a:cxnLst>
                            <a:rect l="0" t="0" r="r" b="b"/>
                            <a:pathLst>
                              <a:path w="82" h="22">
                                <a:moveTo>
                                  <a:pt x="0" y="1"/>
                                </a:moveTo>
                                <a:lnTo>
                                  <a:pt x="16" y="0"/>
                                </a:lnTo>
                                <a:lnTo>
                                  <a:pt x="38" y="2"/>
                                </a:lnTo>
                                <a:lnTo>
                                  <a:pt x="61" y="8"/>
                                </a:lnTo>
                                <a:lnTo>
                                  <a:pt x="82" y="21"/>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2" name="Picture 29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9905" y="1741"/>
                            <a:ext cx="150"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 name="Freeform 297"/>
                        <wps:cNvSpPr>
                          <a:spLocks/>
                        </wps:cNvSpPr>
                        <wps:spPr bwMode="auto">
                          <a:xfrm>
                            <a:off x="9905" y="1741"/>
                            <a:ext cx="150" cy="76"/>
                          </a:xfrm>
                          <a:custGeom>
                            <a:avLst/>
                            <a:gdLst>
                              <a:gd name="T0" fmla="+- 0 9906 9905"/>
                              <a:gd name="T1" fmla="*/ T0 w 150"/>
                              <a:gd name="T2" fmla="+- 0 1818 1742"/>
                              <a:gd name="T3" fmla="*/ 1818 h 76"/>
                              <a:gd name="T4" fmla="+- 0 9905 9905"/>
                              <a:gd name="T5" fmla="*/ T4 w 150"/>
                              <a:gd name="T6" fmla="+- 0 1812 1742"/>
                              <a:gd name="T7" fmla="*/ 1812 h 76"/>
                              <a:gd name="T8" fmla="+- 0 9937 9905"/>
                              <a:gd name="T9" fmla="*/ T8 w 150"/>
                              <a:gd name="T10" fmla="+- 0 1784 1742"/>
                              <a:gd name="T11" fmla="*/ 1784 h 76"/>
                              <a:gd name="T12" fmla="+- 0 9990 9905"/>
                              <a:gd name="T13" fmla="*/ T12 w 150"/>
                              <a:gd name="T14" fmla="+- 0 1754 1742"/>
                              <a:gd name="T15" fmla="*/ 1754 h 76"/>
                              <a:gd name="T16" fmla="+- 0 10052 9905"/>
                              <a:gd name="T17" fmla="*/ T16 w 150"/>
                              <a:gd name="T18" fmla="+- 0 1742 1742"/>
                              <a:gd name="T19" fmla="*/ 1742 h 76"/>
                              <a:gd name="T20" fmla="+- 0 10054 9905"/>
                              <a:gd name="T21" fmla="*/ T20 w 150"/>
                              <a:gd name="T22" fmla="+- 0 1746 1742"/>
                              <a:gd name="T23" fmla="*/ 1746 h 76"/>
                              <a:gd name="T24" fmla="+- 0 10055 9905"/>
                              <a:gd name="T25" fmla="*/ T24 w 150"/>
                              <a:gd name="T26" fmla="+- 0 1757 1742"/>
                              <a:gd name="T27" fmla="*/ 1757 h 76"/>
                              <a:gd name="T28" fmla="+- 0 10045 9905"/>
                              <a:gd name="T29" fmla="*/ T28 w 150"/>
                              <a:gd name="T30" fmla="+- 0 1772 1742"/>
                              <a:gd name="T31" fmla="*/ 1772 h 76"/>
                              <a:gd name="T32" fmla="+- 0 10017 9905"/>
                              <a:gd name="T33" fmla="*/ T32 w 150"/>
                              <a:gd name="T34" fmla="+- 0 1788 1742"/>
                              <a:gd name="T35" fmla="*/ 1788 h 76"/>
                              <a:gd name="T36" fmla="+- 0 9983 9905"/>
                              <a:gd name="T37" fmla="*/ T36 w 150"/>
                              <a:gd name="T38" fmla="+- 0 1799 1742"/>
                              <a:gd name="T39" fmla="*/ 1799 h 76"/>
                              <a:gd name="T40" fmla="+- 0 9957 9905"/>
                              <a:gd name="T41" fmla="*/ T40 w 150"/>
                              <a:gd name="T42" fmla="+- 0 1802 1742"/>
                              <a:gd name="T43" fmla="*/ 1802 h 76"/>
                              <a:gd name="T44" fmla="+- 0 9933 9905"/>
                              <a:gd name="T45" fmla="*/ T44 w 150"/>
                              <a:gd name="T46" fmla="+- 0 1807 1742"/>
                              <a:gd name="T47" fmla="*/ 1807 h 76"/>
                              <a:gd name="T48" fmla="+- 0 9906 9905"/>
                              <a:gd name="T49" fmla="*/ T48 w 150"/>
                              <a:gd name="T50" fmla="+- 0 1818 1742"/>
                              <a:gd name="T51" fmla="*/ 1818 h 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50" h="76">
                                <a:moveTo>
                                  <a:pt x="1" y="76"/>
                                </a:moveTo>
                                <a:lnTo>
                                  <a:pt x="0" y="70"/>
                                </a:lnTo>
                                <a:lnTo>
                                  <a:pt x="32" y="42"/>
                                </a:lnTo>
                                <a:lnTo>
                                  <a:pt x="85" y="12"/>
                                </a:lnTo>
                                <a:lnTo>
                                  <a:pt x="147" y="0"/>
                                </a:lnTo>
                                <a:lnTo>
                                  <a:pt x="149" y="4"/>
                                </a:lnTo>
                                <a:lnTo>
                                  <a:pt x="150" y="15"/>
                                </a:lnTo>
                                <a:lnTo>
                                  <a:pt x="140" y="30"/>
                                </a:lnTo>
                                <a:lnTo>
                                  <a:pt x="112" y="46"/>
                                </a:lnTo>
                                <a:lnTo>
                                  <a:pt x="78" y="57"/>
                                </a:lnTo>
                                <a:lnTo>
                                  <a:pt x="52" y="60"/>
                                </a:lnTo>
                                <a:lnTo>
                                  <a:pt x="28" y="65"/>
                                </a:lnTo>
                                <a:lnTo>
                                  <a:pt x="1" y="7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4" name="Picture 2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915" y="1792"/>
                            <a:ext cx="33" cy="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 name="Freeform 299"/>
                        <wps:cNvSpPr>
                          <a:spLocks/>
                        </wps:cNvSpPr>
                        <wps:spPr bwMode="auto">
                          <a:xfrm>
                            <a:off x="9915" y="1792"/>
                            <a:ext cx="33" cy="16"/>
                          </a:xfrm>
                          <a:custGeom>
                            <a:avLst/>
                            <a:gdLst>
                              <a:gd name="T0" fmla="+- 0 9916 9916"/>
                              <a:gd name="T1" fmla="*/ T0 w 33"/>
                              <a:gd name="T2" fmla="+- 0 1808 1793"/>
                              <a:gd name="T3" fmla="*/ 1808 h 16"/>
                              <a:gd name="T4" fmla="+- 0 9921 9916"/>
                              <a:gd name="T5" fmla="*/ T4 w 33"/>
                              <a:gd name="T6" fmla="+- 0 1804 1793"/>
                              <a:gd name="T7" fmla="*/ 1804 h 16"/>
                              <a:gd name="T8" fmla="+- 0 9941 9916"/>
                              <a:gd name="T9" fmla="*/ T8 w 33"/>
                              <a:gd name="T10" fmla="+- 0 1797 1793"/>
                              <a:gd name="T11" fmla="*/ 1797 h 16"/>
                              <a:gd name="T12" fmla="+- 0 9948 9916"/>
                              <a:gd name="T13" fmla="*/ T12 w 33"/>
                              <a:gd name="T14" fmla="+- 0 1793 1793"/>
                              <a:gd name="T15" fmla="*/ 1793 h 16"/>
                            </a:gdLst>
                            <a:ahLst/>
                            <a:cxnLst>
                              <a:cxn ang="0">
                                <a:pos x="T1" y="T3"/>
                              </a:cxn>
                              <a:cxn ang="0">
                                <a:pos x="T5" y="T7"/>
                              </a:cxn>
                              <a:cxn ang="0">
                                <a:pos x="T9" y="T11"/>
                              </a:cxn>
                              <a:cxn ang="0">
                                <a:pos x="T13" y="T15"/>
                              </a:cxn>
                            </a:cxnLst>
                            <a:rect l="0" t="0" r="r" b="b"/>
                            <a:pathLst>
                              <a:path w="33" h="16">
                                <a:moveTo>
                                  <a:pt x="0" y="15"/>
                                </a:moveTo>
                                <a:lnTo>
                                  <a:pt x="5" y="11"/>
                                </a:lnTo>
                                <a:lnTo>
                                  <a:pt x="25" y="4"/>
                                </a:lnTo>
                                <a:lnTo>
                                  <a:pt x="32"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 name="Picture 30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9835" y="1715"/>
                            <a:ext cx="43"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 name="Freeform 301"/>
                        <wps:cNvSpPr>
                          <a:spLocks/>
                        </wps:cNvSpPr>
                        <wps:spPr bwMode="auto">
                          <a:xfrm>
                            <a:off x="9835" y="1715"/>
                            <a:ext cx="43" cy="148"/>
                          </a:xfrm>
                          <a:custGeom>
                            <a:avLst/>
                            <a:gdLst>
                              <a:gd name="T0" fmla="+- 0 9868 9836"/>
                              <a:gd name="T1" fmla="*/ T0 w 43"/>
                              <a:gd name="T2" fmla="+- 0 1863 1715"/>
                              <a:gd name="T3" fmla="*/ 1863 h 148"/>
                              <a:gd name="T4" fmla="+- 0 9864 9836"/>
                              <a:gd name="T5" fmla="*/ T4 w 43"/>
                              <a:gd name="T6" fmla="+- 0 1861 1715"/>
                              <a:gd name="T7" fmla="*/ 1861 h 148"/>
                              <a:gd name="T8" fmla="+- 0 9857 9836"/>
                              <a:gd name="T9" fmla="*/ T8 w 43"/>
                              <a:gd name="T10" fmla="+- 0 1843 1715"/>
                              <a:gd name="T11" fmla="*/ 1843 h 148"/>
                              <a:gd name="T12" fmla="+- 0 9850 9836"/>
                              <a:gd name="T13" fmla="*/ T12 w 43"/>
                              <a:gd name="T14" fmla="+- 0 1820 1715"/>
                              <a:gd name="T15" fmla="*/ 1820 h 148"/>
                              <a:gd name="T16" fmla="+- 0 9844 9836"/>
                              <a:gd name="T17" fmla="*/ T16 w 43"/>
                              <a:gd name="T18" fmla="+- 0 1800 1715"/>
                              <a:gd name="T19" fmla="*/ 1800 h 148"/>
                              <a:gd name="T20" fmla="+- 0 9840 9836"/>
                              <a:gd name="T21" fmla="*/ T20 w 43"/>
                              <a:gd name="T22" fmla="+- 0 1788 1715"/>
                              <a:gd name="T23" fmla="*/ 1788 h 148"/>
                              <a:gd name="T24" fmla="+- 0 9838 9836"/>
                              <a:gd name="T25" fmla="*/ T24 w 43"/>
                              <a:gd name="T26" fmla="+- 0 1779 1715"/>
                              <a:gd name="T27" fmla="*/ 1779 h 148"/>
                              <a:gd name="T28" fmla="+- 0 9837 9836"/>
                              <a:gd name="T29" fmla="*/ T28 w 43"/>
                              <a:gd name="T30" fmla="+- 0 1770 1715"/>
                              <a:gd name="T31" fmla="*/ 1770 h 148"/>
                              <a:gd name="T32" fmla="+- 0 9836 9836"/>
                              <a:gd name="T33" fmla="*/ T32 w 43"/>
                              <a:gd name="T34" fmla="+- 0 1756 1715"/>
                              <a:gd name="T35" fmla="*/ 1756 h 148"/>
                              <a:gd name="T36" fmla="+- 0 9836 9836"/>
                              <a:gd name="T37" fmla="*/ T36 w 43"/>
                              <a:gd name="T38" fmla="+- 0 1740 1715"/>
                              <a:gd name="T39" fmla="*/ 1740 h 148"/>
                              <a:gd name="T40" fmla="+- 0 9836 9836"/>
                              <a:gd name="T41" fmla="*/ T40 w 43"/>
                              <a:gd name="T42" fmla="+- 0 1727 1715"/>
                              <a:gd name="T43" fmla="*/ 1727 h 148"/>
                              <a:gd name="T44" fmla="+- 0 9836 9836"/>
                              <a:gd name="T45" fmla="*/ T44 w 43"/>
                              <a:gd name="T46" fmla="+- 0 1719 1715"/>
                              <a:gd name="T47" fmla="*/ 1719 h 148"/>
                              <a:gd name="T48" fmla="+- 0 9836 9836"/>
                              <a:gd name="T49" fmla="*/ T48 w 43"/>
                              <a:gd name="T50" fmla="+- 0 1715 1715"/>
                              <a:gd name="T51" fmla="*/ 1715 h 148"/>
                              <a:gd name="T52" fmla="+- 0 9839 9836"/>
                              <a:gd name="T53" fmla="*/ T52 w 43"/>
                              <a:gd name="T54" fmla="+- 0 1719 1715"/>
                              <a:gd name="T55" fmla="*/ 1719 h 148"/>
                              <a:gd name="T56" fmla="+- 0 9847 9836"/>
                              <a:gd name="T57" fmla="*/ T56 w 43"/>
                              <a:gd name="T58" fmla="+- 0 1729 1715"/>
                              <a:gd name="T59" fmla="*/ 1729 h 148"/>
                              <a:gd name="T60" fmla="+- 0 9856 9836"/>
                              <a:gd name="T61" fmla="*/ T60 w 43"/>
                              <a:gd name="T62" fmla="+- 0 1742 1715"/>
                              <a:gd name="T63" fmla="*/ 1742 h 148"/>
                              <a:gd name="T64" fmla="+- 0 9861 9836"/>
                              <a:gd name="T65" fmla="*/ T64 w 43"/>
                              <a:gd name="T66" fmla="+- 0 1755 1715"/>
                              <a:gd name="T67" fmla="*/ 1755 h 148"/>
                              <a:gd name="T68" fmla="+- 0 9868 9836"/>
                              <a:gd name="T69" fmla="*/ T68 w 43"/>
                              <a:gd name="T70" fmla="+- 0 1768 1715"/>
                              <a:gd name="T71" fmla="*/ 1768 h 148"/>
                              <a:gd name="T72" fmla="+- 0 9876 9836"/>
                              <a:gd name="T73" fmla="*/ T72 w 43"/>
                              <a:gd name="T74" fmla="+- 0 1788 1715"/>
                              <a:gd name="T75" fmla="*/ 1788 h 148"/>
                              <a:gd name="T76" fmla="+- 0 9879 9836"/>
                              <a:gd name="T77" fmla="*/ T76 w 43"/>
                              <a:gd name="T78" fmla="+- 0 1818 1715"/>
                              <a:gd name="T79" fmla="*/ 1818 h 148"/>
                              <a:gd name="T80" fmla="+- 0 9868 9836"/>
                              <a:gd name="T81" fmla="*/ T80 w 43"/>
                              <a:gd name="T82" fmla="+- 0 1863 1715"/>
                              <a:gd name="T83" fmla="*/ 1863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3" h="148">
                                <a:moveTo>
                                  <a:pt x="32" y="148"/>
                                </a:moveTo>
                                <a:lnTo>
                                  <a:pt x="28" y="146"/>
                                </a:lnTo>
                                <a:lnTo>
                                  <a:pt x="21" y="128"/>
                                </a:lnTo>
                                <a:lnTo>
                                  <a:pt x="14" y="105"/>
                                </a:lnTo>
                                <a:lnTo>
                                  <a:pt x="8" y="85"/>
                                </a:lnTo>
                                <a:lnTo>
                                  <a:pt x="4" y="73"/>
                                </a:lnTo>
                                <a:lnTo>
                                  <a:pt x="2" y="64"/>
                                </a:lnTo>
                                <a:lnTo>
                                  <a:pt x="1" y="55"/>
                                </a:lnTo>
                                <a:lnTo>
                                  <a:pt x="0" y="41"/>
                                </a:lnTo>
                                <a:lnTo>
                                  <a:pt x="0" y="25"/>
                                </a:lnTo>
                                <a:lnTo>
                                  <a:pt x="0" y="12"/>
                                </a:lnTo>
                                <a:lnTo>
                                  <a:pt x="0" y="4"/>
                                </a:lnTo>
                                <a:lnTo>
                                  <a:pt x="0" y="0"/>
                                </a:lnTo>
                                <a:lnTo>
                                  <a:pt x="3" y="4"/>
                                </a:lnTo>
                                <a:lnTo>
                                  <a:pt x="11" y="14"/>
                                </a:lnTo>
                                <a:lnTo>
                                  <a:pt x="20" y="27"/>
                                </a:lnTo>
                                <a:lnTo>
                                  <a:pt x="25" y="40"/>
                                </a:lnTo>
                                <a:lnTo>
                                  <a:pt x="32" y="53"/>
                                </a:lnTo>
                                <a:lnTo>
                                  <a:pt x="40" y="73"/>
                                </a:lnTo>
                                <a:lnTo>
                                  <a:pt x="43" y="103"/>
                                </a:lnTo>
                                <a:lnTo>
                                  <a:pt x="32" y="148"/>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 name="Picture 30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9838" y="1726"/>
                            <a:ext cx="29"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 name="Freeform 303"/>
                        <wps:cNvSpPr>
                          <a:spLocks/>
                        </wps:cNvSpPr>
                        <wps:spPr bwMode="auto">
                          <a:xfrm>
                            <a:off x="9838" y="1726"/>
                            <a:ext cx="29" cy="118"/>
                          </a:xfrm>
                          <a:custGeom>
                            <a:avLst/>
                            <a:gdLst>
                              <a:gd name="T0" fmla="+- 0 9867 9838"/>
                              <a:gd name="T1" fmla="*/ T0 w 29"/>
                              <a:gd name="T2" fmla="+- 0 1844 1726"/>
                              <a:gd name="T3" fmla="*/ 1844 h 118"/>
                              <a:gd name="T4" fmla="+- 0 9866 9838"/>
                              <a:gd name="T5" fmla="*/ T4 w 29"/>
                              <a:gd name="T6" fmla="+- 0 1833 1726"/>
                              <a:gd name="T7" fmla="*/ 1833 h 118"/>
                              <a:gd name="T8" fmla="+- 0 9862 9838"/>
                              <a:gd name="T9" fmla="*/ T8 w 29"/>
                              <a:gd name="T10" fmla="+- 0 1806 1726"/>
                              <a:gd name="T11" fmla="*/ 1806 h 118"/>
                              <a:gd name="T12" fmla="+- 0 9853 9838"/>
                              <a:gd name="T13" fmla="*/ T12 w 29"/>
                              <a:gd name="T14" fmla="+- 0 1768 1726"/>
                              <a:gd name="T15" fmla="*/ 1768 h 118"/>
                              <a:gd name="T16" fmla="+- 0 9838 9838"/>
                              <a:gd name="T17" fmla="*/ T16 w 29"/>
                              <a:gd name="T18" fmla="+- 0 1726 1726"/>
                              <a:gd name="T19" fmla="*/ 1726 h 118"/>
                            </a:gdLst>
                            <a:ahLst/>
                            <a:cxnLst>
                              <a:cxn ang="0">
                                <a:pos x="T1" y="T3"/>
                              </a:cxn>
                              <a:cxn ang="0">
                                <a:pos x="T5" y="T7"/>
                              </a:cxn>
                              <a:cxn ang="0">
                                <a:pos x="T9" y="T11"/>
                              </a:cxn>
                              <a:cxn ang="0">
                                <a:pos x="T13" y="T15"/>
                              </a:cxn>
                              <a:cxn ang="0">
                                <a:pos x="T17" y="T19"/>
                              </a:cxn>
                            </a:cxnLst>
                            <a:rect l="0" t="0" r="r" b="b"/>
                            <a:pathLst>
                              <a:path w="29" h="118">
                                <a:moveTo>
                                  <a:pt x="29" y="118"/>
                                </a:moveTo>
                                <a:lnTo>
                                  <a:pt x="28" y="107"/>
                                </a:lnTo>
                                <a:lnTo>
                                  <a:pt x="24" y="80"/>
                                </a:lnTo>
                                <a:lnTo>
                                  <a:pt x="15" y="42"/>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0" name="Picture 30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9872" y="1689"/>
                            <a:ext cx="40"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 name="Freeform 305"/>
                        <wps:cNvSpPr>
                          <a:spLocks/>
                        </wps:cNvSpPr>
                        <wps:spPr bwMode="auto">
                          <a:xfrm>
                            <a:off x="9872" y="1689"/>
                            <a:ext cx="40" cy="140"/>
                          </a:xfrm>
                          <a:custGeom>
                            <a:avLst/>
                            <a:gdLst>
                              <a:gd name="T0" fmla="+- 0 9894 9873"/>
                              <a:gd name="T1" fmla="*/ T0 w 40"/>
                              <a:gd name="T2" fmla="+- 0 1828 1690"/>
                              <a:gd name="T3" fmla="*/ 1828 h 140"/>
                              <a:gd name="T4" fmla="+- 0 9894 9873"/>
                              <a:gd name="T5" fmla="*/ T4 w 40"/>
                              <a:gd name="T6" fmla="+- 0 1814 1690"/>
                              <a:gd name="T7" fmla="*/ 1814 h 140"/>
                              <a:gd name="T8" fmla="+- 0 9891 9873"/>
                              <a:gd name="T9" fmla="*/ T8 w 40"/>
                              <a:gd name="T10" fmla="+- 0 1803 1690"/>
                              <a:gd name="T11" fmla="*/ 1803 h 140"/>
                              <a:gd name="T12" fmla="+- 0 9884 9873"/>
                              <a:gd name="T13" fmla="*/ T12 w 40"/>
                              <a:gd name="T14" fmla="+- 0 1794 1690"/>
                              <a:gd name="T15" fmla="*/ 1794 h 140"/>
                              <a:gd name="T16" fmla="+- 0 9879 9873"/>
                              <a:gd name="T17" fmla="*/ T16 w 40"/>
                              <a:gd name="T18" fmla="+- 0 1785 1690"/>
                              <a:gd name="T19" fmla="*/ 1785 h 140"/>
                              <a:gd name="T20" fmla="+- 0 9875 9873"/>
                              <a:gd name="T21" fmla="*/ T20 w 40"/>
                              <a:gd name="T22" fmla="+- 0 1770 1690"/>
                              <a:gd name="T23" fmla="*/ 1770 h 140"/>
                              <a:gd name="T24" fmla="+- 0 9873 9873"/>
                              <a:gd name="T25" fmla="*/ T24 w 40"/>
                              <a:gd name="T26" fmla="+- 0 1754 1690"/>
                              <a:gd name="T27" fmla="*/ 1754 h 140"/>
                              <a:gd name="T28" fmla="+- 0 9874 9873"/>
                              <a:gd name="T29" fmla="*/ T28 w 40"/>
                              <a:gd name="T30" fmla="+- 0 1740 1690"/>
                              <a:gd name="T31" fmla="*/ 1740 h 140"/>
                              <a:gd name="T32" fmla="+- 0 9877 9873"/>
                              <a:gd name="T33" fmla="*/ T32 w 40"/>
                              <a:gd name="T34" fmla="+- 0 1725 1690"/>
                              <a:gd name="T35" fmla="*/ 1725 h 140"/>
                              <a:gd name="T36" fmla="+- 0 9877 9873"/>
                              <a:gd name="T37" fmla="*/ T36 w 40"/>
                              <a:gd name="T38" fmla="+- 0 1709 1690"/>
                              <a:gd name="T39" fmla="*/ 1709 h 140"/>
                              <a:gd name="T40" fmla="+- 0 9876 9873"/>
                              <a:gd name="T41" fmla="*/ T40 w 40"/>
                              <a:gd name="T42" fmla="+- 0 1695 1690"/>
                              <a:gd name="T43" fmla="*/ 1695 h 140"/>
                              <a:gd name="T44" fmla="+- 0 9876 9873"/>
                              <a:gd name="T45" fmla="*/ T44 w 40"/>
                              <a:gd name="T46" fmla="+- 0 1690 1690"/>
                              <a:gd name="T47" fmla="*/ 1690 h 140"/>
                              <a:gd name="T48" fmla="+- 0 9879 9873"/>
                              <a:gd name="T49" fmla="*/ T48 w 40"/>
                              <a:gd name="T50" fmla="+- 0 1697 1690"/>
                              <a:gd name="T51" fmla="*/ 1697 h 140"/>
                              <a:gd name="T52" fmla="+- 0 9886 9873"/>
                              <a:gd name="T53" fmla="*/ T52 w 40"/>
                              <a:gd name="T54" fmla="+- 0 1713 1690"/>
                              <a:gd name="T55" fmla="*/ 1713 h 140"/>
                              <a:gd name="T56" fmla="+- 0 9894 9873"/>
                              <a:gd name="T57" fmla="*/ T56 w 40"/>
                              <a:gd name="T58" fmla="+- 0 1731 1690"/>
                              <a:gd name="T59" fmla="*/ 1731 h 140"/>
                              <a:gd name="T60" fmla="+- 0 9902 9873"/>
                              <a:gd name="T61" fmla="*/ T60 w 40"/>
                              <a:gd name="T62" fmla="+- 0 1744 1690"/>
                              <a:gd name="T63" fmla="*/ 1744 h 140"/>
                              <a:gd name="T64" fmla="+- 0 9908 9873"/>
                              <a:gd name="T65" fmla="*/ T64 w 40"/>
                              <a:gd name="T66" fmla="+- 0 1753 1690"/>
                              <a:gd name="T67" fmla="*/ 1753 h 140"/>
                              <a:gd name="T68" fmla="+- 0 9912 9873"/>
                              <a:gd name="T69" fmla="*/ T68 w 40"/>
                              <a:gd name="T70" fmla="+- 0 1765 1690"/>
                              <a:gd name="T71" fmla="*/ 1765 h 140"/>
                              <a:gd name="T72" fmla="+- 0 9912 9873"/>
                              <a:gd name="T73" fmla="*/ T72 w 40"/>
                              <a:gd name="T74" fmla="+- 0 1781 1690"/>
                              <a:gd name="T75" fmla="*/ 1781 h 140"/>
                              <a:gd name="T76" fmla="+- 0 9904 9873"/>
                              <a:gd name="T77" fmla="*/ T76 w 40"/>
                              <a:gd name="T78" fmla="+- 0 1804 1690"/>
                              <a:gd name="T79" fmla="*/ 1804 h 140"/>
                              <a:gd name="T80" fmla="+- 0 9897 9873"/>
                              <a:gd name="T81" fmla="*/ T80 w 40"/>
                              <a:gd name="T82" fmla="+- 0 1822 1690"/>
                              <a:gd name="T83" fmla="*/ 1822 h 140"/>
                              <a:gd name="T84" fmla="+- 0 9894 9873"/>
                              <a:gd name="T85" fmla="*/ T84 w 40"/>
                              <a:gd name="T86" fmla="+- 0 1829 1690"/>
                              <a:gd name="T87" fmla="*/ 1829 h 140"/>
                              <a:gd name="T88" fmla="+- 0 9894 9873"/>
                              <a:gd name="T89" fmla="*/ T88 w 40"/>
                              <a:gd name="T90" fmla="+- 0 1829 1690"/>
                              <a:gd name="T91" fmla="*/ 1829 h 140"/>
                              <a:gd name="T92" fmla="+- 0 9894 9873"/>
                              <a:gd name="T93" fmla="*/ T92 w 40"/>
                              <a:gd name="T94" fmla="+- 0 1828 1690"/>
                              <a:gd name="T95" fmla="*/ 182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0" h="140">
                                <a:moveTo>
                                  <a:pt x="21" y="138"/>
                                </a:moveTo>
                                <a:lnTo>
                                  <a:pt x="21" y="124"/>
                                </a:lnTo>
                                <a:lnTo>
                                  <a:pt x="18" y="113"/>
                                </a:lnTo>
                                <a:lnTo>
                                  <a:pt x="11" y="104"/>
                                </a:lnTo>
                                <a:lnTo>
                                  <a:pt x="6" y="95"/>
                                </a:lnTo>
                                <a:lnTo>
                                  <a:pt x="2" y="80"/>
                                </a:lnTo>
                                <a:lnTo>
                                  <a:pt x="0" y="64"/>
                                </a:lnTo>
                                <a:lnTo>
                                  <a:pt x="1" y="50"/>
                                </a:lnTo>
                                <a:lnTo>
                                  <a:pt x="4" y="35"/>
                                </a:lnTo>
                                <a:lnTo>
                                  <a:pt x="4" y="19"/>
                                </a:lnTo>
                                <a:lnTo>
                                  <a:pt x="3" y="5"/>
                                </a:lnTo>
                                <a:lnTo>
                                  <a:pt x="3" y="0"/>
                                </a:lnTo>
                                <a:lnTo>
                                  <a:pt x="6" y="7"/>
                                </a:lnTo>
                                <a:lnTo>
                                  <a:pt x="13" y="23"/>
                                </a:lnTo>
                                <a:lnTo>
                                  <a:pt x="21" y="41"/>
                                </a:lnTo>
                                <a:lnTo>
                                  <a:pt x="29" y="54"/>
                                </a:lnTo>
                                <a:lnTo>
                                  <a:pt x="35" y="63"/>
                                </a:lnTo>
                                <a:lnTo>
                                  <a:pt x="39" y="75"/>
                                </a:lnTo>
                                <a:lnTo>
                                  <a:pt x="39" y="91"/>
                                </a:lnTo>
                                <a:lnTo>
                                  <a:pt x="31" y="114"/>
                                </a:lnTo>
                                <a:lnTo>
                                  <a:pt x="24" y="132"/>
                                </a:lnTo>
                                <a:lnTo>
                                  <a:pt x="21" y="139"/>
                                </a:lnTo>
                                <a:lnTo>
                                  <a:pt x="21" y="138"/>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2" name="Picture 3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9882" y="1714"/>
                            <a:ext cx="15"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Freeform 307"/>
                        <wps:cNvSpPr>
                          <a:spLocks/>
                        </wps:cNvSpPr>
                        <wps:spPr bwMode="auto">
                          <a:xfrm>
                            <a:off x="9882" y="1714"/>
                            <a:ext cx="15" cy="98"/>
                          </a:xfrm>
                          <a:custGeom>
                            <a:avLst/>
                            <a:gdLst>
                              <a:gd name="T0" fmla="+- 0 9897 9882"/>
                              <a:gd name="T1" fmla="*/ T0 w 15"/>
                              <a:gd name="T2" fmla="+- 0 1812 1715"/>
                              <a:gd name="T3" fmla="*/ 1812 h 98"/>
                              <a:gd name="T4" fmla="+- 0 9895 9882"/>
                              <a:gd name="T5" fmla="*/ T4 w 15"/>
                              <a:gd name="T6" fmla="+- 0 1797 1715"/>
                              <a:gd name="T7" fmla="*/ 1797 h 98"/>
                              <a:gd name="T8" fmla="+- 0 9892 9882"/>
                              <a:gd name="T9" fmla="*/ T8 w 15"/>
                              <a:gd name="T10" fmla="+- 0 1769 1715"/>
                              <a:gd name="T11" fmla="*/ 1769 h 98"/>
                              <a:gd name="T12" fmla="+- 0 9887 9882"/>
                              <a:gd name="T13" fmla="*/ T12 w 15"/>
                              <a:gd name="T14" fmla="+- 0 1738 1715"/>
                              <a:gd name="T15" fmla="*/ 1738 h 98"/>
                              <a:gd name="T16" fmla="+- 0 9882 9882"/>
                              <a:gd name="T17" fmla="*/ T16 w 15"/>
                              <a:gd name="T18" fmla="+- 0 1715 1715"/>
                              <a:gd name="T19" fmla="*/ 1715 h 98"/>
                            </a:gdLst>
                            <a:ahLst/>
                            <a:cxnLst>
                              <a:cxn ang="0">
                                <a:pos x="T1" y="T3"/>
                              </a:cxn>
                              <a:cxn ang="0">
                                <a:pos x="T5" y="T7"/>
                              </a:cxn>
                              <a:cxn ang="0">
                                <a:pos x="T9" y="T11"/>
                              </a:cxn>
                              <a:cxn ang="0">
                                <a:pos x="T13" y="T15"/>
                              </a:cxn>
                              <a:cxn ang="0">
                                <a:pos x="T17" y="T19"/>
                              </a:cxn>
                            </a:cxnLst>
                            <a:rect l="0" t="0" r="r" b="b"/>
                            <a:pathLst>
                              <a:path w="15" h="98">
                                <a:moveTo>
                                  <a:pt x="15" y="97"/>
                                </a:moveTo>
                                <a:lnTo>
                                  <a:pt x="13" y="82"/>
                                </a:lnTo>
                                <a:lnTo>
                                  <a:pt x="10" y="54"/>
                                </a:lnTo>
                                <a:lnTo>
                                  <a:pt x="5" y="23"/>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4" name="Picture 30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9932" y="1743"/>
                            <a:ext cx="9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 name="Freeform 309"/>
                        <wps:cNvSpPr>
                          <a:spLocks/>
                        </wps:cNvSpPr>
                        <wps:spPr bwMode="auto">
                          <a:xfrm>
                            <a:off x="9932" y="1743"/>
                            <a:ext cx="94" cy="126"/>
                          </a:xfrm>
                          <a:custGeom>
                            <a:avLst/>
                            <a:gdLst>
                              <a:gd name="T0" fmla="+- 0 9936 9933"/>
                              <a:gd name="T1" fmla="*/ T0 w 94"/>
                              <a:gd name="T2" fmla="+- 0 1744 1744"/>
                              <a:gd name="T3" fmla="*/ 1744 h 126"/>
                              <a:gd name="T4" fmla="+- 0 9993 9933"/>
                              <a:gd name="T5" fmla="*/ T4 w 94"/>
                              <a:gd name="T6" fmla="+- 0 1798 1744"/>
                              <a:gd name="T7" fmla="*/ 1798 h 126"/>
                              <a:gd name="T8" fmla="+- 0 10018 9933"/>
                              <a:gd name="T9" fmla="*/ T8 w 94"/>
                              <a:gd name="T10" fmla="+- 0 1852 1744"/>
                              <a:gd name="T11" fmla="*/ 1852 h 126"/>
                              <a:gd name="T12" fmla="+- 0 10023 9933"/>
                              <a:gd name="T13" fmla="*/ T12 w 94"/>
                              <a:gd name="T14" fmla="+- 0 1863 1744"/>
                              <a:gd name="T15" fmla="*/ 1863 h 126"/>
                              <a:gd name="T16" fmla="+- 0 10026 9933"/>
                              <a:gd name="T17" fmla="*/ T16 w 94"/>
                              <a:gd name="T18" fmla="+- 0 1868 1744"/>
                              <a:gd name="T19" fmla="*/ 1868 h 126"/>
                              <a:gd name="T20" fmla="+- 0 10026 9933"/>
                              <a:gd name="T21" fmla="*/ T20 w 94"/>
                              <a:gd name="T22" fmla="+- 0 1869 1744"/>
                              <a:gd name="T23" fmla="*/ 1869 h 126"/>
                              <a:gd name="T24" fmla="+- 0 9961 9933"/>
                              <a:gd name="T25" fmla="*/ T24 w 94"/>
                              <a:gd name="T26" fmla="+- 0 1811 1744"/>
                              <a:gd name="T27" fmla="*/ 1811 h 126"/>
                              <a:gd name="T28" fmla="+- 0 9933 9933"/>
                              <a:gd name="T29" fmla="*/ T28 w 94"/>
                              <a:gd name="T30" fmla="+- 0 1756 1744"/>
                              <a:gd name="T31" fmla="*/ 1756 h 126"/>
                              <a:gd name="T32" fmla="+- 0 9936 9933"/>
                              <a:gd name="T33" fmla="*/ T32 w 94"/>
                              <a:gd name="T34" fmla="+- 0 1744 1744"/>
                              <a:gd name="T35" fmla="*/ 174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4" h="126">
                                <a:moveTo>
                                  <a:pt x="3" y="0"/>
                                </a:moveTo>
                                <a:lnTo>
                                  <a:pt x="60" y="54"/>
                                </a:lnTo>
                                <a:lnTo>
                                  <a:pt x="85" y="108"/>
                                </a:lnTo>
                                <a:lnTo>
                                  <a:pt x="90" y="119"/>
                                </a:lnTo>
                                <a:lnTo>
                                  <a:pt x="93" y="124"/>
                                </a:lnTo>
                                <a:lnTo>
                                  <a:pt x="93" y="125"/>
                                </a:lnTo>
                                <a:lnTo>
                                  <a:pt x="28" y="67"/>
                                </a:lnTo>
                                <a:lnTo>
                                  <a:pt x="0" y="12"/>
                                </a:lnTo>
                                <a:lnTo>
                                  <a:pt x="3" y="0"/>
                                </a:lnTo>
                                <a:close/>
                              </a:path>
                            </a:pathLst>
                          </a:custGeom>
                          <a:noFill/>
                          <a:ln w="719">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6" name="Picture 3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9940" y="1757"/>
                            <a:ext cx="75" cy="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 name="Freeform 311"/>
                        <wps:cNvSpPr>
                          <a:spLocks/>
                        </wps:cNvSpPr>
                        <wps:spPr bwMode="auto">
                          <a:xfrm>
                            <a:off x="9940" y="1757"/>
                            <a:ext cx="75" cy="99"/>
                          </a:xfrm>
                          <a:custGeom>
                            <a:avLst/>
                            <a:gdLst>
                              <a:gd name="T0" fmla="+- 0 9941 9941"/>
                              <a:gd name="T1" fmla="*/ T0 w 75"/>
                              <a:gd name="T2" fmla="+- 0 1757 1757"/>
                              <a:gd name="T3" fmla="*/ 1757 h 99"/>
                              <a:gd name="T4" fmla="+- 0 9951 9941"/>
                              <a:gd name="T5" fmla="*/ T4 w 75"/>
                              <a:gd name="T6" fmla="+- 0 1773 1757"/>
                              <a:gd name="T7" fmla="*/ 1773 h 99"/>
                              <a:gd name="T8" fmla="+- 0 9972 9941"/>
                              <a:gd name="T9" fmla="*/ T8 w 75"/>
                              <a:gd name="T10" fmla="+- 0 1801 1757"/>
                              <a:gd name="T11" fmla="*/ 1801 h 99"/>
                              <a:gd name="T12" fmla="+- 0 9995 9941"/>
                              <a:gd name="T13" fmla="*/ T12 w 75"/>
                              <a:gd name="T14" fmla="+- 0 1832 1757"/>
                              <a:gd name="T15" fmla="*/ 1832 h 99"/>
                              <a:gd name="T16" fmla="+- 0 10015 9941"/>
                              <a:gd name="T17" fmla="*/ T16 w 75"/>
                              <a:gd name="T18" fmla="+- 0 1856 1757"/>
                              <a:gd name="T19" fmla="*/ 1856 h 99"/>
                            </a:gdLst>
                            <a:ahLst/>
                            <a:cxnLst>
                              <a:cxn ang="0">
                                <a:pos x="T1" y="T3"/>
                              </a:cxn>
                              <a:cxn ang="0">
                                <a:pos x="T5" y="T7"/>
                              </a:cxn>
                              <a:cxn ang="0">
                                <a:pos x="T9" y="T11"/>
                              </a:cxn>
                              <a:cxn ang="0">
                                <a:pos x="T13" y="T15"/>
                              </a:cxn>
                              <a:cxn ang="0">
                                <a:pos x="T17" y="T19"/>
                              </a:cxn>
                            </a:cxnLst>
                            <a:rect l="0" t="0" r="r" b="b"/>
                            <a:pathLst>
                              <a:path w="75" h="99">
                                <a:moveTo>
                                  <a:pt x="0" y="0"/>
                                </a:moveTo>
                                <a:lnTo>
                                  <a:pt x="10" y="16"/>
                                </a:lnTo>
                                <a:lnTo>
                                  <a:pt x="31" y="44"/>
                                </a:lnTo>
                                <a:lnTo>
                                  <a:pt x="54" y="75"/>
                                </a:lnTo>
                                <a:lnTo>
                                  <a:pt x="74" y="99"/>
                                </a:lnTo>
                              </a:path>
                            </a:pathLst>
                          </a:custGeom>
                          <a:noFill/>
                          <a:ln w="720">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8" name="Picture 3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9935" y="1743"/>
                            <a:ext cx="107" cy="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Freeform 313"/>
                        <wps:cNvSpPr>
                          <a:spLocks/>
                        </wps:cNvSpPr>
                        <wps:spPr bwMode="auto">
                          <a:xfrm>
                            <a:off x="9935" y="1743"/>
                            <a:ext cx="107" cy="89"/>
                          </a:xfrm>
                          <a:custGeom>
                            <a:avLst/>
                            <a:gdLst>
                              <a:gd name="T0" fmla="+- 0 9936 9936"/>
                              <a:gd name="T1" fmla="*/ T0 w 107"/>
                              <a:gd name="T2" fmla="+- 0 1744 1744"/>
                              <a:gd name="T3" fmla="*/ 1744 h 89"/>
                              <a:gd name="T4" fmla="+- 0 10009 9936"/>
                              <a:gd name="T5" fmla="*/ T4 w 107"/>
                              <a:gd name="T6" fmla="+- 0 1776 1744"/>
                              <a:gd name="T7" fmla="*/ 1776 h 89"/>
                              <a:gd name="T8" fmla="+- 0 10042 9936"/>
                              <a:gd name="T9" fmla="*/ T8 w 107"/>
                              <a:gd name="T10" fmla="+- 0 1832 1744"/>
                              <a:gd name="T11" fmla="*/ 1832 h 89"/>
                              <a:gd name="T12" fmla="+- 0 10038 9936"/>
                              <a:gd name="T13" fmla="*/ T12 w 107"/>
                              <a:gd name="T14" fmla="+- 0 1831 1744"/>
                              <a:gd name="T15" fmla="*/ 1831 h 89"/>
                              <a:gd name="T16" fmla="+- 0 9978 9936"/>
                              <a:gd name="T17" fmla="*/ T16 w 107"/>
                              <a:gd name="T18" fmla="+- 0 1795 1744"/>
                              <a:gd name="T19" fmla="*/ 1795 h 89"/>
                              <a:gd name="T20" fmla="+- 0 9936 9936"/>
                              <a:gd name="T21" fmla="*/ T20 w 107"/>
                              <a:gd name="T22" fmla="+- 0 1744 1744"/>
                              <a:gd name="T23" fmla="*/ 1744 h 89"/>
                            </a:gdLst>
                            <a:ahLst/>
                            <a:cxnLst>
                              <a:cxn ang="0">
                                <a:pos x="T1" y="T3"/>
                              </a:cxn>
                              <a:cxn ang="0">
                                <a:pos x="T5" y="T7"/>
                              </a:cxn>
                              <a:cxn ang="0">
                                <a:pos x="T9" y="T11"/>
                              </a:cxn>
                              <a:cxn ang="0">
                                <a:pos x="T13" y="T15"/>
                              </a:cxn>
                              <a:cxn ang="0">
                                <a:pos x="T17" y="T19"/>
                              </a:cxn>
                              <a:cxn ang="0">
                                <a:pos x="T21" y="T23"/>
                              </a:cxn>
                            </a:cxnLst>
                            <a:rect l="0" t="0" r="r" b="b"/>
                            <a:pathLst>
                              <a:path w="107" h="89">
                                <a:moveTo>
                                  <a:pt x="0" y="0"/>
                                </a:moveTo>
                                <a:lnTo>
                                  <a:pt x="73" y="32"/>
                                </a:lnTo>
                                <a:lnTo>
                                  <a:pt x="106" y="88"/>
                                </a:lnTo>
                                <a:lnTo>
                                  <a:pt x="102" y="87"/>
                                </a:lnTo>
                                <a:lnTo>
                                  <a:pt x="42" y="51"/>
                                </a:lnTo>
                                <a:lnTo>
                                  <a:pt x="0" y="0"/>
                                </a:lnTo>
                                <a:close/>
                              </a:path>
                            </a:pathLst>
                          </a:custGeom>
                          <a:noFill/>
                          <a:ln w="736">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 name="Picture 3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9945" y="1750"/>
                            <a:ext cx="97" cy="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 name="Freeform 315"/>
                        <wps:cNvSpPr>
                          <a:spLocks/>
                        </wps:cNvSpPr>
                        <wps:spPr bwMode="auto">
                          <a:xfrm>
                            <a:off x="9945" y="1750"/>
                            <a:ext cx="97" cy="82"/>
                          </a:xfrm>
                          <a:custGeom>
                            <a:avLst/>
                            <a:gdLst>
                              <a:gd name="T0" fmla="+- 0 9946 9946"/>
                              <a:gd name="T1" fmla="*/ T0 w 97"/>
                              <a:gd name="T2" fmla="+- 0 1750 1750"/>
                              <a:gd name="T3" fmla="*/ 1750 h 82"/>
                              <a:gd name="T4" fmla="+- 0 9961 9946"/>
                              <a:gd name="T5" fmla="*/ T4 w 97"/>
                              <a:gd name="T6" fmla="+- 0 1760 1750"/>
                              <a:gd name="T7" fmla="*/ 1760 h 82"/>
                              <a:gd name="T8" fmla="+- 0 9987 9946"/>
                              <a:gd name="T9" fmla="*/ T8 w 97"/>
                              <a:gd name="T10" fmla="+- 0 1780 1750"/>
                              <a:gd name="T11" fmla="*/ 1780 h 82"/>
                              <a:gd name="T12" fmla="+- 0 10015 9946"/>
                              <a:gd name="T13" fmla="*/ T12 w 97"/>
                              <a:gd name="T14" fmla="+- 0 1805 1750"/>
                              <a:gd name="T15" fmla="*/ 1805 h 82"/>
                              <a:gd name="T16" fmla="+- 0 10042 9946"/>
                              <a:gd name="T17" fmla="*/ T16 w 97"/>
                              <a:gd name="T18" fmla="+- 0 1832 1750"/>
                              <a:gd name="T19" fmla="*/ 1832 h 82"/>
                            </a:gdLst>
                            <a:ahLst/>
                            <a:cxnLst>
                              <a:cxn ang="0">
                                <a:pos x="T1" y="T3"/>
                              </a:cxn>
                              <a:cxn ang="0">
                                <a:pos x="T5" y="T7"/>
                              </a:cxn>
                              <a:cxn ang="0">
                                <a:pos x="T9" y="T11"/>
                              </a:cxn>
                              <a:cxn ang="0">
                                <a:pos x="T13" y="T15"/>
                              </a:cxn>
                              <a:cxn ang="0">
                                <a:pos x="T17" y="T19"/>
                              </a:cxn>
                            </a:cxnLst>
                            <a:rect l="0" t="0" r="r" b="b"/>
                            <a:pathLst>
                              <a:path w="97" h="82">
                                <a:moveTo>
                                  <a:pt x="0" y="0"/>
                                </a:moveTo>
                                <a:lnTo>
                                  <a:pt x="15" y="10"/>
                                </a:lnTo>
                                <a:lnTo>
                                  <a:pt x="41" y="30"/>
                                </a:lnTo>
                                <a:lnTo>
                                  <a:pt x="69" y="55"/>
                                </a:lnTo>
                                <a:lnTo>
                                  <a:pt x="96" y="82"/>
                                </a:lnTo>
                              </a:path>
                            </a:pathLst>
                          </a:custGeom>
                          <a:noFill/>
                          <a:ln w="73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2" name="Picture 3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9860" y="1606"/>
                            <a:ext cx="87"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 name="AutoShape 317"/>
                        <wps:cNvSpPr>
                          <a:spLocks/>
                        </wps:cNvSpPr>
                        <wps:spPr bwMode="auto">
                          <a:xfrm>
                            <a:off x="9860" y="1606"/>
                            <a:ext cx="87" cy="139"/>
                          </a:xfrm>
                          <a:custGeom>
                            <a:avLst/>
                            <a:gdLst>
                              <a:gd name="T0" fmla="+- 0 9940 9860"/>
                              <a:gd name="T1" fmla="*/ T0 w 87"/>
                              <a:gd name="T2" fmla="+- 0 1740 1606"/>
                              <a:gd name="T3" fmla="*/ 1740 h 139"/>
                              <a:gd name="T4" fmla="+- 0 9937 9860"/>
                              <a:gd name="T5" fmla="*/ T4 w 87"/>
                              <a:gd name="T6" fmla="+- 0 1745 1606"/>
                              <a:gd name="T7" fmla="*/ 1745 h 139"/>
                              <a:gd name="T8" fmla="+- 0 9938 9860"/>
                              <a:gd name="T9" fmla="*/ T8 w 87"/>
                              <a:gd name="T10" fmla="+- 0 1731 1606"/>
                              <a:gd name="T11" fmla="*/ 1731 h 139"/>
                              <a:gd name="T12" fmla="+- 0 9937 9860"/>
                              <a:gd name="T13" fmla="*/ T12 w 87"/>
                              <a:gd name="T14" fmla="+- 0 1710 1606"/>
                              <a:gd name="T15" fmla="*/ 1710 h 139"/>
                              <a:gd name="T16" fmla="+- 0 9929 9860"/>
                              <a:gd name="T17" fmla="*/ T16 w 87"/>
                              <a:gd name="T18" fmla="+- 0 1692 1606"/>
                              <a:gd name="T19" fmla="*/ 1692 h 139"/>
                              <a:gd name="T20" fmla="+- 0 9914 9860"/>
                              <a:gd name="T21" fmla="*/ T20 w 87"/>
                              <a:gd name="T22" fmla="+- 0 1681 1606"/>
                              <a:gd name="T23" fmla="*/ 1681 h 139"/>
                              <a:gd name="T24" fmla="+- 0 9896 9860"/>
                              <a:gd name="T25" fmla="*/ T24 w 87"/>
                              <a:gd name="T26" fmla="+- 0 1672 1606"/>
                              <a:gd name="T27" fmla="*/ 1672 h 139"/>
                              <a:gd name="T28" fmla="+- 0 9880 9860"/>
                              <a:gd name="T29" fmla="*/ T28 w 87"/>
                              <a:gd name="T30" fmla="+- 0 1662 1606"/>
                              <a:gd name="T31" fmla="*/ 1662 h 139"/>
                              <a:gd name="T32" fmla="+- 0 9871 9860"/>
                              <a:gd name="T33" fmla="*/ T32 w 87"/>
                              <a:gd name="T34" fmla="+- 0 1649 1606"/>
                              <a:gd name="T35" fmla="*/ 1649 h 139"/>
                              <a:gd name="T36" fmla="+- 0 9866 9860"/>
                              <a:gd name="T37" fmla="*/ T36 w 87"/>
                              <a:gd name="T38" fmla="+- 0 1633 1606"/>
                              <a:gd name="T39" fmla="*/ 1633 h 139"/>
                              <a:gd name="T40" fmla="+- 0 9863 9860"/>
                              <a:gd name="T41" fmla="*/ T40 w 87"/>
                              <a:gd name="T42" fmla="+- 0 1620 1606"/>
                              <a:gd name="T43" fmla="*/ 1620 h 139"/>
                              <a:gd name="T44" fmla="+- 0 9861 9860"/>
                              <a:gd name="T45" fmla="*/ T44 w 87"/>
                              <a:gd name="T46" fmla="+- 0 1610 1606"/>
                              <a:gd name="T47" fmla="*/ 1610 h 139"/>
                              <a:gd name="T48" fmla="+- 0 9860 9860"/>
                              <a:gd name="T49" fmla="*/ T48 w 87"/>
                              <a:gd name="T50" fmla="+- 0 1606 1606"/>
                              <a:gd name="T51" fmla="*/ 1606 h 139"/>
                              <a:gd name="T52" fmla="+- 0 9864 9860"/>
                              <a:gd name="T53" fmla="*/ T52 w 87"/>
                              <a:gd name="T54" fmla="+- 0 1609 1606"/>
                              <a:gd name="T55" fmla="*/ 1609 h 139"/>
                              <a:gd name="T56" fmla="+- 0 9874 9860"/>
                              <a:gd name="T57" fmla="*/ T56 w 87"/>
                              <a:gd name="T58" fmla="+- 0 1614 1606"/>
                              <a:gd name="T59" fmla="*/ 1614 h 139"/>
                              <a:gd name="T60" fmla="+- 0 9887 9860"/>
                              <a:gd name="T61" fmla="*/ T60 w 87"/>
                              <a:gd name="T62" fmla="+- 0 1623 1606"/>
                              <a:gd name="T63" fmla="*/ 1623 h 139"/>
                              <a:gd name="T64" fmla="+- 0 9898 9860"/>
                              <a:gd name="T65" fmla="*/ T64 w 87"/>
                              <a:gd name="T66" fmla="+- 0 1632 1606"/>
                              <a:gd name="T67" fmla="*/ 1632 h 139"/>
                              <a:gd name="T68" fmla="+- 0 9909 9860"/>
                              <a:gd name="T69" fmla="*/ T68 w 87"/>
                              <a:gd name="T70" fmla="+- 0 1642 1606"/>
                              <a:gd name="T71" fmla="*/ 1642 h 139"/>
                              <a:gd name="T72" fmla="+- 0 9923 9860"/>
                              <a:gd name="T73" fmla="*/ T72 w 87"/>
                              <a:gd name="T74" fmla="+- 0 1654 1606"/>
                              <a:gd name="T75" fmla="*/ 1654 h 139"/>
                              <a:gd name="T76" fmla="+- 0 9934 9860"/>
                              <a:gd name="T77" fmla="*/ T76 w 87"/>
                              <a:gd name="T78" fmla="+- 0 1668 1606"/>
                              <a:gd name="T79" fmla="*/ 1668 h 139"/>
                              <a:gd name="T80" fmla="+- 0 9941 9860"/>
                              <a:gd name="T81" fmla="*/ T80 w 87"/>
                              <a:gd name="T82" fmla="+- 0 1682 1606"/>
                              <a:gd name="T83" fmla="*/ 1682 h 139"/>
                              <a:gd name="T84" fmla="+- 0 9944 9860"/>
                              <a:gd name="T85" fmla="*/ T84 w 87"/>
                              <a:gd name="T86" fmla="+- 0 1694 1606"/>
                              <a:gd name="T87" fmla="*/ 1694 h 139"/>
                              <a:gd name="T88" fmla="+- 0 9946 9860"/>
                              <a:gd name="T89" fmla="*/ T88 w 87"/>
                              <a:gd name="T90" fmla="+- 0 1704 1606"/>
                              <a:gd name="T91" fmla="*/ 1704 h 139"/>
                              <a:gd name="T92" fmla="+- 0 9946 9860"/>
                              <a:gd name="T93" fmla="*/ T92 w 87"/>
                              <a:gd name="T94" fmla="+- 0 1718 1606"/>
                              <a:gd name="T95" fmla="*/ 1718 h 139"/>
                              <a:gd name="T96" fmla="+- 0 9940 9860"/>
                              <a:gd name="T97" fmla="*/ T96 w 87"/>
                              <a:gd name="T98" fmla="+- 0 1740 1606"/>
                              <a:gd name="T99" fmla="*/ 1740 h 139"/>
                              <a:gd name="T100" fmla="+- 0 9943 9860"/>
                              <a:gd name="T101" fmla="*/ T100 w 87"/>
                              <a:gd name="T102" fmla="+- 0 1713 1606"/>
                              <a:gd name="T103" fmla="*/ 1713 h 139"/>
                              <a:gd name="T104" fmla="+- 0 9940 9860"/>
                              <a:gd name="T105" fmla="*/ T104 w 87"/>
                              <a:gd name="T106" fmla="+- 0 1702 1606"/>
                              <a:gd name="T107" fmla="*/ 1702 h 139"/>
                              <a:gd name="T108" fmla="+- 0 9932 9860"/>
                              <a:gd name="T109" fmla="*/ T108 w 87"/>
                              <a:gd name="T110" fmla="+- 0 1686 1606"/>
                              <a:gd name="T111" fmla="*/ 1686 h 139"/>
                              <a:gd name="T112" fmla="+- 0 9918 9860"/>
                              <a:gd name="T113" fmla="*/ T112 w 87"/>
                              <a:gd name="T114" fmla="+- 0 1669 1606"/>
                              <a:gd name="T115" fmla="*/ 1669 h 139"/>
                              <a:gd name="T116" fmla="+- 0 9898 9860"/>
                              <a:gd name="T117" fmla="*/ T116 w 87"/>
                              <a:gd name="T118" fmla="+- 0 1654 1606"/>
                              <a:gd name="T119" fmla="*/ 1654 h 139"/>
                              <a:gd name="T120" fmla="+- 0 9880 9860"/>
                              <a:gd name="T121" fmla="*/ T120 w 87"/>
                              <a:gd name="T122" fmla="+- 0 1639 1606"/>
                              <a:gd name="T123" fmla="*/ 1639 h 139"/>
                              <a:gd name="T124" fmla="+- 0 9869 9860"/>
                              <a:gd name="T125" fmla="*/ T124 w 87"/>
                              <a:gd name="T126" fmla="+- 0 1626 1606"/>
                              <a:gd name="T127" fmla="*/ 1626 h 139"/>
                              <a:gd name="T128" fmla="+- 0 9864 9860"/>
                              <a:gd name="T129" fmla="*/ T128 w 87"/>
                              <a:gd name="T130" fmla="+- 0 1616 1606"/>
                              <a:gd name="T131" fmla="*/ 1616 h 139"/>
                              <a:gd name="T132" fmla="+- 0 9863 9860"/>
                              <a:gd name="T133" fmla="*/ T132 w 87"/>
                              <a:gd name="T134" fmla="+- 0 1612 1606"/>
                              <a:gd name="T135" fmla="*/ 1612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7" h="139">
                                <a:moveTo>
                                  <a:pt x="80" y="134"/>
                                </a:moveTo>
                                <a:lnTo>
                                  <a:pt x="77" y="139"/>
                                </a:lnTo>
                                <a:lnTo>
                                  <a:pt x="78" y="125"/>
                                </a:lnTo>
                                <a:lnTo>
                                  <a:pt x="77" y="104"/>
                                </a:lnTo>
                                <a:lnTo>
                                  <a:pt x="69" y="86"/>
                                </a:lnTo>
                                <a:lnTo>
                                  <a:pt x="54" y="75"/>
                                </a:lnTo>
                                <a:lnTo>
                                  <a:pt x="36" y="66"/>
                                </a:lnTo>
                                <a:lnTo>
                                  <a:pt x="20" y="56"/>
                                </a:lnTo>
                                <a:lnTo>
                                  <a:pt x="11" y="43"/>
                                </a:lnTo>
                                <a:lnTo>
                                  <a:pt x="6" y="27"/>
                                </a:lnTo>
                                <a:lnTo>
                                  <a:pt x="3" y="14"/>
                                </a:lnTo>
                                <a:lnTo>
                                  <a:pt x="1" y="4"/>
                                </a:lnTo>
                                <a:lnTo>
                                  <a:pt x="0" y="0"/>
                                </a:lnTo>
                                <a:lnTo>
                                  <a:pt x="4" y="3"/>
                                </a:lnTo>
                                <a:lnTo>
                                  <a:pt x="14" y="8"/>
                                </a:lnTo>
                                <a:lnTo>
                                  <a:pt x="27" y="17"/>
                                </a:lnTo>
                                <a:lnTo>
                                  <a:pt x="38" y="26"/>
                                </a:lnTo>
                                <a:lnTo>
                                  <a:pt x="49" y="36"/>
                                </a:lnTo>
                                <a:lnTo>
                                  <a:pt x="63" y="48"/>
                                </a:lnTo>
                                <a:lnTo>
                                  <a:pt x="74" y="62"/>
                                </a:lnTo>
                                <a:lnTo>
                                  <a:pt x="81" y="76"/>
                                </a:lnTo>
                                <a:lnTo>
                                  <a:pt x="84" y="88"/>
                                </a:lnTo>
                                <a:lnTo>
                                  <a:pt x="86" y="98"/>
                                </a:lnTo>
                                <a:lnTo>
                                  <a:pt x="86" y="112"/>
                                </a:lnTo>
                                <a:lnTo>
                                  <a:pt x="80" y="134"/>
                                </a:lnTo>
                                <a:close/>
                                <a:moveTo>
                                  <a:pt x="83" y="107"/>
                                </a:moveTo>
                                <a:lnTo>
                                  <a:pt x="80" y="96"/>
                                </a:lnTo>
                                <a:lnTo>
                                  <a:pt x="72" y="80"/>
                                </a:lnTo>
                                <a:lnTo>
                                  <a:pt x="58" y="63"/>
                                </a:lnTo>
                                <a:lnTo>
                                  <a:pt x="38" y="48"/>
                                </a:lnTo>
                                <a:lnTo>
                                  <a:pt x="20" y="33"/>
                                </a:lnTo>
                                <a:lnTo>
                                  <a:pt x="9" y="20"/>
                                </a:lnTo>
                                <a:lnTo>
                                  <a:pt x="4" y="10"/>
                                </a:lnTo>
                                <a:lnTo>
                                  <a:pt x="3" y="6"/>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4" name="Picture 3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9950" y="1664"/>
                            <a:ext cx="116" cy="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 name="AutoShape 319"/>
                        <wps:cNvSpPr>
                          <a:spLocks/>
                        </wps:cNvSpPr>
                        <wps:spPr bwMode="auto">
                          <a:xfrm>
                            <a:off x="9950" y="1664"/>
                            <a:ext cx="116" cy="70"/>
                          </a:xfrm>
                          <a:custGeom>
                            <a:avLst/>
                            <a:gdLst>
                              <a:gd name="T0" fmla="+- 0 9960 9951"/>
                              <a:gd name="T1" fmla="*/ T0 w 116"/>
                              <a:gd name="T2" fmla="+- 0 1678 1664"/>
                              <a:gd name="T3" fmla="*/ 1678 h 70"/>
                              <a:gd name="T4" fmla="+- 0 9970 9951"/>
                              <a:gd name="T5" fmla="*/ T4 w 116"/>
                              <a:gd name="T6" fmla="+- 0 1671 1664"/>
                              <a:gd name="T7" fmla="*/ 1671 h 70"/>
                              <a:gd name="T8" fmla="+- 0 9979 9951"/>
                              <a:gd name="T9" fmla="*/ T8 w 116"/>
                              <a:gd name="T10" fmla="+- 0 1666 1664"/>
                              <a:gd name="T11" fmla="*/ 1666 h 70"/>
                              <a:gd name="T12" fmla="+- 0 9990 9951"/>
                              <a:gd name="T13" fmla="*/ T12 w 116"/>
                              <a:gd name="T14" fmla="+- 0 1664 1664"/>
                              <a:gd name="T15" fmla="*/ 1664 h 70"/>
                              <a:gd name="T16" fmla="+- 0 10004 9951"/>
                              <a:gd name="T17" fmla="*/ T16 w 116"/>
                              <a:gd name="T18" fmla="+- 0 1668 1664"/>
                              <a:gd name="T19" fmla="*/ 1668 h 70"/>
                              <a:gd name="T20" fmla="+- 0 10019 9951"/>
                              <a:gd name="T21" fmla="*/ T20 w 116"/>
                              <a:gd name="T22" fmla="+- 0 1674 1664"/>
                              <a:gd name="T23" fmla="*/ 1674 h 70"/>
                              <a:gd name="T24" fmla="+- 0 10034 9951"/>
                              <a:gd name="T25" fmla="*/ T24 w 116"/>
                              <a:gd name="T26" fmla="+- 0 1682 1664"/>
                              <a:gd name="T27" fmla="*/ 1682 h 70"/>
                              <a:gd name="T28" fmla="+- 0 10050 9951"/>
                              <a:gd name="T29" fmla="*/ T28 w 116"/>
                              <a:gd name="T30" fmla="+- 0 1700 1664"/>
                              <a:gd name="T31" fmla="*/ 1700 h 70"/>
                              <a:gd name="T32" fmla="+- 0 10066 9951"/>
                              <a:gd name="T33" fmla="*/ T32 w 116"/>
                              <a:gd name="T34" fmla="+- 0 1734 1664"/>
                              <a:gd name="T35" fmla="*/ 1734 h 70"/>
                              <a:gd name="T36" fmla="+- 0 10059 9951"/>
                              <a:gd name="T37" fmla="*/ T36 w 116"/>
                              <a:gd name="T38" fmla="+- 0 1730 1664"/>
                              <a:gd name="T39" fmla="*/ 1730 h 70"/>
                              <a:gd name="T40" fmla="+- 0 10043 9951"/>
                              <a:gd name="T41" fmla="*/ T40 w 116"/>
                              <a:gd name="T42" fmla="+- 0 1720 1664"/>
                              <a:gd name="T43" fmla="*/ 1720 h 70"/>
                              <a:gd name="T44" fmla="+- 0 10023 9951"/>
                              <a:gd name="T45" fmla="*/ T44 w 116"/>
                              <a:gd name="T46" fmla="+- 0 1710 1664"/>
                              <a:gd name="T47" fmla="*/ 1710 h 70"/>
                              <a:gd name="T48" fmla="+- 0 10005 9951"/>
                              <a:gd name="T49" fmla="*/ T48 w 116"/>
                              <a:gd name="T50" fmla="+- 0 1705 1664"/>
                              <a:gd name="T51" fmla="*/ 1705 h 70"/>
                              <a:gd name="T52" fmla="+- 0 9988 9951"/>
                              <a:gd name="T53" fmla="*/ T52 w 116"/>
                              <a:gd name="T54" fmla="+- 0 1705 1664"/>
                              <a:gd name="T55" fmla="*/ 1705 h 70"/>
                              <a:gd name="T56" fmla="+- 0 9970 9951"/>
                              <a:gd name="T57" fmla="*/ T56 w 116"/>
                              <a:gd name="T58" fmla="+- 0 1704 1664"/>
                              <a:gd name="T59" fmla="*/ 1704 h 70"/>
                              <a:gd name="T60" fmla="+- 0 9956 9951"/>
                              <a:gd name="T61" fmla="*/ T60 w 116"/>
                              <a:gd name="T62" fmla="+- 0 1704 1664"/>
                              <a:gd name="T63" fmla="*/ 1704 h 70"/>
                              <a:gd name="T64" fmla="+- 0 9951 9951"/>
                              <a:gd name="T65" fmla="*/ T64 w 116"/>
                              <a:gd name="T66" fmla="+- 0 1704 1664"/>
                              <a:gd name="T67" fmla="*/ 1704 h 70"/>
                              <a:gd name="T68" fmla="+- 0 9960 9951"/>
                              <a:gd name="T69" fmla="*/ T68 w 116"/>
                              <a:gd name="T70" fmla="+- 0 1678 1664"/>
                              <a:gd name="T71" fmla="*/ 1678 h 70"/>
                              <a:gd name="T72" fmla="+- 0 9955 9951"/>
                              <a:gd name="T73" fmla="*/ T72 w 116"/>
                              <a:gd name="T74" fmla="+- 0 1700 1664"/>
                              <a:gd name="T75" fmla="*/ 1700 h 70"/>
                              <a:gd name="T76" fmla="+- 0 9962 9951"/>
                              <a:gd name="T77" fmla="*/ T76 w 116"/>
                              <a:gd name="T78" fmla="+- 0 1694 1664"/>
                              <a:gd name="T79" fmla="*/ 1694 h 70"/>
                              <a:gd name="T80" fmla="+- 0 9974 9951"/>
                              <a:gd name="T81" fmla="*/ T80 w 116"/>
                              <a:gd name="T82" fmla="+- 0 1685 1664"/>
                              <a:gd name="T83" fmla="*/ 1685 h 70"/>
                              <a:gd name="T84" fmla="+- 0 9989 9951"/>
                              <a:gd name="T85" fmla="*/ T84 w 116"/>
                              <a:gd name="T86" fmla="+- 0 1685 1664"/>
                              <a:gd name="T87" fmla="*/ 1685 h 70"/>
                              <a:gd name="T88" fmla="+- 0 10005 9951"/>
                              <a:gd name="T89" fmla="*/ T88 w 116"/>
                              <a:gd name="T90" fmla="+- 0 1688 1664"/>
                              <a:gd name="T91" fmla="*/ 1688 h 70"/>
                              <a:gd name="T92" fmla="+- 0 10027 9951"/>
                              <a:gd name="T93" fmla="*/ T92 w 116"/>
                              <a:gd name="T94" fmla="+- 0 1698 1664"/>
                              <a:gd name="T95" fmla="*/ 1698 h 70"/>
                              <a:gd name="T96" fmla="+- 0 10047 9951"/>
                              <a:gd name="T97" fmla="*/ T96 w 116"/>
                              <a:gd name="T98" fmla="+- 0 1711 1664"/>
                              <a:gd name="T99" fmla="*/ 1711 h 70"/>
                              <a:gd name="T100" fmla="+- 0 10061 9951"/>
                              <a:gd name="T101" fmla="*/ T100 w 116"/>
                              <a:gd name="T102" fmla="+- 0 1727 1664"/>
                              <a:gd name="T103" fmla="*/ 1727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16" h="70">
                                <a:moveTo>
                                  <a:pt x="9" y="14"/>
                                </a:moveTo>
                                <a:lnTo>
                                  <a:pt x="19" y="7"/>
                                </a:lnTo>
                                <a:lnTo>
                                  <a:pt x="28" y="2"/>
                                </a:lnTo>
                                <a:lnTo>
                                  <a:pt x="39" y="0"/>
                                </a:lnTo>
                                <a:lnTo>
                                  <a:pt x="53" y="4"/>
                                </a:lnTo>
                                <a:lnTo>
                                  <a:pt x="68" y="10"/>
                                </a:lnTo>
                                <a:lnTo>
                                  <a:pt x="83" y="18"/>
                                </a:lnTo>
                                <a:lnTo>
                                  <a:pt x="99" y="36"/>
                                </a:lnTo>
                                <a:lnTo>
                                  <a:pt x="115" y="70"/>
                                </a:lnTo>
                                <a:lnTo>
                                  <a:pt x="108" y="66"/>
                                </a:lnTo>
                                <a:lnTo>
                                  <a:pt x="92" y="56"/>
                                </a:lnTo>
                                <a:lnTo>
                                  <a:pt x="72" y="46"/>
                                </a:lnTo>
                                <a:lnTo>
                                  <a:pt x="54" y="41"/>
                                </a:lnTo>
                                <a:lnTo>
                                  <a:pt x="37" y="41"/>
                                </a:lnTo>
                                <a:lnTo>
                                  <a:pt x="19" y="40"/>
                                </a:lnTo>
                                <a:lnTo>
                                  <a:pt x="5" y="40"/>
                                </a:lnTo>
                                <a:lnTo>
                                  <a:pt x="0" y="40"/>
                                </a:lnTo>
                                <a:lnTo>
                                  <a:pt x="9" y="14"/>
                                </a:lnTo>
                                <a:close/>
                                <a:moveTo>
                                  <a:pt x="4" y="36"/>
                                </a:moveTo>
                                <a:lnTo>
                                  <a:pt x="11" y="30"/>
                                </a:lnTo>
                                <a:lnTo>
                                  <a:pt x="23" y="21"/>
                                </a:lnTo>
                                <a:lnTo>
                                  <a:pt x="38" y="21"/>
                                </a:lnTo>
                                <a:lnTo>
                                  <a:pt x="54" y="24"/>
                                </a:lnTo>
                                <a:lnTo>
                                  <a:pt x="76" y="34"/>
                                </a:lnTo>
                                <a:lnTo>
                                  <a:pt x="96" y="47"/>
                                </a:lnTo>
                                <a:lnTo>
                                  <a:pt x="110" y="63"/>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6" name="Picture 3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9941" y="1700"/>
                            <a:ext cx="118"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 name="AutoShape 321"/>
                        <wps:cNvSpPr>
                          <a:spLocks/>
                        </wps:cNvSpPr>
                        <wps:spPr bwMode="auto">
                          <a:xfrm>
                            <a:off x="9941" y="1700"/>
                            <a:ext cx="118" cy="80"/>
                          </a:xfrm>
                          <a:custGeom>
                            <a:avLst/>
                            <a:gdLst>
                              <a:gd name="T0" fmla="+- 0 9941 9941"/>
                              <a:gd name="T1" fmla="*/ T0 w 118"/>
                              <a:gd name="T2" fmla="+- 0 1744 1700"/>
                              <a:gd name="T3" fmla="*/ 1744 h 80"/>
                              <a:gd name="T4" fmla="+- 0 9942 9941"/>
                              <a:gd name="T5" fmla="*/ T4 w 118"/>
                              <a:gd name="T6" fmla="+- 0 1735 1700"/>
                              <a:gd name="T7" fmla="*/ 1735 h 80"/>
                              <a:gd name="T8" fmla="+- 0 9947 9941"/>
                              <a:gd name="T9" fmla="*/ T8 w 118"/>
                              <a:gd name="T10" fmla="+- 0 1718 1700"/>
                              <a:gd name="T11" fmla="*/ 1718 h 80"/>
                              <a:gd name="T12" fmla="+- 0 9961 9941"/>
                              <a:gd name="T13" fmla="*/ T12 w 118"/>
                              <a:gd name="T14" fmla="+- 0 1703 1700"/>
                              <a:gd name="T15" fmla="*/ 1703 h 80"/>
                              <a:gd name="T16" fmla="+- 0 9986 9941"/>
                              <a:gd name="T17" fmla="*/ T16 w 118"/>
                              <a:gd name="T18" fmla="+- 0 1700 1700"/>
                              <a:gd name="T19" fmla="*/ 1700 h 80"/>
                              <a:gd name="T20" fmla="+- 0 10015 9941"/>
                              <a:gd name="T21" fmla="*/ T20 w 118"/>
                              <a:gd name="T22" fmla="+- 0 1717 1700"/>
                              <a:gd name="T23" fmla="*/ 1717 h 80"/>
                              <a:gd name="T24" fmla="+- 0 10038 9941"/>
                              <a:gd name="T25" fmla="*/ T24 w 118"/>
                              <a:gd name="T26" fmla="+- 0 1744 1700"/>
                              <a:gd name="T27" fmla="*/ 1744 h 80"/>
                              <a:gd name="T28" fmla="+- 0 10053 9941"/>
                              <a:gd name="T29" fmla="*/ T28 w 118"/>
                              <a:gd name="T30" fmla="+- 0 1769 1700"/>
                              <a:gd name="T31" fmla="*/ 1769 h 80"/>
                              <a:gd name="T32" fmla="+- 0 10058 9941"/>
                              <a:gd name="T33" fmla="*/ T32 w 118"/>
                              <a:gd name="T34" fmla="+- 0 1780 1700"/>
                              <a:gd name="T35" fmla="*/ 1780 h 80"/>
                              <a:gd name="T36" fmla="+- 0 10051 9941"/>
                              <a:gd name="T37" fmla="*/ T36 w 118"/>
                              <a:gd name="T38" fmla="+- 0 1778 1700"/>
                              <a:gd name="T39" fmla="*/ 1778 h 80"/>
                              <a:gd name="T40" fmla="+- 0 10032 9941"/>
                              <a:gd name="T41" fmla="*/ T40 w 118"/>
                              <a:gd name="T42" fmla="+- 0 1772 1700"/>
                              <a:gd name="T43" fmla="*/ 1772 h 80"/>
                              <a:gd name="T44" fmla="+- 0 10011 9941"/>
                              <a:gd name="T45" fmla="*/ T44 w 118"/>
                              <a:gd name="T46" fmla="+- 0 1763 1700"/>
                              <a:gd name="T47" fmla="*/ 1763 h 80"/>
                              <a:gd name="T48" fmla="+- 0 9995 9941"/>
                              <a:gd name="T49" fmla="*/ T48 w 118"/>
                              <a:gd name="T50" fmla="+- 0 1750 1700"/>
                              <a:gd name="T51" fmla="*/ 1750 h 80"/>
                              <a:gd name="T52" fmla="+- 0 9980 9941"/>
                              <a:gd name="T53" fmla="*/ T52 w 118"/>
                              <a:gd name="T54" fmla="+- 0 1740 1700"/>
                              <a:gd name="T55" fmla="*/ 1740 h 80"/>
                              <a:gd name="T56" fmla="+- 0 9962 9941"/>
                              <a:gd name="T57" fmla="*/ T56 w 118"/>
                              <a:gd name="T58" fmla="+- 0 1739 1700"/>
                              <a:gd name="T59" fmla="*/ 1739 h 80"/>
                              <a:gd name="T60" fmla="+- 0 9947 9941"/>
                              <a:gd name="T61" fmla="*/ T60 w 118"/>
                              <a:gd name="T62" fmla="+- 0 1742 1700"/>
                              <a:gd name="T63" fmla="*/ 1742 h 80"/>
                              <a:gd name="T64" fmla="+- 0 9941 9941"/>
                              <a:gd name="T65" fmla="*/ T64 w 118"/>
                              <a:gd name="T66" fmla="+- 0 1744 1700"/>
                              <a:gd name="T67" fmla="*/ 1744 h 80"/>
                              <a:gd name="T68" fmla="+- 0 9945 9941"/>
                              <a:gd name="T69" fmla="*/ T68 w 118"/>
                              <a:gd name="T70" fmla="+- 0 1736 1700"/>
                              <a:gd name="T71" fmla="*/ 1736 h 80"/>
                              <a:gd name="T72" fmla="+- 0 9953 9941"/>
                              <a:gd name="T73" fmla="*/ T72 w 118"/>
                              <a:gd name="T74" fmla="+- 0 1729 1700"/>
                              <a:gd name="T75" fmla="*/ 1729 h 80"/>
                              <a:gd name="T76" fmla="+- 0 9966 9941"/>
                              <a:gd name="T77" fmla="*/ T76 w 118"/>
                              <a:gd name="T78" fmla="+- 0 1722 1700"/>
                              <a:gd name="T79" fmla="*/ 1722 h 80"/>
                              <a:gd name="T80" fmla="+- 0 9981 9941"/>
                              <a:gd name="T81" fmla="*/ T80 w 118"/>
                              <a:gd name="T82" fmla="+- 0 1720 1700"/>
                              <a:gd name="T83" fmla="*/ 1720 h 80"/>
                              <a:gd name="T84" fmla="+- 0 9997 9941"/>
                              <a:gd name="T85" fmla="*/ T84 w 118"/>
                              <a:gd name="T86" fmla="+- 0 1725 1700"/>
                              <a:gd name="T87" fmla="*/ 1725 h 80"/>
                              <a:gd name="T88" fmla="+- 0 10013 9941"/>
                              <a:gd name="T89" fmla="*/ T88 w 118"/>
                              <a:gd name="T90" fmla="+- 0 1739 1700"/>
                              <a:gd name="T91" fmla="*/ 1739 h 80"/>
                              <a:gd name="T92" fmla="+- 0 10030 9941"/>
                              <a:gd name="T93" fmla="*/ T92 w 118"/>
                              <a:gd name="T94" fmla="+- 0 1754 1700"/>
                              <a:gd name="T95" fmla="*/ 1754 h 80"/>
                              <a:gd name="T96" fmla="+- 0 10044 9941"/>
                              <a:gd name="T97" fmla="*/ T96 w 118"/>
                              <a:gd name="T98" fmla="+- 0 1767 1700"/>
                              <a:gd name="T99" fmla="*/ 1767 h 80"/>
                              <a:gd name="T100" fmla="+- 0 10054 9941"/>
                              <a:gd name="T101" fmla="*/ T100 w 118"/>
                              <a:gd name="T102" fmla="+- 0 1776 1700"/>
                              <a:gd name="T103" fmla="*/ 1776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18" h="80">
                                <a:moveTo>
                                  <a:pt x="0" y="44"/>
                                </a:moveTo>
                                <a:lnTo>
                                  <a:pt x="1" y="35"/>
                                </a:lnTo>
                                <a:lnTo>
                                  <a:pt x="6" y="18"/>
                                </a:lnTo>
                                <a:lnTo>
                                  <a:pt x="20" y="3"/>
                                </a:lnTo>
                                <a:lnTo>
                                  <a:pt x="45" y="0"/>
                                </a:lnTo>
                                <a:lnTo>
                                  <a:pt x="74" y="17"/>
                                </a:lnTo>
                                <a:lnTo>
                                  <a:pt x="97" y="44"/>
                                </a:lnTo>
                                <a:lnTo>
                                  <a:pt x="112" y="69"/>
                                </a:lnTo>
                                <a:lnTo>
                                  <a:pt x="117" y="80"/>
                                </a:lnTo>
                                <a:lnTo>
                                  <a:pt x="110" y="78"/>
                                </a:lnTo>
                                <a:lnTo>
                                  <a:pt x="91" y="72"/>
                                </a:lnTo>
                                <a:lnTo>
                                  <a:pt x="70" y="63"/>
                                </a:lnTo>
                                <a:lnTo>
                                  <a:pt x="54" y="50"/>
                                </a:lnTo>
                                <a:lnTo>
                                  <a:pt x="39" y="40"/>
                                </a:lnTo>
                                <a:lnTo>
                                  <a:pt x="21" y="39"/>
                                </a:lnTo>
                                <a:lnTo>
                                  <a:pt x="6" y="42"/>
                                </a:lnTo>
                                <a:lnTo>
                                  <a:pt x="0" y="44"/>
                                </a:lnTo>
                                <a:close/>
                                <a:moveTo>
                                  <a:pt x="4" y="36"/>
                                </a:moveTo>
                                <a:lnTo>
                                  <a:pt x="12" y="29"/>
                                </a:lnTo>
                                <a:lnTo>
                                  <a:pt x="25" y="22"/>
                                </a:lnTo>
                                <a:lnTo>
                                  <a:pt x="40" y="20"/>
                                </a:lnTo>
                                <a:lnTo>
                                  <a:pt x="56" y="25"/>
                                </a:lnTo>
                                <a:lnTo>
                                  <a:pt x="72" y="39"/>
                                </a:lnTo>
                                <a:lnTo>
                                  <a:pt x="89" y="54"/>
                                </a:lnTo>
                                <a:lnTo>
                                  <a:pt x="103" y="67"/>
                                </a:lnTo>
                                <a:lnTo>
                                  <a:pt x="113" y="76"/>
                                </a:lnTo>
                              </a:path>
                            </a:pathLst>
                          </a:custGeom>
                          <a:noFill/>
                          <a:ln w="721">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 name="Picture 3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9959" y="1620"/>
                            <a:ext cx="11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 name="Freeform 323"/>
                        <wps:cNvSpPr>
                          <a:spLocks/>
                        </wps:cNvSpPr>
                        <wps:spPr bwMode="auto">
                          <a:xfrm>
                            <a:off x="9959" y="1620"/>
                            <a:ext cx="115" cy="81"/>
                          </a:xfrm>
                          <a:custGeom>
                            <a:avLst/>
                            <a:gdLst>
                              <a:gd name="T0" fmla="+- 0 9960 9960"/>
                              <a:gd name="T1" fmla="*/ T0 w 115"/>
                              <a:gd name="T2" fmla="+- 0 1638 1621"/>
                              <a:gd name="T3" fmla="*/ 1638 h 81"/>
                              <a:gd name="T4" fmla="+- 0 9975 9960"/>
                              <a:gd name="T5" fmla="*/ T4 w 115"/>
                              <a:gd name="T6" fmla="+- 0 1626 1621"/>
                              <a:gd name="T7" fmla="*/ 1626 h 81"/>
                              <a:gd name="T8" fmla="+- 0 9988 9960"/>
                              <a:gd name="T9" fmla="*/ T8 w 115"/>
                              <a:gd name="T10" fmla="+- 0 1621 1621"/>
                              <a:gd name="T11" fmla="*/ 1621 h 81"/>
                              <a:gd name="T12" fmla="+- 0 10002 9960"/>
                              <a:gd name="T13" fmla="*/ T12 w 115"/>
                              <a:gd name="T14" fmla="+- 0 1622 1621"/>
                              <a:gd name="T15" fmla="*/ 1622 h 81"/>
                              <a:gd name="T16" fmla="+- 0 10017 9960"/>
                              <a:gd name="T17" fmla="*/ T16 w 115"/>
                              <a:gd name="T18" fmla="+- 0 1628 1621"/>
                              <a:gd name="T19" fmla="*/ 1628 h 81"/>
                              <a:gd name="T20" fmla="+- 0 10037 9960"/>
                              <a:gd name="T21" fmla="*/ T20 w 115"/>
                              <a:gd name="T22" fmla="+- 0 1645 1621"/>
                              <a:gd name="T23" fmla="*/ 1645 h 81"/>
                              <a:gd name="T24" fmla="+- 0 10059 9960"/>
                              <a:gd name="T25" fmla="*/ T24 w 115"/>
                              <a:gd name="T26" fmla="+- 0 1672 1621"/>
                              <a:gd name="T27" fmla="*/ 1672 h 81"/>
                              <a:gd name="T28" fmla="+- 0 10074 9960"/>
                              <a:gd name="T29" fmla="*/ T28 w 115"/>
                              <a:gd name="T30" fmla="+- 0 1696 1621"/>
                              <a:gd name="T31" fmla="*/ 1696 h 81"/>
                              <a:gd name="T32" fmla="+- 0 10071 9960"/>
                              <a:gd name="T33" fmla="*/ T32 w 115"/>
                              <a:gd name="T34" fmla="+- 0 1701 1621"/>
                              <a:gd name="T35" fmla="*/ 1701 h 81"/>
                              <a:gd name="T36" fmla="+- 0 10062 9960"/>
                              <a:gd name="T37" fmla="*/ T36 w 115"/>
                              <a:gd name="T38" fmla="+- 0 1696 1621"/>
                              <a:gd name="T39" fmla="*/ 1696 h 81"/>
                              <a:gd name="T40" fmla="+- 0 10049 9960"/>
                              <a:gd name="T41" fmla="*/ T40 w 115"/>
                              <a:gd name="T42" fmla="+- 0 1689 1621"/>
                              <a:gd name="T43" fmla="*/ 1689 h 81"/>
                              <a:gd name="T44" fmla="+- 0 10034 9960"/>
                              <a:gd name="T45" fmla="*/ T44 w 115"/>
                              <a:gd name="T46" fmla="+- 0 1683 1621"/>
                              <a:gd name="T47" fmla="*/ 1683 h 81"/>
                              <a:gd name="T48" fmla="+- 0 10021 9960"/>
                              <a:gd name="T49" fmla="*/ T48 w 115"/>
                              <a:gd name="T50" fmla="+- 0 1678 1621"/>
                              <a:gd name="T51" fmla="*/ 1678 h 81"/>
                              <a:gd name="T52" fmla="+- 0 10007 9960"/>
                              <a:gd name="T53" fmla="*/ T52 w 115"/>
                              <a:gd name="T54" fmla="+- 0 1676 1621"/>
                              <a:gd name="T55" fmla="*/ 1676 h 81"/>
                              <a:gd name="T56" fmla="+- 0 9994 9960"/>
                              <a:gd name="T57" fmla="*/ T56 w 115"/>
                              <a:gd name="T58" fmla="+- 0 1671 1621"/>
                              <a:gd name="T59" fmla="*/ 1671 h 81"/>
                              <a:gd name="T60" fmla="+- 0 9982 9960"/>
                              <a:gd name="T61" fmla="*/ T60 w 115"/>
                              <a:gd name="T62" fmla="+- 0 1665 1621"/>
                              <a:gd name="T63" fmla="*/ 1665 h 81"/>
                              <a:gd name="T64" fmla="+- 0 9975 9960"/>
                              <a:gd name="T65" fmla="*/ T64 w 115"/>
                              <a:gd name="T66" fmla="+- 0 1659 1621"/>
                              <a:gd name="T67" fmla="*/ 1659 h 81"/>
                              <a:gd name="T68" fmla="+- 0 9970 9960"/>
                              <a:gd name="T69" fmla="*/ T68 w 115"/>
                              <a:gd name="T70" fmla="+- 0 1650 1621"/>
                              <a:gd name="T71" fmla="*/ 1650 h 81"/>
                              <a:gd name="T72" fmla="+- 0 9960 9960"/>
                              <a:gd name="T73" fmla="*/ T72 w 115"/>
                              <a:gd name="T74" fmla="+- 0 1638 1621"/>
                              <a:gd name="T75" fmla="*/ 1638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5" h="81">
                                <a:moveTo>
                                  <a:pt x="0" y="17"/>
                                </a:moveTo>
                                <a:lnTo>
                                  <a:pt x="15" y="5"/>
                                </a:lnTo>
                                <a:lnTo>
                                  <a:pt x="28" y="0"/>
                                </a:lnTo>
                                <a:lnTo>
                                  <a:pt x="42" y="1"/>
                                </a:lnTo>
                                <a:lnTo>
                                  <a:pt x="57" y="7"/>
                                </a:lnTo>
                                <a:lnTo>
                                  <a:pt x="77" y="24"/>
                                </a:lnTo>
                                <a:lnTo>
                                  <a:pt x="99" y="51"/>
                                </a:lnTo>
                                <a:lnTo>
                                  <a:pt x="114" y="75"/>
                                </a:lnTo>
                                <a:lnTo>
                                  <a:pt x="111" y="80"/>
                                </a:lnTo>
                                <a:lnTo>
                                  <a:pt x="102" y="75"/>
                                </a:lnTo>
                                <a:lnTo>
                                  <a:pt x="89" y="68"/>
                                </a:lnTo>
                                <a:lnTo>
                                  <a:pt x="74" y="62"/>
                                </a:lnTo>
                                <a:lnTo>
                                  <a:pt x="61" y="57"/>
                                </a:lnTo>
                                <a:lnTo>
                                  <a:pt x="47" y="55"/>
                                </a:lnTo>
                                <a:lnTo>
                                  <a:pt x="34" y="50"/>
                                </a:lnTo>
                                <a:lnTo>
                                  <a:pt x="22" y="44"/>
                                </a:lnTo>
                                <a:lnTo>
                                  <a:pt x="15" y="38"/>
                                </a:lnTo>
                                <a:lnTo>
                                  <a:pt x="10" y="29"/>
                                </a:lnTo>
                                <a:lnTo>
                                  <a:pt x="0" y="17"/>
                                </a:lnTo>
                                <a:close/>
                              </a:path>
                            </a:pathLst>
                          </a:custGeom>
                          <a:noFill/>
                          <a:ln w="716">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0" name="Picture 3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9958" y="1636"/>
                            <a:ext cx="112"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 name="AutoShape 325"/>
                        <wps:cNvSpPr>
                          <a:spLocks/>
                        </wps:cNvSpPr>
                        <wps:spPr bwMode="auto">
                          <a:xfrm>
                            <a:off x="9866" y="1562"/>
                            <a:ext cx="204" cy="140"/>
                          </a:xfrm>
                          <a:custGeom>
                            <a:avLst/>
                            <a:gdLst>
                              <a:gd name="T0" fmla="+- 0 9959 9867"/>
                              <a:gd name="T1" fmla="*/ T0 w 204"/>
                              <a:gd name="T2" fmla="+- 0 1639 1562"/>
                              <a:gd name="T3" fmla="*/ 1639 h 140"/>
                              <a:gd name="T4" fmla="+- 0 9970 9867"/>
                              <a:gd name="T5" fmla="*/ T4 w 204"/>
                              <a:gd name="T6" fmla="+- 0 1637 1562"/>
                              <a:gd name="T7" fmla="*/ 1637 h 140"/>
                              <a:gd name="T8" fmla="+- 0 9990 9867"/>
                              <a:gd name="T9" fmla="*/ T8 w 204"/>
                              <a:gd name="T10" fmla="+- 0 1640 1562"/>
                              <a:gd name="T11" fmla="*/ 1640 h 140"/>
                              <a:gd name="T12" fmla="+- 0 10023 9867"/>
                              <a:gd name="T13" fmla="*/ T12 w 204"/>
                              <a:gd name="T14" fmla="+- 0 1659 1562"/>
                              <a:gd name="T15" fmla="*/ 1659 h 140"/>
                              <a:gd name="T16" fmla="+- 0 10070 9867"/>
                              <a:gd name="T17" fmla="*/ T16 w 204"/>
                              <a:gd name="T18" fmla="+- 0 1701 1562"/>
                              <a:gd name="T19" fmla="*/ 1701 h 140"/>
                              <a:gd name="T20" fmla="+- 0 9953 9867"/>
                              <a:gd name="T21" fmla="*/ T20 w 204"/>
                              <a:gd name="T22" fmla="+- 0 1655 1562"/>
                              <a:gd name="T23" fmla="*/ 1655 h 140"/>
                              <a:gd name="T24" fmla="+- 0 9943 9867"/>
                              <a:gd name="T25" fmla="*/ T24 w 204"/>
                              <a:gd name="T26" fmla="+- 0 1638 1562"/>
                              <a:gd name="T27" fmla="*/ 1638 h 140"/>
                              <a:gd name="T28" fmla="+- 0 9923 9867"/>
                              <a:gd name="T29" fmla="*/ T28 w 204"/>
                              <a:gd name="T30" fmla="+- 0 1611 1562"/>
                              <a:gd name="T31" fmla="*/ 1611 h 140"/>
                              <a:gd name="T32" fmla="+- 0 9897 9867"/>
                              <a:gd name="T33" fmla="*/ T32 w 204"/>
                              <a:gd name="T34" fmla="+- 0 1583 1562"/>
                              <a:gd name="T35" fmla="*/ 1583 h 140"/>
                              <a:gd name="T36" fmla="+- 0 9867 9867"/>
                              <a:gd name="T37" fmla="*/ T36 w 204"/>
                              <a:gd name="T38" fmla="+- 0 1562 1562"/>
                              <a:gd name="T39" fmla="*/ 1562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4" h="140">
                                <a:moveTo>
                                  <a:pt x="92" y="77"/>
                                </a:moveTo>
                                <a:lnTo>
                                  <a:pt x="103" y="75"/>
                                </a:lnTo>
                                <a:lnTo>
                                  <a:pt x="123" y="78"/>
                                </a:lnTo>
                                <a:lnTo>
                                  <a:pt x="156" y="97"/>
                                </a:lnTo>
                                <a:lnTo>
                                  <a:pt x="203" y="139"/>
                                </a:lnTo>
                                <a:moveTo>
                                  <a:pt x="86" y="93"/>
                                </a:moveTo>
                                <a:lnTo>
                                  <a:pt x="76" y="76"/>
                                </a:lnTo>
                                <a:lnTo>
                                  <a:pt x="56" y="49"/>
                                </a:lnTo>
                                <a:lnTo>
                                  <a:pt x="30" y="21"/>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2" name="Picture 3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9914" y="1557"/>
                            <a:ext cx="46" cy="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 name="Freeform 327"/>
                        <wps:cNvSpPr>
                          <a:spLocks/>
                        </wps:cNvSpPr>
                        <wps:spPr bwMode="auto">
                          <a:xfrm>
                            <a:off x="9914" y="1557"/>
                            <a:ext cx="46" cy="57"/>
                          </a:xfrm>
                          <a:custGeom>
                            <a:avLst/>
                            <a:gdLst>
                              <a:gd name="T0" fmla="+- 0 9959 9914"/>
                              <a:gd name="T1" fmla="*/ T0 w 46"/>
                              <a:gd name="T2" fmla="+- 0 1614 1558"/>
                              <a:gd name="T3" fmla="*/ 1614 h 57"/>
                              <a:gd name="T4" fmla="+- 0 9954 9914"/>
                              <a:gd name="T5" fmla="*/ T4 w 46"/>
                              <a:gd name="T6" fmla="+- 0 1602 1558"/>
                              <a:gd name="T7" fmla="*/ 1602 h 57"/>
                              <a:gd name="T8" fmla="+- 0 9930 9914"/>
                              <a:gd name="T9" fmla="*/ T8 w 46"/>
                              <a:gd name="T10" fmla="+- 0 1594 1558"/>
                              <a:gd name="T11" fmla="*/ 1594 h 57"/>
                              <a:gd name="T12" fmla="+- 0 9914 9914"/>
                              <a:gd name="T13" fmla="*/ T12 w 46"/>
                              <a:gd name="T14" fmla="+- 0 1558 1558"/>
                              <a:gd name="T15" fmla="*/ 1558 h 57"/>
                              <a:gd name="T16" fmla="+- 0 9932 9914"/>
                              <a:gd name="T17" fmla="*/ T16 w 46"/>
                              <a:gd name="T18" fmla="+- 0 1559 1558"/>
                              <a:gd name="T19" fmla="*/ 1559 h 57"/>
                              <a:gd name="T20" fmla="+- 0 9942 9914"/>
                              <a:gd name="T21" fmla="*/ T20 w 46"/>
                              <a:gd name="T22" fmla="+- 0 1569 1558"/>
                              <a:gd name="T23" fmla="*/ 1569 h 57"/>
                              <a:gd name="T24" fmla="+- 0 9949 9914"/>
                              <a:gd name="T25" fmla="*/ T24 w 46"/>
                              <a:gd name="T26" fmla="+- 0 1580 1558"/>
                              <a:gd name="T27" fmla="*/ 1580 h 57"/>
                              <a:gd name="T28" fmla="+- 0 9955 9914"/>
                              <a:gd name="T29" fmla="*/ T28 w 46"/>
                              <a:gd name="T30" fmla="+- 0 1595 1558"/>
                              <a:gd name="T31" fmla="*/ 1595 h 57"/>
                              <a:gd name="T32" fmla="+- 0 9958 9914"/>
                              <a:gd name="T33" fmla="*/ T32 w 46"/>
                              <a:gd name="T34" fmla="+- 0 1608 1558"/>
                              <a:gd name="T35" fmla="*/ 1608 h 57"/>
                              <a:gd name="T36" fmla="+- 0 9959 9914"/>
                              <a:gd name="T37" fmla="*/ T36 w 46"/>
                              <a:gd name="T38" fmla="+- 0 1614 1558"/>
                              <a:gd name="T39" fmla="*/ 1614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 h="57">
                                <a:moveTo>
                                  <a:pt x="45" y="56"/>
                                </a:moveTo>
                                <a:lnTo>
                                  <a:pt x="40" y="44"/>
                                </a:lnTo>
                                <a:lnTo>
                                  <a:pt x="16" y="36"/>
                                </a:lnTo>
                                <a:lnTo>
                                  <a:pt x="0" y="0"/>
                                </a:lnTo>
                                <a:lnTo>
                                  <a:pt x="18" y="1"/>
                                </a:lnTo>
                                <a:lnTo>
                                  <a:pt x="28" y="11"/>
                                </a:lnTo>
                                <a:lnTo>
                                  <a:pt x="35" y="22"/>
                                </a:lnTo>
                                <a:lnTo>
                                  <a:pt x="41" y="37"/>
                                </a:lnTo>
                                <a:lnTo>
                                  <a:pt x="44" y="50"/>
                                </a:lnTo>
                                <a:lnTo>
                                  <a:pt x="45" y="5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 name="Picture 3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9920" y="1562"/>
                            <a:ext cx="35" cy="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 name="Freeform 329"/>
                        <wps:cNvSpPr>
                          <a:spLocks/>
                        </wps:cNvSpPr>
                        <wps:spPr bwMode="auto">
                          <a:xfrm>
                            <a:off x="9920" y="1562"/>
                            <a:ext cx="35" cy="42"/>
                          </a:xfrm>
                          <a:custGeom>
                            <a:avLst/>
                            <a:gdLst>
                              <a:gd name="T0" fmla="+- 0 9955 9921"/>
                              <a:gd name="T1" fmla="*/ T0 w 35"/>
                              <a:gd name="T2" fmla="+- 0 1604 1562"/>
                              <a:gd name="T3" fmla="*/ 1604 h 42"/>
                              <a:gd name="T4" fmla="+- 0 9951 9921"/>
                              <a:gd name="T5" fmla="*/ T4 w 35"/>
                              <a:gd name="T6" fmla="+- 0 1596 1562"/>
                              <a:gd name="T7" fmla="*/ 1596 h 42"/>
                              <a:gd name="T8" fmla="+- 0 9942 9921"/>
                              <a:gd name="T9" fmla="*/ T8 w 35"/>
                              <a:gd name="T10" fmla="+- 0 1582 1562"/>
                              <a:gd name="T11" fmla="*/ 1582 h 42"/>
                              <a:gd name="T12" fmla="+- 0 9932 9921"/>
                              <a:gd name="T13" fmla="*/ T12 w 35"/>
                              <a:gd name="T14" fmla="+- 0 1570 1562"/>
                              <a:gd name="T15" fmla="*/ 1570 h 42"/>
                              <a:gd name="T16" fmla="+- 0 9921 9921"/>
                              <a:gd name="T17" fmla="*/ T16 w 35"/>
                              <a:gd name="T18" fmla="+- 0 1562 1562"/>
                              <a:gd name="T19" fmla="*/ 1562 h 42"/>
                            </a:gdLst>
                            <a:ahLst/>
                            <a:cxnLst>
                              <a:cxn ang="0">
                                <a:pos x="T1" y="T3"/>
                              </a:cxn>
                              <a:cxn ang="0">
                                <a:pos x="T5" y="T7"/>
                              </a:cxn>
                              <a:cxn ang="0">
                                <a:pos x="T9" y="T11"/>
                              </a:cxn>
                              <a:cxn ang="0">
                                <a:pos x="T13" y="T15"/>
                              </a:cxn>
                              <a:cxn ang="0">
                                <a:pos x="T17" y="T19"/>
                              </a:cxn>
                            </a:cxnLst>
                            <a:rect l="0" t="0" r="r" b="b"/>
                            <a:pathLst>
                              <a:path w="35" h="42">
                                <a:moveTo>
                                  <a:pt x="34" y="42"/>
                                </a:moveTo>
                                <a:lnTo>
                                  <a:pt x="30" y="34"/>
                                </a:lnTo>
                                <a:lnTo>
                                  <a:pt x="21" y="20"/>
                                </a:lnTo>
                                <a:lnTo>
                                  <a:pt x="11" y="8"/>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 name="Picture 3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9960" y="1586"/>
                            <a:ext cx="127" cy="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 name="Freeform 331"/>
                        <wps:cNvSpPr>
                          <a:spLocks/>
                        </wps:cNvSpPr>
                        <wps:spPr bwMode="auto">
                          <a:xfrm>
                            <a:off x="9960" y="1586"/>
                            <a:ext cx="127" cy="64"/>
                          </a:xfrm>
                          <a:custGeom>
                            <a:avLst/>
                            <a:gdLst>
                              <a:gd name="T0" fmla="+- 0 9960 9960"/>
                              <a:gd name="T1" fmla="*/ T0 w 127"/>
                              <a:gd name="T2" fmla="+- 0 1613 1586"/>
                              <a:gd name="T3" fmla="*/ 1613 h 64"/>
                              <a:gd name="T4" fmla="+- 0 10034 9960"/>
                              <a:gd name="T5" fmla="*/ T4 w 127"/>
                              <a:gd name="T6" fmla="+- 0 1586 1586"/>
                              <a:gd name="T7" fmla="*/ 1586 h 64"/>
                              <a:gd name="T8" fmla="+- 0 10052 9960"/>
                              <a:gd name="T9" fmla="*/ T8 w 127"/>
                              <a:gd name="T10" fmla="+- 0 1588 1586"/>
                              <a:gd name="T11" fmla="*/ 1588 h 64"/>
                              <a:gd name="T12" fmla="+- 0 10069 9960"/>
                              <a:gd name="T13" fmla="*/ T12 w 127"/>
                              <a:gd name="T14" fmla="+- 0 1595 1586"/>
                              <a:gd name="T15" fmla="*/ 1595 h 64"/>
                              <a:gd name="T16" fmla="+- 0 10087 9960"/>
                              <a:gd name="T17" fmla="*/ T16 w 127"/>
                              <a:gd name="T18" fmla="+- 0 1607 1586"/>
                              <a:gd name="T19" fmla="*/ 1607 h 64"/>
                              <a:gd name="T20" fmla="+- 0 10073 9960"/>
                              <a:gd name="T21" fmla="*/ T20 w 127"/>
                              <a:gd name="T22" fmla="+- 0 1609 1586"/>
                              <a:gd name="T23" fmla="*/ 1609 h 64"/>
                              <a:gd name="T24" fmla="+- 0 10041 9960"/>
                              <a:gd name="T25" fmla="*/ T24 w 127"/>
                              <a:gd name="T26" fmla="+- 0 1616 1586"/>
                              <a:gd name="T27" fmla="*/ 1616 h 64"/>
                              <a:gd name="T28" fmla="+- 0 10006 9960"/>
                              <a:gd name="T29" fmla="*/ T28 w 127"/>
                              <a:gd name="T30" fmla="+- 0 1626 1586"/>
                              <a:gd name="T31" fmla="*/ 1626 h 64"/>
                              <a:gd name="T32" fmla="+- 0 9984 9960"/>
                              <a:gd name="T33" fmla="*/ T32 w 127"/>
                              <a:gd name="T34" fmla="+- 0 1636 1586"/>
                              <a:gd name="T35" fmla="*/ 1636 h 64"/>
                              <a:gd name="T36" fmla="+- 0 9969 9960"/>
                              <a:gd name="T37" fmla="*/ T36 w 127"/>
                              <a:gd name="T38" fmla="+- 0 1650 1586"/>
                              <a:gd name="T39" fmla="*/ 1650 h 64"/>
                              <a:gd name="T40" fmla="+- 0 9964 9960"/>
                              <a:gd name="T41" fmla="*/ T40 w 127"/>
                              <a:gd name="T42" fmla="+- 0 1637 1586"/>
                              <a:gd name="T43" fmla="*/ 1637 h 64"/>
                              <a:gd name="T44" fmla="+- 0 9960 9960"/>
                              <a:gd name="T45" fmla="*/ T44 w 127"/>
                              <a:gd name="T46" fmla="+- 0 1613 1586"/>
                              <a:gd name="T47" fmla="*/ 1613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27" h="64">
                                <a:moveTo>
                                  <a:pt x="0" y="27"/>
                                </a:moveTo>
                                <a:lnTo>
                                  <a:pt x="74" y="0"/>
                                </a:lnTo>
                                <a:lnTo>
                                  <a:pt x="92" y="2"/>
                                </a:lnTo>
                                <a:lnTo>
                                  <a:pt x="109" y="9"/>
                                </a:lnTo>
                                <a:lnTo>
                                  <a:pt x="127" y="21"/>
                                </a:lnTo>
                                <a:lnTo>
                                  <a:pt x="113" y="23"/>
                                </a:lnTo>
                                <a:lnTo>
                                  <a:pt x="81" y="30"/>
                                </a:lnTo>
                                <a:lnTo>
                                  <a:pt x="46" y="40"/>
                                </a:lnTo>
                                <a:lnTo>
                                  <a:pt x="24" y="50"/>
                                </a:lnTo>
                                <a:lnTo>
                                  <a:pt x="9" y="64"/>
                                </a:lnTo>
                                <a:lnTo>
                                  <a:pt x="4" y="51"/>
                                </a:lnTo>
                                <a:lnTo>
                                  <a:pt x="0" y="2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8" name="Picture 3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9962" y="1599"/>
                            <a:ext cx="111" cy="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 name="Freeform 333"/>
                        <wps:cNvSpPr>
                          <a:spLocks/>
                        </wps:cNvSpPr>
                        <wps:spPr bwMode="auto">
                          <a:xfrm>
                            <a:off x="9962" y="1599"/>
                            <a:ext cx="111" cy="32"/>
                          </a:xfrm>
                          <a:custGeom>
                            <a:avLst/>
                            <a:gdLst>
                              <a:gd name="T0" fmla="+- 0 9962 9962"/>
                              <a:gd name="T1" fmla="*/ T0 w 111"/>
                              <a:gd name="T2" fmla="+- 0 1631 1600"/>
                              <a:gd name="T3" fmla="*/ 1631 h 32"/>
                              <a:gd name="T4" fmla="+- 0 9974 9962"/>
                              <a:gd name="T5" fmla="*/ T4 w 111"/>
                              <a:gd name="T6" fmla="+- 0 1621 1600"/>
                              <a:gd name="T7" fmla="*/ 1621 h 32"/>
                              <a:gd name="T8" fmla="+- 0 9998 9962"/>
                              <a:gd name="T9" fmla="*/ T8 w 111"/>
                              <a:gd name="T10" fmla="+- 0 1608 1600"/>
                              <a:gd name="T11" fmla="*/ 1608 h 32"/>
                              <a:gd name="T12" fmla="+- 0 10031 9962"/>
                              <a:gd name="T13" fmla="*/ T12 w 111"/>
                              <a:gd name="T14" fmla="+- 0 1600 1600"/>
                              <a:gd name="T15" fmla="*/ 1600 h 32"/>
                              <a:gd name="T16" fmla="+- 0 10073 9962"/>
                              <a:gd name="T17" fmla="*/ T16 w 111"/>
                              <a:gd name="T18" fmla="+- 0 1605 1600"/>
                              <a:gd name="T19" fmla="*/ 1605 h 32"/>
                            </a:gdLst>
                            <a:ahLst/>
                            <a:cxnLst>
                              <a:cxn ang="0">
                                <a:pos x="T1" y="T3"/>
                              </a:cxn>
                              <a:cxn ang="0">
                                <a:pos x="T5" y="T7"/>
                              </a:cxn>
                              <a:cxn ang="0">
                                <a:pos x="T9" y="T11"/>
                              </a:cxn>
                              <a:cxn ang="0">
                                <a:pos x="T13" y="T15"/>
                              </a:cxn>
                              <a:cxn ang="0">
                                <a:pos x="T17" y="T19"/>
                              </a:cxn>
                            </a:cxnLst>
                            <a:rect l="0" t="0" r="r" b="b"/>
                            <a:pathLst>
                              <a:path w="111" h="32">
                                <a:moveTo>
                                  <a:pt x="0" y="31"/>
                                </a:moveTo>
                                <a:lnTo>
                                  <a:pt x="12" y="21"/>
                                </a:lnTo>
                                <a:lnTo>
                                  <a:pt x="36" y="8"/>
                                </a:lnTo>
                                <a:lnTo>
                                  <a:pt x="69" y="0"/>
                                </a:lnTo>
                                <a:lnTo>
                                  <a:pt x="111" y="5"/>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0" name="Picture 3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9959" y="1555"/>
                            <a:ext cx="47"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 name="Freeform 335"/>
                        <wps:cNvSpPr>
                          <a:spLocks/>
                        </wps:cNvSpPr>
                        <wps:spPr bwMode="auto">
                          <a:xfrm>
                            <a:off x="9959" y="1555"/>
                            <a:ext cx="47" cy="17"/>
                          </a:xfrm>
                          <a:custGeom>
                            <a:avLst/>
                            <a:gdLst>
                              <a:gd name="T0" fmla="+- 0 9959 9959"/>
                              <a:gd name="T1" fmla="*/ T0 w 47"/>
                              <a:gd name="T2" fmla="+- 0 1571 1556"/>
                              <a:gd name="T3" fmla="*/ 1571 h 17"/>
                              <a:gd name="T4" fmla="+- 0 9970 9959"/>
                              <a:gd name="T5" fmla="*/ T4 w 47"/>
                              <a:gd name="T6" fmla="+- 0 1573 1556"/>
                              <a:gd name="T7" fmla="*/ 1573 h 17"/>
                              <a:gd name="T8" fmla="+- 0 9983 9959"/>
                              <a:gd name="T9" fmla="*/ T8 w 47"/>
                              <a:gd name="T10" fmla="+- 0 1571 1556"/>
                              <a:gd name="T11" fmla="*/ 1571 h 17"/>
                              <a:gd name="T12" fmla="+- 0 9995 9959"/>
                              <a:gd name="T13" fmla="*/ T12 w 47"/>
                              <a:gd name="T14" fmla="+- 0 1565 1556"/>
                              <a:gd name="T15" fmla="*/ 1565 h 17"/>
                              <a:gd name="T16" fmla="+- 0 10006 9959"/>
                              <a:gd name="T17" fmla="*/ T16 w 47"/>
                              <a:gd name="T18" fmla="+- 0 1556 1556"/>
                              <a:gd name="T19" fmla="*/ 1556 h 17"/>
                            </a:gdLst>
                            <a:ahLst/>
                            <a:cxnLst>
                              <a:cxn ang="0">
                                <a:pos x="T1" y="T3"/>
                              </a:cxn>
                              <a:cxn ang="0">
                                <a:pos x="T5" y="T7"/>
                              </a:cxn>
                              <a:cxn ang="0">
                                <a:pos x="T9" y="T11"/>
                              </a:cxn>
                              <a:cxn ang="0">
                                <a:pos x="T13" y="T15"/>
                              </a:cxn>
                              <a:cxn ang="0">
                                <a:pos x="T17" y="T19"/>
                              </a:cxn>
                            </a:cxnLst>
                            <a:rect l="0" t="0" r="r" b="b"/>
                            <a:pathLst>
                              <a:path w="47" h="17">
                                <a:moveTo>
                                  <a:pt x="0" y="15"/>
                                </a:moveTo>
                                <a:lnTo>
                                  <a:pt x="11" y="17"/>
                                </a:lnTo>
                                <a:lnTo>
                                  <a:pt x="24" y="15"/>
                                </a:lnTo>
                                <a:lnTo>
                                  <a:pt x="36" y="9"/>
                                </a:lnTo>
                                <a:lnTo>
                                  <a:pt x="47" y="0"/>
                                </a:lnTo>
                              </a:path>
                            </a:pathLst>
                          </a:custGeom>
                          <a:noFill/>
                          <a:ln w="327">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2" name="Picture 3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9963" y="1520"/>
                            <a:ext cx="114" cy="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 name="Freeform 337"/>
                        <wps:cNvSpPr>
                          <a:spLocks/>
                        </wps:cNvSpPr>
                        <wps:spPr bwMode="auto">
                          <a:xfrm>
                            <a:off x="9963" y="1520"/>
                            <a:ext cx="114" cy="61"/>
                          </a:xfrm>
                          <a:custGeom>
                            <a:avLst/>
                            <a:gdLst>
                              <a:gd name="T0" fmla="+- 0 9964 9964"/>
                              <a:gd name="T1" fmla="*/ T0 w 114"/>
                              <a:gd name="T2" fmla="+- 0 1571 1521"/>
                              <a:gd name="T3" fmla="*/ 1571 h 61"/>
                              <a:gd name="T4" fmla="+- 0 9969 9964"/>
                              <a:gd name="T5" fmla="*/ T4 w 114"/>
                              <a:gd name="T6" fmla="+- 0 1569 1521"/>
                              <a:gd name="T7" fmla="*/ 1569 h 61"/>
                              <a:gd name="T8" fmla="+- 0 9981 9964"/>
                              <a:gd name="T9" fmla="*/ T8 w 114"/>
                              <a:gd name="T10" fmla="+- 0 1563 1521"/>
                              <a:gd name="T11" fmla="*/ 1563 h 61"/>
                              <a:gd name="T12" fmla="+- 0 9997 9964"/>
                              <a:gd name="T13" fmla="*/ T12 w 114"/>
                              <a:gd name="T14" fmla="+- 0 1554 1521"/>
                              <a:gd name="T15" fmla="*/ 1554 h 61"/>
                              <a:gd name="T16" fmla="+- 0 10013 9964"/>
                              <a:gd name="T17" fmla="*/ T16 w 114"/>
                              <a:gd name="T18" fmla="+- 0 1545 1521"/>
                              <a:gd name="T19" fmla="*/ 1545 h 61"/>
                              <a:gd name="T20" fmla="+- 0 10033 9964"/>
                              <a:gd name="T21" fmla="*/ T20 w 114"/>
                              <a:gd name="T22" fmla="+- 0 1535 1521"/>
                              <a:gd name="T23" fmla="*/ 1535 h 61"/>
                              <a:gd name="T24" fmla="+- 0 10057 9964"/>
                              <a:gd name="T25" fmla="*/ T24 w 114"/>
                              <a:gd name="T26" fmla="+- 0 1526 1521"/>
                              <a:gd name="T27" fmla="*/ 1526 h 61"/>
                              <a:gd name="T28" fmla="+- 0 10075 9964"/>
                              <a:gd name="T29" fmla="*/ T28 w 114"/>
                              <a:gd name="T30" fmla="+- 0 1521 1521"/>
                              <a:gd name="T31" fmla="*/ 1521 h 61"/>
                              <a:gd name="T32" fmla="+- 0 10077 9964"/>
                              <a:gd name="T33" fmla="*/ T32 w 114"/>
                              <a:gd name="T34" fmla="+- 0 1523 1521"/>
                              <a:gd name="T35" fmla="*/ 1523 h 61"/>
                              <a:gd name="T36" fmla="+- 0 10068 9964"/>
                              <a:gd name="T37" fmla="*/ T36 w 114"/>
                              <a:gd name="T38" fmla="+- 0 1533 1521"/>
                              <a:gd name="T39" fmla="*/ 1533 h 61"/>
                              <a:gd name="T40" fmla="+- 0 10055 9964"/>
                              <a:gd name="T41" fmla="*/ T40 w 114"/>
                              <a:gd name="T42" fmla="+- 0 1548 1521"/>
                              <a:gd name="T43" fmla="*/ 1548 h 61"/>
                              <a:gd name="T44" fmla="+- 0 10039 9964"/>
                              <a:gd name="T45" fmla="*/ T44 w 114"/>
                              <a:gd name="T46" fmla="+- 0 1564 1521"/>
                              <a:gd name="T47" fmla="*/ 1564 h 61"/>
                              <a:gd name="T48" fmla="+- 0 10024 9964"/>
                              <a:gd name="T49" fmla="*/ T48 w 114"/>
                              <a:gd name="T50" fmla="+- 0 1575 1521"/>
                              <a:gd name="T51" fmla="*/ 1575 h 61"/>
                              <a:gd name="T52" fmla="+- 0 10007 9964"/>
                              <a:gd name="T53" fmla="*/ T52 w 114"/>
                              <a:gd name="T54" fmla="+- 0 1580 1521"/>
                              <a:gd name="T55" fmla="*/ 1580 h 61"/>
                              <a:gd name="T56" fmla="+- 0 9987 9964"/>
                              <a:gd name="T57" fmla="*/ T56 w 114"/>
                              <a:gd name="T58" fmla="+- 0 1582 1521"/>
                              <a:gd name="T59" fmla="*/ 1582 h 61"/>
                              <a:gd name="T60" fmla="+- 0 9971 9964"/>
                              <a:gd name="T61" fmla="*/ T60 w 114"/>
                              <a:gd name="T62" fmla="+- 0 1579 1521"/>
                              <a:gd name="T63" fmla="*/ 1579 h 61"/>
                              <a:gd name="T64" fmla="+- 0 9964 9964"/>
                              <a:gd name="T65" fmla="*/ T64 w 114"/>
                              <a:gd name="T66" fmla="+- 0 1571 1521"/>
                              <a:gd name="T67" fmla="*/ 1571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4" h="61">
                                <a:moveTo>
                                  <a:pt x="0" y="50"/>
                                </a:moveTo>
                                <a:lnTo>
                                  <a:pt x="5" y="48"/>
                                </a:lnTo>
                                <a:lnTo>
                                  <a:pt x="17" y="42"/>
                                </a:lnTo>
                                <a:lnTo>
                                  <a:pt x="33" y="33"/>
                                </a:lnTo>
                                <a:lnTo>
                                  <a:pt x="49" y="24"/>
                                </a:lnTo>
                                <a:lnTo>
                                  <a:pt x="69" y="14"/>
                                </a:lnTo>
                                <a:lnTo>
                                  <a:pt x="93" y="5"/>
                                </a:lnTo>
                                <a:lnTo>
                                  <a:pt x="111" y="0"/>
                                </a:lnTo>
                                <a:lnTo>
                                  <a:pt x="113" y="2"/>
                                </a:lnTo>
                                <a:lnTo>
                                  <a:pt x="104" y="12"/>
                                </a:lnTo>
                                <a:lnTo>
                                  <a:pt x="91" y="27"/>
                                </a:lnTo>
                                <a:lnTo>
                                  <a:pt x="75" y="43"/>
                                </a:lnTo>
                                <a:lnTo>
                                  <a:pt x="60" y="54"/>
                                </a:lnTo>
                                <a:lnTo>
                                  <a:pt x="43" y="59"/>
                                </a:lnTo>
                                <a:lnTo>
                                  <a:pt x="23" y="61"/>
                                </a:lnTo>
                                <a:lnTo>
                                  <a:pt x="7" y="58"/>
                                </a:lnTo>
                                <a:lnTo>
                                  <a:pt x="0" y="50"/>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4" name="Picture 3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9959" y="1523"/>
                            <a:ext cx="120"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 name="AutoShape 339"/>
                        <wps:cNvSpPr>
                          <a:spLocks/>
                        </wps:cNvSpPr>
                        <wps:spPr bwMode="auto">
                          <a:xfrm>
                            <a:off x="9959" y="1523"/>
                            <a:ext cx="120" cy="55"/>
                          </a:xfrm>
                          <a:custGeom>
                            <a:avLst/>
                            <a:gdLst>
                              <a:gd name="T0" fmla="+- 0 9964 9960"/>
                              <a:gd name="T1" fmla="*/ T0 w 120"/>
                              <a:gd name="T2" fmla="+- 0 1571 1523"/>
                              <a:gd name="T3" fmla="*/ 1571 h 55"/>
                              <a:gd name="T4" fmla="+- 0 9960 9960"/>
                              <a:gd name="T5" fmla="*/ T4 w 120"/>
                              <a:gd name="T6" fmla="+- 0 1570 1523"/>
                              <a:gd name="T7" fmla="*/ 1570 h 55"/>
                              <a:gd name="T8" fmla="+- 0 9973 9960"/>
                              <a:gd name="T9" fmla="*/ T8 w 120"/>
                              <a:gd name="T10" fmla="+- 0 1554 1523"/>
                              <a:gd name="T11" fmla="*/ 1554 h 55"/>
                              <a:gd name="T12" fmla="+- 0 9993 9960"/>
                              <a:gd name="T13" fmla="*/ T12 w 120"/>
                              <a:gd name="T14" fmla="+- 0 1534 1523"/>
                              <a:gd name="T15" fmla="*/ 1534 h 55"/>
                              <a:gd name="T16" fmla="+- 0 10009 9960"/>
                              <a:gd name="T17" fmla="*/ T16 w 120"/>
                              <a:gd name="T18" fmla="+- 0 1523 1523"/>
                              <a:gd name="T19" fmla="*/ 1523 h 55"/>
                              <a:gd name="T20" fmla="+- 0 10026 9960"/>
                              <a:gd name="T21" fmla="*/ T20 w 120"/>
                              <a:gd name="T22" fmla="+- 0 1526 1523"/>
                              <a:gd name="T23" fmla="*/ 1526 h 55"/>
                              <a:gd name="T24" fmla="+- 0 10047 9960"/>
                              <a:gd name="T25" fmla="*/ T24 w 120"/>
                              <a:gd name="T26" fmla="+- 0 1537 1523"/>
                              <a:gd name="T27" fmla="*/ 1537 h 55"/>
                              <a:gd name="T28" fmla="+- 0 10068 9960"/>
                              <a:gd name="T29" fmla="*/ T28 w 120"/>
                              <a:gd name="T30" fmla="+- 0 1555 1523"/>
                              <a:gd name="T31" fmla="*/ 1555 h 55"/>
                              <a:gd name="T32" fmla="+- 0 10080 9960"/>
                              <a:gd name="T33" fmla="*/ T32 w 120"/>
                              <a:gd name="T34" fmla="+- 0 1578 1523"/>
                              <a:gd name="T35" fmla="*/ 1578 h 55"/>
                              <a:gd name="T36" fmla="+- 0 10068 9960"/>
                              <a:gd name="T37" fmla="*/ T36 w 120"/>
                              <a:gd name="T38" fmla="+- 0 1572 1523"/>
                              <a:gd name="T39" fmla="*/ 1572 h 55"/>
                              <a:gd name="T40" fmla="+- 0 10038 9960"/>
                              <a:gd name="T41" fmla="*/ T40 w 120"/>
                              <a:gd name="T42" fmla="+- 0 1562 1523"/>
                              <a:gd name="T43" fmla="*/ 1562 h 55"/>
                              <a:gd name="T44" fmla="+- 0 10000 9960"/>
                              <a:gd name="T45" fmla="*/ T44 w 120"/>
                              <a:gd name="T46" fmla="+- 0 1559 1523"/>
                              <a:gd name="T47" fmla="*/ 1559 h 55"/>
                              <a:gd name="T48" fmla="+- 0 9964 9960"/>
                              <a:gd name="T49" fmla="*/ T48 w 120"/>
                              <a:gd name="T50" fmla="+- 0 1571 1523"/>
                              <a:gd name="T51" fmla="*/ 1571 h 55"/>
                              <a:gd name="T52" fmla="+- 0 9963 9960"/>
                              <a:gd name="T53" fmla="*/ T52 w 120"/>
                              <a:gd name="T54" fmla="+- 0 1568 1523"/>
                              <a:gd name="T55" fmla="*/ 1568 h 55"/>
                              <a:gd name="T56" fmla="+- 0 9973 9960"/>
                              <a:gd name="T57" fmla="*/ T56 w 120"/>
                              <a:gd name="T58" fmla="+- 0 1558 1523"/>
                              <a:gd name="T59" fmla="*/ 1558 h 55"/>
                              <a:gd name="T60" fmla="+- 0 9993 9960"/>
                              <a:gd name="T61" fmla="*/ T60 w 120"/>
                              <a:gd name="T62" fmla="+- 0 1547 1523"/>
                              <a:gd name="T63" fmla="*/ 1547 h 55"/>
                              <a:gd name="T64" fmla="+- 0 10022 9960"/>
                              <a:gd name="T65" fmla="*/ T64 w 120"/>
                              <a:gd name="T66" fmla="+- 0 1546 1523"/>
                              <a:gd name="T67" fmla="*/ 1546 h 55"/>
                              <a:gd name="T68" fmla="+- 0 10058 9960"/>
                              <a:gd name="T69" fmla="*/ T68 w 120"/>
                              <a:gd name="T70" fmla="+- 0 1569 1523"/>
                              <a:gd name="T71" fmla="*/ 1569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20" h="55">
                                <a:moveTo>
                                  <a:pt x="4" y="48"/>
                                </a:moveTo>
                                <a:lnTo>
                                  <a:pt x="0" y="47"/>
                                </a:lnTo>
                                <a:lnTo>
                                  <a:pt x="13" y="31"/>
                                </a:lnTo>
                                <a:lnTo>
                                  <a:pt x="33" y="11"/>
                                </a:lnTo>
                                <a:lnTo>
                                  <a:pt x="49" y="0"/>
                                </a:lnTo>
                                <a:lnTo>
                                  <a:pt x="66" y="3"/>
                                </a:lnTo>
                                <a:lnTo>
                                  <a:pt x="87" y="14"/>
                                </a:lnTo>
                                <a:lnTo>
                                  <a:pt x="108" y="32"/>
                                </a:lnTo>
                                <a:lnTo>
                                  <a:pt x="120" y="55"/>
                                </a:lnTo>
                                <a:lnTo>
                                  <a:pt x="108" y="49"/>
                                </a:lnTo>
                                <a:lnTo>
                                  <a:pt x="78" y="39"/>
                                </a:lnTo>
                                <a:lnTo>
                                  <a:pt x="40" y="36"/>
                                </a:lnTo>
                                <a:lnTo>
                                  <a:pt x="4" y="48"/>
                                </a:lnTo>
                                <a:close/>
                                <a:moveTo>
                                  <a:pt x="3" y="45"/>
                                </a:moveTo>
                                <a:lnTo>
                                  <a:pt x="13" y="35"/>
                                </a:lnTo>
                                <a:lnTo>
                                  <a:pt x="33" y="24"/>
                                </a:lnTo>
                                <a:lnTo>
                                  <a:pt x="62" y="23"/>
                                </a:lnTo>
                                <a:lnTo>
                                  <a:pt x="98" y="46"/>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6" name="Picture 3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9962" y="1420"/>
                            <a:ext cx="106"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 name="AutoShape 341"/>
                        <wps:cNvSpPr>
                          <a:spLocks/>
                        </wps:cNvSpPr>
                        <wps:spPr bwMode="auto">
                          <a:xfrm>
                            <a:off x="9962" y="1420"/>
                            <a:ext cx="106" cy="119"/>
                          </a:xfrm>
                          <a:custGeom>
                            <a:avLst/>
                            <a:gdLst>
                              <a:gd name="T0" fmla="+- 0 9962 9962"/>
                              <a:gd name="T1" fmla="*/ T0 w 106"/>
                              <a:gd name="T2" fmla="+- 0 1539 1420"/>
                              <a:gd name="T3" fmla="*/ 1539 h 119"/>
                              <a:gd name="T4" fmla="+- 0 9964 9962"/>
                              <a:gd name="T5" fmla="*/ T4 w 106"/>
                              <a:gd name="T6" fmla="+- 0 1532 1420"/>
                              <a:gd name="T7" fmla="*/ 1532 h 119"/>
                              <a:gd name="T8" fmla="+- 0 9970 9962"/>
                              <a:gd name="T9" fmla="*/ T8 w 106"/>
                              <a:gd name="T10" fmla="+- 0 1517 1420"/>
                              <a:gd name="T11" fmla="*/ 1517 h 119"/>
                              <a:gd name="T12" fmla="+- 0 9979 9962"/>
                              <a:gd name="T13" fmla="*/ T12 w 106"/>
                              <a:gd name="T14" fmla="+- 0 1498 1420"/>
                              <a:gd name="T15" fmla="*/ 1498 h 119"/>
                              <a:gd name="T16" fmla="+- 0 9991 9962"/>
                              <a:gd name="T17" fmla="*/ T16 w 106"/>
                              <a:gd name="T18" fmla="+- 0 1480 1420"/>
                              <a:gd name="T19" fmla="*/ 1480 h 119"/>
                              <a:gd name="T20" fmla="+- 0 10011 9962"/>
                              <a:gd name="T21" fmla="*/ T20 w 106"/>
                              <a:gd name="T22" fmla="+- 0 1461 1420"/>
                              <a:gd name="T23" fmla="*/ 1461 h 119"/>
                              <a:gd name="T24" fmla="+- 0 10036 9962"/>
                              <a:gd name="T25" fmla="*/ T24 w 106"/>
                              <a:gd name="T26" fmla="+- 0 1442 1420"/>
                              <a:gd name="T27" fmla="*/ 1442 h 119"/>
                              <a:gd name="T28" fmla="+- 0 10058 9962"/>
                              <a:gd name="T29" fmla="*/ T28 w 106"/>
                              <a:gd name="T30" fmla="+- 0 1427 1420"/>
                              <a:gd name="T31" fmla="*/ 1427 h 119"/>
                              <a:gd name="T32" fmla="+- 0 10068 9962"/>
                              <a:gd name="T33" fmla="*/ T32 w 106"/>
                              <a:gd name="T34" fmla="+- 0 1420 1420"/>
                              <a:gd name="T35" fmla="*/ 1420 h 119"/>
                              <a:gd name="T36" fmla="+- 0 10065 9962"/>
                              <a:gd name="T37" fmla="*/ T36 w 106"/>
                              <a:gd name="T38" fmla="+- 0 1430 1420"/>
                              <a:gd name="T39" fmla="*/ 1430 h 119"/>
                              <a:gd name="T40" fmla="+- 0 10056 9962"/>
                              <a:gd name="T41" fmla="*/ T40 w 106"/>
                              <a:gd name="T42" fmla="+- 0 1451 1420"/>
                              <a:gd name="T43" fmla="*/ 1451 h 119"/>
                              <a:gd name="T44" fmla="+- 0 10044 9962"/>
                              <a:gd name="T45" fmla="*/ T44 w 106"/>
                              <a:gd name="T46" fmla="+- 0 1477 1420"/>
                              <a:gd name="T47" fmla="*/ 1477 h 119"/>
                              <a:gd name="T48" fmla="+- 0 10028 9962"/>
                              <a:gd name="T49" fmla="*/ T48 w 106"/>
                              <a:gd name="T50" fmla="+- 0 1497 1420"/>
                              <a:gd name="T51" fmla="*/ 1497 h 119"/>
                              <a:gd name="T52" fmla="+- 0 10009 9962"/>
                              <a:gd name="T53" fmla="*/ T52 w 106"/>
                              <a:gd name="T54" fmla="+- 0 1512 1420"/>
                              <a:gd name="T55" fmla="*/ 1512 h 119"/>
                              <a:gd name="T56" fmla="+- 0 9987 9962"/>
                              <a:gd name="T57" fmla="*/ T56 w 106"/>
                              <a:gd name="T58" fmla="+- 0 1526 1420"/>
                              <a:gd name="T59" fmla="*/ 1526 h 119"/>
                              <a:gd name="T60" fmla="+- 0 9969 9962"/>
                              <a:gd name="T61" fmla="*/ T60 w 106"/>
                              <a:gd name="T62" fmla="+- 0 1535 1420"/>
                              <a:gd name="T63" fmla="*/ 1535 h 119"/>
                              <a:gd name="T64" fmla="+- 0 9962 9962"/>
                              <a:gd name="T65" fmla="*/ T64 w 106"/>
                              <a:gd name="T66" fmla="+- 0 1539 1420"/>
                              <a:gd name="T67" fmla="*/ 1539 h 119"/>
                              <a:gd name="T68" fmla="+- 0 9966 9962"/>
                              <a:gd name="T69" fmla="*/ T68 w 106"/>
                              <a:gd name="T70" fmla="+- 0 1534 1420"/>
                              <a:gd name="T71" fmla="*/ 1534 h 119"/>
                              <a:gd name="T72" fmla="+- 0 9985 9962"/>
                              <a:gd name="T73" fmla="*/ T72 w 106"/>
                              <a:gd name="T74" fmla="+- 0 1512 1420"/>
                              <a:gd name="T75" fmla="*/ 1512 h 119"/>
                              <a:gd name="T76" fmla="+- 0 10015 9962"/>
                              <a:gd name="T77" fmla="*/ T76 w 106"/>
                              <a:gd name="T78" fmla="+- 0 1480 1420"/>
                              <a:gd name="T79" fmla="*/ 1480 h 119"/>
                              <a:gd name="T80" fmla="+- 0 10045 9962"/>
                              <a:gd name="T81" fmla="*/ T80 w 106"/>
                              <a:gd name="T82" fmla="+- 0 1447 1420"/>
                              <a:gd name="T83" fmla="*/ 1447 h 119"/>
                              <a:gd name="T84" fmla="+- 0 10064 9962"/>
                              <a:gd name="T85" fmla="*/ T84 w 106"/>
                              <a:gd name="T86" fmla="+- 0 1425 1420"/>
                              <a:gd name="T87" fmla="*/ 1425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6" h="119">
                                <a:moveTo>
                                  <a:pt x="0" y="119"/>
                                </a:moveTo>
                                <a:lnTo>
                                  <a:pt x="2" y="112"/>
                                </a:lnTo>
                                <a:lnTo>
                                  <a:pt x="8" y="97"/>
                                </a:lnTo>
                                <a:lnTo>
                                  <a:pt x="17" y="78"/>
                                </a:lnTo>
                                <a:lnTo>
                                  <a:pt x="29" y="60"/>
                                </a:lnTo>
                                <a:lnTo>
                                  <a:pt x="49" y="41"/>
                                </a:lnTo>
                                <a:lnTo>
                                  <a:pt x="74" y="22"/>
                                </a:lnTo>
                                <a:lnTo>
                                  <a:pt x="96" y="7"/>
                                </a:lnTo>
                                <a:lnTo>
                                  <a:pt x="106" y="0"/>
                                </a:lnTo>
                                <a:lnTo>
                                  <a:pt x="103" y="10"/>
                                </a:lnTo>
                                <a:lnTo>
                                  <a:pt x="94" y="31"/>
                                </a:lnTo>
                                <a:lnTo>
                                  <a:pt x="82" y="57"/>
                                </a:lnTo>
                                <a:lnTo>
                                  <a:pt x="66" y="77"/>
                                </a:lnTo>
                                <a:lnTo>
                                  <a:pt x="47" y="92"/>
                                </a:lnTo>
                                <a:lnTo>
                                  <a:pt x="25" y="106"/>
                                </a:lnTo>
                                <a:lnTo>
                                  <a:pt x="7" y="115"/>
                                </a:lnTo>
                                <a:lnTo>
                                  <a:pt x="0" y="119"/>
                                </a:lnTo>
                                <a:close/>
                                <a:moveTo>
                                  <a:pt x="4" y="114"/>
                                </a:moveTo>
                                <a:lnTo>
                                  <a:pt x="23" y="92"/>
                                </a:lnTo>
                                <a:lnTo>
                                  <a:pt x="53" y="60"/>
                                </a:lnTo>
                                <a:lnTo>
                                  <a:pt x="83" y="27"/>
                                </a:lnTo>
                                <a:lnTo>
                                  <a:pt x="102" y="5"/>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8" name="Picture 34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9863" y="1517"/>
                            <a:ext cx="10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 name="Freeform 343"/>
                        <wps:cNvSpPr>
                          <a:spLocks/>
                        </wps:cNvSpPr>
                        <wps:spPr bwMode="auto">
                          <a:xfrm>
                            <a:off x="9863" y="1517"/>
                            <a:ext cx="101" cy="73"/>
                          </a:xfrm>
                          <a:custGeom>
                            <a:avLst/>
                            <a:gdLst>
                              <a:gd name="T0" fmla="+- 0 9964 9864"/>
                              <a:gd name="T1" fmla="*/ T0 w 101"/>
                              <a:gd name="T2" fmla="+- 0 1590 1518"/>
                              <a:gd name="T3" fmla="*/ 1590 h 73"/>
                              <a:gd name="T4" fmla="+- 0 9946 9864"/>
                              <a:gd name="T5" fmla="*/ T4 w 101"/>
                              <a:gd name="T6" fmla="+- 0 1577 1518"/>
                              <a:gd name="T7" fmla="*/ 1577 h 73"/>
                              <a:gd name="T8" fmla="+- 0 9911 9864"/>
                              <a:gd name="T9" fmla="*/ T8 w 101"/>
                              <a:gd name="T10" fmla="+- 0 1561 1518"/>
                              <a:gd name="T11" fmla="*/ 1561 h 73"/>
                              <a:gd name="T12" fmla="+- 0 9878 9864"/>
                              <a:gd name="T13" fmla="*/ T12 w 101"/>
                              <a:gd name="T14" fmla="+- 0 1547 1518"/>
                              <a:gd name="T15" fmla="*/ 1547 h 73"/>
                              <a:gd name="T16" fmla="+- 0 9865 9864"/>
                              <a:gd name="T17" fmla="*/ T16 w 101"/>
                              <a:gd name="T18" fmla="+- 0 1540 1518"/>
                              <a:gd name="T19" fmla="*/ 1540 h 73"/>
                              <a:gd name="T20" fmla="+- 0 9864 9864"/>
                              <a:gd name="T21" fmla="*/ T20 w 101"/>
                              <a:gd name="T22" fmla="+- 0 1536 1518"/>
                              <a:gd name="T23" fmla="*/ 1536 h 73"/>
                              <a:gd name="T24" fmla="+- 0 9864 9864"/>
                              <a:gd name="T25" fmla="*/ T24 w 101"/>
                              <a:gd name="T26" fmla="+- 0 1528 1518"/>
                              <a:gd name="T27" fmla="*/ 1528 h 73"/>
                              <a:gd name="T28" fmla="+- 0 9869 9864"/>
                              <a:gd name="T29" fmla="*/ T28 w 101"/>
                              <a:gd name="T30" fmla="+- 0 1521 1518"/>
                              <a:gd name="T31" fmla="*/ 1521 h 73"/>
                              <a:gd name="T32" fmla="+- 0 9882 9864"/>
                              <a:gd name="T33" fmla="*/ T32 w 101"/>
                              <a:gd name="T34" fmla="+- 0 1518 1518"/>
                              <a:gd name="T35" fmla="*/ 1518 h 73"/>
                              <a:gd name="T36" fmla="+- 0 9903 9864"/>
                              <a:gd name="T37" fmla="*/ T36 w 101"/>
                              <a:gd name="T38" fmla="+- 0 1520 1518"/>
                              <a:gd name="T39" fmla="*/ 1520 h 73"/>
                              <a:gd name="T40" fmla="+- 0 9956 9864"/>
                              <a:gd name="T41" fmla="*/ T40 w 101"/>
                              <a:gd name="T42" fmla="+- 0 1562 1518"/>
                              <a:gd name="T43" fmla="*/ 1562 h 73"/>
                              <a:gd name="T44" fmla="+- 0 9963 9864"/>
                              <a:gd name="T45" fmla="*/ T44 w 101"/>
                              <a:gd name="T46" fmla="+- 0 1586 1518"/>
                              <a:gd name="T47" fmla="*/ 1586 h 73"/>
                              <a:gd name="T48" fmla="+- 0 9964 9864"/>
                              <a:gd name="T49" fmla="*/ T48 w 101"/>
                              <a:gd name="T50" fmla="+- 0 1590 1518"/>
                              <a:gd name="T51" fmla="*/ 1590 h 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1" h="73">
                                <a:moveTo>
                                  <a:pt x="100" y="72"/>
                                </a:moveTo>
                                <a:lnTo>
                                  <a:pt x="82" y="59"/>
                                </a:lnTo>
                                <a:lnTo>
                                  <a:pt x="47" y="43"/>
                                </a:lnTo>
                                <a:lnTo>
                                  <a:pt x="14" y="29"/>
                                </a:lnTo>
                                <a:lnTo>
                                  <a:pt x="1" y="22"/>
                                </a:lnTo>
                                <a:lnTo>
                                  <a:pt x="0" y="18"/>
                                </a:lnTo>
                                <a:lnTo>
                                  <a:pt x="0" y="10"/>
                                </a:lnTo>
                                <a:lnTo>
                                  <a:pt x="5" y="3"/>
                                </a:lnTo>
                                <a:lnTo>
                                  <a:pt x="18" y="0"/>
                                </a:lnTo>
                                <a:lnTo>
                                  <a:pt x="39" y="2"/>
                                </a:lnTo>
                                <a:lnTo>
                                  <a:pt x="92" y="44"/>
                                </a:lnTo>
                                <a:lnTo>
                                  <a:pt x="99" y="68"/>
                                </a:lnTo>
                                <a:lnTo>
                                  <a:pt x="100" y="72"/>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0" name="Picture 34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9866" y="1529"/>
                            <a:ext cx="93" cy="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 name="Freeform 345"/>
                        <wps:cNvSpPr>
                          <a:spLocks/>
                        </wps:cNvSpPr>
                        <wps:spPr bwMode="auto">
                          <a:xfrm>
                            <a:off x="9866" y="1529"/>
                            <a:ext cx="93" cy="38"/>
                          </a:xfrm>
                          <a:custGeom>
                            <a:avLst/>
                            <a:gdLst>
                              <a:gd name="T0" fmla="+- 0 9959 9867"/>
                              <a:gd name="T1" fmla="*/ T0 w 93"/>
                              <a:gd name="T2" fmla="+- 0 1566 1529"/>
                              <a:gd name="T3" fmla="*/ 1566 h 38"/>
                              <a:gd name="T4" fmla="+- 0 9947 9867"/>
                              <a:gd name="T5" fmla="*/ T4 w 93"/>
                              <a:gd name="T6" fmla="+- 0 1553 1529"/>
                              <a:gd name="T7" fmla="*/ 1553 h 38"/>
                              <a:gd name="T8" fmla="+- 0 9925 9867"/>
                              <a:gd name="T9" fmla="*/ T8 w 93"/>
                              <a:gd name="T10" fmla="+- 0 1537 1529"/>
                              <a:gd name="T11" fmla="*/ 1537 h 38"/>
                              <a:gd name="T12" fmla="+- 0 9896 9867"/>
                              <a:gd name="T13" fmla="*/ T12 w 93"/>
                              <a:gd name="T14" fmla="+- 0 1529 1529"/>
                              <a:gd name="T15" fmla="*/ 1529 h 38"/>
                              <a:gd name="T16" fmla="+- 0 9867 9867"/>
                              <a:gd name="T17" fmla="*/ T16 w 93"/>
                              <a:gd name="T18" fmla="+- 0 1538 1529"/>
                              <a:gd name="T19" fmla="*/ 1538 h 38"/>
                            </a:gdLst>
                            <a:ahLst/>
                            <a:cxnLst>
                              <a:cxn ang="0">
                                <a:pos x="T1" y="T3"/>
                              </a:cxn>
                              <a:cxn ang="0">
                                <a:pos x="T5" y="T7"/>
                              </a:cxn>
                              <a:cxn ang="0">
                                <a:pos x="T9" y="T11"/>
                              </a:cxn>
                              <a:cxn ang="0">
                                <a:pos x="T13" y="T15"/>
                              </a:cxn>
                              <a:cxn ang="0">
                                <a:pos x="T17" y="T19"/>
                              </a:cxn>
                            </a:cxnLst>
                            <a:rect l="0" t="0" r="r" b="b"/>
                            <a:pathLst>
                              <a:path w="93" h="38">
                                <a:moveTo>
                                  <a:pt x="92" y="37"/>
                                </a:moveTo>
                                <a:lnTo>
                                  <a:pt x="80" y="24"/>
                                </a:lnTo>
                                <a:lnTo>
                                  <a:pt x="58" y="8"/>
                                </a:lnTo>
                                <a:lnTo>
                                  <a:pt x="29" y="0"/>
                                </a:lnTo>
                                <a:lnTo>
                                  <a:pt x="0" y="9"/>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2" name="Picture 3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9843" y="1455"/>
                            <a:ext cx="121"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 name="AutoShape 347"/>
                        <wps:cNvSpPr>
                          <a:spLocks/>
                        </wps:cNvSpPr>
                        <wps:spPr bwMode="auto">
                          <a:xfrm>
                            <a:off x="9843" y="1455"/>
                            <a:ext cx="121" cy="95"/>
                          </a:xfrm>
                          <a:custGeom>
                            <a:avLst/>
                            <a:gdLst>
                              <a:gd name="T0" fmla="+- 0 9964 9843"/>
                              <a:gd name="T1" fmla="*/ T0 w 121"/>
                              <a:gd name="T2" fmla="+- 0 1549 1455"/>
                              <a:gd name="T3" fmla="*/ 1549 h 95"/>
                              <a:gd name="T4" fmla="+- 0 9954 9843"/>
                              <a:gd name="T5" fmla="*/ T4 w 121"/>
                              <a:gd name="T6" fmla="+- 0 1536 1455"/>
                              <a:gd name="T7" fmla="*/ 1536 h 95"/>
                              <a:gd name="T8" fmla="+- 0 9956 9843"/>
                              <a:gd name="T9" fmla="*/ T8 w 121"/>
                              <a:gd name="T10" fmla="+- 0 1532 1455"/>
                              <a:gd name="T11" fmla="*/ 1532 h 95"/>
                              <a:gd name="T12" fmla="+- 0 9939 9843"/>
                              <a:gd name="T13" fmla="*/ T12 w 121"/>
                              <a:gd name="T14" fmla="+- 0 1524 1455"/>
                              <a:gd name="T15" fmla="*/ 1524 h 95"/>
                              <a:gd name="T16" fmla="+- 0 9926 9843"/>
                              <a:gd name="T17" fmla="*/ T16 w 121"/>
                              <a:gd name="T18" fmla="+- 0 1520 1455"/>
                              <a:gd name="T19" fmla="*/ 1520 h 95"/>
                              <a:gd name="T20" fmla="+- 0 9912 9843"/>
                              <a:gd name="T21" fmla="*/ T20 w 121"/>
                              <a:gd name="T22" fmla="+- 0 1516 1455"/>
                              <a:gd name="T23" fmla="*/ 1516 h 95"/>
                              <a:gd name="T24" fmla="+- 0 9897 9843"/>
                              <a:gd name="T25" fmla="*/ T24 w 121"/>
                              <a:gd name="T26" fmla="+- 0 1511 1455"/>
                              <a:gd name="T27" fmla="*/ 1511 h 95"/>
                              <a:gd name="T28" fmla="+- 0 9881 9843"/>
                              <a:gd name="T29" fmla="*/ T28 w 121"/>
                              <a:gd name="T30" fmla="+- 0 1501 1455"/>
                              <a:gd name="T31" fmla="*/ 1501 h 95"/>
                              <a:gd name="T32" fmla="+- 0 9866 9843"/>
                              <a:gd name="T33" fmla="*/ T32 w 121"/>
                              <a:gd name="T34" fmla="+- 0 1487 1455"/>
                              <a:gd name="T35" fmla="*/ 1487 h 95"/>
                              <a:gd name="T36" fmla="+- 0 9854 9843"/>
                              <a:gd name="T37" fmla="*/ T36 w 121"/>
                              <a:gd name="T38" fmla="+- 0 1472 1455"/>
                              <a:gd name="T39" fmla="*/ 1472 h 95"/>
                              <a:gd name="T40" fmla="+- 0 9846 9843"/>
                              <a:gd name="T41" fmla="*/ T40 w 121"/>
                              <a:gd name="T42" fmla="+- 0 1460 1455"/>
                              <a:gd name="T43" fmla="*/ 1460 h 95"/>
                              <a:gd name="T44" fmla="+- 0 9843 9843"/>
                              <a:gd name="T45" fmla="*/ T44 w 121"/>
                              <a:gd name="T46" fmla="+- 0 1455 1455"/>
                              <a:gd name="T47" fmla="*/ 1455 h 95"/>
                              <a:gd name="T48" fmla="+- 0 9848 9843"/>
                              <a:gd name="T49" fmla="*/ T48 w 121"/>
                              <a:gd name="T50" fmla="+- 0 1456 1455"/>
                              <a:gd name="T51" fmla="*/ 1456 h 95"/>
                              <a:gd name="T52" fmla="+- 0 9861 9843"/>
                              <a:gd name="T53" fmla="*/ T52 w 121"/>
                              <a:gd name="T54" fmla="+- 0 1459 1455"/>
                              <a:gd name="T55" fmla="*/ 1459 h 95"/>
                              <a:gd name="T56" fmla="+- 0 9876 9843"/>
                              <a:gd name="T57" fmla="*/ T56 w 121"/>
                              <a:gd name="T58" fmla="+- 0 1462 1455"/>
                              <a:gd name="T59" fmla="*/ 1462 h 95"/>
                              <a:gd name="T60" fmla="+- 0 9888 9843"/>
                              <a:gd name="T61" fmla="*/ T60 w 121"/>
                              <a:gd name="T62" fmla="+- 0 1463 1455"/>
                              <a:gd name="T63" fmla="*/ 1463 h 95"/>
                              <a:gd name="T64" fmla="+- 0 9898 9843"/>
                              <a:gd name="T65" fmla="*/ T64 w 121"/>
                              <a:gd name="T66" fmla="+- 0 1464 1455"/>
                              <a:gd name="T67" fmla="*/ 1464 h 95"/>
                              <a:gd name="T68" fmla="+- 0 9907 9843"/>
                              <a:gd name="T69" fmla="*/ T68 w 121"/>
                              <a:gd name="T70" fmla="+- 0 1468 1455"/>
                              <a:gd name="T71" fmla="*/ 1468 h 95"/>
                              <a:gd name="T72" fmla="+- 0 9918 9843"/>
                              <a:gd name="T73" fmla="*/ T72 w 121"/>
                              <a:gd name="T74" fmla="+- 0 1473 1455"/>
                              <a:gd name="T75" fmla="*/ 1473 h 95"/>
                              <a:gd name="T76" fmla="+- 0 9929 9843"/>
                              <a:gd name="T77" fmla="*/ T76 w 121"/>
                              <a:gd name="T78" fmla="+- 0 1482 1455"/>
                              <a:gd name="T79" fmla="*/ 1482 h 95"/>
                              <a:gd name="T80" fmla="+- 0 9941 9843"/>
                              <a:gd name="T81" fmla="*/ T80 w 121"/>
                              <a:gd name="T82" fmla="+- 0 1498 1455"/>
                              <a:gd name="T83" fmla="*/ 1498 h 95"/>
                              <a:gd name="T84" fmla="+- 0 9953 9843"/>
                              <a:gd name="T85" fmla="*/ T84 w 121"/>
                              <a:gd name="T86" fmla="+- 0 1521 1455"/>
                              <a:gd name="T87" fmla="*/ 1521 h 95"/>
                              <a:gd name="T88" fmla="+- 0 9961 9843"/>
                              <a:gd name="T89" fmla="*/ T88 w 121"/>
                              <a:gd name="T90" fmla="+- 0 1541 1455"/>
                              <a:gd name="T91" fmla="*/ 1541 h 95"/>
                              <a:gd name="T92" fmla="+- 0 9964 9843"/>
                              <a:gd name="T93" fmla="*/ T92 w 121"/>
                              <a:gd name="T94" fmla="+- 0 1549 1455"/>
                              <a:gd name="T95" fmla="*/ 1549 h 95"/>
                              <a:gd name="T96" fmla="+- 0 9845 9843"/>
                              <a:gd name="T97" fmla="*/ T96 w 121"/>
                              <a:gd name="T98" fmla="+- 0 1459 1455"/>
                              <a:gd name="T99" fmla="*/ 1459 h 95"/>
                              <a:gd name="T100" fmla="+- 0 9855 9843"/>
                              <a:gd name="T101" fmla="*/ T100 w 121"/>
                              <a:gd name="T102" fmla="+- 0 1462 1455"/>
                              <a:gd name="T103" fmla="*/ 1462 h 95"/>
                              <a:gd name="T104" fmla="+- 0 9877 9843"/>
                              <a:gd name="T105" fmla="*/ T104 w 121"/>
                              <a:gd name="T106" fmla="+- 0 1471 1455"/>
                              <a:gd name="T107" fmla="*/ 1471 h 95"/>
                              <a:gd name="T108" fmla="+- 0 9902 9843"/>
                              <a:gd name="T109" fmla="*/ T108 w 121"/>
                              <a:gd name="T110" fmla="+- 0 1483 1455"/>
                              <a:gd name="T111" fmla="*/ 1483 h 95"/>
                              <a:gd name="T112" fmla="+- 0 9919 9843"/>
                              <a:gd name="T113" fmla="*/ T112 w 121"/>
                              <a:gd name="T114" fmla="+- 0 1495 1455"/>
                              <a:gd name="T115" fmla="*/ 1495 h 95"/>
                              <a:gd name="T116" fmla="+- 0 9930 9843"/>
                              <a:gd name="T117" fmla="*/ T116 w 121"/>
                              <a:gd name="T118" fmla="+- 0 1506 1455"/>
                              <a:gd name="T119" fmla="*/ 1506 h 95"/>
                              <a:gd name="T120" fmla="+- 0 9942 9843"/>
                              <a:gd name="T121" fmla="*/ T120 w 121"/>
                              <a:gd name="T122" fmla="+- 0 1517 1455"/>
                              <a:gd name="T123" fmla="*/ 1517 h 95"/>
                              <a:gd name="T124" fmla="+- 0 9952 9843"/>
                              <a:gd name="T125" fmla="*/ T124 w 121"/>
                              <a:gd name="T126" fmla="+- 0 1527 1455"/>
                              <a:gd name="T127" fmla="*/ 1527 h 95"/>
                              <a:gd name="T128" fmla="+- 0 9957 9843"/>
                              <a:gd name="T129" fmla="*/ T128 w 121"/>
                              <a:gd name="T130" fmla="+- 0 1536 1455"/>
                              <a:gd name="T131" fmla="*/ 1536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21" h="95">
                                <a:moveTo>
                                  <a:pt x="121" y="94"/>
                                </a:moveTo>
                                <a:lnTo>
                                  <a:pt x="111" y="81"/>
                                </a:lnTo>
                                <a:lnTo>
                                  <a:pt x="113" y="77"/>
                                </a:lnTo>
                                <a:lnTo>
                                  <a:pt x="96" y="69"/>
                                </a:lnTo>
                                <a:lnTo>
                                  <a:pt x="83" y="65"/>
                                </a:lnTo>
                                <a:lnTo>
                                  <a:pt x="69" y="61"/>
                                </a:lnTo>
                                <a:lnTo>
                                  <a:pt x="54" y="56"/>
                                </a:lnTo>
                                <a:lnTo>
                                  <a:pt x="38" y="46"/>
                                </a:lnTo>
                                <a:lnTo>
                                  <a:pt x="23" y="32"/>
                                </a:lnTo>
                                <a:lnTo>
                                  <a:pt x="11" y="17"/>
                                </a:lnTo>
                                <a:lnTo>
                                  <a:pt x="3" y="5"/>
                                </a:lnTo>
                                <a:lnTo>
                                  <a:pt x="0" y="0"/>
                                </a:lnTo>
                                <a:lnTo>
                                  <a:pt x="5" y="1"/>
                                </a:lnTo>
                                <a:lnTo>
                                  <a:pt x="18" y="4"/>
                                </a:lnTo>
                                <a:lnTo>
                                  <a:pt x="33" y="7"/>
                                </a:lnTo>
                                <a:lnTo>
                                  <a:pt x="45" y="8"/>
                                </a:lnTo>
                                <a:lnTo>
                                  <a:pt x="55" y="9"/>
                                </a:lnTo>
                                <a:lnTo>
                                  <a:pt x="64" y="13"/>
                                </a:lnTo>
                                <a:lnTo>
                                  <a:pt x="75" y="18"/>
                                </a:lnTo>
                                <a:lnTo>
                                  <a:pt x="86" y="27"/>
                                </a:lnTo>
                                <a:lnTo>
                                  <a:pt x="98" y="43"/>
                                </a:lnTo>
                                <a:lnTo>
                                  <a:pt x="110" y="66"/>
                                </a:lnTo>
                                <a:lnTo>
                                  <a:pt x="118" y="86"/>
                                </a:lnTo>
                                <a:lnTo>
                                  <a:pt x="121" y="94"/>
                                </a:lnTo>
                                <a:close/>
                                <a:moveTo>
                                  <a:pt x="2" y="4"/>
                                </a:moveTo>
                                <a:lnTo>
                                  <a:pt x="12" y="7"/>
                                </a:lnTo>
                                <a:lnTo>
                                  <a:pt x="34" y="16"/>
                                </a:lnTo>
                                <a:lnTo>
                                  <a:pt x="59" y="28"/>
                                </a:lnTo>
                                <a:lnTo>
                                  <a:pt x="76" y="40"/>
                                </a:lnTo>
                                <a:lnTo>
                                  <a:pt x="87" y="51"/>
                                </a:lnTo>
                                <a:lnTo>
                                  <a:pt x="99" y="62"/>
                                </a:lnTo>
                                <a:lnTo>
                                  <a:pt x="109" y="72"/>
                                </a:lnTo>
                                <a:lnTo>
                                  <a:pt x="114" y="81"/>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4" name="Picture 3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9960" y="1401"/>
                            <a:ext cx="54"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 name="Freeform 349"/>
                        <wps:cNvSpPr>
                          <a:spLocks/>
                        </wps:cNvSpPr>
                        <wps:spPr bwMode="auto">
                          <a:xfrm>
                            <a:off x="9960" y="1401"/>
                            <a:ext cx="54" cy="102"/>
                          </a:xfrm>
                          <a:custGeom>
                            <a:avLst/>
                            <a:gdLst>
                              <a:gd name="T0" fmla="+- 0 9962 9961"/>
                              <a:gd name="T1" fmla="*/ T0 w 54"/>
                              <a:gd name="T2" fmla="+- 0 1504 1402"/>
                              <a:gd name="T3" fmla="*/ 1504 h 102"/>
                              <a:gd name="T4" fmla="+- 0 9961 9961"/>
                              <a:gd name="T5" fmla="*/ T4 w 54"/>
                              <a:gd name="T6" fmla="+- 0 1501 1402"/>
                              <a:gd name="T7" fmla="*/ 1501 h 102"/>
                              <a:gd name="T8" fmla="+- 0 9961 9961"/>
                              <a:gd name="T9" fmla="*/ T8 w 54"/>
                              <a:gd name="T10" fmla="+- 0 1492 1402"/>
                              <a:gd name="T11" fmla="*/ 1492 h 102"/>
                              <a:gd name="T12" fmla="+- 0 9964 9961"/>
                              <a:gd name="T13" fmla="*/ T12 w 54"/>
                              <a:gd name="T14" fmla="+- 0 1478 1402"/>
                              <a:gd name="T15" fmla="*/ 1478 h 102"/>
                              <a:gd name="T16" fmla="+- 0 9973 9961"/>
                              <a:gd name="T17" fmla="*/ T16 w 54"/>
                              <a:gd name="T18" fmla="+- 0 1461 1402"/>
                              <a:gd name="T19" fmla="*/ 1461 h 102"/>
                              <a:gd name="T20" fmla="+- 0 9986 9961"/>
                              <a:gd name="T21" fmla="*/ T20 w 54"/>
                              <a:gd name="T22" fmla="+- 0 1442 1402"/>
                              <a:gd name="T23" fmla="*/ 1442 h 102"/>
                              <a:gd name="T24" fmla="+- 0 9999 9961"/>
                              <a:gd name="T25" fmla="*/ T24 w 54"/>
                              <a:gd name="T26" fmla="+- 0 1422 1402"/>
                              <a:gd name="T27" fmla="*/ 1422 h 102"/>
                              <a:gd name="T28" fmla="+- 0 10008 9961"/>
                              <a:gd name="T29" fmla="*/ T28 w 54"/>
                              <a:gd name="T30" fmla="+- 0 1408 1402"/>
                              <a:gd name="T31" fmla="*/ 1408 h 102"/>
                              <a:gd name="T32" fmla="+- 0 10011 9961"/>
                              <a:gd name="T33" fmla="*/ T32 w 54"/>
                              <a:gd name="T34" fmla="+- 0 1402 1402"/>
                              <a:gd name="T35" fmla="*/ 1402 h 102"/>
                              <a:gd name="T36" fmla="+- 0 10013 9961"/>
                              <a:gd name="T37" fmla="*/ T36 w 54"/>
                              <a:gd name="T38" fmla="+- 0 1411 1402"/>
                              <a:gd name="T39" fmla="*/ 1411 h 102"/>
                              <a:gd name="T40" fmla="+- 0 10014 9961"/>
                              <a:gd name="T41" fmla="*/ T40 w 54"/>
                              <a:gd name="T42" fmla="+- 0 1433 1402"/>
                              <a:gd name="T43" fmla="*/ 1433 h 102"/>
                              <a:gd name="T44" fmla="+- 0 10013 9961"/>
                              <a:gd name="T45" fmla="*/ T44 w 54"/>
                              <a:gd name="T46" fmla="+- 0 1459 1402"/>
                              <a:gd name="T47" fmla="*/ 1459 h 102"/>
                              <a:gd name="T48" fmla="+- 0 10007 9961"/>
                              <a:gd name="T49" fmla="*/ T48 w 54"/>
                              <a:gd name="T50" fmla="+- 0 1480 1402"/>
                              <a:gd name="T51" fmla="*/ 1480 h 102"/>
                              <a:gd name="T52" fmla="+- 0 9995 9961"/>
                              <a:gd name="T53" fmla="*/ T52 w 54"/>
                              <a:gd name="T54" fmla="+- 0 1492 1402"/>
                              <a:gd name="T55" fmla="*/ 1492 h 102"/>
                              <a:gd name="T56" fmla="+- 0 9980 9961"/>
                              <a:gd name="T57" fmla="*/ T56 w 54"/>
                              <a:gd name="T58" fmla="+- 0 1499 1402"/>
                              <a:gd name="T59" fmla="*/ 1499 h 102"/>
                              <a:gd name="T60" fmla="+- 0 9967 9961"/>
                              <a:gd name="T61" fmla="*/ T60 w 54"/>
                              <a:gd name="T62" fmla="+- 0 1503 1402"/>
                              <a:gd name="T63" fmla="*/ 1503 h 102"/>
                              <a:gd name="T64" fmla="+- 0 9962 9961"/>
                              <a:gd name="T65" fmla="*/ T64 w 54"/>
                              <a:gd name="T66" fmla="+- 0 1504 1402"/>
                              <a:gd name="T67" fmla="*/ 1504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4" h="102">
                                <a:moveTo>
                                  <a:pt x="1" y="102"/>
                                </a:moveTo>
                                <a:lnTo>
                                  <a:pt x="0" y="99"/>
                                </a:lnTo>
                                <a:lnTo>
                                  <a:pt x="0" y="90"/>
                                </a:lnTo>
                                <a:lnTo>
                                  <a:pt x="3" y="76"/>
                                </a:lnTo>
                                <a:lnTo>
                                  <a:pt x="12" y="59"/>
                                </a:lnTo>
                                <a:lnTo>
                                  <a:pt x="25" y="40"/>
                                </a:lnTo>
                                <a:lnTo>
                                  <a:pt x="38" y="20"/>
                                </a:lnTo>
                                <a:lnTo>
                                  <a:pt x="47" y="6"/>
                                </a:lnTo>
                                <a:lnTo>
                                  <a:pt x="50" y="0"/>
                                </a:lnTo>
                                <a:lnTo>
                                  <a:pt x="52" y="9"/>
                                </a:lnTo>
                                <a:lnTo>
                                  <a:pt x="53" y="31"/>
                                </a:lnTo>
                                <a:lnTo>
                                  <a:pt x="52" y="57"/>
                                </a:lnTo>
                                <a:lnTo>
                                  <a:pt x="46" y="78"/>
                                </a:lnTo>
                                <a:lnTo>
                                  <a:pt x="34" y="90"/>
                                </a:lnTo>
                                <a:lnTo>
                                  <a:pt x="19" y="97"/>
                                </a:lnTo>
                                <a:lnTo>
                                  <a:pt x="6" y="101"/>
                                </a:lnTo>
                                <a:lnTo>
                                  <a:pt x="1" y="102"/>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6" name="Picture 35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9961" y="1413"/>
                            <a:ext cx="48"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 name="Freeform 351"/>
                        <wps:cNvSpPr>
                          <a:spLocks/>
                        </wps:cNvSpPr>
                        <wps:spPr bwMode="auto">
                          <a:xfrm>
                            <a:off x="9961" y="1413"/>
                            <a:ext cx="48" cy="91"/>
                          </a:xfrm>
                          <a:custGeom>
                            <a:avLst/>
                            <a:gdLst>
                              <a:gd name="T0" fmla="+- 0 9962 9962"/>
                              <a:gd name="T1" fmla="*/ T0 w 48"/>
                              <a:gd name="T2" fmla="+- 0 1504 1413"/>
                              <a:gd name="T3" fmla="*/ 1504 h 91"/>
                              <a:gd name="T4" fmla="+- 0 9975 9962"/>
                              <a:gd name="T5" fmla="*/ T4 w 48"/>
                              <a:gd name="T6" fmla="+- 0 1489 1413"/>
                              <a:gd name="T7" fmla="*/ 1489 h 91"/>
                              <a:gd name="T8" fmla="+- 0 9990 9962"/>
                              <a:gd name="T9" fmla="*/ T8 w 48"/>
                              <a:gd name="T10" fmla="+- 0 1465 1413"/>
                              <a:gd name="T11" fmla="*/ 1465 h 91"/>
                              <a:gd name="T12" fmla="+- 0 10002 9962"/>
                              <a:gd name="T13" fmla="*/ T12 w 48"/>
                              <a:gd name="T14" fmla="+- 0 1438 1413"/>
                              <a:gd name="T15" fmla="*/ 1438 h 91"/>
                              <a:gd name="T16" fmla="+- 0 10009 9962"/>
                              <a:gd name="T17" fmla="*/ T16 w 48"/>
                              <a:gd name="T18" fmla="+- 0 1413 1413"/>
                              <a:gd name="T19" fmla="*/ 1413 h 91"/>
                            </a:gdLst>
                            <a:ahLst/>
                            <a:cxnLst>
                              <a:cxn ang="0">
                                <a:pos x="T1" y="T3"/>
                              </a:cxn>
                              <a:cxn ang="0">
                                <a:pos x="T5" y="T7"/>
                              </a:cxn>
                              <a:cxn ang="0">
                                <a:pos x="T9" y="T11"/>
                              </a:cxn>
                              <a:cxn ang="0">
                                <a:pos x="T13" y="T15"/>
                              </a:cxn>
                              <a:cxn ang="0">
                                <a:pos x="T17" y="T19"/>
                              </a:cxn>
                            </a:cxnLst>
                            <a:rect l="0" t="0" r="r" b="b"/>
                            <a:pathLst>
                              <a:path w="48" h="91">
                                <a:moveTo>
                                  <a:pt x="0" y="91"/>
                                </a:moveTo>
                                <a:lnTo>
                                  <a:pt x="13" y="76"/>
                                </a:lnTo>
                                <a:lnTo>
                                  <a:pt x="28" y="52"/>
                                </a:lnTo>
                                <a:lnTo>
                                  <a:pt x="40" y="25"/>
                                </a:lnTo>
                                <a:lnTo>
                                  <a:pt x="47"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8" name="Picture 35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9884" y="1443"/>
                            <a:ext cx="68" cy="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 name="Freeform 353"/>
                        <wps:cNvSpPr>
                          <a:spLocks/>
                        </wps:cNvSpPr>
                        <wps:spPr bwMode="auto">
                          <a:xfrm>
                            <a:off x="9884" y="1443"/>
                            <a:ext cx="68" cy="37"/>
                          </a:xfrm>
                          <a:custGeom>
                            <a:avLst/>
                            <a:gdLst>
                              <a:gd name="T0" fmla="+- 0 9952 9885"/>
                              <a:gd name="T1" fmla="*/ T0 w 68"/>
                              <a:gd name="T2" fmla="+- 0 1481 1444"/>
                              <a:gd name="T3" fmla="*/ 1481 h 37"/>
                              <a:gd name="T4" fmla="+- 0 9943 9885"/>
                              <a:gd name="T5" fmla="*/ T4 w 68"/>
                              <a:gd name="T6" fmla="+- 0 1480 1444"/>
                              <a:gd name="T7" fmla="*/ 1480 h 37"/>
                              <a:gd name="T8" fmla="+- 0 9923 9885"/>
                              <a:gd name="T9" fmla="*/ T8 w 68"/>
                              <a:gd name="T10" fmla="+- 0 1475 1444"/>
                              <a:gd name="T11" fmla="*/ 1475 h 37"/>
                              <a:gd name="T12" fmla="+- 0 9901 9885"/>
                              <a:gd name="T13" fmla="*/ T12 w 68"/>
                              <a:gd name="T14" fmla="+- 0 1464 1444"/>
                              <a:gd name="T15" fmla="*/ 1464 h 37"/>
                              <a:gd name="T16" fmla="+- 0 9885 9885"/>
                              <a:gd name="T17" fmla="*/ T16 w 68"/>
                              <a:gd name="T18" fmla="+- 0 1446 1444"/>
                              <a:gd name="T19" fmla="*/ 1446 h 37"/>
                              <a:gd name="T20" fmla="+- 0 9891 9885"/>
                              <a:gd name="T21" fmla="*/ T20 w 68"/>
                              <a:gd name="T22" fmla="+- 0 1444 1444"/>
                              <a:gd name="T23" fmla="*/ 1444 h 37"/>
                              <a:gd name="T24" fmla="+- 0 9908 9885"/>
                              <a:gd name="T25" fmla="*/ T24 w 68"/>
                              <a:gd name="T26" fmla="+- 0 1444 1444"/>
                              <a:gd name="T27" fmla="*/ 1444 h 37"/>
                              <a:gd name="T28" fmla="+- 0 9929 9885"/>
                              <a:gd name="T29" fmla="*/ T28 w 68"/>
                              <a:gd name="T30" fmla="+- 0 1453 1444"/>
                              <a:gd name="T31" fmla="*/ 1453 h 37"/>
                              <a:gd name="T32" fmla="+- 0 9952 9885"/>
                              <a:gd name="T33" fmla="*/ T32 w 68"/>
                              <a:gd name="T34" fmla="+- 0 1481 1444"/>
                              <a:gd name="T35" fmla="*/ 1481 h 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8" h="37">
                                <a:moveTo>
                                  <a:pt x="67" y="37"/>
                                </a:moveTo>
                                <a:lnTo>
                                  <a:pt x="58" y="36"/>
                                </a:lnTo>
                                <a:lnTo>
                                  <a:pt x="38" y="31"/>
                                </a:lnTo>
                                <a:lnTo>
                                  <a:pt x="16" y="20"/>
                                </a:lnTo>
                                <a:lnTo>
                                  <a:pt x="0" y="2"/>
                                </a:lnTo>
                                <a:lnTo>
                                  <a:pt x="6" y="0"/>
                                </a:lnTo>
                                <a:lnTo>
                                  <a:pt x="23" y="0"/>
                                </a:lnTo>
                                <a:lnTo>
                                  <a:pt x="44" y="9"/>
                                </a:lnTo>
                                <a:lnTo>
                                  <a:pt x="67" y="3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0" name="Picture 35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9884" y="1446"/>
                            <a:ext cx="68" cy="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 name="Freeform 355"/>
                        <wps:cNvSpPr>
                          <a:spLocks/>
                        </wps:cNvSpPr>
                        <wps:spPr bwMode="auto">
                          <a:xfrm>
                            <a:off x="9884" y="1446"/>
                            <a:ext cx="68" cy="35"/>
                          </a:xfrm>
                          <a:custGeom>
                            <a:avLst/>
                            <a:gdLst>
                              <a:gd name="T0" fmla="+- 0 9952 9885"/>
                              <a:gd name="T1" fmla="*/ T0 w 68"/>
                              <a:gd name="T2" fmla="+- 0 1481 1446"/>
                              <a:gd name="T3" fmla="*/ 1481 h 35"/>
                              <a:gd name="T4" fmla="+- 0 9937 9885"/>
                              <a:gd name="T5" fmla="*/ T4 w 68"/>
                              <a:gd name="T6" fmla="+- 0 1470 1446"/>
                              <a:gd name="T7" fmla="*/ 1470 h 35"/>
                              <a:gd name="T8" fmla="+- 0 9918 9885"/>
                              <a:gd name="T9" fmla="*/ T8 w 68"/>
                              <a:gd name="T10" fmla="+- 0 1460 1446"/>
                              <a:gd name="T11" fmla="*/ 1460 h 35"/>
                              <a:gd name="T12" fmla="+- 0 9899 9885"/>
                              <a:gd name="T13" fmla="*/ T12 w 68"/>
                              <a:gd name="T14" fmla="+- 0 1451 1446"/>
                              <a:gd name="T15" fmla="*/ 1451 h 35"/>
                              <a:gd name="T16" fmla="+- 0 9885 9885"/>
                              <a:gd name="T17" fmla="*/ T16 w 68"/>
                              <a:gd name="T18" fmla="+- 0 1446 1446"/>
                              <a:gd name="T19" fmla="*/ 1446 h 35"/>
                            </a:gdLst>
                            <a:ahLst/>
                            <a:cxnLst>
                              <a:cxn ang="0">
                                <a:pos x="T1" y="T3"/>
                              </a:cxn>
                              <a:cxn ang="0">
                                <a:pos x="T5" y="T7"/>
                              </a:cxn>
                              <a:cxn ang="0">
                                <a:pos x="T9" y="T11"/>
                              </a:cxn>
                              <a:cxn ang="0">
                                <a:pos x="T13" y="T15"/>
                              </a:cxn>
                              <a:cxn ang="0">
                                <a:pos x="T17" y="T19"/>
                              </a:cxn>
                            </a:cxnLst>
                            <a:rect l="0" t="0" r="r" b="b"/>
                            <a:pathLst>
                              <a:path w="68" h="35">
                                <a:moveTo>
                                  <a:pt x="67" y="35"/>
                                </a:moveTo>
                                <a:lnTo>
                                  <a:pt x="52" y="24"/>
                                </a:lnTo>
                                <a:lnTo>
                                  <a:pt x="33" y="14"/>
                                </a:lnTo>
                                <a:lnTo>
                                  <a:pt x="14" y="5"/>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2" name="Picture 3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9809" y="1383"/>
                            <a:ext cx="137" cy="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 name="Freeform 357"/>
                        <wps:cNvSpPr>
                          <a:spLocks/>
                        </wps:cNvSpPr>
                        <wps:spPr bwMode="auto">
                          <a:xfrm>
                            <a:off x="9809" y="1383"/>
                            <a:ext cx="137" cy="74"/>
                          </a:xfrm>
                          <a:custGeom>
                            <a:avLst/>
                            <a:gdLst>
                              <a:gd name="T0" fmla="+- 0 9947 9810"/>
                              <a:gd name="T1" fmla="*/ T0 w 137"/>
                              <a:gd name="T2" fmla="+- 0 1457 1383"/>
                              <a:gd name="T3" fmla="*/ 1457 h 74"/>
                              <a:gd name="T4" fmla="+- 0 9935 9810"/>
                              <a:gd name="T5" fmla="*/ T4 w 137"/>
                              <a:gd name="T6" fmla="+- 0 1450 1383"/>
                              <a:gd name="T7" fmla="*/ 1450 h 74"/>
                              <a:gd name="T8" fmla="+- 0 9917 9810"/>
                              <a:gd name="T9" fmla="*/ T8 w 137"/>
                              <a:gd name="T10" fmla="+- 0 1442 1383"/>
                              <a:gd name="T11" fmla="*/ 1442 h 74"/>
                              <a:gd name="T12" fmla="+- 0 9895 9810"/>
                              <a:gd name="T13" fmla="*/ T12 w 137"/>
                              <a:gd name="T14" fmla="+- 0 1435 1383"/>
                              <a:gd name="T15" fmla="*/ 1435 h 74"/>
                              <a:gd name="T16" fmla="+- 0 9874 9810"/>
                              <a:gd name="T17" fmla="*/ T16 w 137"/>
                              <a:gd name="T18" fmla="+- 0 1431 1383"/>
                              <a:gd name="T19" fmla="*/ 1431 h 74"/>
                              <a:gd name="T20" fmla="+- 0 9853 9810"/>
                              <a:gd name="T21" fmla="*/ T20 w 137"/>
                              <a:gd name="T22" fmla="+- 0 1424 1383"/>
                              <a:gd name="T23" fmla="*/ 1424 h 74"/>
                              <a:gd name="T24" fmla="+- 0 9835 9810"/>
                              <a:gd name="T25" fmla="*/ T24 w 137"/>
                              <a:gd name="T26" fmla="+- 0 1412 1383"/>
                              <a:gd name="T27" fmla="*/ 1412 h 74"/>
                              <a:gd name="T28" fmla="+- 0 9819 9810"/>
                              <a:gd name="T29" fmla="*/ T28 w 137"/>
                              <a:gd name="T30" fmla="+- 0 1397 1383"/>
                              <a:gd name="T31" fmla="*/ 1397 h 74"/>
                              <a:gd name="T32" fmla="+- 0 9810 9810"/>
                              <a:gd name="T33" fmla="*/ T32 w 137"/>
                              <a:gd name="T34" fmla="+- 0 1383 1383"/>
                              <a:gd name="T35" fmla="*/ 1383 h 74"/>
                              <a:gd name="T36" fmla="+- 0 9816 9810"/>
                              <a:gd name="T37" fmla="*/ T36 w 137"/>
                              <a:gd name="T38" fmla="+- 0 1384 1383"/>
                              <a:gd name="T39" fmla="*/ 1384 h 74"/>
                              <a:gd name="T40" fmla="+- 0 9830 9810"/>
                              <a:gd name="T41" fmla="*/ T40 w 137"/>
                              <a:gd name="T42" fmla="+- 0 1387 1383"/>
                              <a:gd name="T43" fmla="*/ 1387 h 74"/>
                              <a:gd name="T44" fmla="+- 0 9850 9810"/>
                              <a:gd name="T45" fmla="*/ T44 w 137"/>
                              <a:gd name="T46" fmla="+- 0 1390 1383"/>
                              <a:gd name="T47" fmla="*/ 1390 h 74"/>
                              <a:gd name="T48" fmla="+- 0 9872 9810"/>
                              <a:gd name="T49" fmla="*/ T48 w 137"/>
                              <a:gd name="T50" fmla="+- 0 1394 1383"/>
                              <a:gd name="T51" fmla="*/ 1394 h 74"/>
                              <a:gd name="T52" fmla="+- 0 9904 9810"/>
                              <a:gd name="T53" fmla="*/ T52 w 137"/>
                              <a:gd name="T54" fmla="+- 0 1406 1383"/>
                              <a:gd name="T55" fmla="*/ 1406 h 74"/>
                              <a:gd name="T56" fmla="+- 0 9927 9810"/>
                              <a:gd name="T57" fmla="*/ T56 w 137"/>
                              <a:gd name="T58" fmla="+- 0 1428 1383"/>
                              <a:gd name="T59" fmla="*/ 1428 h 74"/>
                              <a:gd name="T60" fmla="+- 0 9942 9810"/>
                              <a:gd name="T61" fmla="*/ T60 w 137"/>
                              <a:gd name="T62" fmla="+- 0 1448 1383"/>
                              <a:gd name="T63" fmla="*/ 1448 h 74"/>
                              <a:gd name="T64" fmla="+- 0 9947 9810"/>
                              <a:gd name="T65" fmla="*/ T64 w 137"/>
                              <a:gd name="T66" fmla="+- 0 1457 1383"/>
                              <a:gd name="T67" fmla="*/ 1457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37" h="74">
                                <a:moveTo>
                                  <a:pt x="137" y="74"/>
                                </a:moveTo>
                                <a:lnTo>
                                  <a:pt x="125" y="67"/>
                                </a:lnTo>
                                <a:lnTo>
                                  <a:pt x="107" y="59"/>
                                </a:lnTo>
                                <a:lnTo>
                                  <a:pt x="85" y="52"/>
                                </a:lnTo>
                                <a:lnTo>
                                  <a:pt x="64" y="48"/>
                                </a:lnTo>
                                <a:lnTo>
                                  <a:pt x="43" y="41"/>
                                </a:lnTo>
                                <a:lnTo>
                                  <a:pt x="25" y="29"/>
                                </a:lnTo>
                                <a:lnTo>
                                  <a:pt x="9" y="14"/>
                                </a:lnTo>
                                <a:lnTo>
                                  <a:pt x="0" y="0"/>
                                </a:lnTo>
                                <a:lnTo>
                                  <a:pt x="6" y="1"/>
                                </a:lnTo>
                                <a:lnTo>
                                  <a:pt x="20" y="4"/>
                                </a:lnTo>
                                <a:lnTo>
                                  <a:pt x="40" y="7"/>
                                </a:lnTo>
                                <a:lnTo>
                                  <a:pt x="62" y="11"/>
                                </a:lnTo>
                                <a:lnTo>
                                  <a:pt x="94" y="23"/>
                                </a:lnTo>
                                <a:lnTo>
                                  <a:pt x="117" y="45"/>
                                </a:lnTo>
                                <a:lnTo>
                                  <a:pt x="132" y="65"/>
                                </a:lnTo>
                                <a:lnTo>
                                  <a:pt x="137" y="74"/>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 name="Picture 3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9819" y="1395"/>
                            <a:ext cx="122"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 name="Freeform 359"/>
                        <wps:cNvSpPr>
                          <a:spLocks/>
                        </wps:cNvSpPr>
                        <wps:spPr bwMode="auto">
                          <a:xfrm>
                            <a:off x="9819" y="1395"/>
                            <a:ext cx="122" cy="55"/>
                          </a:xfrm>
                          <a:custGeom>
                            <a:avLst/>
                            <a:gdLst>
                              <a:gd name="T0" fmla="+- 0 9942 9820"/>
                              <a:gd name="T1" fmla="*/ T0 w 122"/>
                              <a:gd name="T2" fmla="+- 0 1450 1396"/>
                              <a:gd name="T3" fmla="*/ 1450 h 55"/>
                              <a:gd name="T4" fmla="+- 0 9923 9820"/>
                              <a:gd name="T5" fmla="*/ T4 w 122"/>
                              <a:gd name="T6" fmla="+- 0 1439 1396"/>
                              <a:gd name="T7" fmla="*/ 1439 h 55"/>
                              <a:gd name="T8" fmla="+- 0 9892 9820"/>
                              <a:gd name="T9" fmla="*/ T8 w 122"/>
                              <a:gd name="T10" fmla="+- 0 1423 1396"/>
                              <a:gd name="T11" fmla="*/ 1423 h 55"/>
                              <a:gd name="T12" fmla="+- 0 9854 9820"/>
                              <a:gd name="T13" fmla="*/ T12 w 122"/>
                              <a:gd name="T14" fmla="+- 0 1407 1396"/>
                              <a:gd name="T15" fmla="*/ 1407 h 55"/>
                              <a:gd name="T16" fmla="+- 0 9820 9820"/>
                              <a:gd name="T17" fmla="*/ T16 w 122"/>
                              <a:gd name="T18" fmla="+- 0 1396 1396"/>
                              <a:gd name="T19" fmla="*/ 1396 h 55"/>
                            </a:gdLst>
                            <a:ahLst/>
                            <a:cxnLst>
                              <a:cxn ang="0">
                                <a:pos x="T1" y="T3"/>
                              </a:cxn>
                              <a:cxn ang="0">
                                <a:pos x="T5" y="T7"/>
                              </a:cxn>
                              <a:cxn ang="0">
                                <a:pos x="T9" y="T11"/>
                              </a:cxn>
                              <a:cxn ang="0">
                                <a:pos x="T13" y="T15"/>
                              </a:cxn>
                              <a:cxn ang="0">
                                <a:pos x="T17" y="T19"/>
                              </a:cxn>
                            </a:cxnLst>
                            <a:rect l="0" t="0" r="r" b="b"/>
                            <a:pathLst>
                              <a:path w="122" h="55">
                                <a:moveTo>
                                  <a:pt x="122" y="54"/>
                                </a:moveTo>
                                <a:lnTo>
                                  <a:pt x="103" y="43"/>
                                </a:lnTo>
                                <a:lnTo>
                                  <a:pt x="72" y="27"/>
                                </a:lnTo>
                                <a:lnTo>
                                  <a:pt x="34" y="11"/>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6" name="Picture 36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9938" y="1325"/>
                            <a:ext cx="98" cy="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 name="Freeform 361"/>
                        <wps:cNvSpPr>
                          <a:spLocks/>
                        </wps:cNvSpPr>
                        <wps:spPr bwMode="auto">
                          <a:xfrm>
                            <a:off x="9938" y="1325"/>
                            <a:ext cx="98" cy="117"/>
                          </a:xfrm>
                          <a:custGeom>
                            <a:avLst/>
                            <a:gdLst>
                              <a:gd name="T0" fmla="+- 0 9947 9938"/>
                              <a:gd name="T1" fmla="*/ T0 w 98"/>
                              <a:gd name="T2" fmla="+- 0 1442 1326"/>
                              <a:gd name="T3" fmla="*/ 1442 h 117"/>
                              <a:gd name="T4" fmla="+- 0 9940 9938"/>
                              <a:gd name="T5" fmla="*/ T4 w 98"/>
                              <a:gd name="T6" fmla="+- 0 1431 1326"/>
                              <a:gd name="T7" fmla="*/ 1431 h 117"/>
                              <a:gd name="T8" fmla="+- 0 9938 9938"/>
                              <a:gd name="T9" fmla="*/ T8 w 98"/>
                              <a:gd name="T10" fmla="+- 0 1424 1326"/>
                              <a:gd name="T11" fmla="*/ 1424 h 117"/>
                              <a:gd name="T12" fmla="+- 0 9945 9938"/>
                              <a:gd name="T13" fmla="*/ T12 w 98"/>
                              <a:gd name="T14" fmla="+- 0 1413 1326"/>
                              <a:gd name="T15" fmla="*/ 1413 h 117"/>
                              <a:gd name="T16" fmla="+- 0 9989 9938"/>
                              <a:gd name="T17" fmla="*/ T16 w 98"/>
                              <a:gd name="T18" fmla="+- 0 1363 1326"/>
                              <a:gd name="T19" fmla="*/ 1363 h 117"/>
                              <a:gd name="T20" fmla="+- 0 10036 9938"/>
                              <a:gd name="T21" fmla="*/ T20 w 98"/>
                              <a:gd name="T22" fmla="+- 0 1326 1326"/>
                              <a:gd name="T23" fmla="*/ 1326 h 117"/>
                              <a:gd name="T24" fmla="+- 0 10035 9938"/>
                              <a:gd name="T25" fmla="*/ T24 w 98"/>
                              <a:gd name="T26" fmla="+- 0 1332 1326"/>
                              <a:gd name="T27" fmla="*/ 1332 h 117"/>
                              <a:gd name="T28" fmla="+- 0 10030 9938"/>
                              <a:gd name="T29" fmla="*/ T28 w 98"/>
                              <a:gd name="T30" fmla="+- 0 1348 1326"/>
                              <a:gd name="T31" fmla="*/ 1348 h 117"/>
                              <a:gd name="T32" fmla="+- 0 10022 9938"/>
                              <a:gd name="T33" fmla="*/ T32 w 98"/>
                              <a:gd name="T34" fmla="+- 0 1369 1326"/>
                              <a:gd name="T35" fmla="*/ 1369 h 117"/>
                              <a:gd name="T36" fmla="+- 0 10010 9938"/>
                              <a:gd name="T37" fmla="*/ T36 w 98"/>
                              <a:gd name="T38" fmla="+- 0 1393 1326"/>
                              <a:gd name="T39" fmla="*/ 1393 h 117"/>
                              <a:gd name="T40" fmla="+- 0 9999 9938"/>
                              <a:gd name="T41" fmla="*/ T40 w 98"/>
                              <a:gd name="T42" fmla="+- 0 1408 1326"/>
                              <a:gd name="T43" fmla="*/ 1408 h 117"/>
                              <a:gd name="T44" fmla="+- 0 9994 9938"/>
                              <a:gd name="T45" fmla="*/ T44 w 98"/>
                              <a:gd name="T46" fmla="+- 0 1415 1326"/>
                              <a:gd name="T47" fmla="*/ 1415 h 117"/>
                              <a:gd name="T48" fmla="+- 0 9990 9938"/>
                              <a:gd name="T49" fmla="*/ T48 w 98"/>
                              <a:gd name="T50" fmla="+- 0 1421 1326"/>
                              <a:gd name="T51" fmla="*/ 1421 h 117"/>
                              <a:gd name="T52" fmla="+- 0 9979 9938"/>
                              <a:gd name="T53" fmla="*/ T52 w 98"/>
                              <a:gd name="T54" fmla="+- 0 1432 1326"/>
                              <a:gd name="T55" fmla="*/ 1432 h 117"/>
                              <a:gd name="T56" fmla="+- 0 9968 9938"/>
                              <a:gd name="T57" fmla="*/ T56 w 98"/>
                              <a:gd name="T58" fmla="+- 0 1435 1326"/>
                              <a:gd name="T59" fmla="*/ 1435 h 117"/>
                              <a:gd name="T60" fmla="+- 0 9969 9938"/>
                              <a:gd name="T61" fmla="*/ T60 w 98"/>
                              <a:gd name="T62" fmla="+- 0 1441 1326"/>
                              <a:gd name="T63" fmla="*/ 1441 h 117"/>
                              <a:gd name="T64" fmla="+- 0 9947 9938"/>
                              <a:gd name="T65" fmla="*/ T64 w 98"/>
                              <a:gd name="T66" fmla="+- 0 1442 1326"/>
                              <a:gd name="T67" fmla="*/ 1442 h 1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8" h="117">
                                <a:moveTo>
                                  <a:pt x="9" y="116"/>
                                </a:moveTo>
                                <a:lnTo>
                                  <a:pt x="2" y="105"/>
                                </a:lnTo>
                                <a:lnTo>
                                  <a:pt x="0" y="98"/>
                                </a:lnTo>
                                <a:lnTo>
                                  <a:pt x="7" y="87"/>
                                </a:lnTo>
                                <a:lnTo>
                                  <a:pt x="51" y="37"/>
                                </a:lnTo>
                                <a:lnTo>
                                  <a:pt x="98" y="0"/>
                                </a:lnTo>
                                <a:lnTo>
                                  <a:pt x="97" y="6"/>
                                </a:lnTo>
                                <a:lnTo>
                                  <a:pt x="92" y="22"/>
                                </a:lnTo>
                                <a:lnTo>
                                  <a:pt x="84" y="43"/>
                                </a:lnTo>
                                <a:lnTo>
                                  <a:pt x="72" y="67"/>
                                </a:lnTo>
                                <a:lnTo>
                                  <a:pt x="61" y="82"/>
                                </a:lnTo>
                                <a:lnTo>
                                  <a:pt x="56" y="89"/>
                                </a:lnTo>
                                <a:lnTo>
                                  <a:pt x="52" y="95"/>
                                </a:lnTo>
                                <a:lnTo>
                                  <a:pt x="41" y="106"/>
                                </a:lnTo>
                                <a:lnTo>
                                  <a:pt x="30" y="109"/>
                                </a:lnTo>
                                <a:lnTo>
                                  <a:pt x="31" y="115"/>
                                </a:lnTo>
                                <a:lnTo>
                                  <a:pt x="9" y="116"/>
                                </a:lnTo>
                                <a:close/>
                              </a:path>
                            </a:pathLst>
                          </a:custGeom>
                          <a:noFill/>
                          <a:ln w="876">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8" name="Picture 36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9947" y="1333"/>
                            <a:ext cx="82" cy="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 name="Freeform 363"/>
                        <wps:cNvSpPr>
                          <a:spLocks/>
                        </wps:cNvSpPr>
                        <wps:spPr bwMode="auto">
                          <a:xfrm>
                            <a:off x="9947" y="1333"/>
                            <a:ext cx="82" cy="109"/>
                          </a:xfrm>
                          <a:custGeom>
                            <a:avLst/>
                            <a:gdLst>
                              <a:gd name="T0" fmla="+- 0 9947 9947"/>
                              <a:gd name="T1" fmla="*/ T0 w 82"/>
                              <a:gd name="T2" fmla="+- 0 1442 1334"/>
                              <a:gd name="T3" fmla="*/ 1442 h 109"/>
                              <a:gd name="T4" fmla="+- 0 9959 9947"/>
                              <a:gd name="T5" fmla="*/ T4 w 82"/>
                              <a:gd name="T6" fmla="+- 0 1430 1334"/>
                              <a:gd name="T7" fmla="*/ 1430 h 109"/>
                              <a:gd name="T8" fmla="+- 0 9981 9947"/>
                              <a:gd name="T9" fmla="*/ T8 w 82"/>
                              <a:gd name="T10" fmla="+- 0 1408 1334"/>
                              <a:gd name="T11" fmla="*/ 1408 h 109"/>
                              <a:gd name="T12" fmla="+- 0 10006 9947"/>
                              <a:gd name="T13" fmla="*/ T12 w 82"/>
                              <a:gd name="T14" fmla="+- 0 1377 1334"/>
                              <a:gd name="T15" fmla="*/ 1377 h 109"/>
                              <a:gd name="T16" fmla="+- 0 10029 9947"/>
                              <a:gd name="T17" fmla="*/ T16 w 82"/>
                              <a:gd name="T18" fmla="+- 0 1334 1334"/>
                              <a:gd name="T19" fmla="*/ 1334 h 109"/>
                            </a:gdLst>
                            <a:ahLst/>
                            <a:cxnLst>
                              <a:cxn ang="0">
                                <a:pos x="T1" y="T3"/>
                              </a:cxn>
                              <a:cxn ang="0">
                                <a:pos x="T5" y="T7"/>
                              </a:cxn>
                              <a:cxn ang="0">
                                <a:pos x="T9" y="T11"/>
                              </a:cxn>
                              <a:cxn ang="0">
                                <a:pos x="T13" y="T15"/>
                              </a:cxn>
                              <a:cxn ang="0">
                                <a:pos x="T17" y="T19"/>
                              </a:cxn>
                            </a:cxnLst>
                            <a:rect l="0" t="0" r="r" b="b"/>
                            <a:pathLst>
                              <a:path w="82" h="109">
                                <a:moveTo>
                                  <a:pt x="0" y="108"/>
                                </a:moveTo>
                                <a:lnTo>
                                  <a:pt x="12" y="96"/>
                                </a:lnTo>
                                <a:lnTo>
                                  <a:pt x="34" y="74"/>
                                </a:lnTo>
                                <a:lnTo>
                                  <a:pt x="59" y="43"/>
                                </a:lnTo>
                                <a:lnTo>
                                  <a:pt x="82" y="0"/>
                                </a:lnTo>
                              </a:path>
                            </a:pathLst>
                          </a:custGeom>
                          <a:noFill/>
                          <a:ln w="880">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0" name="Picture 3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9938" y="1372"/>
                            <a:ext cx="23" cy="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 name="Freeform 365"/>
                        <wps:cNvSpPr>
                          <a:spLocks/>
                        </wps:cNvSpPr>
                        <wps:spPr bwMode="auto">
                          <a:xfrm>
                            <a:off x="9938" y="1372"/>
                            <a:ext cx="23" cy="57"/>
                          </a:xfrm>
                          <a:custGeom>
                            <a:avLst/>
                            <a:gdLst>
                              <a:gd name="T0" fmla="+- 0 9947 9938"/>
                              <a:gd name="T1" fmla="*/ T0 w 23"/>
                              <a:gd name="T2" fmla="+- 0 1430 1373"/>
                              <a:gd name="T3" fmla="*/ 1430 h 57"/>
                              <a:gd name="T4" fmla="+- 0 9942 9938"/>
                              <a:gd name="T5" fmla="*/ T4 w 23"/>
                              <a:gd name="T6" fmla="+- 0 1426 1373"/>
                              <a:gd name="T7" fmla="*/ 1426 h 57"/>
                              <a:gd name="T8" fmla="+- 0 9938 9938"/>
                              <a:gd name="T9" fmla="*/ T8 w 23"/>
                              <a:gd name="T10" fmla="+- 0 1409 1373"/>
                              <a:gd name="T11" fmla="*/ 1409 h 57"/>
                              <a:gd name="T12" fmla="+- 0 9938 9938"/>
                              <a:gd name="T13" fmla="*/ T12 w 23"/>
                              <a:gd name="T14" fmla="+- 0 1389 1373"/>
                              <a:gd name="T15" fmla="*/ 1389 h 57"/>
                              <a:gd name="T16" fmla="+- 0 9943 9938"/>
                              <a:gd name="T17" fmla="*/ T16 w 23"/>
                              <a:gd name="T18" fmla="+- 0 1373 1373"/>
                              <a:gd name="T19" fmla="*/ 1373 h 57"/>
                              <a:gd name="T20" fmla="+- 0 9949 9938"/>
                              <a:gd name="T21" fmla="*/ T20 w 23"/>
                              <a:gd name="T22" fmla="+- 0 1377 1373"/>
                              <a:gd name="T23" fmla="*/ 1377 h 57"/>
                              <a:gd name="T24" fmla="+- 0 9958 9938"/>
                              <a:gd name="T25" fmla="*/ T24 w 23"/>
                              <a:gd name="T26" fmla="+- 0 1389 1373"/>
                              <a:gd name="T27" fmla="*/ 1389 h 57"/>
                              <a:gd name="T28" fmla="+- 0 9961 9938"/>
                              <a:gd name="T29" fmla="*/ T28 w 23"/>
                              <a:gd name="T30" fmla="+- 0 1407 1373"/>
                              <a:gd name="T31" fmla="*/ 1407 h 57"/>
                              <a:gd name="T32" fmla="+- 0 9947 9938"/>
                              <a:gd name="T33" fmla="*/ T32 w 23"/>
                              <a:gd name="T34" fmla="+- 0 1430 1373"/>
                              <a:gd name="T35" fmla="*/ 1430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3" h="57">
                                <a:moveTo>
                                  <a:pt x="9" y="57"/>
                                </a:moveTo>
                                <a:lnTo>
                                  <a:pt x="4" y="53"/>
                                </a:lnTo>
                                <a:lnTo>
                                  <a:pt x="0" y="36"/>
                                </a:lnTo>
                                <a:lnTo>
                                  <a:pt x="0" y="16"/>
                                </a:lnTo>
                                <a:lnTo>
                                  <a:pt x="5" y="0"/>
                                </a:lnTo>
                                <a:lnTo>
                                  <a:pt x="11" y="4"/>
                                </a:lnTo>
                                <a:lnTo>
                                  <a:pt x="20" y="16"/>
                                </a:lnTo>
                                <a:lnTo>
                                  <a:pt x="23" y="34"/>
                                </a:lnTo>
                                <a:lnTo>
                                  <a:pt x="9" y="5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2" name="Picture 36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9944" y="1382"/>
                            <a:ext cx="3"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Freeform 367"/>
                        <wps:cNvSpPr>
                          <a:spLocks/>
                        </wps:cNvSpPr>
                        <wps:spPr bwMode="auto">
                          <a:xfrm>
                            <a:off x="9944" y="1382"/>
                            <a:ext cx="3" cy="44"/>
                          </a:xfrm>
                          <a:custGeom>
                            <a:avLst/>
                            <a:gdLst>
                              <a:gd name="T0" fmla="+- 0 9944 9944"/>
                              <a:gd name="T1" fmla="*/ T0 w 3"/>
                              <a:gd name="T2" fmla="+- 0 1426 1382"/>
                              <a:gd name="T3" fmla="*/ 1426 h 44"/>
                              <a:gd name="T4" fmla="+- 0 9944 9944"/>
                              <a:gd name="T5" fmla="*/ T4 w 3"/>
                              <a:gd name="T6" fmla="+- 0 1419 1382"/>
                              <a:gd name="T7" fmla="*/ 1419 h 44"/>
                              <a:gd name="T8" fmla="+- 0 9946 9944"/>
                              <a:gd name="T9" fmla="*/ T8 w 3"/>
                              <a:gd name="T10" fmla="+- 0 1408 1382"/>
                              <a:gd name="T11" fmla="*/ 1408 h 44"/>
                              <a:gd name="T12" fmla="+- 0 9947 9944"/>
                              <a:gd name="T13" fmla="*/ T12 w 3"/>
                              <a:gd name="T14" fmla="+- 0 1395 1382"/>
                              <a:gd name="T15" fmla="*/ 1395 h 44"/>
                              <a:gd name="T16" fmla="+- 0 9945 9944"/>
                              <a:gd name="T17" fmla="*/ T16 w 3"/>
                              <a:gd name="T18" fmla="+- 0 1382 1382"/>
                              <a:gd name="T19" fmla="*/ 1382 h 44"/>
                            </a:gdLst>
                            <a:ahLst/>
                            <a:cxnLst>
                              <a:cxn ang="0">
                                <a:pos x="T1" y="T3"/>
                              </a:cxn>
                              <a:cxn ang="0">
                                <a:pos x="T5" y="T7"/>
                              </a:cxn>
                              <a:cxn ang="0">
                                <a:pos x="T9" y="T11"/>
                              </a:cxn>
                              <a:cxn ang="0">
                                <a:pos x="T13" y="T15"/>
                              </a:cxn>
                              <a:cxn ang="0">
                                <a:pos x="T17" y="T19"/>
                              </a:cxn>
                            </a:cxnLst>
                            <a:rect l="0" t="0" r="r" b="b"/>
                            <a:pathLst>
                              <a:path w="3" h="44">
                                <a:moveTo>
                                  <a:pt x="0" y="44"/>
                                </a:moveTo>
                                <a:lnTo>
                                  <a:pt x="0" y="37"/>
                                </a:lnTo>
                                <a:lnTo>
                                  <a:pt x="2" y="26"/>
                                </a:lnTo>
                                <a:lnTo>
                                  <a:pt x="3" y="13"/>
                                </a:lnTo>
                                <a:lnTo>
                                  <a:pt x="1"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4" name="Picture 36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9889" y="1384"/>
                            <a:ext cx="54" cy="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 name="Freeform 369"/>
                        <wps:cNvSpPr>
                          <a:spLocks/>
                        </wps:cNvSpPr>
                        <wps:spPr bwMode="auto">
                          <a:xfrm>
                            <a:off x="9889" y="1384"/>
                            <a:ext cx="54" cy="45"/>
                          </a:xfrm>
                          <a:custGeom>
                            <a:avLst/>
                            <a:gdLst>
                              <a:gd name="T0" fmla="+- 0 9943 9889"/>
                              <a:gd name="T1" fmla="*/ T0 w 54"/>
                              <a:gd name="T2" fmla="+- 0 1421 1384"/>
                              <a:gd name="T3" fmla="*/ 1421 h 45"/>
                              <a:gd name="T4" fmla="+- 0 9935 9889"/>
                              <a:gd name="T5" fmla="*/ T4 w 54"/>
                              <a:gd name="T6" fmla="+- 0 1429 1384"/>
                              <a:gd name="T7" fmla="*/ 1429 h 45"/>
                              <a:gd name="T8" fmla="+- 0 9917 9889"/>
                              <a:gd name="T9" fmla="*/ T8 w 54"/>
                              <a:gd name="T10" fmla="+- 0 1415 1384"/>
                              <a:gd name="T11" fmla="*/ 1415 h 45"/>
                              <a:gd name="T12" fmla="+- 0 9898 9889"/>
                              <a:gd name="T13" fmla="*/ T12 w 54"/>
                              <a:gd name="T14" fmla="+- 0 1395 1384"/>
                              <a:gd name="T15" fmla="*/ 1395 h 45"/>
                              <a:gd name="T16" fmla="+- 0 9889 9889"/>
                              <a:gd name="T17" fmla="*/ T16 w 54"/>
                              <a:gd name="T18" fmla="+- 0 1384 1384"/>
                              <a:gd name="T19" fmla="*/ 1384 h 45"/>
                              <a:gd name="T20" fmla="+- 0 9897 9889"/>
                              <a:gd name="T21" fmla="*/ T20 w 54"/>
                              <a:gd name="T22" fmla="+- 0 1385 1384"/>
                              <a:gd name="T23" fmla="*/ 1385 h 45"/>
                              <a:gd name="T24" fmla="+- 0 9916 9889"/>
                              <a:gd name="T25" fmla="*/ T24 w 54"/>
                              <a:gd name="T26" fmla="+- 0 1388 1384"/>
                              <a:gd name="T27" fmla="*/ 1388 h 45"/>
                              <a:gd name="T28" fmla="+- 0 9934 9889"/>
                              <a:gd name="T29" fmla="*/ T28 w 54"/>
                              <a:gd name="T30" fmla="+- 0 1398 1384"/>
                              <a:gd name="T31" fmla="*/ 1398 h 45"/>
                              <a:gd name="T32" fmla="+- 0 9943 9889"/>
                              <a:gd name="T33" fmla="*/ T32 w 54"/>
                              <a:gd name="T34" fmla="+- 0 1421 1384"/>
                              <a:gd name="T35" fmla="*/ 1421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 h="45">
                                <a:moveTo>
                                  <a:pt x="54" y="37"/>
                                </a:moveTo>
                                <a:lnTo>
                                  <a:pt x="46" y="45"/>
                                </a:lnTo>
                                <a:lnTo>
                                  <a:pt x="28" y="31"/>
                                </a:lnTo>
                                <a:lnTo>
                                  <a:pt x="9" y="11"/>
                                </a:lnTo>
                                <a:lnTo>
                                  <a:pt x="0" y="0"/>
                                </a:lnTo>
                                <a:lnTo>
                                  <a:pt x="8" y="1"/>
                                </a:lnTo>
                                <a:lnTo>
                                  <a:pt x="27" y="4"/>
                                </a:lnTo>
                                <a:lnTo>
                                  <a:pt x="45" y="14"/>
                                </a:lnTo>
                                <a:lnTo>
                                  <a:pt x="54" y="3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37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9895" y="1390"/>
                            <a:ext cx="43"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 name="Freeform 371"/>
                        <wps:cNvSpPr>
                          <a:spLocks/>
                        </wps:cNvSpPr>
                        <wps:spPr bwMode="auto">
                          <a:xfrm>
                            <a:off x="9895" y="1390"/>
                            <a:ext cx="43" cy="34"/>
                          </a:xfrm>
                          <a:custGeom>
                            <a:avLst/>
                            <a:gdLst>
                              <a:gd name="T0" fmla="+- 0 9938 9895"/>
                              <a:gd name="T1" fmla="*/ T0 w 43"/>
                              <a:gd name="T2" fmla="+- 0 1424 1390"/>
                              <a:gd name="T3" fmla="*/ 1424 h 34"/>
                              <a:gd name="T4" fmla="+- 0 9931 9895"/>
                              <a:gd name="T5" fmla="*/ T4 w 43"/>
                              <a:gd name="T6" fmla="+- 0 1416 1390"/>
                              <a:gd name="T7" fmla="*/ 1416 h 34"/>
                              <a:gd name="T8" fmla="+- 0 9919 9895"/>
                              <a:gd name="T9" fmla="*/ T8 w 43"/>
                              <a:gd name="T10" fmla="+- 0 1406 1390"/>
                              <a:gd name="T11" fmla="*/ 1406 h 34"/>
                              <a:gd name="T12" fmla="+- 0 9906 9895"/>
                              <a:gd name="T13" fmla="*/ T12 w 43"/>
                              <a:gd name="T14" fmla="+- 0 1396 1390"/>
                              <a:gd name="T15" fmla="*/ 1396 h 34"/>
                              <a:gd name="T16" fmla="+- 0 9895 9895"/>
                              <a:gd name="T17" fmla="*/ T16 w 43"/>
                              <a:gd name="T18" fmla="+- 0 1390 1390"/>
                              <a:gd name="T19" fmla="*/ 1390 h 34"/>
                            </a:gdLst>
                            <a:ahLst/>
                            <a:cxnLst>
                              <a:cxn ang="0">
                                <a:pos x="T1" y="T3"/>
                              </a:cxn>
                              <a:cxn ang="0">
                                <a:pos x="T5" y="T7"/>
                              </a:cxn>
                              <a:cxn ang="0">
                                <a:pos x="T9" y="T11"/>
                              </a:cxn>
                              <a:cxn ang="0">
                                <a:pos x="T13" y="T15"/>
                              </a:cxn>
                              <a:cxn ang="0">
                                <a:pos x="T17" y="T19"/>
                              </a:cxn>
                            </a:cxnLst>
                            <a:rect l="0" t="0" r="r" b="b"/>
                            <a:pathLst>
                              <a:path w="43" h="34">
                                <a:moveTo>
                                  <a:pt x="43" y="34"/>
                                </a:moveTo>
                                <a:lnTo>
                                  <a:pt x="36" y="26"/>
                                </a:lnTo>
                                <a:lnTo>
                                  <a:pt x="24" y="16"/>
                                </a:lnTo>
                                <a:lnTo>
                                  <a:pt x="11" y="6"/>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8" name="Picture 3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9799" y="1348"/>
                            <a:ext cx="131"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 name="Freeform 373"/>
                        <wps:cNvSpPr>
                          <a:spLocks/>
                        </wps:cNvSpPr>
                        <wps:spPr bwMode="auto">
                          <a:xfrm>
                            <a:off x="9799" y="1348"/>
                            <a:ext cx="131" cy="43"/>
                          </a:xfrm>
                          <a:custGeom>
                            <a:avLst/>
                            <a:gdLst>
                              <a:gd name="T0" fmla="+- 0 9930 9800"/>
                              <a:gd name="T1" fmla="*/ T0 w 131"/>
                              <a:gd name="T2" fmla="+- 0 1390 1348"/>
                              <a:gd name="T3" fmla="*/ 1390 h 43"/>
                              <a:gd name="T4" fmla="+- 0 9913 9800"/>
                              <a:gd name="T5" fmla="*/ T4 w 131"/>
                              <a:gd name="T6" fmla="+- 0 1388 1348"/>
                              <a:gd name="T7" fmla="*/ 1388 h 43"/>
                              <a:gd name="T8" fmla="+- 0 9896 9800"/>
                              <a:gd name="T9" fmla="*/ T8 w 131"/>
                              <a:gd name="T10" fmla="+- 0 1385 1348"/>
                              <a:gd name="T11" fmla="*/ 1385 h 43"/>
                              <a:gd name="T12" fmla="+- 0 9881 9800"/>
                              <a:gd name="T13" fmla="*/ T12 w 131"/>
                              <a:gd name="T14" fmla="+- 0 1383 1348"/>
                              <a:gd name="T15" fmla="*/ 1383 h 43"/>
                              <a:gd name="T16" fmla="+- 0 9866 9800"/>
                              <a:gd name="T17" fmla="*/ T16 w 131"/>
                              <a:gd name="T18" fmla="+- 0 1382 1348"/>
                              <a:gd name="T19" fmla="*/ 1382 h 43"/>
                              <a:gd name="T20" fmla="+- 0 9849 9800"/>
                              <a:gd name="T21" fmla="*/ T20 w 131"/>
                              <a:gd name="T22" fmla="+- 0 1379 1348"/>
                              <a:gd name="T23" fmla="*/ 1379 h 43"/>
                              <a:gd name="T24" fmla="+- 0 9830 9800"/>
                              <a:gd name="T25" fmla="*/ T24 w 131"/>
                              <a:gd name="T26" fmla="+- 0 1373 1348"/>
                              <a:gd name="T27" fmla="*/ 1373 h 43"/>
                              <a:gd name="T28" fmla="+- 0 9812 9800"/>
                              <a:gd name="T29" fmla="*/ T28 w 131"/>
                              <a:gd name="T30" fmla="+- 0 1364 1348"/>
                              <a:gd name="T31" fmla="*/ 1364 h 43"/>
                              <a:gd name="T32" fmla="+- 0 9800 9800"/>
                              <a:gd name="T33" fmla="*/ T32 w 131"/>
                              <a:gd name="T34" fmla="+- 0 1353 1348"/>
                              <a:gd name="T35" fmla="*/ 1353 h 43"/>
                              <a:gd name="T36" fmla="+- 0 9807 9800"/>
                              <a:gd name="T37" fmla="*/ T36 w 131"/>
                              <a:gd name="T38" fmla="+- 0 1352 1348"/>
                              <a:gd name="T39" fmla="*/ 1352 h 43"/>
                              <a:gd name="T40" fmla="+- 0 9824 9800"/>
                              <a:gd name="T41" fmla="*/ T40 w 131"/>
                              <a:gd name="T42" fmla="+- 0 1350 1348"/>
                              <a:gd name="T43" fmla="*/ 1350 h 43"/>
                              <a:gd name="T44" fmla="+- 0 9844 9800"/>
                              <a:gd name="T45" fmla="*/ T44 w 131"/>
                              <a:gd name="T46" fmla="+- 0 1348 1348"/>
                              <a:gd name="T47" fmla="*/ 1348 h 43"/>
                              <a:gd name="T48" fmla="+- 0 9861 9800"/>
                              <a:gd name="T49" fmla="*/ T48 w 131"/>
                              <a:gd name="T50" fmla="+- 0 1349 1348"/>
                              <a:gd name="T51" fmla="*/ 1349 h 43"/>
                              <a:gd name="T52" fmla="+- 0 9880 9800"/>
                              <a:gd name="T53" fmla="*/ T52 w 131"/>
                              <a:gd name="T54" fmla="+- 0 1357 1348"/>
                              <a:gd name="T55" fmla="*/ 1357 h 43"/>
                              <a:gd name="T56" fmla="+- 0 9903 9800"/>
                              <a:gd name="T57" fmla="*/ T56 w 131"/>
                              <a:gd name="T58" fmla="+- 0 1371 1348"/>
                              <a:gd name="T59" fmla="*/ 1371 h 43"/>
                              <a:gd name="T60" fmla="+- 0 9922 9800"/>
                              <a:gd name="T61" fmla="*/ T60 w 131"/>
                              <a:gd name="T62" fmla="+- 0 1385 1348"/>
                              <a:gd name="T63" fmla="*/ 1385 h 43"/>
                              <a:gd name="T64" fmla="+- 0 9930 9800"/>
                              <a:gd name="T65" fmla="*/ T64 w 131"/>
                              <a:gd name="T66" fmla="+- 0 1390 1348"/>
                              <a:gd name="T67" fmla="*/ 1390 h 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31" h="43">
                                <a:moveTo>
                                  <a:pt x="130" y="42"/>
                                </a:moveTo>
                                <a:lnTo>
                                  <a:pt x="113" y="40"/>
                                </a:lnTo>
                                <a:lnTo>
                                  <a:pt x="96" y="37"/>
                                </a:lnTo>
                                <a:lnTo>
                                  <a:pt x="81" y="35"/>
                                </a:lnTo>
                                <a:lnTo>
                                  <a:pt x="66" y="34"/>
                                </a:lnTo>
                                <a:lnTo>
                                  <a:pt x="49" y="31"/>
                                </a:lnTo>
                                <a:lnTo>
                                  <a:pt x="30" y="25"/>
                                </a:lnTo>
                                <a:lnTo>
                                  <a:pt x="12" y="16"/>
                                </a:lnTo>
                                <a:lnTo>
                                  <a:pt x="0" y="5"/>
                                </a:lnTo>
                                <a:lnTo>
                                  <a:pt x="7" y="4"/>
                                </a:lnTo>
                                <a:lnTo>
                                  <a:pt x="24" y="2"/>
                                </a:lnTo>
                                <a:lnTo>
                                  <a:pt x="44" y="0"/>
                                </a:lnTo>
                                <a:lnTo>
                                  <a:pt x="61" y="1"/>
                                </a:lnTo>
                                <a:lnTo>
                                  <a:pt x="80" y="9"/>
                                </a:lnTo>
                                <a:lnTo>
                                  <a:pt x="103" y="23"/>
                                </a:lnTo>
                                <a:lnTo>
                                  <a:pt x="122" y="37"/>
                                </a:lnTo>
                                <a:lnTo>
                                  <a:pt x="130" y="42"/>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0" name="Picture 3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9807" y="1357"/>
                            <a:ext cx="110" cy="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 name="Freeform 375"/>
                        <wps:cNvSpPr>
                          <a:spLocks/>
                        </wps:cNvSpPr>
                        <wps:spPr bwMode="auto">
                          <a:xfrm>
                            <a:off x="9807" y="1357"/>
                            <a:ext cx="110" cy="28"/>
                          </a:xfrm>
                          <a:custGeom>
                            <a:avLst/>
                            <a:gdLst>
                              <a:gd name="T0" fmla="+- 0 9917 9807"/>
                              <a:gd name="T1" fmla="*/ T0 w 110"/>
                              <a:gd name="T2" fmla="+- 0 1385 1357"/>
                              <a:gd name="T3" fmla="*/ 1385 h 28"/>
                              <a:gd name="T4" fmla="+- 0 9896 9807"/>
                              <a:gd name="T5" fmla="*/ T4 w 110"/>
                              <a:gd name="T6" fmla="+- 0 1377 1357"/>
                              <a:gd name="T7" fmla="*/ 1377 h 28"/>
                              <a:gd name="T8" fmla="+- 0 9868 9807"/>
                              <a:gd name="T9" fmla="*/ T8 w 110"/>
                              <a:gd name="T10" fmla="+- 0 1369 1357"/>
                              <a:gd name="T11" fmla="*/ 1369 h 28"/>
                              <a:gd name="T12" fmla="+- 0 9837 9807"/>
                              <a:gd name="T13" fmla="*/ T12 w 110"/>
                              <a:gd name="T14" fmla="+- 0 1361 1357"/>
                              <a:gd name="T15" fmla="*/ 1361 h 28"/>
                              <a:gd name="T16" fmla="+- 0 9807 9807"/>
                              <a:gd name="T17" fmla="*/ T16 w 110"/>
                              <a:gd name="T18" fmla="+- 0 1357 1357"/>
                              <a:gd name="T19" fmla="*/ 1357 h 28"/>
                            </a:gdLst>
                            <a:ahLst/>
                            <a:cxnLst>
                              <a:cxn ang="0">
                                <a:pos x="T1" y="T3"/>
                              </a:cxn>
                              <a:cxn ang="0">
                                <a:pos x="T5" y="T7"/>
                              </a:cxn>
                              <a:cxn ang="0">
                                <a:pos x="T9" y="T11"/>
                              </a:cxn>
                              <a:cxn ang="0">
                                <a:pos x="T13" y="T15"/>
                              </a:cxn>
                              <a:cxn ang="0">
                                <a:pos x="T17" y="T19"/>
                              </a:cxn>
                            </a:cxnLst>
                            <a:rect l="0" t="0" r="r" b="b"/>
                            <a:pathLst>
                              <a:path w="110" h="28">
                                <a:moveTo>
                                  <a:pt x="110" y="28"/>
                                </a:moveTo>
                                <a:lnTo>
                                  <a:pt x="89" y="20"/>
                                </a:lnTo>
                                <a:lnTo>
                                  <a:pt x="61" y="12"/>
                                </a:lnTo>
                                <a:lnTo>
                                  <a:pt x="30" y="4"/>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2" name="Picture 37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9799" y="1323"/>
                            <a:ext cx="115" cy="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 name="AutoShape 377"/>
                        <wps:cNvSpPr>
                          <a:spLocks/>
                        </wps:cNvSpPr>
                        <wps:spPr bwMode="auto">
                          <a:xfrm>
                            <a:off x="9799" y="1323"/>
                            <a:ext cx="115" cy="31"/>
                          </a:xfrm>
                          <a:custGeom>
                            <a:avLst/>
                            <a:gdLst>
                              <a:gd name="T0" fmla="+- 0 9914 9800"/>
                              <a:gd name="T1" fmla="*/ T0 w 115"/>
                              <a:gd name="T2" fmla="+- 0 1354 1324"/>
                              <a:gd name="T3" fmla="*/ 1354 h 31"/>
                              <a:gd name="T4" fmla="+- 0 9904 9800"/>
                              <a:gd name="T5" fmla="*/ T4 w 115"/>
                              <a:gd name="T6" fmla="+- 0 1348 1324"/>
                              <a:gd name="T7" fmla="*/ 1348 h 31"/>
                              <a:gd name="T8" fmla="+- 0 9892 9800"/>
                              <a:gd name="T9" fmla="*/ T8 w 115"/>
                              <a:gd name="T10" fmla="+- 0 1346 1324"/>
                              <a:gd name="T11" fmla="*/ 1346 h 31"/>
                              <a:gd name="T12" fmla="+- 0 9880 9800"/>
                              <a:gd name="T13" fmla="*/ T12 w 115"/>
                              <a:gd name="T14" fmla="+- 0 1345 1324"/>
                              <a:gd name="T15" fmla="*/ 1345 h 31"/>
                              <a:gd name="T16" fmla="+- 0 9868 9800"/>
                              <a:gd name="T17" fmla="*/ T16 w 115"/>
                              <a:gd name="T18" fmla="+- 0 1344 1324"/>
                              <a:gd name="T19" fmla="*/ 1344 h 31"/>
                              <a:gd name="T20" fmla="+- 0 9854 9800"/>
                              <a:gd name="T21" fmla="*/ T20 w 115"/>
                              <a:gd name="T22" fmla="+- 0 1346 1324"/>
                              <a:gd name="T23" fmla="*/ 1346 h 31"/>
                              <a:gd name="T24" fmla="+- 0 9833 9800"/>
                              <a:gd name="T25" fmla="*/ T24 w 115"/>
                              <a:gd name="T26" fmla="+- 0 1351 1324"/>
                              <a:gd name="T27" fmla="*/ 1351 h 31"/>
                              <a:gd name="T28" fmla="+- 0 9813 9800"/>
                              <a:gd name="T29" fmla="*/ T28 w 115"/>
                              <a:gd name="T30" fmla="+- 0 1355 1324"/>
                              <a:gd name="T31" fmla="*/ 1355 h 31"/>
                              <a:gd name="T32" fmla="+- 0 9800 9800"/>
                              <a:gd name="T33" fmla="*/ T32 w 115"/>
                              <a:gd name="T34" fmla="+- 0 1353 1324"/>
                              <a:gd name="T35" fmla="*/ 1353 h 31"/>
                              <a:gd name="T36" fmla="+- 0 9803 9800"/>
                              <a:gd name="T37" fmla="*/ T36 w 115"/>
                              <a:gd name="T38" fmla="+- 0 1351 1324"/>
                              <a:gd name="T39" fmla="*/ 1351 h 31"/>
                              <a:gd name="T40" fmla="+- 0 9811 9800"/>
                              <a:gd name="T41" fmla="*/ T40 w 115"/>
                              <a:gd name="T42" fmla="+- 0 1345 1324"/>
                              <a:gd name="T43" fmla="*/ 1345 h 31"/>
                              <a:gd name="T44" fmla="+- 0 9823 9800"/>
                              <a:gd name="T45" fmla="*/ T44 w 115"/>
                              <a:gd name="T46" fmla="+- 0 1338 1324"/>
                              <a:gd name="T47" fmla="*/ 1338 h 31"/>
                              <a:gd name="T48" fmla="+- 0 9839 9800"/>
                              <a:gd name="T49" fmla="*/ T48 w 115"/>
                              <a:gd name="T50" fmla="+- 0 1331 1324"/>
                              <a:gd name="T51" fmla="*/ 1331 h 31"/>
                              <a:gd name="T52" fmla="+- 0 9857 9800"/>
                              <a:gd name="T53" fmla="*/ T52 w 115"/>
                              <a:gd name="T54" fmla="+- 0 1326 1324"/>
                              <a:gd name="T55" fmla="*/ 1326 h 31"/>
                              <a:gd name="T56" fmla="+- 0 9872 9800"/>
                              <a:gd name="T57" fmla="*/ T56 w 115"/>
                              <a:gd name="T58" fmla="+- 0 1324 1324"/>
                              <a:gd name="T59" fmla="*/ 1324 h 31"/>
                              <a:gd name="T60" fmla="+- 0 9885 9800"/>
                              <a:gd name="T61" fmla="*/ T60 w 115"/>
                              <a:gd name="T62" fmla="+- 0 1325 1324"/>
                              <a:gd name="T63" fmla="*/ 1325 h 31"/>
                              <a:gd name="T64" fmla="+- 0 9892 9800"/>
                              <a:gd name="T65" fmla="*/ T64 w 115"/>
                              <a:gd name="T66" fmla="+- 0 1330 1324"/>
                              <a:gd name="T67" fmla="*/ 1330 h 31"/>
                              <a:gd name="T68" fmla="+- 0 9900 9800"/>
                              <a:gd name="T69" fmla="*/ T68 w 115"/>
                              <a:gd name="T70" fmla="+- 0 1338 1324"/>
                              <a:gd name="T71" fmla="*/ 1338 h 31"/>
                              <a:gd name="T72" fmla="+- 0 9914 9800"/>
                              <a:gd name="T73" fmla="*/ T72 w 115"/>
                              <a:gd name="T74" fmla="+- 0 1354 1324"/>
                              <a:gd name="T75" fmla="*/ 1354 h 31"/>
                              <a:gd name="T76" fmla="+- 0 9914 9800"/>
                              <a:gd name="T77" fmla="*/ T76 w 115"/>
                              <a:gd name="T78" fmla="+- 0 1354 1324"/>
                              <a:gd name="T79" fmla="*/ 1354 h 31"/>
                              <a:gd name="T80" fmla="+- 0 9902 9800"/>
                              <a:gd name="T81" fmla="*/ T80 w 115"/>
                              <a:gd name="T82" fmla="+- 0 1345 1324"/>
                              <a:gd name="T83" fmla="*/ 1345 h 31"/>
                              <a:gd name="T84" fmla="+- 0 9888 9800"/>
                              <a:gd name="T85" fmla="*/ T84 w 115"/>
                              <a:gd name="T86" fmla="+- 0 1338 1324"/>
                              <a:gd name="T87" fmla="*/ 1338 h 31"/>
                              <a:gd name="T88" fmla="+- 0 9879 9800"/>
                              <a:gd name="T89" fmla="*/ T88 w 115"/>
                              <a:gd name="T90" fmla="+- 0 1331 1324"/>
                              <a:gd name="T91" fmla="*/ 1331 h 31"/>
                              <a:gd name="T92" fmla="+- 0 9866 9800"/>
                              <a:gd name="T93" fmla="*/ T92 w 115"/>
                              <a:gd name="T94" fmla="+- 0 1334 1324"/>
                              <a:gd name="T95" fmla="*/ 1334 h 31"/>
                              <a:gd name="T96" fmla="+- 0 9853 9800"/>
                              <a:gd name="T97" fmla="*/ T96 w 115"/>
                              <a:gd name="T98" fmla="+- 0 1338 1324"/>
                              <a:gd name="T99" fmla="*/ 1338 h 31"/>
                              <a:gd name="T100" fmla="+- 0 9835 9800"/>
                              <a:gd name="T101" fmla="*/ T100 w 115"/>
                              <a:gd name="T102" fmla="+- 0 1343 1324"/>
                              <a:gd name="T103" fmla="*/ 1343 h 31"/>
                              <a:gd name="T104" fmla="+- 0 9817 9800"/>
                              <a:gd name="T105" fmla="*/ T104 w 115"/>
                              <a:gd name="T106" fmla="+- 0 1348 1324"/>
                              <a:gd name="T107" fmla="*/ 1348 h 31"/>
                              <a:gd name="T108" fmla="+- 0 9806 9800"/>
                              <a:gd name="T109" fmla="*/ T108 w 115"/>
                              <a:gd name="T110" fmla="+- 0 1352 1324"/>
                              <a:gd name="T111" fmla="*/ 1352 h 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15" h="31">
                                <a:moveTo>
                                  <a:pt x="114" y="30"/>
                                </a:moveTo>
                                <a:lnTo>
                                  <a:pt x="104" y="24"/>
                                </a:lnTo>
                                <a:lnTo>
                                  <a:pt x="92" y="22"/>
                                </a:lnTo>
                                <a:lnTo>
                                  <a:pt x="80" y="21"/>
                                </a:lnTo>
                                <a:lnTo>
                                  <a:pt x="68" y="20"/>
                                </a:lnTo>
                                <a:lnTo>
                                  <a:pt x="54" y="22"/>
                                </a:lnTo>
                                <a:lnTo>
                                  <a:pt x="33" y="27"/>
                                </a:lnTo>
                                <a:lnTo>
                                  <a:pt x="13" y="31"/>
                                </a:lnTo>
                                <a:lnTo>
                                  <a:pt x="0" y="29"/>
                                </a:lnTo>
                                <a:lnTo>
                                  <a:pt x="3" y="27"/>
                                </a:lnTo>
                                <a:lnTo>
                                  <a:pt x="11" y="21"/>
                                </a:lnTo>
                                <a:lnTo>
                                  <a:pt x="23" y="14"/>
                                </a:lnTo>
                                <a:lnTo>
                                  <a:pt x="39" y="7"/>
                                </a:lnTo>
                                <a:lnTo>
                                  <a:pt x="57" y="2"/>
                                </a:lnTo>
                                <a:lnTo>
                                  <a:pt x="72" y="0"/>
                                </a:lnTo>
                                <a:lnTo>
                                  <a:pt x="85" y="1"/>
                                </a:lnTo>
                                <a:lnTo>
                                  <a:pt x="92" y="6"/>
                                </a:lnTo>
                                <a:lnTo>
                                  <a:pt x="100" y="14"/>
                                </a:lnTo>
                                <a:lnTo>
                                  <a:pt x="114" y="30"/>
                                </a:lnTo>
                                <a:close/>
                                <a:moveTo>
                                  <a:pt x="102" y="21"/>
                                </a:moveTo>
                                <a:lnTo>
                                  <a:pt x="88" y="14"/>
                                </a:lnTo>
                                <a:lnTo>
                                  <a:pt x="79" y="7"/>
                                </a:lnTo>
                                <a:lnTo>
                                  <a:pt x="66" y="10"/>
                                </a:lnTo>
                                <a:lnTo>
                                  <a:pt x="53" y="14"/>
                                </a:lnTo>
                                <a:lnTo>
                                  <a:pt x="35" y="19"/>
                                </a:lnTo>
                                <a:lnTo>
                                  <a:pt x="17" y="24"/>
                                </a:lnTo>
                                <a:lnTo>
                                  <a:pt x="6" y="28"/>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4" name="Picture 37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9930" y="1285"/>
                            <a:ext cx="76"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 name="AutoShape 379"/>
                        <wps:cNvSpPr>
                          <a:spLocks/>
                        </wps:cNvSpPr>
                        <wps:spPr bwMode="auto">
                          <a:xfrm>
                            <a:off x="9930" y="1285"/>
                            <a:ext cx="76" cy="106"/>
                          </a:xfrm>
                          <a:custGeom>
                            <a:avLst/>
                            <a:gdLst>
                              <a:gd name="T0" fmla="+- 0 9930 9930"/>
                              <a:gd name="T1" fmla="*/ T0 w 76"/>
                              <a:gd name="T2" fmla="+- 0 1390 1285"/>
                              <a:gd name="T3" fmla="*/ 1390 h 106"/>
                              <a:gd name="T4" fmla="+- 0 9930 9930"/>
                              <a:gd name="T5" fmla="*/ T4 w 76"/>
                              <a:gd name="T6" fmla="+- 0 1385 1285"/>
                              <a:gd name="T7" fmla="*/ 1385 h 106"/>
                              <a:gd name="T8" fmla="+- 0 9931 9930"/>
                              <a:gd name="T9" fmla="*/ T8 w 76"/>
                              <a:gd name="T10" fmla="+- 0 1372 1285"/>
                              <a:gd name="T11" fmla="*/ 1372 h 106"/>
                              <a:gd name="T12" fmla="+- 0 9936 9930"/>
                              <a:gd name="T13" fmla="*/ T12 w 76"/>
                              <a:gd name="T14" fmla="+- 0 1355 1285"/>
                              <a:gd name="T15" fmla="*/ 1355 h 106"/>
                              <a:gd name="T16" fmla="+- 0 9947 9930"/>
                              <a:gd name="T17" fmla="*/ T16 w 76"/>
                              <a:gd name="T18" fmla="+- 0 1336 1285"/>
                              <a:gd name="T19" fmla="*/ 1336 h 106"/>
                              <a:gd name="T20" fmla="+- 0 9964 9930"/>
                              <a:gd name="T21" fmla="*/ T20 w 76"/>
                              <a:gd name="T22" fmla="+- 0 1319 1285"/>
                              <a:gd name="T23" fmla="*/ 1319 h 106"/>
                              <a:gd name="T24" fmla="+- 0 9984 9930"/>
                              <a:gd name="T25" fmla="*/ T24 w 76"/>
                              <a:gd name="T26" fmla="+- 0 1302 1285"/>
                              <a:gd name="T27" fmla="*/ 1302 h 106"/>
                              <a:gd name="T28" fmla="+- 0 10000 9930"/>
                              <a:gd name="T29" fmla="*/ T28 w 76"/>
                              <a:gd name="T30" fmla="+- 0 1290 1285"/>
                              <a:gd name="T31" fmla="*/ 1290 h 106"/>
                              <a:gd name="T32" fmla="+- 0 10006 9930"/>
                              <a:gd name="T33" fmla="*/ T32 w 76"/>
                              <a:gd name="T34" fmla="+- 0 1285 1285"/>
                              <a:gd name="T35" fmla="*/ 1285 h 106"/>
                              <a:gd name="T36" fmla="+- 0 10005 9930"/>
                              <a:gd name="T37" fmla="*/ T36 w 76"/>
                              <a:gd name="T38" fmla="+- 0 1292 1285"/>
                              <a:gd name="T39" fmla="*/ 1292 h 106"/>
                              <a:gd name="T40" fmla="+- 0 10002 9930"/>
                              <a:gd name="T41" fmla="*/ T40 w 76"/>
                              <a:gd name="T42" fmla="+- 0 1307 1285"/>
                              <a:gd name="T43" fmla="*/ 1307 h 106"/>
                              <a:gd name="T44" fmla="+- 0 9996 9930"/>
                              <a:gd name="T45" fmla="*/ T44 w 76"/>
                              <a:gd name="T46" fmla="+- 0 1326 1285"/>
                              <a:gd name="T47" fmla="*/ 1326 h 106"/>
                              <a:gd name="T48" fmla="+- 0 9989 9930"/>
                              <a:gd name="T49" fmla="*/ T48 w 76"/>
                              <a:gd name="T50" fmla="+- 0 1345 1285"/>
                              <a:gd name="T51" fmla="*/ 1345 h 106"/>
                              <a:gd name="T52" fmla="+- 0 9976 9930"/>
                              <a:gd name="T53" fmla="*/ T52 w 76"/>
                              <a:gd name="T54" fmla="+- 0 1362 1285"/>
                              <a:gd name="T55" fmla="*/ 1362 h 106"/>
                              <a:gd name="T56" fmla="+- 0 9956 9930"/>
                              <a:gd name="T57" fmla="*/ T56 w 76"/>
                              <a:gd name="T58" fmla="+- 0 1376 1285"/>
                              <a:gd name="T59" fmla="*/ 1376 h 106"/>
                              <a:gd name="T60" fmla="+- 0 9938 9930"/>
                              <a:gd name="T61" fmla="*/ T60 w 76"/>
                              <a:gd name="T62" fmla="+- 0 1387 1285"/>
                              <a:gd name="T63" fmla="*/ 1387 h 106"/>
                              <a:gd name="T64" fmla="+- 0 9930 9930"/>
                              <a:gd name="T65" fmla="*/ T64 w 76"/>
                              <a:gd name="T66" fmla="+- 0 1390 1285"/>
                              <a:gd name="T67" fmla="*/ 1390 h 106"/>
                              <a:gd name="T68" fmla="+- 0 9933 9930"/>
                              <a:gd name="T69" fmla="*/ T68 w 76"/>
                              <a:gd name="T70" fmla="+- 0 1386 1285"/>
                              <a:gd name="T71" fmla="*/ 1386 h 106"/>
                              <a:gd name="T72" fmla="+- 0 9945 9930"/>
                              <a:gd name="T73" fmla="*/ T72 w 76"/>
                              <a:gd name="T74" fmla="+- 0 1370 1285"/>
                              <a:gd name="T75" fmla="*/ 1370 h 106"/>
                              <a:gd name="T76" fmla="+- 0 9965 9930"/>
                              <a:gd name="T77" fmla="*/ T76 w 76"/>
                              <a:gd name="T78" fmla="+- 0 1343 1285"/>
                              <a:gd name="T79" fmla="*/ 1343 h 106"/>
                              <a:gd name="T80" fmla="+- 0 9986 9930"/>
                              <a:gd name="T81" fmla="*/ T80 w 76"/>
                              <a:gd name="T82" fmla="+- 0 1314 1285"/>
                              <a:gd name="T83" fmla="*/ 1314 h 106"/>
                              <a:gd name="T84" fmla="+- 0 10000 9930"/>
                              <a:gd name="T85" fmla="*/ T84 w 76"/>
                              <a:gd name="T86" fmla="+- 0 1294 1285"/>
                              <a:gd name="T87" fmla="*/ 1294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6" h="106">
                                <a:moveTo>
                                  <a:pt x="0" y="105"/>
                                </a:moveTo>
                                <a:lnTo>
                                  <a:pt x="0" y="100"/>
                                </a:lnTo>
                                <a:lnTo>
                                  <a:pt x="1" y="87"/>
                                </a:lnTo>
                                <a:lnTo>
                                  <a:pt x="6" y="70"/>
                                </a:lnTo>
                                <a:lnTo>
                                  <a:pt x="17" y="51"/>
                                </a:lnTo>
                                <a:lnTo>
                                  <a:pt x="34" y="34"/>
                                </a:lnTo>
                                <a:lnTo>
                                  <a:pt x="54" y="17"/>
                                </a:lnTo>
                                <a:lnTo>
                                  <a:pt x="70" y="5"/>
                                </a:lnTo>
                                <a:lnTo>
                                  <a:pt x="76" y="0"/>
                                </a:lnTo>
                                <a:lnTo>
                                  <a:pt x="75" y="7"/>
                                </a:lnTo>
                                <a:lnTo>
                                  <a:pt x="72" y="22"/>
                                </a:lnTo>
                                <a:lnTo>
                                  <a:pt x="66" y="41"/>
                                </a:lnTo>
                                <a:lnTo>
                                  <a:pt x="59" y="60"/>
                                </a:lnTo>
                                <a:lnTo>
                                  <a:pt x="46" y="77"/>
                                </a:lnTo>
                                <a:lnTo>
                                  <a:pt x="26" y="91"/>
                                </a:lnTo>
                                <a:lnTo>
                                  <a:pt x="8" y="102"/>
                                </a:lnTo>
                                <a:lnTo>
                                  <a:pt x="0" y="105"/>
                                </a:lnTo>
                                <a:close/>
                                <a:moveTo>
                                  <a:pt x="3" y="101"/>
                                </a:moveTo>
                                <a:lnTo>
                                  <a:pt x="15" y="85"/>
                                </a:lnTo>
                                <a:lnTo>
                                  <a:pt x="35" y="58"/>
                                </a:lnTo>
                                <a:lnTo>
                                  <a:pt x="56" y="29"/>
                                </a:lnTo>
                                <a:lnTo>
                                  <a:pt x="70" y="9"/>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6" name="Picture 3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922" y="1326"/>
                            <a:ext cx="23" cy="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 name="Freeform 381"/>
                        <wps:cNvSpPr>
                          <a:spLocks/>
                        </wps:cNvSpPr>
                        <wps:spPr bwMode="auto">
                          <a:xfrm>
                            <a:off x="9922" y="1326"/>
                            <a:ext cx="23" cy="45"/>
                          </a:xfrm>
                          <a:custGeom>
                            <a:avLst/>
                            <a:gdLst>
                              <a:gd name="T0" fmla="+- 0 9926 9922"/>
                              <a:gd name="T1" fmla="*/ T0 w 23"/>
                              <a:gd name="T2" fmla="+- 0 1371 1326"/>
                              <a:gd name="T3" fmla="*/ 1371 h 45"/>
                              <a:gd name="T4" fmla="+- 0 9925 9922"/>
                              <a:gd name="T5" fmla="*/ T4 w 23"/>
                              <a:gd name="T6" fmla="+- 0 1367 1326"/>
                              <a:gd name="T7" fmla="*/ 1367 h 45"/>
                              <a:gd name="T8" fmla="+- 0 9922 9922"/>
                              <a:gd name="T9" fmla="*/ T8 w 23"/>
                              <a:gd name="T10" fmla="+- 0 1356 1326"/>
                              <a:gd name="T11" fmla="*/ 1356 h 45"/>
                              <a:gd name="T12" fmla="+- 0 9923 9922"/>
                              <a:gd name="T13" fmla="*/ T12 w 23"/>
                              <a:gd name="T14" fmla="+- 0 1341 1326"/>
                              <a:gd name="T15" fmla="*/ 1341 h 45"/>
                              <a:gd name="T16" fmla="+- 0 9932 9922"/>
                              <a:gd name="T17" fmla="*/ T16 w 23"/>
                              <a:gd name="T18" fmla="+- 0 1326 1326"/>
                              <a:gd name="T19" fmla="*/ 1326 h 45"/>
                              <a:gd name="T20" fmla="+- 0 9937 9922"/>
                              <a:gd name="T21" fmla="*/ T20 w 23"/>
                              <a:gd name="T22" fmla="+- 0 1328 1326"/>
                              <a:gd name="T23" fmla="*/ 1328 h 45"/>
                              <a:gd name="T24" fmla="+- 0 9945 9922"/>
                              <a:gd name="T25" fmla="*/ T24 w 23"/>
                              <a:gd name="T26" fmla="+- 0 1335 1326"/>
                              <a:gd name="T27" fmla="*/ 1335 h 45"/>
                              <a:gd name="T28" fmla="+- 0 9945 9922"/>
                              <a:gd name="T29" fmla="*/ T28 w 23"/>
                              <a:gd name="T30" fmla="+- 0 1348 1326"/>
                              <a:gd name="T31" fmla="*/ 1348 h 45"/>
                              <a:gd name="T32" fmla="+- 0 9926 9922"/>
                              <a:gd name="T33" fmla="*/ T32 w 23"/>
                              <a:gd name="T34" fmla="+- 0 1371 1326"/>
                              <a:gd name="T35" fmla="*/ 1371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3" h="45">
                                <a:moveTo>
                                  <a:pt x="4" y="45"/>
                                </a:moveTo>
                                <a:lnTo>
                                  <a:pt x="3" y="41"/>
                                </a:lnTo>
                                <a:lnTo>
                                  <a:pt x="0" y="30"/>
                                </a:lnTo>
                                <a:lnTo>
                                  <a:pt x="1" y="15"/>
                                </a:lnTo>
                                <a:lnTo>
                                  <a:pt x="10" y="0"/>
                                </a:lnTo>
                                <a:lnTo>
                                  <a:pt x="15" y="2"/>
                                </a:lnTo>
                                <a:lnTo>
                                  <a:pt x="23" y="9"/>
                                </a:lnTo>
                                <a:lnTo>
                                  <a:pt x="23" y="22"/>
                                </a:lnTo>
                                <a:lnTo>
                                  <a:pt x="4" y="4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8" name="Picture 38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9924" y="1330"/>
                            <a:ext cx="11" cy="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 name="Freeform 383"/>
                        <wps:cNvSpPr>
                          <a:spLocks/>
                        </wps:cNvSpPr>
                        <wps:spPr bwMode="auto">
                          <a:xfrm>
                            <a:off x="9924" y="1330"/>
                            <a:ext cx="11" cy="33"/>
                          </a:xfrm>
                          <a:custGeom>
                            <a:avLst/>
                            <a:gdLst>
                              <a:gd name="T0" fmla="+- 0 9925 9925"/>
                              <a:gd name="T1" fmla="*/ T0 w 11"/>
                              <a:gd name="T2" fmla="+- 0 1363 1331"/>
                              <a:gd name="T3" fmla="*/ 1363 h 33"/>
                              <a:gd name="T4" fmla="+- 0 9928 9925"/>
                              <a:gd name="T5" fmla="*/ T4 w 11"/>
                              <a:gd name="T6" fmla="+- 0 1357 1331"/>
                              <a:gd name="T7" fmla="*/ 1357 h 33"/>
                              <a:gd name="T8" fmla="+- 0 9935 9925"/>
                              <a:gd name="T9" fmla="*/ T8 w 11"/>
                              <a:gd name="T10" fmla="+- 0 1350 1331"/>
                              <a:gd name="T11" fmla="*/ 1350 h 33"/>
                              <a:gd name="T12" fmla="+- 0 9930 9925"/>
                              <a:gd name="T13" fmla="*/ T12 w 11"/>
                              <a:gd name="T14" fmla="+- 0 1331 1331"/>
                              <a:gd name="T15" fmla="*/ 1331 h 33"/>
                            </a:gdLst>
                            <a:ahLst/>
                            <a:cxnLst>
                              <a:cxn ang="0">
                                <a:pos x="T1" y="T3"/>
                              </a:cxn>
                              <a:cxn ang="0">
                                <a:pos x="T5" y="T7"/>
                              </a:cxn>
                              <a:cxn ang="0">
                                <a:pos x="T9" y="T11"/>
                              </a:cxn>
                              <a:cxn ang="0">
                                <a:pos x="T13" y="T15"/>
                              </a:cxn>
                            </a:cxnLst>
                            <a:rect l="0" t="0" r="r" b="b"/>
                            <a:pathLst>
                              <a:path w="11" h="33">
                                <a:moveTo>
                                  <a:pt x="0" y="32"/>
                                </a:moveTo>
                                <a:lnTo>
                                  <a:pt x="3" y="26"/>
                                </a:lnTo>
                                <a:lnTo>
                                  <a:pt x="10" y="19"/>
                                </a:lnTo>
                                <a:lnTo>
                                  <a:pt x="5"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0" name="Picture 38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9907" y="1237"/>
                            <a:ext cx="45"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 name="AutoShape 385"/>
                        <wps:cNvSpPr>
                          <a:spLocks/>
                        </wps:cNvSpPr>
                        <wps:spPr bwMode="auto">
                          <a:xfrm>
                            <a:off x="9907" y="1237"/>
                            <a:ext cx="45" cy="112"/>
                          </a:xfrm>
                          <a:custGeom>
                            <a:avLst/>
                            <a:gdLst>
                              <a:gd name="T0" fmla="+- 0 9912 9908"/>
                              <a:gd name="T1" fmla="*/ T0 w 45"/>
                              <a:gd name="T2" fmla="+- 0 1349 1237"/>
                              <a:gd name="T3" fmla="*/ 1349 h 112"/>
                              <a:gd name="T4" fmla="+- 0 9910 9908"/>
                              <a:gd name="T5" fmla="*/ T4 w 45"/>
                              <a:gd name="T6" fmla="+- 0 1343 1237"/>
                              <a:gd name="T7" fmla="*/ 1343 h 112"/>
                              <a:gd name="T8" fmla="+- 0 9908 9908"/>
                              <a:gd name="T9" fmla="*/ T8 w 45"/>
                              <a:gd name="T10" fmla="+- 0 1330 1237"/>
                              <a:gd name="T11" fmla="*/ 1330 h 112"/>
                              <a:gd name="T12" fmla="+- 0 9908 9908"/>
                              <a:gd name="T13" fmla="*/ T12 w 45"/>
                              <a:gd name="T14" fmla="+- 0 1313 1237"/>
                              <a:gd name="T15" fmla="*/ 1313 h 112"/>
                              <a:gd name="T16" fmla="+- 0 9913 9908"/>
                              <a:gd name="T17" fmla="*/ T16 w 45"/>
                              <a:gd name="T18" fmla="+- 0 1295 1237"/>
                              <a:gd name="T19" fmla="*/ 1295 h 112"/>
                              <a:gd name="T20" fmla="+- 0 9923 9908"/>
                              <a:gd name="T21" fmla="*/ T20 w 45"/>
                              <a:gd name="T22" fmla="+- 0 1277 1237"/>
                              <a:gd name="T23" fmla="*/ 1277 h 112"/>
                              <a:gd name="T24" fmla="+- 0 9936 9908"/>
                              <a:gd name="T25" fmla="*/ T24 w 45"/>
                              <a:gd name="T26" fmla="+- 0 1258 1237"/>
                              <a:gd name="T27" fmla="*/ 1258 h 112"/>
                              <a:gd name="T28" fmla="+- 0 9948 9908"/>
                              <a:gd name="T29" fmla="*/ T28 w 45"/>
                              <a:gd name="T30" fmla="+- 0 1243 1237"/>
                              <a:gd name="T31" fmla="*/ 1243 h 112"/>
                              <a:gd name="T32" fmla="+- 0 9953 9908"/>
                              <a:gd name="T33" fmla="*/ T32 w 45"/>
                              <a:gd name="T34" fmla="+- 0 1237 1237"/>
                              <a:gd name="T35" fmla="*/ 1237 h 112"/>
                              <a:gd name="T36" fmla="+- 0 9952 9908"/>
                              <a:gd name="T37" fmla="*/ T36 w 45"/>
                              <a:gd name="T38" fmla="+- 0 1242 1237"/>
                              <a:gd name="T39" fmla="*/ 1242 h 112"/>
                              <a:gd name="T40" fmla="+- 0 9951 9908"/>
                              <a:gd name="T41" fmla="*/ T40 w 45"/>
                              <a:gd name="T42" fmla="+- 0 1254 1237"/>
                              <a:gd name="T43" fmla="*/ 1254 h 112"/>
                              <a:gd name="T44" fmla="+- 0 9948 9908"/>
                              <a:gd name="T45" fmla="*/ T44 w 45"/>
                              <a:gd name="T46" fmla="+- 0 1271 1237"/>
                              <a:gd name="T47" fmla="*/ 1271 h 112"/>
                              <a:gd name="T48" fmla="+- 0 9945 9908"/>
                              <a:gd name="T49" fmla="*/ T48 w 45"/>
                              <a:gd name="T50" fmla="+- 0 1291 1237"/>
                              <a:gd name="T51" fmla="*/ 1291 h 112"/>
                              <a:gd name="T52" fmla="+- 0 9938 9908"/>
                              <a:gd name="T53" fmla="*/ T52 w 45"/>
                              <a:gd name="T54" fmla="+- 0 1312 1237"/>
                              <a:gd name="T55" fmla="*/ 1312 h 112"/>
                              <a:gd name="T56" fmla="+- 0 9927 9908"/>
                              <a:gd name="T57" fmla="*/ T56 w 45"/>
                              <a:gd name="T58" fmla="+- 0 1330 1237"/>
                              <a:gd name="T59" fmla="*/ 1330 h 112"/>
                              <a:gd name="T60" fmla="+- 0 9916 9908"/>
                              <a:gd name="T61" fmla="*/ T60 w 45"/>
                              <a:gd name="T62" fmla="+- 0 1344 1237"/>
                              <a:gd name="T63" fmla="*/ 1344 h 112"/>
                              <a:gd name="T64" fmla="+- 0 9912 9908"/>
                              <a:gd name="T65" fmla="*/ T64 w 45"/>
                              <a:gd name="T66" fmla="+- 0 1349 1237"/>
                              <a:gd name="T67" fmla="*/ 1349 h 112"/>
                              <a:gd name="T68" fmla="+- 0 9911 9908"/>
                              <a:gd name="T69" fmla="*/ T68 w 45"/>
                              <a:gd name="T70" fmla="+- 0 1342 1237"/>
                              <a:gd name="T71" fmla="*/ 1342 h 112"/>
                              <a:gd name="T72" fmla="+- 0 9918 9908"/>
                              <a:gd name="T73" fmla="*/ T72 w 45"/>
                              <a:gd name="T74" fmla="+- 0 1324 1237"/>
                              <a:gd name="T75" fmla="*/ 1324 h 112"/>
                              <a:gd name="T76" fmla="+- 0 9928 9908"/>
                              <a:gd name="T77" fmla="*/ T76 w 45"/>
                              <a:gd name="T78" fmla="+- 0 1298 1237"/>
                              <a:gd name="T79" fmla="*/ 1298 h 112"/>
                              <a:gd name="T80" fmla="+- 0 9939 9908"/>
                              <a:gd name="T81" fmla="*/ T80 w 45"/>
                              <a:gd name="T82" fmla="+- 0 1271 1237"/>
                              <a:gd name="T83" fmla="*/ 1271 h 112"/>
                              <a:gd name="T84" fmla="+- 0 9949 9908"/>
                              <a:gd name="T85" fmla="*/ T84 w 45"/>
                              <a:gd name="T86" fmla="+- 0 1248 1237"/>
                              <a:gd name="T87" fmla="*/ 1248 h 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5" h="112">
                                <a:moveTo>
                                  <a:pt x="4" y="112"/>
                                </a:moveTo>
                                <a:lnTo>
                                  <a:pt x="2" y="106"/>
                                </a:lnTo>
                                <a:lnTo>
                                  <a:pt x="0" y="93"/>
                                </a:lnTo>
                                <a:lnTo>
                                  <a:pt x="0" y="76"/>
                                </a:lnTo>
                                <a:lnTo>
                                  <a:pt x="5" y="58"/>
                                </a:lnTo>
                                <a:lnTo>
                                  <a:pt x="15" y="40"/>
                                </a:lnTo>
                                <a:lnTo>
                                  <a:pt x="28" y="21"/>
                                </a:lnTo>
                                <a:lnTo>
                                  <a:pt x="40" y="6"/>
                                </a:lnTo>
                                <a:lnTo>
                                  <a:pt x="45" y="0"/>
                                </a:lnTo>
                                <a:lnTo>
                                  <a:pt x="44" y="5"/>
                                </a:lnTo>
                                <a:lnTo>
                                  <a:pt x="43" y="17"/>
                                </a:lnTo>
                                <a:lnTo>
                                  <a:pt x="40" y="34"/>
                                </a:lnTo>
                                <a:lnTo>
                                  <a:pt x="37" y="54"/>
                                </a:lnTo>
                                <a:lnTo>
                                  <a:pt x="30" y="75"/>
                                </a:lnTo>
                                <a:lnTo>
                                  <a:pt x="19" y="93"/>
                                </a:lnTo>
                                <a:lnTo>
                                  <a:pt x="8" y="107"/>
                                </a:lnTo>
                                <a:lnTo>
                                  <a:pt x="4" y="112"/>
                                </a:lnTo>
                                <a:close/>
                                <a:moveTo>
                                  <a:pt x="3" y="105"/>
                                </a:moveTo>
                                <a:lnTo>
                                  <a:pt x="10" y="87"/>
                                </a:lnTo>
                                <a:lnTo>
                                  <a:pt x="20" y="61"/>
                                </a:lnTo>
                                <a:lnTo>
                                  <a:pt x="31" y="34"/>
                                </a:lnTo>
                                <a:lnTo>
                                  <a:pt x="41" y="11"/>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2" name="Picture 38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9888" y="1257"/>
                            <a:ext cx="30" cy="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 name="AutoShape 387"/>
                        <wps:cNvSpPr>
                          <a:spLocks/>
                        </wps:cNvSpPr>
                        <wps:spPr bwMode="auto">
                          <a:xfrm>
                            <a:off x="9888" y="1257"/>
                            <a:ext cx="30" cy="71"/>
                          </a:xfrm>
                          <a:custGeom>
                            <a:avLst/>
                            <a:gdLst>
                              <a:gd name="T0" fmla="+- 0 9902 9888"/>
                              <a:gd name="T1" fmla="*/ T0 w 30"/>
                              <a:gd name="T2" fmla="+- 0 1328 1257"/>
                              <a:gd name="T3" fmla="*/ 1328 h 71"/>
                              <a:gd name="T4" fmla="+- 0 9902 9888"/>
                              <a:gd name="T5" fmla="*/ T4 w 30"/>
                              <a:gd name="T6" fmla="+- 0 1328 1257"/>
                              <a:gd name="T7" fmla="*/ 1328 h 71"/>
                              <a:gd name="T8" fmla="+- 0 9917 9888"/>
                              <a:gd name="T9" fmla="*/ T8 w 30"/>
                              <a:gd name="T10" fmla="+- 0 1314 1257"/>
                              <a:gd name="T11" fmla="*/ 1314 h 71"/>
                              <a:gd name="T12" fmla="+- 0 9914 9888"/>
                              <a:gd name="T13" fmla="*/ T12 w 30"/>
                              <a:gd name="T14" fmla="+- 0 1294 1257"/>
                              <a:gd name="T15" fmla="*/ 1294 h 71"/>
                              <a:gd name="T16" fmla="+- 0 9909 9888"/>
                              <a:gd name="T17" fmla="*/ T16 w 30"/>
                              <a:gd name="T18" fmla="+- 0 1280 1257"/>
                              <a:gd name="T19" fmla="*/ 1280 h 71"/>
                              <a:gd name="T20" fmla="+- 0 9904 9888"/>
                              <a:gd name="T21" fmla="*/ T20 w 30"/>
                              <a:gd name="T22" fmla="+- 0 1268 1257"/>
                              <a:gd name="T23" fmla="*/ 1268 h 71"/>
                              <a:gd name="T24" fmla="+- 0 9900 9888"/>
                              <a:gd name="T25" fmla="*/ T24 w 30"/>
                              <a:gd name="T26" fmla="+- 0 1260 1257"/>
                              <a:gd name="T27" fmla="*/ 1260 h 71"/>
                              <a:gd name="T28" fmla="+- 0 9898 9888"/>
                              <a:gd name="T29" fmla="*/ T28 w 30"/>
                              <a:gd name="T30" fmla="+- 0 1257 1257"/>
                              <a:gd name="T31" fmla="*/ 1257 h 71"/>
                              <a:gd name="T32" fmla="+- 0 9898 9888"/>
                              <a:gd name="T33" fmla="*/ T32 w 30"/>
                              <a:gd name="T34" fmla="+- 0 1257 1257"/>
                              <a:gd name="T35" fmla="*/ 1257 h 71"/>
                              <a:gd name="T36" fmla="+- 0 9889 9888"/>
                              <a:gd name="T37" fmla="*/ T36 w 30"/>
                              <a:gd name="T38" fmla="+- 0 1266 1257"/>
                              <a:gd name="T39" fmla="*/ 1266 h 71"/>
                              <a:gd name="T40" fmla="+- 0 9888 9888"/>
                              <a:gd name="T41" fmla="*/ T40 w 30"/>
                              <a:gd name="T42" fmla="+- 0 1282 1257"/>
                              <a:gd name="T43" fmla="*/ 1282 h 71"/>
                              <a:gd name="T44" fmla="+- 0 9890 9888"/>
                              <a:gd name="T45" fmla="*/ T44 w 30"/>
                              <a:gd name="T46" fmla="+- 0 1296 1257"/>
                              <a:gd name="T47" fmla="*/ 1296 h 71"/>
                              <a:gd name="T48" fmla="+- 0 9895 9888"/>
                              <a:gd name="T49" fmla="*/ T48 w 30"/>
                              <a:gd name="T50" fmla="+- 0 1311 1257"/>
                              <a:gd name="T51" fmla="*/ 1311 h 71"/>
                              <a:gd name="T52" fmla="+- 0 9900 9888"/>
                              <a:gd name="T53" fmla="*/ T52 w 30"/>
                              <a:gd name="T54" fmla="+- 0 1323 1257"/>
                              <a:gd name="T55" fmla="*/ 1323 h 71"/>
                              <a:gd name="T56" fmla="+- 0 9902 9888"/>
                              <a:gd name="T57" fmla="*/ T56 w 30"/>
                              <a:gd name="T58" fmla="+- 0 1328 1257"/>
                              <a:gd name="T59" fmla="*/ 1328 h 71"/>
                              <a:gd name="T60" fmla="+- 0 9904 9888"/>
                              <a:gd name="T61" fmla="*/ T60 w 30"/>
                              <a:gd name="T62" fmla="+- 0 1318 1257"/>
                              <a:gd name="T63" fmla="*/ 1318 h 71"/>
                              <a:gd name="T64" fmla="+- 0 9904 9888"/>
                              <a:gd name="T65" fmla="*/ T64 w 30"/>
                              <a:gd name="T66" fmla="+- 0 1308 1257"/>
                              <a:gd name="T67" fmla="*/ 1308 h 71"/>
                              <a:gd name="T68" fmla="+- 0 9902 9888"/>
                              <a:gd name="T69" fmla="*/ T68 w 30"/>
                              <a:gd name="T70" fmla="+- 0 1295 1257"/>
                              <a:gd name="T71" fmla="*/ 1295 h 71"/>
                              <a:gd name="T72" fmla="+- 0 9898 9888"/>
                              <a:gd name="T73" fmla="*/ T72 w 30"/>
                              <a:gd name="T74" fmla="+- 0 1280 1257"/>
                              <a:gd name="T75" fmla="*/ 1280 h 71"/>
                              <a:gd name="T76" fmla="+- 0 9896 9888"/>
                              <a:gd name="T77" fmla="*/ T76 w 30"/>
                              <a:gd name="T78" fmla="+- 0 1266 1257"/>
                              <a:gd name="T79" fmla="*/ 1266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0" h="71">
                                <a:moveTo>
                                  <a:pt x="14" y="71"/>
                                </a:moveTo>
                                <a:lnTo>
                                  <a:pt x="14" y="71"/>
                                </a:lnTo>
                                <a:lnTo>
                                  <a:pt x="29" y="57"/>
                                </a:lnTo>
                                <a:lnTo>
                                  <a:pt x="26" y="37"/>
                                </a:lnTo>
                                <a:lnTo>
                                  <a:pt x="21" y="23"/>
                                </a:lnTo>
                                <a:lnTo>
                                  <a:pt x="16" y="11"/>
                                </a:lnTo>
                                <a:lnTo>
                                  <a:pt x="12" y="3"/>
                                </a:lnTo>
                                <a:lnTo>
                                  <a:pt x="10" y="0"/>
                                </a:lnTo>
                                <a:lnTo>
                                  <a:pt x="1" y="9"/>
                                </a:lnTo>
                                <a:lnTo>
                                  <a:pt x="0" y="25"/>
                                </a:lnTo>
                                <a:lnTo>
                                  <a:pt x="2" y="39"/>
                                </a:lnTo>
                                <a:lnTo>
                                  <a:pt x="7" y="54"/>
                                </a:lnTo>
                                <a:lnTo>
                                  <a:pt x="12" y="66"/>
                                </a:lnTo>
                                <a:lnTo>
                                  <a:pt x="14" y="71"/>
                                </a:lnTo>
                                <a:close/>
                                <a:moveTo>
                                  <a:pt x="16" y="61"/>
                                </a:moveTo>
                                <a:lnTo>
                                  <a:pt x="16" y="51"/>
                                </a:lnTo>
                                <a:lnTo>
                                  <a:pt x="14" y="38"/>
                                </a:lnTo>
                                <a:lnTo>
                                  <a:pt x="10" y="23"/>
                                </a:lnTo>
                                <a:lnTo>
                                  <a:pt x="8" y="9"/>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4" name="Picture 38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9798" y="1263"/>
                            <a:ext cx="103" cy="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 name="AutoShape 389"/>
                        <wps:cNvSpPr>
                          <a:spLocks/>
                        </wps:cNvSpPr>
                        <wps:spPr bwMode="auto">
                          <a:xfrm>
                            <a:off x="9798" y="1263"/>
                            <a:ext cx="103" cy="64"/>
                          </a:xfrm>
                          <a:custGeom>
                            <a:avLst/>
                            <a:gdLst>
                              <a:gd name="T0" fmla="+- 0 9901 9798"/>
                              <a:gd name="T1" fmla="*/ T0 w 103"/>
                              <a:gd name="T2" fmla="+- 0 1328 1264"/>
                              <a:gd name="T3" fmla="*/ 1328 h 64"/>
                              <a:gd name="T4" fmla="+- 0 9901 9798"/>
                              <a:gd name="T5" fmla="*/ T4 w 103"/>
                              <a:gd name="T6" fmla="+- 0 1328 1264"/>
                              <a:gd name="T7" fmla="*/ 1328 h 64"/>
                              <a:gd name="T8" fmla="+- 0 9887 9798"/>
                              <a:gd name="T9" fmla="*/ T8 w 103"/>
                              <a:gd name="T10" fmla="+- 0 1316 1264"/>
                              <a:gd name="T11" fmla="*/ 1316 h 64"/>
                              <a:gd name="T12" fmla="+- 0 9868 9798"/>
                              <a:gd name="T13" fmla="*/ T12 w 103"/>
                              <a:gd name="T14" fmla="+- 0 1315 1264"/>
                              <a:gd name="T15" fmla="*/ 1315 h 64"/>
                              <a:gd name="T16" fmla="+- 0 9847 9798"/>
                              <a:gd name="T17" fmla="*/ T16 w 103"/>
                              <a:gd name="T18" fmla="+- 0 1312 1264"/>
                              <a:gd name="T19" fmla="*/ 1312 h 64"/>
                              <a:gd name="T20" fmla="+- 0 9829 9798"/>
                              <a:gd name="T21" fmla="*/ T20 w 103"/>
                              <a:gd name="T22" fmla="+- 0 1303 1264"/>
                              <a:gd name="T23" fmla="*/ 1303 h 64"/>
                              <a:gd name="T24" fmla="+- 0 9815 9798"/>
                              <a:gd name="T25" fmla="*/ T24 w 103"/>
                              <a:gd name="T26" fmla="+- 0 1292 1264"/>
                              <a:gd name="T27" fmla="*/ 1292 h 64"/>
                              <a:gd name="T28" fmla="+- 0 9807 9798"/>
                              <a:gd name="T29" fmla="*/ T28 w 103"/>
                              <a:gd name="T30" fmla="+- 0 1280 1264"/>
                              <a:gd name="T31" fmla="*/ 1280 h 64"/>
                              <a:gd name="T32" fmla="+- 0 9798 9798"/>
                              <a:gd name="T33" fmla="*/ T32 w 103"/>
                              <a:gd name="T34" fmla="+- 0 1264 1264"/>
                              <a:gd name="T35" fmla="*/ 1264 h 64"/>
                              <a:gd name="T36" fmla="+- 0 9805 9798"/>
                              <a:gd name="T37" fmla="*/ T36 w 103"/>
                              <a:gd name="T38" fmla="+- 0 1264 1264"/>
                              <a:gd name="T39" fmla="*/ 1264 h 64"/>
                              <a:gd name="T40" fmla="+- 0 9806 9798"/>
                              <a:gd name="T41" fmla="*/ T40 w 103"/>
                              <a:gd name="T42" fmla="+- 0 1272 1264"/>
                              <a:gd name="T43" fmla="*/ 1272 h 64"/>
                              <a:gd name="T44" fmla="+- 0 9811 9798"/>
                              <a:gd name="T45" fmla="*/ T44 w 103"/>
                              <a:gd name="T46" fmla="+- 0 1276 1264"/>
                              <a:gd name="T47" fmla="*/ 1276 h 64"/>
                              <a:gd name="T48" fmla="+- 0 9824 9798"/>
                              <a:gd name="T49" fmla="*/ T48 w 103"/>
                              <a:gd name="T50" fmla="+- 0 1277 1264"/>
                              <a:gd name="T51" fmla="*/ 1277 h 64"/>
                              <a:gd name="T52" fmla="+- 0 9840 9798"/>
                              <a:gd name="T53" fmla="*/ T52 w 103"/>
                              <a:gd name="T54" fmla="+- 0 1279 1264"/>
                              <a:gd name="T55" fmla="*/ 1279 h 64"/>
                              <a:gd name="T56" fmla="+- 0 9857 9798"/>
                              <a:gd name="T57" fmla="*/ T56 w 103"/>
                              <a:gd name="T58" fmla="+- 0 1285 1264"/>
                              <a:gd name="T59" fmla="*/ 1285 h 64"/>
                              <a:gd name="T60" fmla="+- 0 9873 9798"/>
                              <a:gd name="T61" fmla="*/ T60 w 103"/>
                              <a:gd name="T62" fmla="+- 0 1296 1264"/>
                              <a:gd name="T63" fmla="*/ 1296 h 64"/>
                              <a:gd name="T64" fmla="+- 0 9887 9798"/>
                              <a:gd name="T65" fmla="*/ T64 w 103"/>
                              <a:gd name="T66" fmla="+- 0 1310 1264"/>
                              <a:gd name="T67" fmla="*/ 1310 h 64"/>
                              <a:gd name="T68" fmla="+- 0 9897 9798"/>
                              <a:gd name="T69" fmla="*/ T68 w 103"/>
                              <a:gd name="T70" fmla="+- 0 1322 1264"/>
                              <a:gd name="T71" fmla="*/ 1322 h 64"/>
                              <a:gd name="T72" fmla="+- 0 9901 9798"/>
                              <a:gd name="T73" fmla="*/ T72 w 103"/>
                              <a:gd name="T74" fmla="+- 0 1328 1264"/>
                              <a:gd name="T75" fmla="*/ 1328 h 64"/>
                              <a:gd name="T76" fmla="+- 0 9889 9798"/>
                              <a:gd name="T77" fmla="*/ T76 w 103"/>
                              <a:gd name="T78" fmla="+- 0 1316 1264"/>
                              <a:gd name="T79" fmla="*/ 1316 h 64"/>
                              <a:gd name="T80" fmla="+- 0 9875 9798"/>
                              <a:gd name="T81" fmla="*/ T80 w 103"/>
                              <a:gd name="T82" fmla="+- 0 1311 1264"/>
                              <a:gd name="T83" fmla="*/ 1311 h 64"/>
                              <a:gd name="T84" fmla="+- 0 9854 9798"/>
                              <a:gd name="T85" fmla="*/ T84 w 103"/>
                              <a:gd name="T86" fmla="+- 0 1303 1264"/>
                              <a:gd name="T87" fmla="*/ 1303 h 64"/>
                              <a:gd name="T88" fmla="+- 0 9834 9798"/>
                              <a:gd name="T89" fmla="*/ T88 w 103"/>
                              <a:gd name="T90" fmla="+- 0 1294 1264"/>
                              <a:gd name="T91" fmla="*/ 1294 h 64"/>
                              <a:gd name="T92" fmla="+- 0 9821 9798"/>
                              <a:gd name="T93" fmla="*/ T92 w 103"/>
                              <a:gd name="T94" fmla="+- 0 1286 1264"/>
                              <a:gd name="T95" fmla="*/ 1286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03" h="64">
                                <a:moveTo>
                                  <a:pt x="103" y="64"/>
                                </a:moveTo>
                                <a:lnTo>
                                  <a:pt x="103" y="64"/>
                                </a:lnTo>
                                <a:lnTo>
                                  <a:pt x="89" y="52"/>
                                </a:lnTo>
                                <a:lnTo>
                                  <a:pt x="70" y="51"/>
                                </a:lnTo>
                                <a:lnTo>
                                  <a:pt x="49" y="48"/>
                                </a:lnTo>
                                <a:lnTo>
                                  <a:pt x="31" y="39"/>
                                </a:lnTo>
                                <a:lnTo>
                                  <a:pt x="17" y="28"/>
                                </a:lnTo>
                                <a:lnTo>
                                  <a:pt x="9" y="16"/>
                                </a:lnTo>
                                <a:lnTo>
                                  <a:pt x="0" y="0"/>
                                </a:lnTo>
                                <a:lnTo>
                                  <a:pt x="7" y="0"/>
                                </a:lnTo>
                                <a:lnTo>
                                  <a:pt x="8" y="8"/>
                                </a:lnTo>
                                <a:lnTo>
                                  <a:pt x="13" y="12"/>
                                </a:lnTo>
                                <a:lnTo>
                                  <a:pt x="26" y="13"/>
                                </a:lnTo>
                                <a:lnTo>
                                  <a:pt x="42" y="15"/>
                                </a:lnTo>
                                <a:lnTo>
                                  <a:pt x="59" y="21"/>
                                </a:lnTo>
                                <a:lnTo>
                                  <a:pt x="75" y="32"/>
                                </a:lnTo>
                                <a:lnTo>
                                  <a:pt x="89" y="46"/>
                                </a:lnTo>
                                <a:lnTo>
                                  <a:pt x="99" y="58"/>
                                </a:lnTo>
                                <a:lnTo>
                                  <a:pt x="103" y="64"/>
                                </a:lnTo>
                                <a:close/>
                                <a:moveTo>
                                  <a:pt x="91" y="52"/>
                                </a:moveTo>
                                <a:lnTo>
                                  <a:pt x="77" y="47"/>
                                </a:lnTo>
                                <a:lnTo>
                                  <a:pt x="56" y="39"/>
                                </a:lnTo>
                                <a:lnTo>
                                  <a:pt x="36" y="30"/>
                                </a:lnTo>
                                <a:lnTo>
                                  <a:pt x="23" y="22"/>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6" name="Picture 39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9744" y="1239"/>
                            <a:ext cx="144" cy="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 name="AutoShape 391"/>
                        <wps:cNvSpPr>
                          <a:spLocks/>
                        </wps:cNvSpPr>
                        <wps:spPr bwMode="auto">
                          <a:xfrm>
                            <a:off x="9744" y="1239"/>
                            <a:ext cx="144" cy="57"/>
                          </a:xfrm>
                          <a:custGeom>
                            <a:avLst/>
                            <a:gdLst>
                              <a:gd name="T0" fmla="+- 0 9888 9745"/>
                              <a:gd name="T1" fmla="*/ T0 w 144"/>
                              <a:gd name="T2" fmla="+- 0 1297 1240"/>
                              <a:gd name="T3" fmla="*/ 1297 h 57"/>
                              <a:gd name="T4" fmla="+- 0 9885 9745"/>
                              <a:gd name="T5" fmla="*/ T4 w 144"/>
                              <a:gd name="T6" fmla="+- 0 1291 1240"/>
                              <a:gd name="T7" fmla="*/ 1291 h 57"/>
                              <a:gd name="T8" fmla="+- 0 9876 9745"/>
                              <a:gd name="T9" fmla="*/ T8 w 144"/>
                              <a:gd name="T10" fmla="+- 0 1278 1240"/>
                              <a:gd name="T11" fmla="*/ 1278 h 57"/>
                              <a:gd name="T12" fmla="+- 0 9863 9745"/>
                              <a:gd name="T13" fmla="*/ T12 w 144"/>
                              <a:gd name="T14" fmla="+- 0 1263 1240"/>
                              <a:gd name="T15" fmla="*/ 1263 h 57"/>
                              <a:gd name="T16" fmla="+- 0 9847 9745"/>
                              <a:gd name="T17" fmla="*/ T16 w 144"/>
                              <a:gd name="T18" fmla="+- 0 1253 1240"/>
                              <a:gd name="T19" fmla="*/ 1253 h 57"/>
                              <a:gd name="T20" fmla="+- 0 9828 9745"/>
                              <a:gd name="T21" fmla="*/ T20 w 144"/>
                              <a:gd name="T22" fmla="+- 0 1248 1240"/>
                              <a:gd name="T23" fmla="*/ 1248 h 57"/>
                              <a:gd name="T24" fmla="+- 0 9808 9745"/>
                              <a:gd name="T25" fmla="*/ T24 w 144"/>
                              <a:gd name="T26" fmla="+- 0 1243 1240"/>
                              <a:gd name="T27" fmla="*/ 1243 h 57"/>
                              <a:gd name="T28" fmla="+- 0 9788 9745"/>
                              <a:gd name="T29" fmla="*/ T28 w 144"/>
                              <a:gd name="T30" fmla="+- 0 1241 1240"/>
                              <a:gd name="T31" fmla="*/ 1241 h 57"/>
                              <a:gd name="T32" fmla="+- 0 9771 9745"/>
                              <a:gd name="T33" fmla="*/ T32 w 144"/>
                              <a:gd name="T34" fmla="+- 0 1241 1240"/>
                              <a:gd name="T35" fmla="*/ 1241 h 57"/>
                              <a:gd name="T36" fmla="+- 0 9750 9745"/>
                              <a:gd name="T37" fmla="*/ T36 w 144"/>
                              <a:gd name="T38" fmla="+- 0 1244 1240"/>
                              <a:gd name="T39" fmla="*/ 1244 h 57"/>
                              <a:gd name="T40" fmla="+- 0 9750 9745"/>
                              <a:gd name="T41" fmla="*/ T40 w 144"/>
                              <a:gd name="T42" fmla="+- 0 1244 1240"/>
                              <a:gd name="T43" fmla="*/ 1244 h 57"/>
                              <a:gd name="T44" fmla="+- 0 9745 9745"/>
                              <a:gd name="T45" fmla="*/ T44 w 144"/>
                              <a:gd name="T46" fmla="+- 0 1240 1240"/>
                              <a:gd name="T47" fmla="*/ 1240 h 57"/>
                              <a:gd name="T48" fmla="+- 0 9746 9745"/>
                              <a:gd name="T49" fmla="*/ T48 w 144"/>
                              <a:gd name="T50" fmla="+- 0 1240 1240"/>
                              <a:gd name="T51" fmla="*/ 1240 h 57"/>
                              <a:gd name="T52" fmla="+- 0 9754 9745"/>
                              <a:gd name="T53" fmla="*/ T52 w 144"/>
                              <a:gd name="T54" fmla="+- 0 1244 1240"/>
                              <a:gd name="T55" fmla="*/ 1244 h 57"/>
                              <a:gd name="T56" fmla="+- 0 9765 9745"/>
                              <a:gd name="T57" fmla="*/ T56 w 144"/>
                              <a:gd name="T58" fmla="+- 0 1250 1240"/>
                              <a:gd name="T59" fmla="*/ 1250 h 57"/>
                              <a:gd name="T60" fmla="+- 0 9775 9745"/>
                              <a:gd name="T61" fmla="*/ T60 w 144"/>
                              <a:gd name="T62" fmla="+- 0 1255 1240"/>
                              <a:gd name="T63" fmla="*/ 1255 h 57"/>
                              <a:gd name="T64" fmla="+- 0 9787 9745"/>
                              <a:gd name="T65" fmla="*/ T64 w 144"/>
                              <a:gd name="T66" fmla="+- 0 1263 1240"/>
                              <a:gd name="T67" fmla="*/ 1263 h 57"/>
                              <a:gd name="T68" fmla="+- 0 9806 9745"/>
                              <a:gd name="T69" fmla="*/ T68 w 144"/>
                              <a:gd name="T70" fmla="+- 0 1274 1240"/>
                              <a:gd name="T71" fmla="*/ 1274 h 57"/>
                              <a:gd name="T72" fmla="+- 0 9827 9745"/>
                              <a:gd name="T73" fmla="*/ T72 w 144"/>
                              <a:gd name="T74" fmla="+- 0 1284 1240"/>
                              <a:gd name="T75" fmla="*/ 1284 h 57"/>
                              <a:gd name="T76" fmla="+- 0 9843 9745"/>
                              <a:gd name="T77" fmla="*/ T76 w 144"/>
                              <a:gd name="T78" fmla="+- 0 1289 1240"/>
                              <a:gd name="T79" fmla="*/ 1289 h 57"/>
                              <a:gd name="T80" fmla="+- 0 9857 9745"/>
                              <a:gd name="T81" fmla="*/ T80 w 144"/>
                              <a:gd name="T82" fmla="+- 0 1291 1240"/>
                              <a:gd name="T83" fmla="*/ 1291 h 57"/>
                              <a:gd name="T84" fmla="+- 0 9872 9745"/>
                              <a:gd name="T85" fmla="*/ T84 w 144"/>
                              <a:gd name="T86" fmla="+- 0 1294 1240"/>
                              <a:gd name="T87" fmla="*/ 1294 h 57"/>
                              <a:gd name="T88" fmla="+- 0 9883 9745"/>
                              <a:gd name="T89" fmla="*/ T88 w 144"/>
                              <a:gd name="T90" fmla="+- 0 1296 1240"/>
                              <a:gd name="T91" fmla="*/ 1296 h 57"/>
                              <a:gd name="T92" fmla="+- 0 9888 9745"/>
                              <a:gd name="T93" fmla="*/ T92 w 144"/>
                              <a:gd name="T94" fmla="+- 0 1297 1240"/>
                              <a:gd name="T95" fmla="*/ 1297 h 57"/>
                              <a:gd name="T96" fmla="+- 0 9883 9745"/>
                              <a:gd name="T97" fmla="*/ T96 w 144"/>
                              <a:gd name="T98" fmla="+- 0 1293 1240"/>
                              <a:gd name="T99" fmla="*/ 1293 h 57"/>
                              <a:gd name="T100" fmla="+- 0 9869 9745"/>
                              <a:gd name="T101" fmla="*/ T100 w 144"/>
                              <a:gd name="T102" fmla="+- 0 1285 1240"/>
                              <a:gd name="T103" fmla="*/ 1285 h 57"/>
                              <a:gd name="T104" fmla="+- 0 9842 9745"/>
                              <a:gd name="T105" fmla="*/ T104 w 144"/>
                              <a:gd name="T106" fmla="+- 0 1272 1240"/>
                              <a:gd name="T107" fmla="*/ 1272 h 57"/>
                              <a:gd name="T108" fmla="+- 0 9805 9745"/>
                              <a:gd name="T109" fmla="*/ T108 w 144"/>
                              <a:gd name="T110" fmla="+- 0 1257 1240"/>
                              <a:gd name="T111" fmla="*/ 1257 h 57"/>
                              <a:gd name="T112" fmla="+- 0 9762 9745"/>
                              <a:gd name="T113" fmla="*/ T112 w 144"/>
                              <a:gd name="T114" fmla="+- 0 1246 1240"/>
                              <a:gd name="T115" fmla="*/ 1246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44" h="57">
                                <a:moveTo>
                                  <a:pt x="143" y="57"/>
                                </a:moveTo>
                                <a:lnTo>
                                  <a:pt x="140" y="51"/>
                                </a:lnTo>
                                <a:lnTo>
                                  <a:pt x="131" y="38"/>
                                </a:lnTo>
                                <a:lnTo>
                                  <a:pt x="118" y="23"/>
                                </a:lnTo>
                                <a:lnTo>
                                  <a:pt x="102" y="13"/>
                                </a:lnTo>
                                <a:lnTo>
                                  <a:pt x="83" y="8"/>
                                </a:lnTo>
                                <a:lnTo>
                                  <a:pt x="63" y="3"/>
                                </a:lnTo>
                                <a:lnTo>
                                  <a:pt x="43" y="1"/>
                                </a:lnTo>
                                <a:lnTo>
                                  <a:pt x="26" y="1"/>
                                </a:lnTo>
                                <a:lnTo>
                                  <a:pt x="5" y="4"/>
                                </a:lnTo>
                                <a:lnTo>
                                  <a:pt x="0" y="0"/>
                                </a:lnTo>
                                <a:lnTo>
                                  <a:pt x="1" y="0"/>
                                </a:lnTo>
                                <a:lnTo>
                                  <a:pt x="9" y="4"/>
                                </a:lnTo>
                                <a:lnTo>
                                  <a:pt x="20" y="10"/>
                                </a:lnTo>
                                <a:lnTo>
                                  <a:pt x="30" y="15"/>
                                </a:lnTo>
                                <a:lnTo>
                                  <a:pt x="42" y="23"/>
                                </a:lnTo>
                                <a:lnTo>
                                  <a:pt x="61" y="34"/>
                                </a:lnTo>
                                <a:lnTo>
                                  <a:pt x="82" y="44"/>
                                </a:lnTo>
                                <a:lnTo>
                                  <a:pt x="98" y="49"/>
                                </a:lnTo>
                                <a:lnTo>
                                  <a:pt x="112" y="51"/>
                                </a:lnTo>
                                <a:lnTo>
                                  <a:pt x="127" y="54"/>
                                </a:lnTo>
                                <a:lnTo>
                                  <a:pt x="138" y="56"/>
                                </a:lnTo>
                                <a:lnTo>
                                  <a:pt x="143" y="57"/>
                                </a:lnTo>
                                <a:close/>
                                <a:moveTo>
                                  <a:pt x="138" y="53"/>
                                </a:moveTo>
                                <a:lnTo>
                                  <a:pt x="124" y="45"/>
                                </a:lnTo>
                                <a:lnTo>
                                  <a:pt x="97" y="32"/>
                                </a:lnTo>
                                <a:lnTo>
                                  <a:pt x="60" y="17"/>
                                </a:lnTo>
                                <a:lnTo>
                                  <a:pt x="17" y="6"/>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8" name="Picture 39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9873" y="1160"/>
                            <a:ext cx="70"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 name="Freeform 393"/>
                        <wps:cNvSpPr>
                          <a:spLocks/>
                        </wps:cNvSpPr>
                        <wps:spPr bwMode="auto">
                          <a:xfrm>
                            <a:off x="9873" y="1160"/>
                            <a:ext cx="70" cy="113"/>
                          </a:xfrm>
                          <a:custGeom>
                            <a:avLst/>
                            <a:gdLst>
                              <a:gd name="T0" fmla="+- 0 9873 9873"/>
                              <a:gd name="T1" fmla="*/ T0 w 70"/>
                              <a:gd name="T2" fmla="+- 0 1265 1160"/>
                              <a:gd name="T3" fmla="*/ 1265 h 113"/>
                              <a:gd name="T4" fmla="+- 0 9896 9873"/>
                              <a:gd name="T5" fmla="*/ T4 w 70"/>
                              <a:gd name="T6" fmla="+- 0 1207 1160"/>
                              <a:gd name="T7" fmla="*/ 1207 h 113"/>
                              <a:gd name="T8" fmla="+- 0 9941 9873"/>
                              <a:gd name="T9" fmla="*/ T8 w 70"/>
                              <a:gd name="T10" fmla="+- 0 1160 1160"/>
                              <a:gd name="T11" fmla="*/ 1160 h 113"/>
                              <a:gd name="T12" fmla="+- 0 9943 9873"/>
                              <a:gd name="T13" fmla="*/ T12 w 70"/>
                              <a:gd name="T14" fmla="+- 0 1167 1160"/>
                              <a:gd name="T15" fmla="*/ 1167 h 113"/>
                              <a:gd name="T16" fmla="+- 0 9938 9873"/>
                              <a:gd name="T17" fmla="*/ T16 w 70"/>
                              <a:gd name="T18" fmla="+- 0 1183 1160"/>
                              <a:gd name="T19" fmla="*/ 1183 h 113"/>
                              <a:gd name="T20" fmla="+- 0 9934 9873"/>
                              <a:gd name="T21" fmla="*/ T20 w 70"/>
                              <a:gd name="T22" fmla="+- 0 1198 1160"/>
                              <a:gd name="T23" fmla="*/ 1198 h 113"/>
                              <a:gd name="T24" fmla="+- 0 9907 9873"/>
                              <a:gd name="T25" fmla="*/ T24 w 70"/>
                              <a:gd name="T26" fmla="+- 0 1255 1160"/>
                              <a:gd name="T27" fmla="*/ 1255 h 113"/>
                              <a:gd name="T28" fmla="+- 0 9881 9873"/>
                              <a:gd name="T29" fmla="*/ T28 w 70"/>
                              <a:gd name="T30" fmla="+- 0 1273 1160"/>
                              <a:gd name="T31" fmla="*/ 1273 h 113"/>
                              <a:gd name="T32" fmla="+- 0 9873 9873"/>
                              <a:gd name="T33" fmla="*/ T32 w 70"/>
                              <a:gd name="T34" fmla="+- 0 1265 1160"/>
                              <a:gd name="T35" fmla="*/ 1265 h 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 h="113">
                                <a:moveTo>
                                  <a:pt x="0" y="105"/>
                                </a:moveTo>
                                <a:lnTo>
                                  <a:pt x="23" y="47"/>
                                </a:lnTo>
                                <a:lnTo>
                                  <a:pt x="68" y="0"/>
                                </a:lnTo>
                                <a:lnTo>
                                  <a:pt x="70" y="7"/>
                                </a:lnTo>
                                <a:lnTo>
                                  <a:pt x="65" y="23"/>
                                </a:lnTo>
                                <a:lnTo>
                                  <a:pt x="61" y="38"/>
                                </a:lnTo>
                                <a:lnTo>
                                  <a:pt x="34" y="95"/>
                                </a:lnTo>
                                <a:lnTo>
                                  <a:pt x="8" y="113"/>
                                </a:lnTo>
                                <a:lnTo>
                                  <a:pt x="0" y="10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0" name="Picture 39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9879" y="1164"/>
                            <a:ext cx="63"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 name="Freeform 395"/>
                        <wps:cNvSpPr>
                          <a:spLocks/>
                        </wps:cNvSpPr>
                        <wps:spPr bwMode="auto">
                          <a:xfrm>
                            <a:off x="9879" y="1164"/>
                            <a:ext cx="63" cy="100"/>
                          </a:xfrm>
                          <a:custGeom>
                            <a:avLst/>
                            <a:gdLst>
                              <a:gd name="T0" fmla="+- 0 9879 9879"/>
                              <a:gd name="T1" fmla="*/ T0 w 63"/>
                              <a:gd name="T2" fmla="+- 0 1264 1165"/>
                              <a:gd name="T3" fmla="*/ 1264 h 100"/>
                              <a:gd name="T4" fmla="+- 0 9886 9879"/>
                              <a:gd name="T5" fmla="*/ T4 w 63"/>
                              <a:gd name="T6" fmla="+- 0 1256 1165"/>
                              <a:gd name="T7" fmla="*/ 1256 h 100"/>
                              <a:gd name="T8" fmla="+- 0 9895 9879"/>
                              <a:gd name="T9" fmla="*/ T8 w 63"/>
                              <a:gd name="T10" fmla="+- 0 1247 1165"/>
                              <a:gd name="T11" fmla="*/ 1247 h 100"/>
                              <a:gd name="T12" fmla="+- 0 9904 9879"/>
                              <a:gd name="T13" fmla="*/ T12 w 63"/>
                              <a:gd name="T14" fmla="+- 0 1235 1165"/>
                              <a:gd name="T15" fmla="*/ 1235 h 100"/>
                              <a:gd name="T16" fmla="+- 0 9913 9879"/>
                              <a:gd name="T17" fmla="*/ T16 w 63"/>
                              <a:gd name="T18" fmla="+- 0 1219 1165"/>
                              <a:gd name="T19" fmla="*/ 1219 h 100"/>
                              <a:gd name="T20" fmla="+- 0 9922 9879"/>
                              <a:gd name="T21" fmla="*/ T20 w 63"/>
                              <a:gd name="T22" fmla="+- 0 1201 1165"/>
                              <a:gd name="T23" fmla="*/ 1201 h 100"/>
                              <a:gd name="T24" fmla="+- 0 9930 9879"/>
                              <a:gd name="T25" fmla="*/ T24 w 63"/>
                              <a:gd name="T26" fmla="+- 0 1184 1165"/>
                              <a:gd name="T27" fmla="*/ 1184 h 100"/>
                              <a:gd name="T28" fmla="+- 0 9937 9879"/>
                              <a:gd name="T29" fmla="*/ T28 w 63"/>
                              <a:gd name="T30" fmla="+- 0 1171 1165"/>
                              <a:gd name="T31" fmla="*/ 1171 h 100"/>
                              <a:gd name="T32" fmla="+- 0 9942 9879"/>
                              <a:gd name="T33" fmla="*/ T32 w 63"/>
                              <a:gd name="T34" fmla="+- 0 1165 1165"/>
                              <a:gd name="T35" fmla="*/ 1165 h 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3" h="100">
                                <a:moveTo>
                                  <a:pt x="0" y="99"/>
                                </a:moveTo>
                                <a:lnTo>
                                  <a:pt x="7" y="91"/>
                                </a:lnTo>
                                <a:lnTo>
                                  <a:pt x="16" y="82"/>
                                </a:lnTo>
                                <a:lnTo>
                                  <a:pt x="25" y="70"/>
                                </a:lnTo>
                                <a:lnTo>
                                  <a:pt x="34" y="54"/>
                                </a:lnTo>
                                <a:lnTo>
                                  <a:pt x="43" y="36"/>
                                </a:lnTo>
                                <a:lnTo>
                                  <a:pt x="51" y="19"/>
                                </a:lnTo>
                                <a:lnTo>
                                  <a:pt x="58" y="6"/>
                                </a:lnTo>
                                <a:lnTo>
                                  <a:pt x="63"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2" name="Picture 39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9858" y="1129"/>
                            <a:ext cx="45"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 name="Freeform 397"/>
                        <wps:cNvSpPr>
                          <a:spLocks/>
                        </wps:cNvSpPr>
                        <wps:spPr bwMode="auto">
                          <a:xfrm>
                            <a:off x="9858" y="1129"/>
                            <a:ext cx="45" cy="116"/>
                          </a:xfrm>
                          <a:custGeom>
                            <a:avLst/>
                            <a:gdLst>
                              <a:gd name="T0" fmla="+- 0 9861 9858"/>
                              <a:gd name="T1" fmla="*/ T0 w 45"/>
                              <a:gd name="T2" fmla="+- 0 1245 1130"/>
                              <a:gd name="T3" fmla="*/ 1245 h 116"/>
                              <a:gd name="T4" fmla="+- 0 9860 9858"/>
                              <a:gd name="T5" fmla="*/ T4 w 45"/>
                              <a:gd name="T6" fmla="+- 0 1232 1130"/>
                              <a:gd name="T7" fmla="*/ 1232 h 116"/>
                              <a:gd name="T8" fmla="+- 0 9858 9858"/>
                              <a:gd name="T9" fmla="*/ T8 w 45"/>
                              <a:gd name="T10" fmla="+- 0 1201 1130"/>
                              <a:gd name="T11" fmla="*/ 1201 h 116"/>
                              <a:gd name="T12" fmla="+- 0 9864 9858"/>
                              <a:gd name="T13" fmla="*/ T12 w 45"/>
                              <a:gd name="T14" fmla="+- 0 1163 1130"/>
                              <a:gd name="T15" fmla="*/ 1163 h 116"/>
                              <a:gd name="T16" fmla="+- 0 9884 9858"/>
                              <a:gd name="T17" fmla="*/ T16 w 45"/>
                              <a:gd name="T18" fmla="+- 0 1130 1130"/>
                              <a:gd name="T19" fmla="*/ 1130 h 116"/>
                              <a:gd name="T20" fmla="+- 0 9888 9858"/>
                              <a:gd name="T21" fmla="*/ T20 w 45"/>
                              <a:gd name="T22" fmla="+- 0 1137 1130"/>
                              <a:gd name="T23" fmla="*/ 1137 h 116"/>
                              <a:gd name="T24" fmla="+- 0 9897 9858"/>
                              <a:gd name="T25" fmla="*/ T24 w 45"/>
                              <a:gd name="T26" fmla="+- 0 1154 1130"/>
                              <a:gd name="T27" fmla="*/ 1154 h 116"/>
                              <a:gd name="T28" fmla="+- 0 9903 9858"/>
                              <a:gd name="T29" fmla="*/ T28 w 45"/>
                              <a:gd name="T30" fmla="+- 0 1177 1130"/>
                              <a:gd name="T31" fmla="*/ 1177 h 116"/>
                              <a:gd name="T32" fmla="+- 0 9902 9858"/>
                              <a:gd name="T33" fmla="*/ T32 w 45"/>
                              <a:gd name="T34" fmla="+- 0 1201 1130"/>
                              <a:gd name="T35" fmla="*/ 1201 h 116"/>
                              <a:gd name="T36" fmla="+- 0 9892 9858"/>
                              <a:gd name="T37" fmla="*/ T36 w 45"/>
                              <a:gd name="T38" fmla="+- 0 1221 1130"/>
                              <a:gd name="T39" fmla="*/ 1221 h 116"/>
                              <a:gd name="T40" fmla="+- 0 9878 9858"/>
                              <a:gd name="T41" fmla="*/ T40 w 45"/>
                              <a:gd name="T42" fmla="+- 0 1234 1130"/>
                              <a:gd name="T43" fmla="*/ 1234 h 116"/>
                              <a:gd name="T44" fmla="+- 0 9866 9858"/>
                              <a:gd name="T45" fmla="*/ T44 w 45"/>
                              <a:gd name="T46" fmla="+- 0 1242 1130"/>
                              <a:gd name="T47" fmla="*/ 1242 h 116"/>
                              <a:gd name="T48" fmla="+- 0 9861 9858"/>
                              <a:gd name="T49" fmla="*/ T48 w 45"/>
                              <a:gd name="T50" fmla="+- 0 1245 1130"/>
                              <a:gd name="T51" fmla="*/ 1245 h 1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116">
                                <a:moveTo>
                                  <a:pt x="3" y="115"/>
                                </a:moveTo>
                                <a:lnTo>
                                  <a:pt x="2" y="102"/>
                                </a:lnTo>
                                <a:lnTo>
                                  <a:pt x="0" y="71"/>
                                </a:lnTo>
                                <a:lnTo>
                                  <a:pt x="6" y="33"/>
                                </a:lnTo>
                                <a:lnTo>
                                  <a:pt x="26" y="0"/>
                                </a:lnTo>
                                <a:lnTo>
                                  <a:pt x="30" y="7"/>
                                </a:lnTo>
                                <a:lnTo>
                                  <a:pt x="39" y="24"/>
                                </a:lnTo>
                                <a:lnTo>
                                  <a:pt x="45" y="47"/>
                                </a:lnTo>
                                <a:lnTo>
                                  <a:pt x="44" y="71"/>
                                </a:lnTo>
                                <a:lnTo>
                                  <a:pt x="34" y="91"/>
                                </a:lnTo>
                                <a:lnTo>
                                  <a:pt x="20" y="104"/>
                                </a:lnTo>
                                <a:lnTo>
                                  <a:pt x="8" y="112"/>
                                </a:lnTo>
                                <a:lnTo>
                                  <a:pt x="3" y="1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4" name="Picture 39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9863" y="1135"/>
                            <a:ext cx="1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5" name="Freeform 399"/>
                        <wps:cNvSpPr>
                          <a:spLocks/>
                        </wps:cNvSpPr>
                        <wps:spPr bwMode="auto">
                          <a:xfrm>
                            <a:off x="9863" y="1135"/>
                            <a:ext cx="19" cy="105"/>
                          </a:xfrm>
                          <a:custGeom>
                            <a:avLst/>
                            <a:gdLst>
                              <a:gd name="T0" fmla="+- 0 9882 9864"/>
                              <a:gd name="T1" fmla="*/ T0 w 19"/>
                              <a:gd name="T2" fmla="+- 0 1136 1136"/>
                              <a:gd name="T3" fmla="*/ 1136 h 105"/>
                              <a:gd name="T4" fmla="+- 0 9882 9864"/>
                              <a:gd name="T5" fmla="*/ T4 w 19"/>
                              <a:gd name="T6" fmla="+- 0 1146 1136"/>
                              <a:gd name="T7" fmla="*/ 1146 h 105"/>
                              <a:gd name="T8" fmla="+- 0 9881 9864"/>
                              <a:gd name="T9" fmla="*/ T8 w 19"/>
                              <a:gd name="T10" fmla="+- 0 1160 1136"/>
                              <a:gd name="T11" fmla="*/ 1160 h 105"/>
                              <a:gd name="T12" fmla="+- 0 9880 9864"/>
                              <a:gd name="T13" fmla="*/ T12 w 19"/>
                              <a:gd name="T14" fmla="+- 0 1173 1136"/>
                              <a:gd name="T15" fmla="*/ 1173 h 105"/>
                              <a:gd name="T16" fmla="+- 0 9880 9864"/>
                              <a:gd name="T17" fmla="*/ T16 w 19"/>
                              <a:gd name="T18" fmla="+- 0 1185 1136"/>
                              <a:gd name="T19" fmla="*/ 1185 h 105"/>
                              <a:gd name="T20" fmla="+- 0 9879 9864"/>
                              <a:gd name="T21" fmla="*/ T20 w 19"/>
                              <a:gd name="T22" fmla="+- 0 1197 1136"/>
                              <a:gd name="T23" fmla="*/ 1197 h 105"/>
                              <a:gd name="T24" fmla="+- 0 9876 9864"/>
                              <a:gd name="T25" fmla="*/ T24 w 19"/>
                              <a:gd name="T26" fmla="+- 0 1212 1136"/>
                              <a:gd name="T27" fmla="*/ 1212 h 105"/>
                              <a:gd name="T28" fmla="+- 0 9871 9864"/>
                              <a:gd name="T29" fmla="*/ T28 w 19"/>
                              <a:gd name="T30" fmla="+- 0 1227 1136"/>
                              <a:gd name="T31" fmla="*/ 1227 h 105"/>
                              <a:gd name="T32" fmla="+- 0 9864 9864"/>
                              <a:gd name="T33" fmla="*/ T32 w 19"/>
                              <a:gd name="T34" fmla="+- 0 1240 1136"/>
                              <a:gd name="T35" fmla="*/ 1240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 h="105">
                                <a:moveTo>
                                  <a:pt x="18" y="0"/>
                                </a:moveTo>
                                <a:lnTo>
                                  <a:pt x="18" y="10"/>
                                </a:lnTo>
                                <a:lnTo>
                                  <a:pt x="17" y="24"/>
                                </a:lnTo>
                                <a:lnTo>
                                  <a:pt x="16" y="37"/>
                                </a:lnTo>
                                <a:lnTo>
                                  <a:pt x="16" y="49"/>
                                </a:lnTo>
                                <a:lnTo>
                                  <a:pt x="15" y="61"/>
                                </a:lnTo>
                                <a:lnTo>
                                  <a:pt x="12" y="76"/>
                                </a:lnTo>
                                <a:lnTo>
                                  <a:pt x="7" y="91"/>
                                </a:lnTo>
                                <a:lnTo>
                                  <a:pt x="0" y="104"/>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6" name="Picture 40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9745" y="1191"/>
                            <a:ext cx="121"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 name="AutoShape 401"/>
                        <wps:cNvSpPr>
                          <a:spLocks/>
                        </wps:cNvSpPr>
                        <wps:spPr bwMode="auto">
                          <a:xfrm>
                            <a:off x="9745" y="1191"/>
                            <a:ext cx="121" cy="55"/>
                          </a:xfrm>
                          <a:custGeom>
                            <a:avLst/>
                            <a:gdLst>
                              <a:gd name="T0" fmla="+- 0 9861 9745"/>
                              <a:gd name="T1" fmla="*/ T0 w 121"/>
                              <a:gd name="T2" fmla="+- 0 1245 1192"/>
                              <a:gd name="T3" fmla="*/ 1245 h 55"/>
                              <a:gd name="T4" fmla="+- 0 9865 9745"/>
                              <a:gd name="T5" fmla="*/ T4 w 121"/>
                              <a:gd name="T6" fmla="+- 0 1246 1192"/>
                              <a:gd name="T7" fmla="*/ 1246 h 55"/>
                              <a:gd name="T8" fmla="+- 0 9856 9745"/>
                              <a:gd name="T9" fmla="*/ T8 w 121"/>
                              <a:gd name="T10" fmla="+- 0 1235 1192"/>
                              <a:gd name="T11" fmla="*/ 1235 h 55"/>
                              <a:gd name="T12" fmla="+- 0 9840 9745"/>
                              <a:gd name="T13" fmla="*/ T12 w 121"/>
                              <a:gd name="T14" fmla="+- 0 1220 1192"/>
                              <a:gd name="T15" fmla="*/ 1220 h 55"/>
                              <a:gd name="T16" fmla="+- 0 9822 9745"/>
                              <a:gd name="T17" fmla="*/ T16 w 121"/>
                              <a:gd name="T18" fmla="+- 0 1212 1192"/>
                              <a:gd name="T19" fmla="*/ 1212 h 55"/>
                              <a:gd name="T20" fmla="+- 0 9806 9745"/>
                              <a:gd name="T21" fmla="*/ T20 w 121"/>
                              <a:gd name="T22" fmla="+- 0 1209 1192"/>
                              <a:gd name="T23" fmla="*/ 1209 h 55"/>
                              <a:gd name="T24" fmla="+- 0 9794 9745"/>
                              <a:gd name="T25" fmla="*/ T24 w 121"/>
                              <a:gd name="T26" fmla="+- 0 1204 1192"/>
                              <a:gd name="T27" fmla="*/ 1204 h 55"/>
                              <a:gd name="T28" fmla="+- 0 9786 9745"/>
                              <a:gd name="T29" fmla="*/ T28 w 121"/>
                              <a:gd name="T30" fmla="+- 0 1200 1192"/>
                              <a:gd name="T31" fmla="*/ 1200 h 55"/>
                              <a:gd name="T32" fmla="+- 0 9783 9745"/>
                              <a:gd name="T33" fmla="*/ T32 w 121"/>
                              <a:gd name="T34" fmla="+- 0 1199 1192"/>
                              <a:gd name="T35" fmla="*/ 1199 h 55"/>
                              <a:gd name="T36" fmla="+- 0 9783 9745"/>
                              <a:gd name="T37" fmla="*/ T36 w 121"/>
                              <a:gd name="T38" fmla="+- 0 1199 1192"/>
                              <a:gd name="T39" fmla="*/ 1199 h 55"/>
                              <a:gd name="T40" fmla="+- 0 9759 9745"/>
                              <a:gd name="T41" fmla="*/ T40 w 121"/>
                              <a:gd name="T42" fmla="+- 0 1195 1192"/>
                              <a:gd name="T43" fmla="*/ 1195 h 55"/>
                              <a:gd name="T44" fmla="+- 0 9745 9745"/>
                              <a:gd name="T45" fmla="*/ T44 w 121"/>
                              <a:gd name="T46" fmla="+- 0 1192 1192"/>
                              <a:gd name="T47" fmla="*/ 1192 h 55"/>
                              <a:gd name="T48" fmla="+- 0 9745 9745"/>
                              <a:gd name="T49" fmla="*/ T48 w 121"/>
                              <a:gd name="T50" fmla="+- 0 1192 1192"/>
                              <a:gd name="T51" fmla="*/ 1192 h 55"/>
                              <a:gd name="T52" fmla="+- 0 9762 9745"/>
                              <a:gd name="T53" fmla="*/ T52 w 121"/>
                              <a:gd name="T54" fmla="+- 0 1199 1192"/>
                              <a:gd name="T55" fmla="*/ 1199 h 55"/>
                              <a:gd name="T56" fmla="+- 0 9770 9745"/>
                              <a:gd name="T57" fmla="*/ T56 w 121"/>
                              <a:gd name="T58" fmla="+- 0 1209 1192"/>
                              <a:gd name="T59" fmla="*/ 1209 h 55"/>
                              <a:gd name="T60" fmla="+- 0 9779 9745"/>
                              <a:gd name="T61" fmla="*/ T60 w 121"/>
                              <a:gd name="T62" fmla="+- 0 1218 1192"/>
                              <a:gd name="T63" fmla="*/ 1218 h 55"/>
                              <a:gd name="T64" fmla="+- 0 9791 9745"/>
                              <a:gd name="T65" fmla="*/ T64 w 121"/>
                              <a:gd name="T66" fmla="+- 0 1226 1192"/>
                              <a:gd name="T67" fmla="*/ 1226 h 55"/>
                              <a:gd name="T68" fmla="+- 0 9804 9745"/>
                              <a:gd name="T69" fmla="*/ T68 w 121"/>
                              <a:gd name="T70" fmla="+- 0 1233 1192"/>
                              <a:gd name="T71" fmla="*/ 1233 h 55"/>
                              <a:gd name="T72" fmla="+- 0 9816 9745"/>
                              <a:gd name="T73" fmla="*/ T72 w 121"/>
                              <a:gd name="T74" fmla="+- 0 1237 1192"/>
                              <a:gd name="T75" fmla="*/ 1237 h 55"/>
                              <a:gd name="T76" fmla="+- 0 9828 9745"/>
                              <a:gd name="T77" fmla="*/ T76 w 121"/>
                              <a:gd name="T78" fmla="+- 0 1238 1192"/>
                              <a:gd name="T79" fmla="*/ 1238 h 55"/>
                              <a:gd name="T80" fmla="+- 0 9840 9745"/>
                              <a:gd name="T81" fmla="*/ T80 w 121"/>
                              <a:gd name="T82" fmla="+- 0 1238 1192"/>
                              <a:gd name="T83" fmla="*/ 1238 h 55"/>
                              <a:gd name="T84" fmla="+- 0 9851 9745"/>
                              <a:gd name="T85" fmla="*/ T84 w 121"/>
                              <a:gd name="T86" fmla="+- 0 1239 1192"/>
                              <a:gd name="T87" fmla="*/ 1239 h 55"/>
                              <a:gd name="T88" fmla="+- 0 9861 9745"/>
                              <a:gd name="T89" fmla="*/ T88 w 121"/>
                              <a:gd name="T90" fmla="+- 0 1245 1192"/>
                              <a:gd name="T91" fmla="*/ 1245 h 55"/>
                              <a:gd name="T92" fmla="+- 0 9855 9745"/>
                              <a:gd name="T93" fmla="*/ T92 w 121"/>
                              <a:gd name="T94" fmla="+- 0 1238 1192"/>
                              <a:gd name="T95" fmla="*/ 1238 h 55"/>
                              <a:gd name="T96" fmla="+- 0 9846 9745"/>
                              <a:gd name="T97" fmla="*/ T96 w 121"/>
                              <a:gd name="T98" fmla="+- 0 1231 1192"/>
                              <a:gd name="T99" fmla="*/ 1231 h 55"/>
                              <a:gd name="T100" fmla="+- 0 9835 9745"/>
                              <a:gd name="T101" fmla="*/ T100 w 121"/>
                              <a:gd name="T102" fmla="+- 0 1231 1192"/>
                              <a:gd name="T103" fmla="*/ 1231 h 55"/>
                              <a:gd name="T104" fmla="+- 0 9819 9745"/>
                              <a:gd name="T105" fmla="*/ T104 w 121"/>
                              <a:gd name="T106" fmla="+- 0 1225 1192"/>
                              <a:gd name="T107" fmla="*/ 1225 h 55"/>
                              <a:gd name="T108" fmla="+- 0 9803 9745"/>
                              <a:gd name="T109" fmla="*/ T108 w 121"/>
                              <a:gd name="T110" fmla="+- 0 1218 1192"/>
                              <a:gd name="T111" fmla="*/ 1218 h 55"/>
                              <a:gd name="T112" fmla="+- 0 9795 9745"/>
                              <a:gd name="T113" fmla="*/ T112 w 121"/>
                              <a:gd name="T114" fmla="+- 0 1211 1192"/>
                              <a:gd name="T115" fmla="*/ 1211 h 55"/>
                              <a:gd name="T116" fmla="+- 0 9786 9745"/>
                              <a:gd name="T117" fmla="*/ T116 w 121"/>
                              <a:gd name="T118" fmla="+- 0 1207 1192"/>
                              <a:gd name="T119" fmla="*/ 1207 h 55"/>
                              <a:gd name="T120" fmla="+- 0 9778 9745"/>
                              <a:gd name="T121" fmla="*/ T120 w 121"/>
                              <a:gd name="T122" fmla="+- 0 1203 1192"/>
                              <a:gd name="T123" fmla="*/ 1203 h 55"/>
                              <a:gd name="T124" fmla="+- 0 9773 9745"/>
                              <a:gd name="T125" fmla="*/ T124 w 121"/>
                              <a:gd name="T126" fmla="+- 0 1199 1192"/>
                              <a:gd name="T127" fmla="*/ 1199 h 55"/>
                              <a:gd name="T128" fmla="+- 0 9758 9745"/>
                              <a:gd name="T129" fmla="*/ T128 w 121"/>
                              <a:gd name="T130" fmla="+- 0 1198 1192"/>
                              <a:gd name="T131" fmla="*/ 1198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21" h="55">
                                <a:moveTo>
                                  <a:pt x="116" y="53"/>
                                </a:moveTo>
                                <a:lnTo>
                                  <a:pt x="120" y="54"/>
                                </a:lnTo>
                                <a:lnTo>
                                  <a:pt x="111" y="43"/>
                                </a:lnTo>
                                <a:lnTo>
                                  <a:pt x="95" y="28"/>
                                </a:lnTo>
                                <a:lnTo>
                                  <a:pt x="77" y="20"/>
                                </a:lnTo>
                                <a:lnTo>
                                  <a:pt x="61" y="17"/>
                                </a:lnTo>
                                <a:lnTo>
                                  <a:pt x="49" y="12"/>
                                </a:lnTo>
                                <a:lnTo>
                                  <a:pt x="41" y="8"/>
                                </a:lnTo>
                                <a:lnTo>
                                  <a:pt x="38" y="7"/>
                                </a:lnTo>
                                <a:lnTo>
                                  <a:pt x="14" y="3"/>
                                </a:lnTo>
                                <a:lnTo>
                                  <a:pt x="0" y="0"/>
                                </a:lnTo>
                                <a:lnTo>
                                  <a:pt x="17" y="7"/>
                                </a:lnTo>
                                <a:lnTo>
                                  <a:pt x="25" y="17"/>
                                </a:lnTo>
                                <a:lnTo>
                                  <a:pt x="34" y="26"/>
                                </a:lnTo>
                                <a:lnTo>
                                  <a:pt x="46" y="34"/>
                                </a:lnTo>
                                <a:lnTo>
                                  <a:pt x="59" y="41"/>
                                </a:lnTo>
                                <a:lnTo>
                                  <a:pt x="71" y="45"/>
                                </a:lnTo>
                                <a:lnTo>
                                  <a:pt x="83" y="46"/>
                                </a:lnTo>
                                <a:lnTo>
                                  <a:pt x="95" y="46"/>
                                </a:lnTo>
                                <a:lnTo>
                                  <a:pt x="106" y="47"/>
                                </a:lnTo>
                                <a:lnTo>
                                  <a:pt x="116" y="53"/>
                                </a:lnTo>
                                <a:close/>
                                <a:moveTo>
                                  <a:pt x="110" y="46"/>
                                </a:moveTo>
                                <a:lnTo>
                                  <a:pt x="101" y="39"/>
                                </a:lnTo>
                                <a:lnTo>
                                  <a:pt x="90" y="39"/>
                                </a:lnTo>
                                <a:lnTo>
                                  <a:pt x="74" y="33"/>
                                </a:lnTo>
                                <a:lnTo>
                                  <a:pt x="58" y="26"/>
                                </a:lnTo>
                                <a:lnTo>
                                  <a:pt x="50" y="19"/>
                                </a:lnTo>
                                <a:lnTo>
                                  <a:pt x="41" y="15"/>
                                </a:lnTo>
                                <a:lnTo>
                                  <a:pt x="33" y="11"/>
                                </a:lnTo>
                                <a:lnTo>
                                  <a:pt x="28" y="7"/>
                                </a:lnTo>
                                <a:lnTo>
                                  <a:pt x="13" y="6"/>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8" name="Picture 4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833" y="1170"/>
                            <a:ext cx="21" cy="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 name="AutoShape 403"/>
                        <wps:cNvSpPr>
                          <a:spLocks/>
                        </wps:cNvSpPr>
                        <wps:spPr bwMode="auto">
                          <a:xfrm>
                            <a:off x="9833" y="1170"/>
                            <a:ext cx="21" cy="48"/>
                          </a:xfrm>
                          <a:custGeom>
                            <a:avLst/>
                            <a:gdLst>
                              <a:gd name="T0" fmla="+- 0 9847 9833"/>
                              <a:gd name="T1" fmla="*/ T0 w 21"/>
                              <a:gd name="T2" fmla="+- 0 1218 1171"/>
                              <a:gd name="T3" fmla="*/ 1218 h 48"/>
                              <a:gd name="T4" fmla="+- 0 9844 9833"/>
                              <a:gd name="T5" fmla="*/ T4 w 21"/>
                              <a:gd name="T6" fmla="+- 0 1215 1171"/>
                              <a:gd name="T7" fmla="*/ 1215 h 48"/>
                              <a:gd name="T8" fmla="+- 0 9837 9833"/>
                              <a:gd name="T9" fmla="*/ T8 w 21"/>
                              <a:gd name="T10" fmla="+- 0 1206 1171"/>
                              <a:gd name="T11" fmla="*/ 1206 h 48"/>
                              <a:gd name="T12" fmla="+- 0 9833 9833"/>
                              <a:gd name="T13" fmla="*/ T12 w 21"/>
                              <a:gd name="T14" fmla="+- 0 1191 1171"/>
                              <a:gd name="T15" fmla="*/ 1191 h 48"/>
                              <a:gd name="T16" fmla="+- 0 9839 9833"/>
                              <a:gd name="T17" fmla="*/ T16 w 21"/>
                              <a:gd name="T18" fmla="+- 0 1171 1171"/>
                              <a:gd name="T19" fmla="*/ 1171 h 48"/>
                              <a:gd name="T20" fmla="+- 0 9843 9833"/>
                              <a:gd name="T21" fmla="*/ T20 w 21"/>
                              <a:gd name="T22" fmla="+- 0 1174 1171"/>
                              <a:gd name="T23" fmla="*/ 1174 h 48"/>
                              <a:gd name="T24" fmla="+- 0 9850 9833"/>
                              <a:gd name="T25" fmla="*/ T24 w 21"/>
                              <a:gd name="T26" fmla="+- 0 1183 1171"/>
                              <a:gd name="T27" fmla="*/ 1183 h 48"/>
                              <a:gd name="T28" fmla="+- 0 9854 9833"/>
                              <a:gd name="T29" fmla="*/ T28 w 21"/>
                              <a:gd name="T30" fmla="+- 0 1198 1171"/>
                              <a:gd name="T31" fmla="*/ 1198 h 48"/>
                              <a:gd name="T32" fmla="+- 0 9847 9833"/>
                              <a:gd name="T33" fmla="*/ T32 w 21"/>
                              <a:gd name="T34" fmla="+- 0 1218 1171"/>
                              <a:gd name="T35" fmla="*/ 1218 h 48"/>
                              <a:gd name="T36" fmla="+- 0 9839 9833"/>
                              <a:gd name="T37" fmla="*/ T36 w 21"/>
                              <a:gd name="T38" fmla="+- 0 1171 1171"/>
                              <a:gd name="T39" fmla="*/ 1171 h 48"/>
                              <a:gd name="T40" fmla="+- 0 9842 9833"/>
                              <a:gd name="T41" fmla="*/ T40 w 21"/>
                              <a:gd name="T42" fmla="+- 0 1180 1171"/>
                              <a:gd name="T43" fmla="*/ 1180 h 48"/>
                              <a:gd name="T44" fmla="+- 0 9845 9833"/>
                              <a:gd name="T45" fmla="*/ T44 w 21"/>
                              <a:gd name="T46" fmla="+- 0 1190 1171"/>
                              <a:gd name="T47" fmla="*/ 1190 h 48"/>
                              <a:gd name="T48" fmla="+- 0 9845 9833"/>
                              <a:gd name="T49" fmla="*/ T48 w 21"/>
                              <a:gd name="T50" fmla="+- 0 1200 1171"/>
                              <a:gd name="T51" fmla="*/ 1200 h 48"/>
                              <a:gd name="T52" fmla="+- 0 9842 9833"/>
                              <a:gd name="T53" fmla="*/ T52 w 21"/>
                              <a:gd name="T54" fmla="+- 0 1210 1171"/>
                              <a:gd name="T55" fmla="*/ 1210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1" h="48">
                                <a:moveTo>
                                  <a:pt x="14" y="47"/>
                                </a:moveTo>
                                <a:lnTo>
                                  <a:pt x="11" y="44"/>
                                </a:lnTo>
                                <a:lnTo>
                                  <a:pt x="4" y="35"/>
                                </a:lnTo>
                                <a:lnTo>
                                  <a:pt x="0" y="20"/>
                                </a:lnTo>
                                <a:lnTo>
                                  <a:pt x="6" y="0"/>
                                </a:lnTo>
                                <a:lnTo>
                                  <a:pt x="10" y="3"/>
                                </a:lnTo>
                                <a:lnTo>
                                  <a:pt x="17" y="12"/>
                                </a:lnTo>
                                <a:lnTo>
                                  <a:pt x="21" y="27"/>
                                </a:lnTo>
                                <a:lnTo>
                                  <a:pt x="14" y="47"/>
                                </a:lnTo>
                                <a:close/>
                                <a:moveTo>
                                  <a:pt x="6" y="0"/>
                                </a:moveTo>
                                <a:lnTo>
                                  <a:pt x="9" y="9"/>
                                </a:lnTo>
                                <a:lnTo>
                                  <a:pt x="12" y="19"/>
                                </a:lnTo>
                                <a:lnTo>
                                  <a:pt x="12" y="29"/>
                                </a:lnTo>
                                <a:lnTo>
                                  <a:pt x="9" y="39"/>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0" name="Picture 40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9715" y="1146"/>
                            <a:ext cx="122" cy="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 name="Freeform 405"/>
                        <wps:cNvSpPr>
                          <a:spLocks/>
                        </wps:cNvSpPr>
                        <wps:spPr bwMode="auto">
                          <a:xfrm>
                            <a:off x="9715" y="1146"/>
                            <a:ext cx="122" cy="57"/>
                          </a:xfrm>
                          <a:custGeom>
                            <a:avLst/>
                            <a:gdLst>
                              <a:gd name="T0" fmla="+- 0 9837 9715"/>
                              <a:gd name="T1" fmla="*/ T0 w 122"/>
                              <a:gd name="T2" fmla="+- 0 1204 1147"/>
                              <a:gd name="T3" fmla="*/ 1204 h 57"/>
                              <a:gd name="T4" fmla="+- 0 9821 9715"/>
                              <a:gd name="T5" fmla="*/ T4 w 122"/>
                              <a:gd name="T6" fmla="+- 0 1197 1147"/>
                              <a:gd name="T7" fmla="*/ 1197 h 57"/>
                              <a:gd name="T8" fmla="+- 0 9805 9715"/>
                              <a:gd name="T9" fmla="*/ T8 w 122"/>
                              <a:gd name="T10" fmla="+- 0 1194 1147"/>
                              <a:gd name="T11" fmla="*/ 1194 h 57"/>
                              <a:gd name="T12" fmla="+- 0 9790 9715"/>
                              <a:gd name="T13" fmla="*/ T12 w 122"/>
                              <a:gd name="T14" fmla="+- 0 1192 1147"/>
                              <a:gd name="T15" fmla="*/ 1192 h 57"/>
                              <a:gd name="T16" fmla="+- 0 9778 9715"/>
                              <a:gd name="T17" fmla="*/ T16 w 122"/>
                              <a:gd name="T18" fmla="+- 0 1188 1147"/>
                              <a:gd name="T19" fmla="*/ 1188 h 57"/>
                              <a:gd name="T20" fmla="+- 0 9765 9715"/>
                              <a:gd name="T21" fmla="*/ T20 w 122"/>
                              <a:gd name="T22" fmla="+- 0 1180 1147"/>
                              <a:gd name="T23" fmla="*/ 1180 h 57"/>
                              <a:gd name="T24" fmla="+- 0 9750 9715"/>
                              <a:gd name="T25" fmla="*/ T24 w 122"/>
                              <a:gd name="T26" fmla="+- 0 1171 1147"/>
                              <a:gd name="T27" fmla="*/ 1171 h 57"/>
                              <a:gd name="T28" fmla="+- 0 9733 9715"/>
                              <a:gd name="T29" fmla="*/ T28 w 122"/>
                              <a:gd name="T30" fmla="+- 0 1160 1147"/>
                              <a:gd name="T31" fmla="*/ 1160 h 57"/>
                              <a:gd name="T32" fmla="+- 0 9715 9715"/>
                              <a:gd name="T33" fmla="*/ T32 w 122"/>
                              <a:gd name="T34" fmla="+- 0 1147 1147"/>
                              <a:gd name="T35" fmla="*/ 1147 h 57"/>
                              <a:gd name="T36" fmla="+- 0 9724 9715"/>
                              <a:gd name="T37" fmla="*/ T36 w 122"/>
                              <a:gd name="T38" fmla="+- 0 1148 1147"/>
                              <a:gd name="T39" fmla="*/ 1148 h 57"/>
                              <a:gd name="T40" fmla="+- 0 9788 9715"/>
                              <a:gd name="T41" fmla="*/ T40 w 122"/>
                              <a:gd name="T42" fmla="+- 0 1161 1147"/>
                              <a:gd name="T43" fmla="*/ 1161 h 57"/>
                              <a:gd name="T44" fmla="+- 0 9818 9715"/>
                              <a:gd name="T45" fmla="*/ T44 w 122"/>
                              <a:gd name="T46" fmla="+- 0 1186 1147"/>
                              <a:gd name="T47" fmla="*/ 1186 h 57"/>
                              <a:gd name="T48" fmla="+- 0 9837 9715"/>
                              <a:gd name="T49" fmla="*/ T48 w 122"/>
                              <a:gd name="T50" fmla="+- 0 1204 1147"/>
                              <a:gd name="T51" fmla="*/ 1204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22" h="57">
                                <a:moveTo>
                                  <a:pt x="122" y="57"/>
                                </a:moveTo>
                                <a:lnTo>
                                  <a:pt x="106" y="50"/>
                                </a:lnTo>
                                <a:lnTo>
                                  <a:pt x="90" y="47"/>
                                </a:lnTo>
                                <a:lnTo>
                                  <a:pt x="75" y="45"/>
                                </a:lnTo>
                                <a:lnTo>
                                  <a:pt x="63" y="41"/>
                                </a:lnTo>
                                <a:lnTo>
                                  <a:pt x="50" y="33"/>
                                </a:lnTo>
                                <a:lnTo>
                                  <a:pt x="35" y="24"/>
                                </a:lnTo>
                                <a:lnTo>
                                  <a:pt x="18" y="13"/>
                                </a:lnTo>
                                <a:lnTo>
                                  <a:pt x="0" y="0"/>
                                </a:lnTo>
                                <a:lnTo>
                                  <a:pt x="9" y="1"/>
                                </a:lnTo>
                                <a:lnTo>
                                  <a:pt x="73" y="14"/>
                                </a:lnTo>
                                <a:lnTo>
                                  <a:pt x="103" y="39"/>
                                </a:lnTo>
                                <a:lnTo>
                                  <a:pt x="122" y="5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 name="Picture 40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9718" y="1149"/>
                            <a:ext cx="106" cy="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3" name="Freeform 407"/>
                        <wps:cNvSpPr>
                          <a:spLocks/>
                        </wps:cNvSpPr>
                        <wps:spPr bwMode="auto">
                          <a:xfrm>
                            <a:off x="9718" y="1149"/>
                            <a:ext cx="106" cy="48"/>
                          </a:xfrm>
                          <a:custGeom>
                            <a:avLst/>
                            <a:gdLst>
                              <a:gd name="T0" fmla="+- 0 9824 9718"/>
                              <a:gd name="T1" fmla="*/ T0 w 106"/>
                              <a:gd name="T2" fmla="+- 0 1197 1150"/>
                              <a:gd name="T3" fmla="*/ 1197 h 48"/>
                              <a:gd name="T4" fmla="+- 0 9766 9718"/>
                              <a:gd name="T5" fmla="*/ T4 w 106"/>
                              <a:gd name="T6" fmla="+- 0 1169 1150"/>
                              <a:gd name="T7" fmla="*/ 1169 h 48"/>
                              <a:gd name="T8" fmla="+- 0 9745 9718"/>
                              <a:gd name="T9" fmla="*/ T8 w 106"/>
                              <a:gd name="T10" fmla="+- 0 1161 1150"/>
                              <a:gd name="T11" fmla="*/ 1161 h 48"/>
                              <a:gd name="T12" fmla="+- 0 9726 9718"/>
                              <a:gd name="T13" fmla="*/ T12 w 106"/>
                              <a:gd name="T14" fmla="+- 0 1153 1150"/>
                              <a:gd name="T15" fmla="*/ 1153 h 48"/>
                              <a:gd name="T16" fmla="+- 0 9718 9718"/>
                              <a:gd name="T17" fmla="*/ T16 w 106"/>
                              <a:gd name="T18" fmla="+- 0 1150 1150"/>
                              <a:gd name="T19" fmla="*/ 1150 h 48"/>
                            </a:gdLst>
                            <a:ahLst/>
                            <a:cxnLst>
                              <a:cxn ang="0">
                                <a:pos x="T1" y="T3"/>
                              </a:cxn>
                              <a:cxn ang="0">
                                <a:pos x="T5" y="T7"/>
                              </a:cxn>
                              <a:cxn ang="0">
                                <a:pos x="T9" y="T11"/>
                              </a:cxn>
                              <a:cxn ang="0">
                                <a:pos x="T13" y="T15"/>
                              </a:cxn>
                              <a:cxn ang="0">
                                <a:pos x="T17" y="T19"/>
                              </a:cxn>
                            </a:cxnLst>
                            <a:rect l="0" t="0" r="r" b="b"/>
                            <a:pathLst>
                              <a:path w="106" h="48">
                                <a:moveTo>
                                  <a:pt x="106" y="47"/>
                                </a:moveTo>
                                <a:lnTo>
                                  <a:pt x="48" y="19"/>
                                </a:lnTo>
                                <a:lnTo>
                                  <a:pt x="27" y="11"/>
                                </a:lnTo>
                                <a:lnTo>
                                  <a:pt x="8" y="3"/>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4" name="Picture 4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9814" y="1074"/>
                            <a:ext cx="39" cy="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 name="AutoShape 409"/>
                        <wps:cNvSpPr>
                          <a:spLocks/>
                        </wps:cNvSpPr>
                        <wps:spPr bwMode="auto">
                          <a:xfrm>
                            <a:off x="9814" y="1074"/>
                            <a:ext cx="39" cy="107"/>
                          </a:xfrm>
                          <a:custGeom>
                            <a:avLst/>
                            <a:gdLst>
                              <a:gd name="T0" fmla="+- 0 9825 9814"/>
                              <a:gd name="T1" fmla="*/ T0 w 39"/>
                              <a:gd name="T2" fmla="+- 0 1181 1075"/>
                              <a:gd name="T3" fmla="*/ 1181 h 107"/>
                              <a:gd name="T4" fmla="+- 0 9821 9814"/>
                              <a:gd name="T5" fmla="*/ T4 w 39"/>
                              <a:gd name="T6" fmla="+- 0 1168 1075"/>
                              <a:gd name="T7" fmla="*/ 1168 h 107"/>
                              <a:gd name="T8" fmla="+- 0 9816 9814"/>
                              <a:gd name="T9" fmla="*/ T8 w 39"/>
                              <a:gd name="T10" fmla="+- 0 1155 1075"/>
                              <a:gd name="T11" fmla="*/ 1155 h 107"/>
                              <a:gd name="T12" fmla="+- 0 9814 9814"/>
                              <a:gd name="T13" fmla="*/ T12 w 39"/>
                              <a:gd name="T14" fmla="+- 0 1141 1075"/>
                              <a:gd name="T15" fmla="*/ 1141 h 107"/>
                              <a:gd name="T16" fmla="+- 0 9816 9814"/>
                              <a:gd name="T17" fmla="*/ T16 w 39"/>
                              <a:gd name="T18" fmla="+- 0 1126 1075"/>
                              <a:gd name="T19" fmla="*/ 1126 h 107"/>
                              <a:gd name="T20" fmla="+- 0 9823 9814"/>
                              <a:gd name="T21" fmla="*/ T20 w 39"/>
                              <a:gd name="T22" fmla="+- 0 1109 1075"/>
                              <a:gd name="T23" fmla="*/ 1109 h 107"/>
                              <a:gd name="T24" fmla="+- 0 9833 9814"/>
                              <a:gd name="T25" fmla="*/ T24 w 39"/>
                              <a:gd name="T26" fmla="+- 0 1093 1075"/>
                              <a:gd name="T27" fmla="*/ 1093 h 107"/>
                              <a:gd name="T28" fmla="+- 0 9842 9814"/>
                              <a:gd name="T29" fmla="*/ T28 w 39"/>
                              <a:gd name="T30" fmla="+- 0 1080 1075"/>
                              <a:gd name="T31" fmla="*/ 1080 h 107"/>
                              <a:gd name="T32" fmla="+- 0 9846 9814"/>
                              <a:gd name="T33" fmla="*/ T32 w 39"/>
                              <a:gd name="T34" fmla="+- 0 1075 1075"/>
                              <a:gd name="T35" fmla="*/ 1075 h 107"/>
                              <a:gd name="T36" fmla="+- 0 9848 9814"/>
                              <a:gd name="T37" fmla="*/ T36 w 39"/>
                              <a:gd name="T38" fmla="+- 0 1078 1075"/>
                              <a:gd name="T39" fmla="*/ 1078 h 107"/>
                              <a:gd name="T40" fmla="+- 0 9851 9814"/>
                              <a:gd name="T41" fmla="*/ T40 w 39"/>
                              <a:gd name="T42" fmla="+- 0 1089 1075"/>
                              <a:gd name="T43" fmla="*/ 1089 h 107"/>
                              <a:gd name="T44" fmla="+- 0 9852 9814"/>
                              <a:gd name="T45" fmla="*/ T44 w 39"/>
                              <a:gd name="T46" fmla="+- 0 1107 1075"/>
                              <a:gd name="T47" fmla="*/ 1107 h 107"/>
                              <a:gd name="T48" fmla="+- 0 9850 9814"/>
                              <a:gd name="T49" fmla="*/ T48 w 39"/>
                              <a:gd name="T50" fmla="+- 0 1132 1075"/>
                              <a:gd name="T51" fmla="*/ 1132 h 107"/>
                              <a:gd name="T52" fmla="+- 0 9844 9814"/>
                              <a:gd name="T53" fmla="*/ T52 w 39"/>
                              <a:gd name="T54" fmla="+- 0 1155 1075"/>
                              <a:gd name="T55" fmla="*/ 1155 h 107"/>
                              <a:gd name="T56" fmla="+- 0 9835 9814"/>
                              <a:gd name="T57" fmla="*/ T56 w 39"/>
                              <a:gd name="T58" fmla="+- 0 1170 1075"/>
                              <a:gd name="T59" fmla="*/ 1170 h 107"/>
                              <a:gd name="T60" fmla="+- 0 9828 9814"/>
                              <a:gd name="T61" fmla="*/ T60 w 39"/>
                              <a:gd name="T62" fmla="+- 0 1179 1075"/>
                              <a:gd name="T63" fmla="*/ 1179 h 107"/>
                              <a:gd name="T64" fmla="+- 0 9825 9814"/>
                              <a:gd name="T65" fmla="*/ T64 w 39"/>
                              <a:gd name="T66" fmla="+- 0 1181 1075"/>
                              <a:gd name="T67" fmla="*/ 1181 h 107"/>
                              <a:gd name="T68" fmla="+- 0 9820 9814"/>
                              <a:gd name="T69" fmla="*/ T68 w 39"/>
                              <a:gd name="T70" fmla="+- 0 1175 1075"/>
                              <a:gd name="T71" fmla="*/ 1175 h 107"/>
                              <a:gd name="T72" fmla="+- 0 9827 9814"/>
                              <a:gd name="T73" fmla="*/ T72 w 39"/>
                              <a:gd name="T74" fmla="+- 0 1154 1075"/>
                              <a:gd name="T75" fmla="*/ 1154 h 107"/>
                              <a:gd name="T76" fmla="+- 0 9835 9814"/>
                              <a:gd name="T77" fmla="*/ T76 w 39"/>
                              <a:gd name="T78" fmla="+- 0 1123 1075"/>
                              <a:gd name="T79" fmla="*/ 1123 h 107"/>
                              <a:gd name="T80" fmla="+- 0 9843 9814"/>
                              <a:gd name="T81" fmla="*/ T80 w 39"/>
                              <a:gd name="T82" fmla="+- 0 1093 1075"/>
                              <a:gd name="T83" fmla="*/ 1093 h 107"/>
                              <a:gd name="T84" fmla="+- 0 9846 9814"/>
                              <a:gd name="T85" fmla="*/ T84 w 39"/>
                              <a:gd name="T86" fmla="+- 0 1075 1075"/>
                              <a:gd name="T87" fmla="*/ 1075 h 1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9" h="107">
                                <a:moveTo>
                                  <a:pt x="11" y="106"/>
                                </a:moveTo>
                                <a:lnTo>
                                  <a:pt x="7" y="93"/>
                                </a:lnTo>
                                <a:lnTo>
                                  <a:pt x="2" y="80"/>
                                </a:lnTo>
                                <a:lnTo>
                                  <a:pt x="0" y="66"/>
                                </a:lnTo>
                                <a:lnTo>
                                  <a:pt x="2" y="51"/>
                                </a:lnTo>
                                <a:lnTo>
                                  <a:pt x="9" y="34"/>
                                </a:lnTo>
                                <a:lnTo>
                                  <a:pt x="19" y="18"/>
                                </a:lnTo>
                                <a:lnTo>
                                  <a:pt x="28" y="5"/>
                                </a:lnTo>
                                <a:lnTo>
                                  <a:pt x="32" y="0"/>
                                </a:lnTo>
                                <a:lnTo>
                                  <a:pt x="34" y="3"/>
                                </a:lnTo>
                                <a:lnTo>
                                  <a:pt x="37" y="14"/>
                                </a:lnTo>
                                <a:lnTo>
                                  <a:pt x="38" y="32"/>
                                </a:lnTo>
                                <a:lnTo>
                                  <a:pt x="36" y="57"/>
                                </a:lnTo>
                                <a:lnTo>
                                  <a:pt x="30" y="80"/>
                                </a:lnTo>
                                <a:lnTo>
                                  <a:pt x="21" y="95"/>
                                </a:lnTo>
                                <a:lnTo>
                                  <a:pt x="14" y="104"/>
                                </a:lnTo>
                                <a:lnTo>
                                  <a:pt x="11" y="106"/>
                                </a:lnTo>
                                <a:close/>
                                <a:moveTo>
                                  <a:pt x="6" y="100"/>
                                </a:moveTo>
                                <a:lnTo>
                                  <a:pt x="13" y="79"/>
                                </a:lnTo>
                                <a:lnTo>
                                  <a:pt x="21" y="48"/>
                                </a:lnTo>
                                <a:lnTo>
                                  <a:pt x="29" y="18"/>
                                </a:lnTo>
                                <a:lnTo>
                                  <a:pt x="32"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6" name="Picture 4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9772" y="1037"/>
                            <a:ext cx="3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 name="Freeform 411"/>
                        <wps:cNvSpPr>
                          <a:spLocks/>
                        </wps:cNvSpPr>
                        <wps:spPr bwMode="auto">
                          <a:xfrm>
                            <a:off x="9772" y="1037"/>
                            <a:ext cx="37" cy="105"/>
                          </a:xfrm>
                          <a:custGeom>
                            <a:avLst/>
                            <a:gdLst>
                              <a:gd name="T0" fmla="+- 0 9799 9772"/>
                              <a:gd name="T1" fmla="*/ T0 w 37"/>
                              <a:gd name="T2" fmla="+- 0 1143 1038"/>
                              <a:gd name="T3" fmla="*/ 1143 h 105"/>
                              <a:gd name="T4" fmla="+- 0 9791 9772"/>
                              <a:gd name="T5" fmla="*/ T4 w 37"/>
                              <a:gd name="T6" fmla="+- 0 1128 1038"/>
                              <a:gd name="T7" fmla="*/ 1128 h 105"/>
                              <a:gd name="T8" fmla="+- 0 9782 9772"/>
                              <a:gd name="T9" fmla="*/ T8 w 37"/>
                              <a:gd name="T10" fmla="+- 0 1114 1038"/>
                              <a:gd name="T11" fmla="*/ 1114 h 105"/>
                              <a:gd name="T12" fmla="+- 0 9774 9772"/>
                              <a:gd name="T13" fmla="*/ T12 w 37"/>
                              <a:gd name="T14" fmla="+- 0 1099 1038"/>
                              <a:gd name="T15" fmla="*/ 1099 h 105"/>
                              <a:gd name="T16" fmla="+- 0 9786 9772"/>
                              <a:gd name="T17" fmla="*/ T16 w 37"/>
                              <a:gd name="T18" fmla="+- 0 1038 1038"/>
                              <a:gd name="T19" fmla="*/ 1038 h 105"/>
                              <a:gd name="T20" fmla="+- 0 9788 9772"/>
                              <a:gd name="T21" fmla="*/ T20 w 37"/>
                              <a:gd name="T22" fmla="+- 0 1044 1038"/>
                              <a:gd name="T23" fmla="*/ 1044 h 105"/>
                              <a:gd name="T24" fmla="+- 0 9794 9772"/>
                              <a:gd name="T25" fmla="*/ T24 w 37"/>
                              <a:gd name="T26" fmla="+- 0 1058 1038"/>
                              <a:gd name="T27" fmla="*/ 1058 h 105"/>
                              <a:gd name="T28" fmla="+- 0 9801 9772"/>
                              <a:gd name="T29" fmla="*/ T28 w 37"/>
                              <a:gd name="T30" fmla="+- 0 1075 1038"/>
                              <a:gd name="T31" fmla="*/ 1075 h 105"/>
                              <a:gd name="T32" fmla="+- 0 9807 9772"/>
                              <a:gd name="T33" fmla="*/ T32 w 37"/>
                              <a:gd name="T34" fmla="+- 0 1092 1038"/>
                              <a:gd name="T35" fmla="*/ 1092 h 105"/>
                              <a:gd name="T36" fmla="+- 0 9809 9772"/>
                              <a:gd name="T37" fmla="*/ T36 w 37"/>
                              <a:gd name="T38" fmla="+- 0 1108 1038"/>
                              <a:gd name="T39" fmla="*/ 1108 h 105"/>
                              <a:gd name="T40" fmla="+- 0 9805 9772"/>
                              <a:gd name="T41" fmla="*/ T40 w 37"/>
                              <a:gd name="T42" fmla="+- 0 1124 1038"/>
                              <a:gd name="T43" fmla="*/ 1124 h 105"/>
                              <a:gd name="T44" fmla="+- 0 9801 9772"/>
                              <a:gd name="T45" fmla="*/ T44 w 37"/>
                              <a:gd name="T46" fmla="+- 0 1137 1038"/>
                              <a:gd name="T47" fmla="*/ 1137 h 105"/>
                              <a:gd name="T48" fmla="+- 0 9799 9772"/>
                              <a:gd name="T49" fmla="*/ T48 w 37"/>
                              <a:gd name="T50" fmla="+- 0 1143 1038"/>
                              <a:gd name="T51" fmla="*/ 1143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7" h="105">
                                <a:moveTo>
                                  <a:pt x="27" y="105"/>
                                </a:moveTo>
                                <a:lnTo>
                                  <a:pt x="19" y="90"/>
                                </a:lnTo>
                                <a:lnTo>
                                  <a:pt x="10" y="76"/>
                                </a:lnTo>
                                <a:lnTo>
                                  <a:pt x="2" y="61"/>
                                </a:lnTo>
                                <a:lnTo>
                                  <a:pt x="14" y="0"/>
                                </a:lnTo>
                                <a:lnTo>
                                  <a:pt x="16" y="6"/>
                                </a:lnTo>
                                <a:lnTo>
                                  <a:pt x="22" y="20"/>
                                </a:lnTo>
                                <a:lnTo>
                                  <a:pt x="29" y="37"/>
                                </a:lnTo>
                                <a:lnTo>
                                  <a:pt x="35" y="54"/>
                                </a:lnTo>
                                <a:lnTo>
                                  <a:pt x="37" y="70"/>
                                </a:lnTo>
                                <a:lnTo>
                                  <a:pt x="33" y="86"/>
                                </a:lnTo>
                                <a:lnTo>
                                  <a:pt x="29" y="99"/>
                                </a:lnTo>
                                <a:lnTo>
                                  <a:pt x="27" y="10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 name="Picture 4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9786" y="1043"/>
                            <a:ext cx="11"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 name="Freeform 413"/>
                        <wps:cNvSpPr>
                          <a:spLocks/>
                        </wps:cNvSpPr>
                        <wps:spPr bwMode="auto">
                          <a:xfrm>
                            <a:off x="9786" y="1043"/>
                            <a:ext cx="11" cy="94"/>
                          </a:xfrm>
                          <a:custGeom>
                            <a:avLst/>
                            <a:gdLst>
                              <a:gd name="T0" fmla="+- 0 9787 9787"/>
                              <a:gd name="T1" fmla="*/ T0 w 11"/>
                              <a:gd name="T2" fmla="+- 0 1043 1043"/>
                              <a:gd name="T3" fmla="*/ 1043 h 94"/>
                              <a:gd name="T4" fmla="+- 0 9793 9787"/>
                              <a:gd name="T5" fmla="*/ T4 w 11"/>
                              <a:gd name="T6" fmla="+- 0 1112 1043"/>
                              <a:gd name="T7" fmla="*/ 1112 h 94"/>
                              <a:gd name="T8" fmla="+- 0 9795 9787"/>
                              <a:gd name="T9" fmla="*/ T8 w 11"/>
                              <a:gd name="T10" fmla="+- 0 1126 1043"/>
                              <a:gd name="T11" fmla="*/ 1126 h 94"/>
                              <a:gd name="T12" fmla="+- 0 9797 9787"/>
                              <a:gd name="T13" fmla="*/ T12 w 11"/>
                              <a:gd name="T14" fmla="+- 0 1136 1043"/>
                              <a:gd name="T15" fmla="*/ 1136 h 94"/>
                            </a:gdLst>
                            <a:ahLst/>
                            <a:cxnLst>
                              <a:cxn ang="0">
                                <a:pos x="T1" y="T3"/>
                              </a:cxn>
                              <a:cxn ang="0">
                                <a:pos x="T5" y="T7"/>
                              </a:cxn>
                              <a:cxn ang="0">
                                <a:pos x="T9" y="T11"/>
                              </a:cxn>
                              <a:cxn ang="0">
                                <a:pos x="T13" y="T15"/>
                              </a:cxn>
                            </a:cxnLst>
                            <a:rect l="0" t="0" r="r" b="b"/>
                            <a:pathLst>
                              <a:path w="11" h="94">
                                <a:moveTo>
                                  <a:pt x="0" y="0"/>
                                </a:moveTo>
                                <a:lnTo>
                                  <a:pt x="6" y="69"/>
                                </a:lnTo>
                                <a:lnTo>
                                  <a:pt x="8" y="83"/>
                                </a:lnTo>
                                <a:lnTo>
                                  <a:pt x="10" y="93"/>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4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9675" y="1094"/>
                            <a:ext cx="116" cy="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 name="AutoShape 415"/>
                        <wps:cNvSpPr>
                          <a:spLocks/>
                        </wps:cNvSpPr>
                        <wps:spPr bwMode="auto">
                          <a:xfrm>
                            <a:off x="9675" y="1094"/>
                            <a:ext cx="116" cy="41"/>
                          </a:xfrm>
                          <a:custGeom>
                            <a:avLst/>
                            <a:gdLst>
                              <a:gd name="T0" fmla="+- 0 9791 9675"/>
                              <a:gd name="T1" fmla="*/ T0 w 116"/>
                              <a:gd name="T2" fmla="+- 0 1135 1094"/>
                              <a:gd name="T3" fmla="*/ 1135 h 41"/>
                              <a:gd name="T4" fmla="+- 0 9773 9675"/>
                              <a:gd name="T5" fmla="*/ T4 w 116"/>
                              <a:gd name="T6" fmla="+- 0 1134 1094"/>
                              <a:gd name="T7" fmla="*/ 1134 h 41"/>
                              <a:gd name="T8" fmla="+- 0 9756 9675"/>
                              <a:gd name="T9" fmla="*/ T8 w 116"/>
                              <a:gd name="T10" fmla="+- 0 1134 1094"/>
                              <a:gd name="T11" fmla="*/ 1134 h 41"/>
                              <a:gd name="T12" fmla="+- 0 9742 9675"/>
                              <a:gd name="T13" fmla="*/ T12 w 116"/>
                              <a:gd name="T14" fmla="+- 0 1134 1094"/>
                              <a:gd name="T15" fmla="*/ 1134 h 41"/>
                              <a:gd name="T16" fmla="+- 0 9729 9675"/>
                              <a:gd name="T17" fmla="*/ T16 w 116"/>
                              <a:gd name="T18" fmla="+- 0 1131 1094"/>
                              <a:gd name="T19" fmla="*/ 1131 h 41"/>
                              <a:gd name="T20" fmla="+- 0 9714 9675"/>
                              <a:gd name="T21" fmla="*/ T20 w 116"/>
                              <a:gd name="T22" fmla="+- 0 1122 1094"/>
                              <a:gd name="T23" fmla="*/ 1122 h 41"/>
                              <a:gd name="T24" fmla="+- 0 9696 9675"/>
                              <a:gd name="T25" fmla="*/ T24 w 116"/>
                              <a:gd name="T26" fmla="+- 0 1110 1094"/>
                              <a:gd name="T27" fmla="*/ 1110 h 41"/>
                              <a:gd name="T28" fmla="+- 0 9682 9675"/>
                              <a:gd name="T29" fmla="*/ T28 w 116"/>
                              <a:gd name="T30" fmla="+- 0 1099 1094"/>
                              <a:gd name="T31" fmla="*/ 1099 h 41"/>
                              <a:gd name="T32" fmla="+- 0 9675 9675"/>
                              <a:gd name="T33" fmla="*/ T32 w 116"/>
                              <a:gd name="T34" fmla="+- 0 1094 1094"/>
                              <a:gd name="T35" fmla="*/ 1094 h 41"/>
                              <a:gd name="T36" fmla="+- 0 9679 9675"/>
                              <a:gd name="T37" fmla="*/ T36 w 116"/>
                              <a:gd name="T38" fmla="+- 0 1096 1094"/>
                              <a:gd name="T39" fmla="*/ 1096 h 41"/>
                              <a:gd name="T40" fmla="+- 0 9690 9675"/>
                              <a:gd name="T41" fmla="*/ T40 w 116"/>
                              <a:gd name="T42" fmla="+- 0 1098 1094"/>
                              <a:gd name="T43" fmla="*/ 1098 h 41"/>
                              <a:gd name="T44" fmla="+- 0 9705 9675"/>
                              <a:gd name="T45" fmla="*/ T44 w 116"/>
                              <a:gd name="T46" fmla="+- 0 1102 1094"/>
                              <a:gd name="T47" fmla="*/ 1102 h 41"/>
                              <a:gd name="T48" fmla="+- 0 9722 9675"/>
                              <a:gd name="T49" fmla="*/ T48 w 116"/>
                              <a:gd name="T50" fmla="+- 0 1104 1094"/>
                              <a:gd name="T51" fmla="*/ 1104 h 41"/>
                              <a:gd name="T52" fmla="+- 0 9738 9675"/>
                              <a:gd name="T53" fmla="*/ T52 w 116"/>
                              <a:gd name="T54" fmla="+- 0 1107 1094"/>
                              <a:gd name="T55" fmla="*/ 1107 h 41"/>
                              <a:gd name="T56" fmla="+- 0 9750 9675"/>
                              <a:gd name="T57" fmla="*/ T56 w 116"/>
                              <a:gd name="T58" fmla="+- 0 1110 1094"/>
                              <a:gd name="T59" fmla="*/ 1110 h 41"/>
                              <a:gd name="T60" fmla="+- 0 9759 9675"/>
                              <a:gd name="T61" fmla="*/ T60 w 116"/>
                              <a:gd name="T62" fmla="+- 0 1112 1094"/>
                              <a:gd name="T63" fmla="*/ 1112 h 41"/>
                              <a:gd name="T64" fmla="+- 0 9762 9675"/>
                              <a:gd name="T65" fmla="*/ T64 w 116"/>
                              <a:gd name="T66" fmla="+- 0 1113 1094"/>
                              <a:gd name="T67" fmla="*/ 1113 h 41"/>
                              <a:gd name="T68" fmla="+- 0 9791 9675"/>
                              <a:gd name="T69" fmla="*/ T68 w 116"/>
                              <a:gd name="T70" fmla="+- 0 1135 1094"/>
                              <a:gd name="T71" fmla="*/ 1135 h 41"/>
                              <a:gd name="T72" fmla="+- 0 9781 9675"/>
                              <a:gd name="T73" fmla="*/ T72 w 116"/>
                              <a:gd name="T74" fmla="+- 0 1132 1094"/>
                              <a:gd name="T75" fmla="*/ 1132 h 41"/>
                              <a:gd name="T76" fmla="+- 0 9770 9675"/>
                              <a:gd name="T77" fmla="*/ T76 w 116"/>
                              <a:gd name="T78" fmla="+- 0 1130 1094"/>
                              <a:gd name="T79" fmla="*/ 1130 h 41"/>
                              <a:gd name="T80" fmla="+- 0 9758 9675"/>
                              <a:gd name="T81" fmla="*/ T80 w 116"/>
                              <a:gd name="T82" fmla="+- 0 1127 1094"/>
                              <a:gd name="T83" fmla="*/ 1127 h 41"/>
                              <a:gd name="T84" fmla="+- 0 9746 9675"/>
                              <a:gd name="T85" fmla="*/ T84 w 116"/>
                              <a:gd name="T86" fmla="+- 0 1124 1094"/>
                              <a:gd name="T87" fmla="*/ 1124 h 41"/>
                              <a:gd name="T88" fmla="+- 0 9735 9675"/>
                              <a:gd name="T89" fmla="*/ T88 w 116"/>
                              <a:gd name="T90" fmla="+- 0 1120 1094"/>
                              <a:gd name="T91" fmla="*/ 1120 h 41"/>
                              <a:gd name="T92" fmla="+- 0 9720 9675"/>
                              <a:gd name="T93" fmla="*/ T92 w 116"/>
                              <a:gd name="T94" fmla="+- 0 1114 1094"/>
                              <a:gd name="T95" fmla="*/ 1114 h 41"/>
                              <a:gd name="T96" fmla="+- 0 9700 9675"/>
                              <a:gd name="T97" fmla="*/ T96 w 116"/>
                              <a:gd name="T98" fmla="+- 0 1105 1094"/>
                              <a:gd name="T99" fmla="*/ 1105 h 41"/>
                              <a:gd name="T100" fmla="+- 0 9683 9675"/>
                              <a:gd name="T101" fmla="*/ T100 w 116"/>
                              <a:gd name="T102" fmla="+- 0 1098 1094"/>
                              <a:gd name="T103" fmla="*/ 1098 h 41"/>
                              <a:gd name="T104" fmla="+- 0 9675 9675"/>
                              <a:gd name="T105" fmla="*/ T104 w 116"/>
                              <a:gd name="T106" fmla="+- 0 1094 1094"/>
                              <a:gd name="T107" fmla="*/ 1094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16" h="41">
                                <a:moveTo>
                                  <a:pt x="116" y="41"/>
                                </a:moveTo>
                                <a:lnTo>
                                  <a:pt x="98" y="40"/>
                                </a:lnTo>
                                <a:lnTo>
                                  <a:pt x="81" y="40"/>
                                </a:lnTo>
                                <a:lnTo>
                                  <a:pt x="67" y="40"/>
                                </a:lnTo>
                                <a:lnTo>
                                  <a:pt x="54" y="37"/>
                                </a:lnTo>
                                <a:lnTo>
                                  <a:pt x="39" y="28"/>
                                </a:lnTo>
                                <a:lnTo>
                                  <a:pt x="21" y="16"/>
                                </a:lnTo>
                                <a:lnTo>
                                  <a:pt x="7" y="5"/>
                                </a:lnTo>
                                <a:lnTo>
                                  <a:pt x="0" y="0"/>
                                </a:lnTo>
                                <a:lnTo>
                                  <a:pt x="4" y="2"/>
                                </a:lnTo>
                                <a:lnTo>
                                  <a:pt x="15" y="4"/>
                                </a:lnTo>
                                <a:lnTo>
                                  <a:pt x="30" y="8"/>
                                </a:lnTo>
                                <a:lnTo>
                                  <a:pt x="47" y="10"/>
                                </a:lnTo>
                                <a:lnTo>
                                  <a:pt x="63" y="13"/>
                                </a:lnTo>
                                <a:lnTo>
                                  <a:pt x="75" y="16"/>
                                </a:lnTo>
                                <a:lnTo>
                                  <a:pt x="84" y="18"/>
                                </a:lnTo>
                                <a:lnTo>
                                  <a:pt x="87" y="19"/>
                                </a:lnTo>
                                <a:lnTo>
                                  <a:pt x="116" y="41"/>
                                </a:lnTo>
                                <a:close/>
                                <a:moveTo>
                                  <a:pt x="106" y="38"/>
                                </a:moveTo>
                                <a:lnTo>
                                  <a:pt x="95" y="36"/>
                                </a:lnTo>
                                <a:lnTo>
                                  <a:pt x="83" y="33"/>
                                </a:lnTo>
                                <a:lnTo>
                                  <a:pt x="71" y="30"/>
                                </a:lnTo>
                                <a:lnTo>
                                  <a:pt x="60" y="26"/>
                                </a:lnTo>
                                <a:lnTo>
                                  <a:pt x="45" y="20"/>
                                </a:lnTo>
                                <a:lnTo>
                                  <a:pt x="25" y="11"/>
                                </a:lnTo>
                                <a:lnTo>
                                  <a:pt x="8" y="4"/>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 name="Picture 4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9665" y="1018"/>
                            <a:ext cx="92" cy="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 name="AutoShape 417"/>
                        <wps:cNvSpPr>
                          <a:spLocks/>
                        </wps:cNvSpPr>
                        <wps:spPr bwMode="auto">
                          <a:xfrm>
                            <a:off x="9665" y="1018"/>
                            <a:ext cx="92" cy="74"/>
                          </a:xfrm>
                          <a:custGeom>
                            <a:avLst/>
                            <a:gdLst>
                              <a:gd name="T0" fmla="+- 0 9757 9665"/>
                              <a:gd name="T1" fmla="*/ T0 w 92"/>
                              <a:gd name="T2" fmla="+- 0 1092 1019"/>
                              <a:gd name="T3" fmla="*/ 1092 h 74"/>
                              <a:gd name="T4" fmla="+- 0 9757 9665"/>
                              <a:gd name="T5" fmla="*/ T4 w 92"/>
                              <a:gd name="T6" fmla="+- 0 1092 1019"/>
                              <a:gd name="T7" fmla="*/ 1092 h 74"/>
                              <a:gd name="T8" fmla="+- 0 9756 9665"/>
                              <a:gd name="T9" fmla="*/ T8 w 92"/>
                              <a:gd name="T10" fmla="+- 0 1071 1019"/>
                              <a:gd name="T11" fmla="*/ 1071 h 74"/>
                              <a:gd name="T12" fmla="+- 0 9740 9665"/>
                              <a:gd name="T13" fmla="*/ T12 w 92"/>
                              <a:gd name="T14" fmla="+- 0 1058 1019"/>
                              <a:gd name="T15" fmla="*/ 1058 h 74"/>
                              <a:gd name="T16" fmla="+- 0 9726 9665"/>
                              <a:gd name="T17" fmla="*/ T16 w 92"/>
                              <a:gd name="T18" fmla="+- 0 1048 1019"/>
                              <a:gd name="T19" fmla="*/ 1048 h 74"/>
                              <a:gd name="T20" fmla="+- 0 9710 9665"/>
                              <a:gd name="T21" fmla="*/ T20 w 92"/>
                              <a:gd name="T22" fmla="+- 0 1037 1019"/>
                              <a:gd name="T23" fmla="*/ 1037 h 74"/>
                              <a:gd name="T24" fmla="+- 0 9690 9665"/>
                              <a:gd name="T25" fmla="*/ T24 w 92"/>
                              <a:gd name="T26" fmla="+- 0 1027 1019"/>
                              <a:gd name="T27" fmla="*/ 1027 h 74"/>
                              <a:gd name="T28" fmla="+- 0 9665 9665"/>
                              <a:gd name="T29" fmla="*/ T28 w 92"/>
                              <a:gd name="T30" fmla="+- 0 1019 1019"/>
                              <a:gd name="T31" fmla="*/ 1019 h 74"/>
                              <a:gd name="T32" fmla="+- 0 9670 9665"/>
                              <a:gd name="T33" fmla="*/ T32 w 92"/>
                              <a:gd name="T34" fmla="+- 0 1030 1019"/>
                              <a:gd name="T35" fmla="*/ 1030 h 74"/>
                              <a:gd name="T36" fmla="+- 0 9687 9665"/>
                              <a:gd name="T37" fmla="*/ T36 w 92"/>
                              <a:gd name="T38" fmla="+- 0 1055 1019"/>
                              <a:gd name="T39" fmla="*/ 1055 h 74"/>
                              <a:gd name="T40" fmla="+- 0 9716 9665"/>
                              <a:gd name="T41" fmla="*/ T40 w 92"/>
                              <a:gd name="T42" fmla="+- 0 1080 1019"/>
                              <a:gd name="T43" fmla="*/ 1080 h 74"/>
                              <a:gd name="T44" fmla="+- 0 9757 9665"/>
                              <a:gd name="T45" fmla="*/ T44 w 92"/>
                              <a:gd name="T46" fmla="+- 0 1092 1019"/>
                              <a:gd name="T47" fmla="*/ 1092 h 74"/>
                              <a:gd name="T48" fmla="+- 0 9752 9665"/>
                              <a:gd name="T49" fmla="*/ T48 w 92"/>
                              <a:gd name="T50" fmla="+- 0 1089 1019"/>
                              <a:gd name="T51" fmla="*/ 1089 h 74"/>
                              <a:gd name="T52" fmla="+- 0 9740 9665"/>
                              <a:gd name="T53" fmla="*/ T52 w 92"/>
                              <a:gd name="T54" fmla="+- 0 1078 1019"/>
                              <a:gd name="T55" fmla="*/ 1078 h 74"/>
                              <a:gd name="T56" fmla="+- 0 9716 9665"/>
                              <a:gd name="T57" fmla="*/ T56 w 92"/>
                              <a:gd name="T58" fmla="+- 0 1059 1019"/>
                              <a:gd name="T59" fmla="*/ 1059 h 74"/>
                              <a:gd name="T60" fmla="+- 0 9690 9665"/>
                              <a:gd name="T61" fmla="*/ T60 w 92"/>
                              <a:gd name="T62" fmla="+- 0 1039 1019"/>
                              <a:gd name="T63" fmla="*/ 1039 h 74"/>
                              <a:gd name="T64" fmla="+- 0 9671 9665"/>
                              <a:gd name="T65" fmla="*/ T64 w 92"/>
                              <a:gd name="T66" fmla="+- 0 1023 1019"/>
                              <a:gd name="T67" fmla="*/ 1023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2" h="74">
                                <a:moveTo>
                                  <a:pt x="92" y="73"/>
                                </a:moveTo>
                                <a:lnTo>
                                  <a:pt x="92" y="73"/>
                                </a:lnTo>
                                <a:lnTo>
                                  <a:pt x="91" y="52"/>
                                </a:lnTo>
                                <a:lnTo>
                                  <a:pt x="75" y="39"/>
                                </a:lnTo>
                                <a:lnTo>
                                  <a:pt x="61" y="29"/>
                                </a:lnTo>
                                <a:lnTo>
                                  <a:pt x="45" y="18"/>
                                </a:lnTo>
                                <a:lnTo>
                                  <a:pt x="25" y="8"/>
                                </a:lnTo>
                                <a:lnTo>
                                  <a:pt x="0" y="0"/>
                                </a:lnTo>
                                <a:lnTo>
                                  <a:pt x="5" y="11"/>
                                </a:lnTo>
                                <a:lnTo>
                                  <a:pt x="22" y="36"/>
                                </a:lnTo>
                                <a:lnTo>
                                  <a:pt x="51" y="61"/>
                                </a:lnTo>
                                <a:lnTo>
                                  <a:pt x="92" y="73"/>
                                </a:lnTo>
                                <a:close/>
                                <a:moveTo>
                                  <a:pt x="87" y="70"/>
                                </a:moveTo>
                                <a:lnTo>
                                  <a:pt x="75" y="59"/>
                                </a:lnTo>
                                <a:lnTo>
                                  <a:pt x="51" y="40"/>
                                </a:lnTo>
                                <a:lnTo>
                                  <a:pt x="25" y="20"/>
                                </a:lnTo>
                                <a:lnTo>
                                  <a:pt x="6" y="4"/>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 name="Picture 4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9804" y="1130"/>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 name="Freeform 419"/>
                        <wps:cNvSpPr>
                          <a:spLocks/>
                        </wps:cNvSpPr>
                        <wps:spPr bwMode="auto">
                          <a:xfrm>
                            <a:off x="9804" y="1130"/>
                            <a:ext cx="19" cy="17"/>
                          </a:xfrm>
                          <a:custGeom>
                            <a:avLst/>
                            <a:gdLst>
                              <a:gd name="T0" fmla="+- 0 9817 9805"/>
                              <a:gd name="T1" fmla="*/ T0 w 19"/>
                              <a:gd name="T2" fmla="+- 0 1145 1130"/>
                              <a:gd name="T3" fmla="*/ 1145 h 17"/>
                              <a:gd name="T4" fmla="+- 0 9813 9805"/>
                              <a:gd name="T5" fmla="*/ T4 w 19"/>
                              <a:gd name="T6" fmla="+- 0 1147 1130"/>
                              <a:gd name="T7" fmla="*/ 1147 h 17"/>
                              <a:gd name="T8" fmla="+- 0 9808 9805"/>
                              <a:gd name="T9" fmla="*/ T8 w 19"/>
                              <a:gd name="T10" fmla="+- 0 1145 1130"/>
                              <a:gd name="T11" fmla="*/ 1145 h 17"/>
                              <a:gd name="T12" fmla="+- 0 9806 9805"/>
                              <a:gd name="T13" fmla="*/ T12 w 19"/>
                              <a:gd name="T14" fmla="+- 0 1141 1130"/>
                              <a:gd name="T15" fmla="*/ 1141 h 17"/>
                              <a:gd name="T16" fmla="+- 0 9805 9805"/>
                              <a:gd name="T17" fmla="*/ T16 w 19"/>
                              <a:gd name="T18" fmla="+- 0 1138 1130"/>
                              <a:gd name="T19" fmla="*/ 1138 h 17"/>
                              <a:gd name="T20" fmla="+- 0 9806 9805"/>
                              <a:gd name="T21" fmla="*/ T20 w 19"/>
                              <a:gd name="T22" fmla="+- 0 1133 1130"/>
                              <a:gd name="T23" fmla="*/ 1133 h 17"/>
                              <a:gd name="T24" fmla="+- 0 9810 9805"/>
                              <a:gd name="T25" fmla="*/ T24 w 19"/>
                              <a:gd name="T26" fmla="+- 0 1132 1130"/>
                              <a:gd name="T27" fmla="*/ 1132 h 17"/>
                              <a:gd name="T28" fmla="+- 0 9815 9805"/>
                              <a:gd name="T29" fmla="*/ T28 w 19"/>
                              <a:gd name="T30" fmla="+- 0 1130 1130"/>
                              <a:gd name="T31" fmla="*/ 1130 h 17"/>
                              <a:gd name="T32" fmla="+- 0 9819 9805"/>
                              <a:gd name="T33" fmla="*/ T32 w 19"/>
                              <a:gd name="T34" fmla="+- 0 1132 1130"/>
                              <a:gd name="T35" fmla="*/ 1132 h 17"/>
                              <a:gd name="T36" fmla="+- 0 9821 9805"/>
                              <a:gd name="T37" fmla="*/ T36 w 19"/>
                              <a:gd name="T38" fmla="+- 0 1135 1130"/>
                              <a:gd name="T39" fmla="*/ 1135 h 17"/>
                              <a:gd name="T40" fmla="+- 0 9823 9805"/>
                              <a:gd name="T41" fmla="*/ T40 w 19"/>
                              <a:gd name="T42" fmla="+- 0 1139 1130"/>
                              <a:gd name="T43" fmla="*/ 1139 h 17"/>
                              <a:gd name="T44" fmla="+- 0 9821 9805"/>
                              <a:gd name="T45" fmla="*/ T44 w 19"/>
                              <a:gd name="T46" fmla="+- 0 1144 1130"/>
                              <a:gd name="T47" fmla="*/ 1144 h 17"/>
                              <a:gd name="T48" fmla="+- 0 9817 9805"/>
                              <a:gd name="T49" fmla="*/ T48 w 19"/>
                              <a:gd name="T50" fmla="+- 0 1145 1130"/>
                              <a:gd name="T51" fmla="*/ 1145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2" y="15"/>
                                </a:moveTo>
                                <a:lnTo>
                                  <a:pt x="8" y="17"/>
                                </a:lnTo>
                                <a:lnTo>
                                  <a:pt x="3" y="15"/>
                                </a:lnTo>
                                <a:lnTo>
                                  <a:pt x="1" y="11"/>
                                </a:lnTo>
                                <a:lnTo>
                                  <a:pt x="0" y="8"/>
                                </a:lnTo>
                                <a:lnTo>
                                  <a:pt x="1" y="3"/>
                                </a:lnTo>
                                <a:lnTo>
                                  <a:pt x="5" y="2"/>
                                </a:lnTo>
                                <a:lnTo>
                                  <a:pt x="10" y="0"/>
                                </a:lnTo>
                                <a:lnTo>
                                  <a:pt x="14" y="2"/>
                                </a:lnTo>
                                <a:lnTo>
                                  <a:pt x="16" y="5"/>
                                </a:lnTo>
                                <a:lnTo>
                                  <a:pt x="18" y="9"/>
                                </a:lnTo>
                                <a:lnTo>
                                  <a:pt x="16" y="14"/>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 name="Picture 4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814" y="1134"/>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 name="Freeform 421"/>
                        <wps:cNvSpPr>
                          <a:spLocks/>
                        </wps:cNvSpPr>
                        <wps:spPr bwMode="auto">
                          <a:xfrm>
                            <a:off x="9814" y="1134"/>
                            <a:ext cx="19" cy="18"/>
                          </a:xfrm>
                          <a:custGeom>
                            <a:avLst/>
                            <a:gdLst>
                              <a:gd name="T0" fmla="+- 0 9827 9814"/>
                              <a:gd name="T1" fmla="*/ T0 w 19"/>
                              <a:gd name="T2" fmla="+- 0 1150 1135"/>
                              <a:gd name="T3" fmla="*/ 1150 h 18"/>
                              <a:gd name="T4" fmla="+- 0 9823 9814"/>
                              <a:gd name="T5" fmla="*/ T4 w 19"/>
                              <a:gd name="T6" fmla="+- 0 1152 1135"/>
                              <a:gd name="T7" fmla="*/ 1152 h 18"/>
                              <a:gd name="T8" fmla="+- 0 9818 9814"/>
                              <a:gd name="T9" fmla="*/ T8 w 19"/>
                              <a:gd name="T10" fmla="+- 0 1150 1135"/>
                              <a:gd name="T11" fmla="*/ 1150 h 18"/>
                              <a:gd name="T12" fmla="+- 0 9816 9814"/>
                              <a:gd name="T13" fmla="*/ T12 w 19"/>
                              <a:gd name="T14" fmla="+- 0 1146 1135"/>
                              <a:gd name="T15" fmla="*/ 1146 h 18"/>
                              <a:gd name="T16" fmla="+- 0 9814 9814"/>
                              <a:gd name="T17" fmla="*/ T16 w 19"/>
                              <a:gd name="T18" fmla="+- 0 1142 1135"/>
                              <a:gd name="T19" fmla="*/ 1142 h 18"/>
                              <a:gd name="T20" fmla="+- 0 9816 9814"/>
                              <a:gd name="T21" fmla="*/ T20 w 19"/>
                              <a:gd name="T22" fmla="+- 0 1138 1135"/>
                              <a:gd name="T23" fmla="*/ 1138 h 18"/>
                              <a:gd name="T24" fmla="+- 0 9821 9814"/>
                              <a:gd name="T25" fmla="*/ T24 w 19"/>
                              <a:gd name="T26" fmla="+- 0 1136 1135"/>
                              <a:gd name="T27" fmla="*/ 1136 h 18"/>
                              <a:gd name="T28" fmla="+- 0 9825 9814"/>
                              <a:gd name="T29" fmla="*/ T28 w 19"/>
                              <a:gd name="T30" fmla="+- 0 1135 1135"/>
                              <a:gd name="T31" fmla="*/ 1135 h 18"/>
                              <a:gd name="T32" fmla="+- 0 9829 9814"/>
                              <a:gd name="T33" fmla="*/ T32 w 19"/>
                              <a:gd name="T34" fmla="+- 0 1136 1135"/>
                              <a:gd name="T35" fmla="*/ 1136 h 18"/>
                              <a:gd name="T36" fmla="+- 0 9831 9814"/>
                              <a:gd name="T37" fmla="*/ T36 w 19"/>
                              <a:gd name="T38" fmla="+- 0 1140 1135"/>
                              <a:gd name="T39" fmla="*/ 1140 h 18"/>
                              <a:gd name="T40" fmla="+- 0 9833 9814"/>
                              <a:gd name="T41" fmla="*/ T40 w 19"/>
                              <a:gd name="T42" fmla="+- 0 1144 1135"/>
                              <a:gd name="T43" fmla="*/ 1144 h 18"/>
                              <a:gd name="T44" fmla="+- 0 9831 9814"/>
                              <a:gd name="T45" fmla="*/ T44 w 19"/>
                              <a:gd name="T46" fmla="+- 0 1148 1135"/>
                              <a:gd name="T47" fmla="*/ 1148 h 18"/>
                              <a:gd name="T48" fmla="+- 0 9827 9814"/>
                              <a:gd name="T49" fmla="*/ T48 w 19"/>
                              <a:gd name="T50" fmla="+- 0 1150 1135"/>
                              <a:gd name="T51" fmla="*/ 115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3" y="15"/>
                                </a:moveTo>
                                <a:lnTo>
                                  <a:pt x="9" y="17"/>
                                </a:lnTo>
                                <a:lnTo>
                                  <a:pt x="4" y="15"/>
                                </a:lnTo>
                                <a:lnTo>
                                  <a:pt x="2" y="11"/>
                                </a:lnTo>
                                <a:lnTo>
                                  <a:pt x="0" y="7"/>
                                </a:lnTo>
                                <a:lnTo>
                                  <a:pt x="2" y="3"/>
                                </a:lnTo>
                                <a:lnTo>
                                  <a:pt x="7" y="1"/>
                                </a:lnTo>
                                <a:lnTo>
                                  <a:pt x="11" y="0"/>
                                </a:lnTo>
                                <a:lnTo>
                                  <a:pt x="15" y="1"/>
                                </a:lnTo>
                                <a:lnTo>
                                  <a:pt x="17" y="5"/>
                                </a:lnTo>
                                <a:lnTo>
                                  <a:pt x="19" y="9"/>
                                </a:lnTo>
                                <a:lnTo>
                                  <a:pt x="17" y="13"/>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 name="Picture 4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804" y="1141"/>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 name="Freeform 423"/>
                        <wps:cNvSpPr>
                          <a:spLocks/>
                        </wps:cNvSpPr>
                        <wps:spPr bwMode="auto">
                          <a:xfrm>
                            <a:off x="9804" y="1141"/>
                            <a:ext cx="20" cy="18"/>
                          </a:xfrm>
                          <a:custGeom>
                            <a:avLst/>
                            <a:gdLst>
                              <a:gd name="T0" fmla="+- 0 9818 9805"/>
                              <a:gd name="T1" fmla="*/ T0 w 20"/>
                              <a:gd name="T2" fmla="+- 0 1157 1141"/>
                              <a:gd name="T3" fmla="*/ 1157 h 18"/>
                              <a:gd name="T4" fmla="+- 0 9813 9805"/>
                              <a:gd name="T5" fmla="*/ T4 w 20"/>
                              <a:gd name="T6" fmla="+- 0 1159 1141"/>
                              <a:gd name="T7" fmla="*/ 1159 h 18"/>
                              <a:gd name="T8" fmla="+- 0 9808 9805"/>
                              <a:gd name="T9" fmla="*/ T8 w 20"/>
                              <a:gd name="T10" fmla="+- 0 1157 1141"/>
                              <a:gd name="T11" fmla="*/ 1157 h 18"/>
                              <a:gd name="T12" fmla="+- 0 9807 9805"/>
                              <a:gd name="T13" fmla="*/ T12 w 20"/>
                              <a:gd name="T14" fmla="+- 0 1153 1141"/>
                              <a:gd name="T15" fmla="*/ 1153 h 18"/>
                              <a:gd name="T16" fmla="+- 0 9805 9805"/>
                              <a:gd name="T17" fmla="*/ T16 w 20"/>
                              <a:gd name="T18" fmla="+- 0 1149 1141"/>
                              <a:gd name="T19" fmla="*/ 1149 h 18"/>
                              <a:gd name="T20" fmla="+- 0 9807 9805"/>
                              <a:gd name="T21" fmla="*/ T20 w 20"/>
                              <a:gd name="T22" fmla="+- 0 1145 1141"/>
                              <a:gd name="T23" fmla="*/ 1145 h 18"/>
                              <a:gd name="T24" fmla="+- 0 9811 9805"/>
                              <a:gd name="T25" fmla="*/ T24 w 20"/>
                              <a:gd name="T26" fmla="+- 0 1143 1141"/>
                              <a:gd name="T27" fmla="*/ 1143 h 18"/>
                              <a:gd name="T28" fmla="+- 0 9815 9805"/>
                              <a:gd name="T29" fmla="*/ T28 w 20"/>
                              <a:gd name="T30" fmla="+- 0 1141 1141"/>
                              <a:gd name="T31" fmla="*/ 1141 h 18"/>
                              <a:gd name="T32" fmla="+- 0 9820 9805"/>
                              <a:gd name="T33" fmla="*/ T32 w 20"/>
                              <a:gd name="T34" fmla="+- 0 1143 1141"/>
                              <a:gd name="T35" fmla="*/ 1143 h 18"/>
                              <a:gd name="T36" fmla="+- 0 9822 9805"/>
                              <a:gd name="T37" fmla="*/ T36 w 20"/>
                              <a:gd name="T38" fmla="+- 0 1147 1141"/>
                              <a:gd name="T39" fmla="*/ 1147 h 18"/>
                              <a:gd name="T40" fmla="+- 0 9824 9805"/>
                              <a:gd name="T41" fmla="*/ T40 w 20"/>
                              <a:gd name="T42" fmla="+- 0 1151 1141"/>
                              <a:gd name="T43" fmla="*/ 1151 h 18"/>
                              <a:gd name="T44" fmla="+- 0 9822 9805"/>
                              <a:gd name="T45" fmla="*/ T44 w 20"/>
                              <a:gd name="T46" fmla="+- 0 1155 1141"/>
                              <a:gd name="T47" fmla="*/ 1155 h 18"/>
                              <a:gd name="T48" fmla="+- 0 9818 9805"/>
                              <a:gd name="T49" fmla="*/ T48 w 20"/>
                              <a:gd name="T50" fmla="+- 0 1157 1141"/>
                              <a:gd name="T51" fmla="*/ 1157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6"/>
                                </a:moveTo>
                                <a:lnTo>
                                  <a:pt x="8" y="18"/>
                                </a:lnTo>
                                <a:lnTo>
                                  <a:pt x="3" y="16"/>
                                </a:lnTo>
                                <a:lnTo>
                                  <a:pt x="2" y="12"/>
                                </a:lnTo>
                                <a:lnTo>
                                  <a:pt x="0" y="8"/>
                                </a:lnTo>
                                <a:lnTo>
                                  <a:pt x="2" y="4"/>
                                </a:lnTo>
                                <a:lnTo>
                                  <a:pt x="6" y="2"/>
                                </a:lnTo>
                                <a:lnTo>
                                  <a:pt x="10" y="0"/>
                                </a:lnTo>
                                <a:lnTo>
                                  <a:pt x="15" y="2"/>
                                </a:lnTo>
                                <a:lnTo>
                                  <a:pt x="17" y="6"/>
                                </a:lnTo>
                                <a:lnTo>
                                  <a:pt x="19" y="10"/>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 name="Picture 4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817" y="1149"/>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 name="Freeform 425"/>
                        <wps:cNvSpPr>
                          <a:spLocks/>
                        </wps:cNvSpPr>
                        <wps:spPr bwMode="auto">
                          <a:xfrm>
                            <a:off x="9817" y="1149"/>
                            <a:ext cx="19" cy="18"/>
                          </a:xfrm>
                          <a:custGeom>
                            <a:avLst/>
                            <a:gdLst>
                              <a:gd name="T0" fmla="+- 0 9829 9817"/>
                              <a:gd name="T1" fmla="*/ T0 w 19"/>
                              <a:gd name="T2" fmla="+- 0 1165 1150"/>
                              <a:gd name="T3" fmla="*/ 1165 h 18"/>
                              <a:gd name="T4" fmla="+- 0 9825 9817"/>
                              <a:gd name="T5" fmla="*/ T4 w 19"/>
                              <a:gd name="T6" fmla="+- 0 1167 1150"/>
                              <a:gd name="T7" fmla="*/ 1167 h 18"/>
                              <a:gd name="T8" fmla="+- 0 9821 9817"/>
                              <a:gd name="T9" fmla="*/ T8 w 19"/>
                              <a:gd name="T10" fmla="+- 0 1165 1150"/>
                              <a:gd name="T11" fmla="*/ 1165 h 18"/>
                              <a:gd name="T12" fmla="+- 0 9819 9817"/>
                              <a:gd name="T13" fmla="*/ T12 w 19"/>
                              <a:gd name="T14" fmla="+- 0 1161 1150"/>
                              <a:gd name="T15" fmla="*/ 1161 h 18"/>
                              <a:gd name="T16" fmla="+- 0 9817 9817"/>
                              <a:gd name="T17" fmla="*/ T16 w 19"/>
                              <a:gd name="T18" fmla="+- 0 1158 1150"/>
                              <a:gd name="T19" fmla="*/ 1158 h 18"/>
                              <a:gd name="T20" fmla="+- 0 9819 9817"/>
                              <a:gd name="T21" fmla="*/ T20 w 19"/>
                              <a:gd name="T22" fmla="+- 0 1153 1150"/>
                              <a:gd name="T23" fmla="*/ 1153 h 18"/>
                              <a:gd name="T24" fmla="+- 0 9823 9817"/>
                              <a:gd name="T25" fmla="*/ T24 w 19"/>
                              <a:gd name="T26" fmla="+- 0 1151 1150"/>
                              <a:gd name="T27" fmla="*/ 1151 h 18"/>
                              <a:gd name="T28" fmla="+- 0 9827 9817"/>
                              <a:gd name="T29" fmla="*/ T28 w 19"/>
                              <a:gd name="T30" fmla="+- 0 1150 1150"/>
                              <a:gd name="T31" fmla="*/ 1150 h 18"/>
                              <a:gd name="T32" fmla="+- 0 9832 9817"/>
                              <a:gd name="T33" fmla="*/ T32 w 19"/>
                              <a:gd name="T34" fmla="+- 0 1152 1150"/>
                              <a:gd name="T35" fmla="*/ 1152 h 18"/>
                              <a:gd name="T36" fmla="+- 0 9834 9817"/>
                              <a:gd name="T37" fmla="*/ T36 w 19"/>
                              <a:gd name="T38" fmla="+- 0 1155 1150"/>
                              <a:gd name="T39" fmla="*/ 1155 h 18"/>
                              <a:gd name="T40" fmla="+- 0 9836 9817"/>
                              <a:gd name="T41" fmla="*/ T40 w 19"/>
                              <a:gd name="T42" fmla="+- 0 1159 1150"/>
                              <a:gd name="T43" fmla="*/ 1159 h 18"/>
                              <a:gd name="T44" fmla="+- 0 9834 9817"/>
                              <a:gd name="T45" fmla="*/ T44 w 19"/>
                              <a:gd name="T46" fmla="+- 0 1164 1150"/>
                              <a:gd name="T47" fmla="*/ 1164 h 18"/>
                              <a:gd name="T48" fmla="+- 0 9829 9817"/>
                              <a:gd name="T49" fmla="*/ T48 w 19"/>
                              <a:gd name="T50" fmla="+- 0 1165 1150"/>
                              <a:gd name="T51" fmla="*/ 116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2" y="15"/>
                                </a:moveTo>
                                <a:lnTo>
                                  <a:pt x="8" y="17"/>
                                </a:lnTo>
                                <a:lnTo>
                                  <a:pt x="4" y="15"/>
                                </a:lnTo>
                                <a:lnTo>
                                  <a:pt x="2" y="11"/>
                                </a:lnTo>
                                <a:lnTo>
                                  <a:pt x="0" y="8"/>
                                </a:lnTo>
                                <a:lnTo>
                                  <a:pt x="2" y="3"/>
                                </a:lnTo>
                                <a:lnTo>
                                  <a:pt x="6" y="1"/>
                                </a:lnTo>
                                <a:lnTo>
                                  <a:pt x="10" y="0"/>
                                </a:lnTo>
                                <a:lnTo>
                                  <a:pt x="15" y="2"/>
                                </a:lnTo>
                                <a:lnTo>
                                  <a:pt x="17" y="5"/>
                                </a:lnTo>
                                <a:lnTo>
                                  <a:pt x="19" y="9"/>
                                </a:lnTo>
                                <a:lnTo>
                                  <a:pt x="17" y="14"/>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 name="Picture 4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862" y="1218"/>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 name="Freeform 427"/>
                        <wps:cNvSpPr>
                          <a:spLocks/>
                        </wps:cNvSpPr>
                        <wps:spPr bwMode="auto">
                          <a:xfrm>
                            <a:off x="9862" y="1218"/>
                            <a:ext cx="20" cy="18"/>
                          </a:xfrm>
                          <a:custGeom>
                            <a:avLst/>
                            <a:gdLst>
                              <a:gd name="T0" fmla="+- 0 9875 9862"/>
                              <a:gd name="T1" fmla="*/ T0 w 20"/>
                              <a:gd name="T2" fmla="+- 0 1234 1219"/>
                              <a:gd name="T3" fmla="*/ 1234 h 18"/>
                              <a:gd name="T4" fmla="+- 0 9871 9862"/>
                              <a:gd name="T5" fmla="*/ T4 w 20"/>
                              <a:gd name="T6" fmla="+- 0 1236 1219"/>
                              <a:gd name="T7" fmla="*/ 1236 h 18"/>
                              <a:gd name="T8" fmla="+- 0 9866 9862"/>
                              <a:gd name="T9" fmla="*/ T8 w 20"/>
                              <a:gd name="T10" fmla="+- 0 1235 1219"/>
                              <a:gd name="T11" fmla="*/ 1235 h 18"/>
                              <a:gd name="T12" fmla="+- 0 9864 9862"/>
                              <a:gd name="T13" fmla="*/ T12 w 20"/>
                              <a:gd name="T14" fmla="+- 0 1231 1219"/>
                              <a:gd name="T15" fmla="*/ 1231 h 18"/>
                              <a:gd name="T16" fmla="+- 0 9862 9862"/>
                              <a:gd name="T17" fmla="*/ T16 w 20"/>
                              <a:gd name="T18" fmla="+- 0 1227 1219"/>
                              <a:gd name="T19" fmla="*/ 1227 h 18"/>
                              <a:gd name="T20" fmla="+- 0 9864 9862"/>
                              <a:gd name="T21" fmla="*/ T20 w 20"/>
                              <a:gd name="T22" fmla="+- 0 1222 1219"/>
                              <a:gd name="T23" fmla="*/ 1222 h 18"/>
                              <a:gd name="T24" fmla="+- 0 9868 9862"/>
                              <a:gd name="T25" fmla="*/ T24 w 20"/>
                              <a:gd name="T26" fmla="+- 0 1221 1219"/>
                              <a:gd name="T27" fmla="*/ 1221 h 18"/>
                              <a:gd name="T28" fmla="+- 0 9873 9862"/>
                              <a:gd name="T29" fmla="*/ T28 w 20"/>
                              <a:gd name="T30" fmla="+- 0 1219 1219"/>
                              <a:gd name="T31" fmla="*/ 1219 h 18"/>
                              <a:gd name="T32" fmla="+- 0 9878 9862"/>
                              <a:gd name="T33" fmla="*/ T32 w 20"/>
                              <a:gd name="T34" fmla="+- 0 1221 1219"/>
                              <a:gd name="T35" fmla="*/ 1221 h 18"/>
                              <a:gd name="T36" fmla="+- 0 9879 9862"/>
                              <a:gd name="T37" fmla="*/ T36 w 20"/>
                              <a:gd name="T38" fmla="+- 0 1225 1219"/>
                              <a:gd name="T39" fmla="*/ 1225 h 18"/>
                              <a:gd name="T40" fmla="+- 0 9881 9862"/>
                              <a:gd name="T41" fmla="*/ T40 w 20"/>
                              <a:gd name="T42" fmla="+- 0 1228 1219"/>
                              <a:gd name="T43" fmla="*/ 1228 h 18"/>
                              <a:gd name="T44" fmla="+- 0 9879 9862"/>
                              <a:gd name="T45" fmla="*/ T44 w 20"/>
                              <a:gd name="T46" fmla="+- 0 1233 1219"/>
                              <a:gd name="T47" fmla="*/ 1233 h 18"/>
                              <a:gd name="T48" fmla="+- 0 9875 9862"/>
                              <a:gd name="T49" fmla="*/ T48 w 20"/>
                              <a:gd name="T50" fmla="+- 0 1234 1219"/>
                              <a:gd name="T51" fmla="*/ 1234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5"/>
                                </a:moveTo>
                                <a:lnTo>
                                  <a:pt x="9" y="17"/>
                                </a:lnTo>
                                <a:lnTo>
                                  <a:pt x="4" y="16"/>
                                </a:lnTo>
                                <a:lnTo>
                                  <a:pt x="2" y="12"/>
                                </a:lnTo>
                                <a:lnTo>
                                  <a:pt x="0" y="8"/>
                                </a:lnTo>
                                <a:lnTo>
                                  <a:pt x="2" y="3"/>
                                </a:lnTo>
                                <a:lnTo>
                                  <a:pt x="6" y="2"/>
                                </a:lnTo>
                                <a:lnTo>
                                  <a:pt x="11" y="0"/>
                                </a:lnTo>
                                <a:lnTo>
                                  <a:pt x="16" y="2"/>
                                </a:lnTo>
                                <a:lnTo>
                                  <a:pt x="17" y="6"/>
                                </a:lnTo>
                                <a:lnTo>
                                  <a:pt x="19" y="9"/>
                                </a:lnTo>
                                <a:lnTo>
                                  <a:pt x="17" y="14"/>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 name="Picture 42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852" y="1230"/>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 name="Freeform 429"/>
                        <wps:cNvSpPr>
                          <a:spLocks/>
                        </wps:cNvSpPr>
                        <wps:spPr bwMode="auto">
                          <a:xfrm>
                            <a:off x="9852" y="1230"/>
                            <a:ext cx="19" cy="17"/>
                          </a:xfrm>
                          <a:custGeom>
                            <a:avLst/>
                            <a:gdLst>
                              <a:gd name="T0" fmla="+- 0 9865 9852"/>
                              <a:gd name="T1" fmla="*/ T0 w 19"/>
                              <a:gd name="T2" fmla="+- 0 1246 1231"/>
                              <a:gd name="T3" fmla="*/ 1246 h 17"/>
                              <a:gd name="T4" fmla="+- 0 9861 9852"/>
                              <a:gd name="T5" fmla="*/ T4 w 19"/>
                              <a:gd name="T6" fmla="+- 0 1248 1231"/>
                              <a:gd name="T7" fmla="*/ 1248 h 17"/>
                              <a:gd name="T8" fmla="+- 0 9856 9852"/>
                              <a:gd name="T9" fmla="*/ T8 w 19"/>
                              <a:gd name="T10" fmla="+- 0 1246 1231"/>
                              <a:gd name="T11" fmla="*/ 1246 h 17"/>
                              <a:gd name="T12" fmla="+- 0 9854 9852"/>
                              <a:gd name="T13" fmla="*/ T12 w 19"/>
                              <a:gd name="T14" fmla="+- 0 1242 1231"/>
                              <a:gd name="T15" fmla="*/ 1242 h 17"/>
                              <a:gd name="T16" fmla="+- 0 9852 9852"/>
                              <a:gd name="T17" fmla="*/ T16 w 19"/>
                              <a:gd name="T18" fmla="+- 0 1238 1231"/>
                              <a:gd name="T19" fmla="*/ 1238 h 17"/>
                              <a:gd name="T20" fmla="+- 0 9854 9852"/>
                              <a:gd name="T21" fmla="*/ T20 w 19"/>
                              <a:gd name="T22" fmla="+- 0 1234 1231"/>
                              <a:gd name="T23" fmla="*/ 1234 h 17"/>
                              <a:gd name="T24" fmla="+- 0 9858 9852"/>
                              <a:gd name="T25" fmla="*/ T24 w 19"/>
                              <a:gd name="T26" fmla="+- 0 1232 1231"/>
                              <a:gd name="T27" fmla="*/ 1232 h 17"/>
                              <a:gd name="T28" fmla="+- 0 9862 9852"/>
                              <a:gd name="T29" fmla="*/ T28 w 19"/>
                              <a:gd name="T30" fmla="+- 0 1231 1231"/>
                              <a:gd name="T31" fmla="*/ 1231 h 17"/>
                              <a:gd name="T32" fmla="+- 0 9867 9852"/>
                              <a:gd name="T33" fmla="*/ T32 w 19"/>
                              <a:gd name="T34" fmla="+- 0 1232 1231"/>
                              <a:gd name="T35" fmla="*/ 1232 h 17"/>
                              <a:gd name="T36" fmla="+- 0 9869 9852"/>
                              <a:gd name="T37" fmla="*/ T36 w 19"/>
                              <a:gd name="T38" fmla="+- 0 1236 1231"/>
                              <a:gd name="T39" fmla="*/ 1236 h 17"/>
                              <a:gd name="T40" fmla="+- 0 9871 9852"/>
                              <a:gd name="T41" fmla="*/ T40 w 19"/>
                              <a:gd name="T42" fmla="+- 0 1240 1231"/>
                              <a:gd name="T43" fmla="*/ 1240 h 17"/>
                              <a:gd name="T44" fmla="+- 0 9869 9852"/>
                              <a:gd name="T45" fmla="*/ T44 w 19"/>
                              <a:gd name="T46" fmla="+- 0 1244 1231"/>
                              <a:gd name="T47" fmla="*/ 1244 h 17"/>
                              <a:gd name="T48" fmla="+- 0 9865 9852"/>
                              <a:gd name="T49" fmla="*/ T48 w 19"/>
                              <a:gd name="T50" fmla="+- 0 1246 1231"/>
                              <a:gd name="T51" fmla="*/ 1246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3" y="15"/>
                                </a:moveTo>
                                <a:lnTo>
                                  <a:pt x="9" y="17"/>
                                </a:lnTo>
                                <a:lnTo>
                                  <a:pt x="4" y="15"/>
                                </a:lnTo>
                                <a:lnTo>
                                  <a:pt x="2" y="11"/>
                                </a:lnTo>
                                <a:lnTo>
                                  <a:pt x="0" y="7"/>
                                </a:lnTo>
                                <a:lnTo>
                                  <a:pt x="2" y="3"/>
                                </a:lnTo>
                                <a:lnTo>
                                  <a:pt x="6" y="1"/>
                                </a:lnTo>
                                <a:lnTo>
                                  <a:pt x="10" y="0"/>
                                </a:lnTo>
                                <a:lnTo>
                                  <a:pt x="15" y="1"/>
                                </a:lnTo>
                                <a:lnTo>
                                  <a:pt x="17" y="5"/>
                                </a:lnTo>
                                <a:lnTo>
                                  <a:pt x="19" y="9"/>
                                </a:lnTo>
                                <a:lnTo>
                                  <a:pt x="17" y="13"/>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 name="Picture 4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866" y="1231"/>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 name="Freeform 431"/>
                        <wps:cNvSpPr>
                          <a:spLocks/>
                        </wps:cNvSpPr>
                        <wps:spPr bwMode="auto">
                          <a:xfrm>
                            <a:off x="9866" y="1231"/>
                            <a:ext cx="19" cy="17"/>
                          </a:xfrm>
                          <a:custGeom>
                            <a:avLst/>
                            <a:gdLst>
                              <a:gd name="T0" fmla="+- 0 9879 9866"/>
                              <a:gd name="T1" fmla="*/ T0 w 19"/>
                              <a:gd name="T2" fmla="+- 0 1246 1231"/>
                              <a:gd name="T3" fmla="*/ 1246 h 17"/>
                              <a:gd name="T4" fmla="+- 0 9875 9866"/>
                              <a:gd name="T5" fmla="*/ T4 w 19"/>
                              <a:gd name="T6" fmla="+- 0 1248 1231"/>
                              <a:gd name="T7" fmla="*/ 1248 h 17"/>
                              <a:gd name="T8" fmla="+- 0 9870 9866"/>
                              <a:gd name="T9" fmla="*/ T8 w 19"/>
                              <a:gd name="T10" fmla="+- 0 1246 1231"/>
                              <a:gd name="T11" fmla="*/ 1246 h 17"/>
                              <a:gd name="T12" fmla="+- 0 9868 9866"/>
                              <a:gd name="T13" fmla="*/ T12 w 19"/>
                              <a:gd name="T14" fmla="+- 0 1242 1231"/>
                              <a:gd name="T15" fmla="*/ 1242 h 17"/>
                              <a:gd name="T16" fmla="+- 0 9866 9866"/>
                              <a:gd name="T17" fmla="*/ T16 w 19"/>
                              <a:gd name="T18" fmla="+- 0 1239 1231"/>
                              <a:gd name="T19" fmla="*/ 1239 h 17"/>
                              <a:gd name="T20" fmla="+- 0 9869 9866"/>
                              <a:gd name="T21" fmla="*/ T20 w 19"/>
                              <a:gd name="T22" fmla="+- 0 1234 1231"/>
                              <a:gd name="T23" fmla="*/ 1234 h 17"/>
                              <a:gd name="T24" fmla="+- 0 9873 9866"/>
                              <a:gd name="T25" fmla="*/ T24 w 19"/>
                              <a:gd name="T26" fmla="+- 0 1233 1231"/>
                              <a:gd name="T27" fmla="*/ 1233 h 17"/>
                              <a:gd name="T28" fmla="+- 0 9877 9866"/>
                              <a:gd name="T29" fmla="*/ T28 w 19"/>
                              <a:gd name="T30" fmla="+- 0 1231 1231"/>
                              <a:gd name="T31" fmla="*/ 1231 h 17"/>
                              <a:gd name="T32" fmla="+- 0 9881 9866"/>
                              <a:gd name="T33" fmla="*/ T32 w 19"/>
                              <a:gd name="T34" fmla="+- 0 1233 1231"/>
                              <a:gd name="T35" fmla="*/ 1233 h 17"/>
                              <a:gd name="T36" fmla="+- 0 9883 9866"/>
                              <a:gd name="T37" fmla="*/ T36 w 19"/>
                              <a:gd name="T38" fmla="+- 0 1236 1231"/>
                              <a:gd name="T39" fmla="*/ 1236 h 17"/>
                              <a:gd name="T40" fmla="+- 0 9885 9866"/>
                              <a:gd name="T41" fmla="*/ T40 w 19"/>
                              <a:gd name="T42" fmla="+- 0 1240 1231"/>
                              <a:gd name="T43" fmla="*/ 1240 h 17"/>
                              <a:gd name="T44" fmla="+- 0 9883 9866"/>
                              <a:gd name="T45" fmla="*/ T44 w 19"/>
                              <a:gd name="T46" fmla="+- 0 1245 1231"/>
                              <a:gd name="T47" fmla="*/ 1245 h 17"/>
                              <a:gd name="T48" fmla="+- 0 9879 9866"/>
                              <a:gd name="T49" fmla="*/ T48 w 19"/>
                              <a:gd name="T50" fmla="+- 0 1246 1231"/>
                              <a:gd name="T51" fmla="*/ 1246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3" y="15"/>
                                </a:moveTo>
                                <a:lnTo>
                                  <a:pt x="9" y="17"/>
                                </a:lnTo>
                                <a:lnTo>
                                  <a:pt x="4" y="15"/>
                                </a:lnTo>
                                <a:lnTo>
                                  <a:pt x="2" y="11"/>
                                </a:lnTo>
                                <a:lnTo>
                                  <a:pt x="0" y="8"/>
                                </a:lnTo>
                                <a:lnTo>
                                  <a:pt x="3" y="3"/>
                                </a:lnTo>
                                <a:lnTo>
                                  <a:pt x="7" y="2"/>
                                </a:lnTo>
                                <a:lnTo>
                                  <a:pt x="11" y="0"/>
                                </a:lnTo>
                                <a:lnTo>
                                  <a:pt x="15" y="2"/>
                                </a:lnTo>
                                <a:lnTo>
                                  <a:pt x="17" y="5"/>
                                </a:lnTo>
                                <a:lnTo>
                                  <a:pt x="19" y="9"/>
                                </a:lnTo>
                                <a:lnTo>
                                  <a:pt x="17" y="14"/>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 name="Picture 43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859" y="1239"/>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 name="Freeform 433"/>
                        <wps:cNvSpPr>
                          <a:spLocks/>
                        </wps:cNvSpPr>
                        <wps:spPr bwMode="auto">
                          <a:xfrm>
                            <a:off x="9859" y="1239"/>
                            <a:ext cx="19" cy="18"/>
                          </a:xfrm>
                          <a:custGeom>
                            <a:avLst/>
                            <a:gdLst>
                              <a:gd name="T0" fmla="+- 0 9872 9860"/>
                              <a:gd name="T1" fmla="*/ T0 w 19"/>
                              <a:gd name="T2" fmla="+- 0 1255 1240"/>
                              <a:gd name="T3" fmla="*/ 1255 h 18"/>
                              <a:gd name="T4" fmla="+- 0 9868 9860"/>
                              <a:gd name="T5" fmla="*/ T4 w 19"/>
                              <a:gd name="T6" fmla="+- 0 1257 1240"/>
                              <a:gd name="T7" fmla="*/ 1257 h 18"/>
                              <a:gd name="T8" fmla="+- 0 9863 9860"/>
                              <a:gd name="T9" fmla="*/ T8 w 19"/>
                              <a:gd name="T10" fmla="+- 0 1255 1240"/>
                              <a:gd name="T11" fmla="*/ 1255 h 18"/>
                              <a:gd name="T12" fmla="+- 0 9861 9860"/>
                              <a:gd name="T13" fmla="*/ T12 w 19"/>
                              <a:gd name="T14" fmla="+- 0 1251 1240"/>
                              <a:gd name="T15" fmla="*/ 1251 h 18"/>
                              <a:gd name="T16" fmla="+- 0 9860 9860"/>
                              <a:gd name="T17" fmla="*/ T16 w 19"/>
                              <a:gd name="T18" fmla="+- 0 1247 1240"/>
                              <a:gd name="T19" fmla="*/ 1247 h 18"/>
                              <a:gd name="T20" fmla="+- 0 9861 9860"/>
                              <a:gd name="T21" fmla="*/ T20 w 19"/>
                              <a:gd name="T22" fmla="+- 0 1243 1240"/>
                              <a:gd name="T23" fmla="*/ 1243 h 18"/>
                              <a:gd name="T24" fmla="+- 0 9866 9860"/>
                              <a:gd name="T25" fmla="*/ T24 w 19"/>
                              <a:gd name="T26" fmla="+- 0 1241 1240"/>
                              <a:gd name="T27" fmla="*/ 1241 h 18"/>
                              <a:gd name="T28" fmla="+- 0 9870 9860"/>
                              <a:gd name="T29" fmla="*/ T28 w 19"/>
                              <a:gd name="T30" fmla="+- 0 1240 1240"/>
                              <a:gd name="T31" fmla="*/ 1240 h 18"/>
                              <a:gd name="T32" fmla="+- 0 9875 9860"/>
                              <a:gd name="T33" fmla="*/ T32 w 19"/>
                              <a:gd name="T34" fmla="+- 0 1241 1240"/>
                              <a:gd name="T35" fmla="*/ 1241 h 18"/>
                              <a:gd name="T36" fmla="+- 0 9876 9860"/>
                              <a:gd name="T37" fmla="*/ T36 w 19"/>
                              <a:gd name="T38" fmla="+- 0 1245 1240"/>
                              <a:gd name="T39" fmla="*/ 1245 h 18"/>
                              <a:gd name="T40" fmla="+- 0 9878 9860"/>
                              <a:gd name="T41" fmla="*/ T40 w 19"/>
                              <a:gd name="T42" fmla="+- 0 1249 1240"/>
                              <a:gd name="T43" fmla="*/ 1249 h 18"/>
                              <a:gd name="T44" fmla="+- 0 9876 9860"/>
                              <a:gd name="T45" fmla="*/ T44 w 19"/>
                              <a:gd name="T46" fmla="+- 0 1254 1240"/>
                              <a:gd name="T47" fmla="*/ 1254 h 18"/>
                              <a:gd name="T48" fmla="+- 0 9872 9860"/>
                              <a:gd name="T49" fmla="*/ T48 w 19"/>
                              <a:gd name="T50" fmla="+- 0 1255 1240"/>
                              <a:gd name="T51" fmla="*/ 125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2" y="15"/>
                                </a:moveTo>
                                <a:lnTo>
                                  <a:pt x="8" y="17"/>
                                </a:lnTo>
                                <a:lnTo>
                                  <a:pt x="3" y="15"/>
                                </a:lnTo>
                                <a:lnTo>
                                  <a:pt x="1" y="11"/>
                                </a:lnTo>
                                <a:lnTo>
                                  <a:pt x="0" y="7"/>
                                </a:lnTo>
                                <a:lnTo>
                                  <a:pt x="1" y="3"/>
                                </a:lnTo>
                                <a:lnTo>
                                  <a:pt x="6" y="1"/>
                                </a:lnTo>
                                <a:lnTo>
                                  <a:pt x="10" y="0"/>
                                </a:lnTo>
                                <a:lnTo>
                                  <a:pt x="15" y="1"/>
                                </a:lnTo>
                                <a:lnTo>
                                  <a:pt x="16" y="5"/>
                                </a:lnTo>
                                <a:lnTo>
                                  <a:pt x="18" y="9"/>
                                </a:lnTo>
                                <a:lnTo>
                                  <a:pt x="16" y="14"/>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0" name="Picture 4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874" y="1243"/>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 name="Freeform 435"/>
                        <wps:cNvSpPr>
                          <a:spLocks/>
                        </wps:cNvSpPr>
                        <wps:spPr bwMode="auto">
                          <a:xfrm>
                            <a:off x="9874" y="1243"/>
                            <a:ext cx="19" cy="18"/>
                          </a:xfrm>
                          <a:custGeom>
                            <a:avLst/>
                            <a:gdLst>
                              <a:gd name="T0" fmla="+- 0 9887 9874"/>
                              <a:gd name="T1" fmla="*/ T0 w 19"/>
                              <a:gd name="T2" fmla="+- 0 1259 1244"/>
                              <a:gd name="T3" fmla="*/ 1259 h 18"/>
                              <a:gd name="T4" fmla="+- 0 9883 9874"/>
                              <a:gd name="T5" fmla="*/ T4 w 19"/>
                              <a:gd name="T6" fmla="+- 0 1261 1244"/>
                              <a:gd name="T7" fmla="*/ 1261 h 18"/>
                              <a:gd name="T8" fmla="+- 0 9878 9874"/>
                              <a:gd name="T9" fmla="*/ T8 w 19"/>
                              <a:gd name="T10" fmla="+- 0 1259 1244"/>
                              <a:gd name="T11" fmla="*/ 1259 h 18"/>
                              <a:gd name="T12" fmla="+- 0 9876 9874"/>
                              <a:gd name="T13" fmla="*/ T12 w 19"/>
                              <a:gd name="T14" fmla="+- 0 1255 1244"/>
                              <a:gd name="T15" fmla="*/ 1255 h 18"/>
                              <a:gd name="T16" fmla="+- 0 9874 9874"/>
                              <a:gd name="T17" fmla="*/ T16 w 19"/>
                              <a:gd name="T18" fmla="+- 0 1252 1244"/>
                              <a:gd name="T19" fmla="*/ 1252 h 18"/>
                              <a:gd name="T20" fmla="+- 0 9876 9874"/>
                              <a:gd name="T21" fmla="*/ T20 w 19"/>
                              <a:gd name="T22" fmla="+- 0 1247 1244"/>
                              <a:gd name="T23" fmla="*/ 1247 h 18"/>
                              <a:gd name="T24" fmla="+- 0 9880 9874"/>
                              <a:gd name="T25" fmla="*/ T24 w 19"/>
                              <a:gd name="T26" fmla="+- 0 1246 1244"/>
                              <a:gd name="T27" fmla="*/ 1246 h 18"/>
                              <a:gd name="T28" fmla="+- 0 9885 9874"/>
                              <a:gd name="T29" fmla="*/ T28 w 19"/>
                              <a:gd name="T30" fmla="+- 0 1244 1244"/>
                              <a:gd name="T31" fmla="*/ 1244 h 18"/>
                              <a:gd name="T32" fmla="+- 0 9889 9874"/>
                              <a:gd name="T33" fmla="*/ T32 w 19"/>
                              <a:gd name="T34" fmla="+- 0 1246 1244"/>
                              <a:gd name="T35" fmla="*/ 1246 h 18"/>
                              <a:gd name="T36" fmla="+- 0 9891 9874"/>
                              <a:gd name="T37" fmla="*/ T36 w 19"/>
                              <a:gd name="T38" fmla="+- 0 1249 1244"/>
                              <a:gd name="T39" fmla="*/ 1249 h 18"/>
                              <a:gd name="T40" fmla="+- 0 9893 9874"/>
                              <a:gd name="T41" fmla="*/ T40 w 19"/>
                              <a:gd name="T42" fmla="+- 0 1253 1244"/>
                              <a:gd name="T43" fmla="*/ 1253 h 18"/>
                              <a:gd name="T44" fmla="+- 0 9891 9874"/>
                              <a:gd name="T45" fmla="*/ T44 w 19"/>
                              <a:gd name="T46" fmla="+- 0 1258 1244"/>
                              <a:gd name="T47" fmla="*/ 1258 h 18"/>
                              <a:gd name="T48" fmla="+- 0 9887 9874"/>
                              <a:gd name="T49" fmla="*/ T48 w 19"/>
                              <a:gd name="T50" fmla="+- 0 1259 1244"/>
                              <a:gd name="T51" fmla="*/ 1259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3" y="15"/>
                                </a:moveTo>
                                <a:lnTo>
                                  <a:pt x="9" y="17"/>
                                </a:lnTo>
                                <a:lnTo>
                                  <a:pt x="4" y="15"/>
                                </a:lnTo>
                                <a:lnTo>
                                  <a:pt x="2" y="11"/>
                                </a:lnTo>
                                <a:lnTo>
                                  <a:pt x="0" y="8"/>
                                </a:lnTo>
                                <a:lnTo>
                                  <a:pt x="2" y="3"/>
                                </a:lnTo>
                                <a:lnTo>
                                  <a:pt x="6" y="2"/>
                                </a:lnTo>
                                <a:lnTo>
                                  <a:pt x="11" y="0"/>
                                </a:lnTo>
                                <a:lnTo>
                                  <a:pt x="15" y="2"/>
                                </a:lnTo>
                                <a:lnTo>
                                  <a:pt x="17" y="5"/>
                                </a:lnTo>
                                <a:lnTo>
                                  <a:pt x="19" y="9"/>
                                </a:lnTo>
                                <a:lnTo>
                                  <a:pt x="17" y="14"/>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2" name="Picture 4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884" y="1296"/>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 name="Freeform 437"/>
                        <wps:cNvSpPr>
                          <a:spLocks/>
                        </wps:cNvSpPr>
                        <wps:spPr bwMode="auto">
                          <a:xfrm>
                            <a:off x="9884" y="1296"/>
                            <a:ext cx="20" cy="18"/>
                          </a:xfrm>
                          <a:custGeom>
                            <a:avLst/>
                            <a:gdLst>
                              <a:gd name="T0" fmla="+- 0 9898 9885"/>
                              <a:gd name="T1" fmla="*/ T0 w 20"/>
                              <a:gd name="T2" fmla="+- 0 1312 1296"/>
                              <a:gd name="T3" fmla="*/ 1312 h 18"/>
                              <a:gd name="T4" fmla="+- 0 9893 9885"/>
                              <a:gd name="T5" fmla="*/ T4 w 20"/>
                              <a:gd name="T6" fmla="+- 0 1314 1296"/>
                              <a:gd name="T7" fmla="*/ 1314 h 18"/>
                              <a:gd name="T8" fmla="+- 0 9889 9885"/>
                              <a:gd name="T9" fmla="*/ T8 w 20"/>
                              <a:gd name="T10" fmla="+- 0 1312 1296"/>
                              <a:gd name="T11" fmla="*/ 1312 h 18"/>
                              <a:gd name="T12" fmla="+- 0 9887 9885"/>
                              <a:gd name="T13" fmla="*/ T12 w 20"/>
                              <a:gd name="T14" fmla="+- 0 1308 1296"/>
                              <a:gd name="T15" fmla="*/ 1308 h 18"/>
                              <a:gd name="T16" fmla="+- 0 9885 9885"/>
                              <a:gd name="T17" fmla="*/ T16 w 20"/>
                              <a:gd name="T18" fmla="+- 0 1304 1296"/>
                              <a:gd name="T19" fmla="*/ 1304 h 18"/>
                              <a:gd name="T20" fmla="+- 0 9887 9885"/>
                              <a:gd name="T21" fmla="*/ T20 w 20"/>
                              <a:gd name="T22" fmla="+- 0 1300 1296"/>
                              <a:gd name="T23" fmla="*/ 1300 h 18"/>
                              <a:gd name="T24" fmla="+- 0 9891 9885"/>
                              <a:gd name="T25" fmla="*/ T24 w 20"/>
                              <a:gd name="T26" fmla="+- 0 1298 1296"/>
                              <a:gd name="T27" fmla="*/ 1298 h 18"/>
                              <a:gd name="T28" fmla="+- 0 9895 9885"/>
                              <a:gd name="T29" fmla="*/ T28 w 20"/>
                              <a:gd name="T30" fmla="+- 0 1296 1296"/>
                              <a:gd name="T31" fmla="*/ 1296 h 18"/>
                              <a:gd name="T32" fmla="+- 0 9900 9885"/>
                              <a:gd name="T33" fmla="*/ T32 w 20"/>
                              <a:gd name="T34" fmla="+- 0 1298 1296"/>
                              <a:gd name="T35" fmla="*/ 1298 h 18"/>
                              <a:gd name="T36" fmla="+- 0 9902 9885"/>
                              <a:gd name="T37" fmla="*/ T36 w 20"/>
                              <a:gd name="T38" fmla="+- 0 1302 1296"/>
                              <a:gd name="T39" fmla="*/ 1302 h 18"/>
                              <a:gd name="T40" fmla="+- 0 9904 9885"/>
                              <a:gd name="T41" fmla="*/ T40 w 20"/>
                              <a:gd name="T42" fmla="+- 0 1306 1296"/>
                              <a:gd name="T43" fmla="*/ 1306 h 18"/>
                              <a:gd name="T44" fmla="+- 0 9902 9885"/>
                              <a:gd name="T45" fmla="*/ T44 w 20"/>
                              <a:gd name="T46" fmla="+- 0 1311 1296"/>
                              <a:gd name="T47" fmla="*/ 1311 h 18"/>
                              <a:gd name="T48" fmla="+- 0 9898 9885"/>
                              <a:gd name="T49" fmla="*/ T48 w 20"/>
                              <a:gd name="T50" fmla="+- 0 1312 1296"/>
                              <a:gd name="T51" fmla="*/ 1312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6"/>
                                </a:moveTo>
                                <a:lnTo>
                                  <a:pt x="8" y="18"/>
                                </a:lnTo>
                                <a:lnTo>
                                  <a:pt x="4" y="16"/>
                                </a:lnTo>
                                <a:lnTo>
                                  <a:pt x="2" y="12"/>
                                </a:lnTo>
                                <a:lnTo>
                                  <a:pt x="0" y="8"/>
                                </a:lnTo>
                                <a:lnTo>
                                  <a:pt x="2" y="4"/>
                                </a:lnTo>
                                <a:lnTo>
                                  <a:pt x="6" y="2"/>
                                </a:lnTo>
                                <a:lnTo>
                                  <a:pt x="10" y="0"/>
                                </a:lnTo>
                                <a:lnTo>
                                  <a:pt x="15" y="2"/>
                                </a:lnTo>
                                <a:lnTo>
                                  <a:pt x="17" y="6"/>
                                </a:lnTo>
                                <a:lnTo>
                                  <a:pt x="19" y="10"/>
                                </a:lnTo>
                                <a:lnTo>
                                  <a:pt x="17" y="15"/>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4" name="Picture 43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896" y="1303"/>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 name="Freeform 439"/>
                        <wps:cNvSpPr>
                          <a:spLocks/>
                        </wps:cNvSpPr>
                        <wps:spPr bwMode="auto">
                          <a:xfrm>
                            <a:off x="9896" y="1303"/>
                            <a:ext cx="19" cy="18"/>
                          </a:xfrm>
                          <a:custGeom>
                            <a:avLst/>
                            <a:gdLst>
                              <a:gd name="T0" fmla="+- 0 9909 9896"/>
                              <a:gd name="T1" fmla="*/ T0 w 19"/>
                              <a:gd name="T2" fmla="+- 0 1319 1304"/>
                              <a:gd name="T3" fmla="*/ 1319 h 18"/>
                              <a:gd name="T4" fmla="+- 0 9905 9896"/>
                              <a:gd name="T5" fmla="*/ T4 w 19"/>
                              <a:gd name="T6" fmla="+- 0 1321 1304"/>
                              <a:gd name="T7" fmla="*/ 1321 h 18"/>
                              <a:gd name="T8" fmla="+- 0 9900 9896"/>
                              <a:gd name="T9" fmla="*/ T8 w 19"/>
                              <a:gd name="T10" fmla="+- 0 1319 1304"/>
                              <a:gd name="T11" fmla="*/ 1319 h 18"/>
                              <a:gd name="T12" fmla="+- 0 9898 9896"/>
                              <a:gd name="T13" fmla="*/ T12 w 19"/>
                              <a:gd name="T14" fmla="+- 0 1315 1304"/>
                              <a:gd name="T15" fmla="*/ 1315 h 18"/>
                              <a:gd name="T16" fmla="+- 0 9896 9896"/>
                              <a:gd name="T17" fmla="*/ T16 w 19"/>
                              <a:gd name="T18" fmla="+- 0 1311 1304"/>
                              <a:gd name="T19" fmla="*/ 1311 h 18"/>
                              <a:gd name="T20" fmla="+- 0 9898 9896"/>
                              <a:gd name="T21" fmla="*/ T20 w 19"/>
                              <a:gd name="T22" fmla="+- 0 1307 1304"/>
                              <a:gd name="T23" fmla="*/ 1307 h 18"/>
                              <a:gd name="T24" fmla="+- 0 9902 9896"/>
                              <a:gd name="T25" fmla="*/ T24 w 19"/>
                              <a:gd name="T26" fmla="+- 0 1305 1304"/>
                              <a:gd name="T27" fmla="*/ 1305 h 18"/>
                              <a:gd name="T28" fmla="+- 0 9906 9896"/>
                              <a:gd name="T29" fmla="*/ T28 w 19"/>
                              <a:gd name="T30" fmla="+- 0 1304 1304"/>
                              <a:gd name="T31" fmla="*/ 1304 h 18"/>
                              <a:gd name="T32" fmla="+- 0 9911 9896"/>
                              <a:gd name="T33" fmla="*/ T32 w 19"/>
                              <a:gd name="T34" fmla="+- 0 1305 1304"/>
                              <a:gd name="T35" fmla="*/ 1305 h 18"/>
                              <a:gd name="T36" fmla="+- 0 9913 9896"/>
                              <a:gd name="T37" fmla="*/ T36 w 19"/>
                              <a:gd name="T38" fmla="+- 0 1309 1304"/>
                              <a:gd name="T39" fmla="*/ 1309 h 18"/>
                              <a:gd name="T40" fmla="+- 0 9915 9896"/>
                              <a:gd name="T41" fmla="*/ T40 w 19"/>
                              <a:gd name="T42" fmla="+- 0 1313 1304"/>
                              <a:gd name="T43" fmla="*/ 1313 h 18"/>
                              <a:gd name="T44" fmla="+- 0 9913 9896"/>
                              <a:gd name="T45" fmla="*/ T44 w 19"/>
                              <a:gd name="T46" fmla="+- 0 1317 1304"/>
                              <a:gd name="T47" fmla="*/ 1317 h 18"/>
                              <a:gd name="T48" fmla="+- 0 9909 9896"/>
                              <a:gd name="T49" fmla="*/ T48 w 19"/>
                              <a:gd name="T50" fmla="+- 0 1319 1304"/>
                              <a:gd name="T51" fmla="*/ 1319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3" y="15"/>
                                </a:moveTo>
                                <a:lnTo>
                                  <a:pt x="9" y="17"/>
                                </a:lnTo>
                                <a:lnTo>
                                  <a:pt x="4" y="15"/>
                                </a:lnTo>
                                <a:lnTo>
                                  <a:pt x="2" y="11"/>
                                </a:lnTo>
                                <a:lnTo>
                                  <a:pt x="0" y="7"/>
                                </a:lnTo>
                                <a:lnTo>
                                  <a:pt x="2" y="3"/>
                                </a:lnTo>
                                <a:lnTo>
                                  <a:pt x="6" y="1"/>
                                </a:lnTo>
                                <a:lnTo>
                                  <a:pt x="10" y="0"/>
                                </a:lnTo>
                                <a:lnTo>
                                  <a:pt x="15" y="1"/>
                                </a:lnTo>
                                <a:lnTo>
                                  <a:pt x="17" y="5"/>
                                </a:lnTo>
                                <a:lnTo>
                                  <a:pt x="19" y="9"/>
                                </a:lnTo>
                                <a:lnTo>
                                  <a:pt x="17" y="13"/>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 name="Picture 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912" y="1353"/>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 name="Freeform 441"/>
                        <wps:cNvSpPr>
                          <a:spLocks/>
                        </wps:cNvSpPr>
                        <wps:spPr bwMode="auto">
                          <a:xfrm>
                            <a:off x="9912" y="1353"/>
                            <a:ext cx="20" cy="18"/>
                          </a:xfrm>
                          <a:custGeom>
                            <a:avLst/>
                            <a:gdLst>
                              <a:gd name="T0" fmla="+- 0 9925 9912"/>
                              <a:gd name="T1" fmla="*/ T0 w 20"/>
                              <a:gd name="T2" fmla="+- 0 1370 1354"/>
                              <a:gd name="T3" fmla="*/ 1370 h 18"/>
                              <a:gd name="T4" fmla="+- 0 9921 9912"/>
                              <a:gd name="T5" fmla="*/ T4 w 20"/>
                              <a:gd name="T6" fmla="+- 0 1371 1354"/>
                              <a:gd name="T7" fmla="*/ 1371 h 18"/>
                              <a:gd name="T8" fmla="+- 0 9916 9912"/>
                              <a:gd name="T9" fmla="*/ T8 w 20"/>
                              <a:gd name="T10" fmla="+- 0 1370 1354"/>
                              <a:gd name="T11" fmla="*/ 1370 h 18"/>
                              <a:gd name="T12" fmla="+- 0 9914 9912"/>
                              <a:gd name="T13" fmla="*/ T12 w 20"/>
                              <a:gd name="T14" fmla="+- 0 1366 1354"/>
                              <a:gd name="T15" fmla="*/ 1366 h 18"/>
                              <a:gd name="T16" fmla="+- 0 9912 9912"/>
                              <a:gd name="T17" fmla="*/ T16 w 20"/>
                              <a:gd name="T18" fmla="+- 0 1362 1354"/>
                              <a:gd name="T19" fmla="*/ 1362 h 18"/>
                              <a:gd name="T20" fmla="+- 0 9914 9912"/>
                              <a:gd name="T21" fmla="*/ T20 w 20"/>
                              <a:gd name="T22" fmla="+- 0 1357 1354"/>
                              <a:gd name="T23" fmla="*/ 1357 h 18"/>
                              <a:gd name="T24" fmla="+- 0 9918 9912"/>
                              <a:gd name="T25" fmla="*/ T24 w 20"/>
                              <a:gd name="T26" fmla="+- 0 1356 1354"/>
                              <a:gd name="T27" fmla="*/ 1356 h 18"/>
                              <a:gd name="T28" fmla="+- 0 9923 9912"/>
                              <a:gd name="T29" fmla="*/ T28 w 20"/>
                              <a:gd name="T30" fmla="+- 0 1354 1354"/>
                              <a:gd name="T31" fmla="*/ 1354 h 18"/>
                              <a:gd name="T32" fmla="+- 0 9927 9912"/>
                              <a:gd name="T33" fmla="*/ T32 w 20"/>
                              <a:gd name="T34" fmla="+- 0 1356 1354"/>
                              <a:gd name="T35" fmla="*/ 1356 h 18"/>
                              <a:gd name="T36" fmla="+- 0 9929 9912"/>
                              <a:gd name="T37" fmla="*/ T36 w 20"/>
                              <a:gd name="T38" fmla="+- 0 1360 1354"/>
                              <a:gd name="T39" fmla="*/ 1360 h 18"/>
                              <a:gd name="T40" fmla="+- 0 9931 9912"/>
                              <a:gd name="T41" fmla="*/ T40 w 20"/>
                              <a:gd name="T42" fmla="+- 0 1363 1354"/>
                              <a:gd name="T43" fmla="*/ 1363 h 18"/>
                              <a:gd name="T44" fmla="+- 0 9929 9912"/>
                              <a:gd name="T45" fmla="*/ T44 w 20"/>
                              <a:gd name="T46" fmla="+- 0 1368 1354"/>
                              <a:gd name="T47" fmla="*/ 1368 h 18"/>
                              <a:gd name="T48" fmla="+- 0 9925 9912"/>
                              <a:gd name="T49" fmla="*/ T48 w 20"/>
                              <a:gd name="T50" fmla="+- 0 1370 1354"/>
                              <a:gd name="T51" fmla="*/ 137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6"/>
                                </a:moveTo>
                                <a:lnTo>
                                  <a:pt x="9" y="17"/>
                                </a:lnTo>
                                <a:lnTo>
                                  <a:pt x="4" y="16"/>
                                </a:lnTo>
                                <a:lnTo>
                                  <a:pt x="2" y="12"/>
                                </a:lnTo>
                                <a:lnTo>
                                  <a:pt x="0" y="8"/>
                                </a:lnTo>
                                <a:lnTo>
                                  <a:pt x="2" y="3"/>
                                </a:lnTo>
                                <a:lnTo>
                                  <a:pt x="6" y="2"/>
                                </a:lnTo>
                                <a:lnTo>
                                  <a:pt x="11" y="0"/>
                                </a:lnTo>
                                <a:lnTo>
                                  <a:pt x="15" y="2"/>
                                </a:lnTo>
                                <a:lnTo>
                                  <a:pt x="17" y="6"/>
                                </a:lnTo>
                                <a:lnTo>
                                  <a:pt x="19" y="9"/>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 name="Picture 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903" y="1363"/>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 name="Freeform 443"/>
                        <wps:cNvSpPr>
                          <a:spLocks/>
                        </wps:cNvSpPr>
                        <wps:spPr bwMode="auto">
                          <a:xfrm>
                            <a:off x="9903" y="1363"/>
                            <a:ext cx="20" cy="18"/>
                          </a:xfrm>
                          <a:custGeom>
                            <a:avLst/>
                            <a:gdLst>
                              <a:gd name="T0" fmla="+- 0 9917 9904"/>
                              <a:gd name="T1" fmla="*/ T0 w 20"/>
                              <a:gd name="T2" fmla="+- 0 1379 1363"/>
                              <a:gd name="T3" fmla="*/ 1379 h 18"/>
                              <a:gd name="T4" fmla="+- 0 9912 9904"/>
                              <a:gd name="T5" fmla="*/ T4 w 20"/>
                              <a:gd name="T6" fmla="+- 0 1381 1363"/>
                              <a:gd name="T7" fmla="*/ 1381 h 18"/>
                              <a:gd name="T8" fmla="+- 0 9907 9904"/>
                              <a:gd name="T9" fmla="*/ T8 w 20"/>
                              <a:gd name="T10" fmla="+- 0 1379 1363"/>
                              <a:gd name="T11" fmla="*/ 1379 h 18"/>
                              <a:gd name="T12" fmla="+- 0 9906 9904"/>
                              <a:gd name="T13" fmla="*/ T12 w 20"/>
                              <a:gd name="T14" fmla="+- 0 1375 1363"/>
                              <a:gd name="T15" fmla="*/ 1375 h 18"/>
                              <a:gd name="T16" fmla="+- 0 9904 9904"/>
                              <a:gd name="T17" fmla="*/ T16 w 20"/>
                              <a:gd name="T18" fmla="+- 0 1371 1363"/>
                              <a:gd name="T19" fmla="*/ 1371 h 18"/>
                              <a:gd name="T20" fmla="+- 0 9906 9904"/>
                              <a:gd name="T21" fmla="*/ T20 w 20"/>
                              <a:gd name="T22" fmla="+- 0 1367 1363"/>
                              <a:gd name="T23" fmla="*/ 1367 h 18"/>
                              <a:gd name="T24" fmla="+- 0 9910 9904"/>
                              <a:gd name="T25" fmla="*/ T24 w 20"/>
                              <a:gd name="T26" fmla="+- 0 1365 1363"/>
                              <a:gd name="T27" fmla="*/ 1365 h 18"/>
                              <a:gd name="T28" fmla="+- 0 9914 9904"/>
                              <a:gd name="T29" fmla="*/ T28 w 20"/>
                              <a:gd name="T30" fmla="+- 0 1363 1363"/>
                              <a:gd name="T31" fmla="*/ 1363 h 18"/>
                              <a:gd name="T32" fmla="+- 0 9919 9904"/>
                              <a:gd name="T33" fmla="*/ T32 w 20"/>
                              <a:gd name="T34" fmla="+- 0 1365 1363"/>
                              <a:gd name="T35" fmla="*/ 1365 h 18"/>
                              <a:gd name="T36" fmla="+- 0 9921 9904"/>
                              <a:gd name="T37" fmla="*/ T36 w 20"/>
                              <a:gd name="T38" fmla="+- 0 1369 1363"/>
                              <a:gd name="T39" fmla="*/ 1369 h 18"/>
                              <a:gd name="T40" fmla="+- 0 9923 9904"/>
                              <a:gd name="T41" fmla="*/ T40 w 20"/>
                              <a:gd name="T42" fmla="+- 0 1373 1363"/>
                              <a:gd name="T43" fmla="*/ 1373 h 18"/>
                              <a:gd name="T44" fmla="+- 0 9921 9904"/>
                              <a:gd name="T45" fmla="*/ T44 w 20"/>
                              <a:gd name="T46" fmla="+- 0 1377 1363"/>
                              <a:gd name="T47" fmla="*/ 1377 h 18"/>
                              <a:gd name="T48" fmla="+- 0 9917 9904"/>
                              <a:gd name="T49" fmla="*/ T48 w 20"/>
                              <a:gd name="T50" fmla="+- 0 1379 1363"/>
                              <a:gd name="T51" fmla="*/ 1379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6"/>
                                </a:moveTo>
                                <a:lnTo>
                                  <a:pt x="8" y="18"/>
                                </a:lnTo>
                                <a:lnTo>
                                  <a:pt x="3" y="16"/>
                                </a:lnTo>
                                <a:lnTo>
                                  <a:pt x="2" y="12"/>
                                </a:lnTo>
                                <a:lnTo>
                                  <a:pt x="0" y="8"/>
                                </a:lnTo>
                                <a:lnTo>
                                  <a:pt x="2" y="4"/>
                                </a:lnTo>
                                <a:lnTo>
                                  <a:pt x="6" y="2"/>
                                </a:lnTo>
                                <a:lnTo>
                                  <a:pt x="10" y="0"/>
                                </a:lnTo>
                                <a:lnTo>
                                  <a:pt x="15" y="2"/>
                                </a:lnTo>
                                <a:lnTo>
                                  <a:pt x="17" y="6"/>
                                </a:lnTo>
                                <a:lnTo>
                                  <a:pt x="19" y="10"/>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0" name="Picture 4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920" y="1364"/>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 name="Freeform 445"/>
                        <wps:cNvSpPr>
                          <a:spLocks/>
                        </wps:cNvSpPr>
                        <wps:spPr bwMode="auto">
                          <a:xfrm>
                            <a:off x="9920" y="1364"/>
                            <a:ext cx="19" cy="18"/>
                          </a:xfrm>
                          <a:custGeom>
                            <a:avLst/>
                            <a:gdLst>
                              <a:gd name="T0" fmla="+- 0 9933 9920"/>
                              <a:gd name="T1" fmla="*/ T0 w 19"/>
                              <a:gd name="T2" fmla="+- 0 1380 1364"/>
                              <a:gd name="T3" fmla="*/ 1380 h 18"/>
                              <a:gd name="T4" fmla="+- 0 9929 9920"/>
                              <a:gd name="T5" fmla="*/ T4 w 19"/>
                              <a:gd name="T6" fmla="+- 0 1381 1364"/>
                              <a:gd name="T7" fmla="*/ 1381 h 18"/>
                              <a:gd name="T8" fmla="+- 0 9924 9920"/>
                              <a:gd name="T9" fmla="*/ T8 w 19"/>
                              <a:gd name="T10" fmla="+- 0 1380 1364"/>
                              <a:gd name="T11" fmla="*/ 1380 h 18"/>
                              <a:gd name="T12" fmla="+- 0 9922 9920"/>
                              <a:gd name="T13" fmla="*/ T12 w 19"/>
                              <a:gd name="T14" fmla="+- 0 1376 1364"/>
                              <a:gd name="T15" fmla="*/ 1376 h 18"/>
                              <a:gd name="T16" fmla="+- 0 9920 9920"/>
                              <a:gd name="T17" fmla="*/ T16 w 19"/>
                              <a:gd name="T18" fmla="+- 0 1372 1364"/>
                              <a:gd name="T19" fmla="*/ 1372 h 18"/>
                              <a:gd name="T20" fmla="+- 0 9922 9920"/>
                              <a:gd name="T21" fmla="*/ T20 w 19"/>
                              <a:gd name="T22" fmla="+- 0 1368 1364"/>
                              <a:gd name="T23" fmla="*/ 1368 h 18"/>
                              <a:gd name="T24" fmla="+- 0 9926 9920"/>
                              <a:gd name="T25" fmla="*/ T24 w 19"/>
                              <a:gd name="T26" fmla="+- 0 1366 1364"/>
                              <a:gd name="T27" fmla="*/ 1366 h 18"/>
                              <a:gd name="T28" fmla="+- 0 9931 9920"/>
                              <a:gd name="T29" fmla="*/ T28 w 19"/>
                              <a:gd name="T30" fmla="+- 0 1364 1364"/>
                              <a:gd name="T31" fmla="*/ 1364 h 18"/>
                              <a:gd name="T32" fmla="+- 0 9935 9920"/>
                              <a:gd name="T33" fmla="*/ T32 w 19"/>
                              <a:gd name="T34" fmla="+- 0 1366 1364"/>
                              <a:gd name="T35" fmla="*/ 1366 h 18"/>
                              <a:gd name="T36" fmla="+- 0 9937 9920"/>
                              <a:gd name="T37" fmla="*/ T36 w 19"/>
                              <a:gd name="T38" fmla="+- 0 1370 1364"/>
                              <a:gd name="T39" fmla="*/ 1370 h 18"/>
                              <a:gd name="T40" fmla="+- 0 9939 9920"/>
                              <a:gd name="T41" fmla="*/ T40 w 19"/>
                              <a:gd name="T42" fmla="+- 0 1374 1364"/>
                              <a:gd name="T43" fmla="*/ 1374 h 18"/>
                              <a:gd name="T44" fmla="+- 0 9937 9920"/>
                              <a:gd name="T45" fmla="*/ T44 w 19"/>
                              <a:gd name="T46" fmla="+- 0 1378 1364"/>
                              <a:gd name="T47" fmla="*/ 1378 h 18"/>
                              <a:gd name="T48" fmla="+- 0 9933 9920"/>
                              <a:gd name="T49" fmla="*/ T48 w 19"/>
                              <a:gd name="T50" fmla="+- 0 1380 1364"/>
                              <a:gd name="T51" fmla="*/ 138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3" y="16"/>
                                </a:moveTo>
                                <a:lnTo>
                                  <a:pt x="9" y="17"/>
                                </a:lnTo>
                                <a:lnTo>
                                  <a:pt x="4" y="16"/>
                                </a:lnTo>
                                <a:lnTo>
                                  <a:pt x="2" y="12"/>
                                </a:lnTo>
                                <a:lnTo>
                                  <a:pt x="0" y="8"/>
                                </a:lnTo>
                                <a:lnTo>
                                  <a:pt x="2" y="4"/>
                                </a:lnTo>
                                <a:lnTo>
                                  <a:pt x="6" y="2"/>
                                </a:lnTo>
                                <a:lnTo>
                                  <a:pt x="11" y="0"/>
                                </a:lnTo>
                                <a:lnTo>
                                  <a:pt x="15" y="2"/>
                                </a:lnTo>
                                <a:lnTo>
                                  <a:pt x="17" y="6"/>
                                </a:lnTo>
                                <a:lnTo>
                                  <a:pt x="19" y="10"/>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2" name="Picture 4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913" y="1370"/>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3" name="Freeform 447"/>
                        <wps:cNvSpPr>
                          <a:spLocks/>
                        </wps:cNvSpPr>
                        <wps:spPr bwMode="auto">
                          <a:xfrm>
                            <a:off x="9913" y="1370"/>
                            <a:ext cx="20" cy="18"/>
                          </a:xfrm>
                          <a:custGeom>
                            <a:avLst/>
                            <a:gdLst>
                              <a:gd name="T0" fmla="+- 0 9926 9914"/>
                              <a:gd name="T1" fmla="*/ T0 w 20"/>
                              <a:gd name="T2" fmla="+- 0 1386 1371"/>
                              <a:gd name="T3" fmla="*/ 1386 h 18"/>
                              <a:gd name="T4" fmla="+- 0 9922 9914"/>
                              <a:gd name="T5" fmla="*/ T4 w 20"/>
                              <a:gd name="T6" fmla="+- 0 1388 1371"/>
                              <a:gd name="T7" fmla="*/ 1388 h 18"/>
                              <a:gd name="T8" fmla="+- 0 9917 9914"/>
                              <a:gd name="T9" fmla="*/ T8 w 20"/>
                              <a:gd name="T10" fmla="+- 0 1387 1371"/>
                              <a:gd name="T11" fmla="*/ 1387 h 18"/>
                              <a:gd name="T12" fmla="+- 0 9916 9914"/>
                              <a:gd name="T13" fmla="*/ T12 w 20"/>
                              <a:gd name="T14" fmla="+- 0 1383 1371"/>
                              <a:gd name="T15" fmla="*/ 1383 h 18"/>
                              <a:gd name="T16" fmla="+- 0 9914 9914"/>
                              <a:gd name="T17" fmla="*/ T16 w 20"/>
                              <a:gd name="T18" fmla="+- 0 1379 1371"/>
                              <a:gd name="T19" fmla="*/ 1379 h 18"/>
                              <a:gd name="T20" fmla="+- 0 9916 9914"/>
                              <a:gd name="T21" fmla="*/ T20 w 20"/>
                              <a:gd name="T22" fmla="+- 0 1374 1371"/>
                              <a:gd name="T23" fmla="*/ 1374 h 18"/>
                              <a:gd name="T24" fmla="+- 0 9920 9914"/>
                              <a:gd name="T25" fmla="*/ T24 w 20"/>
                              <a:gd name="T26" fmla="+- 0 1373 1371"/>
                              <a:gd name="T27" fmla="*/ 1373 h 18"/>
                              <a:gd name="T28" fmla="+- 0 9924 9914"/>
                              <a:gd name="T29" fmla="*/ T28 w 20"/>
                              <a:gd name="T30" fmla="+- 0 1371 1371"/>
                              <a:gd name="T31" fmla="*/ 1371 h 18"/>
                              <a:gd name="T32" fmla="+- 0 9929 9914"/>
                              <a:gd name="T33" fmla="*/ T32 w 20"/>
                              <a:gd name="T34" fmla="+- 0 1373 1371"/>
                              <a:gd name="T35" fmla="*/ 1373 h 18"/>
                              <a:gd name="T36" fmla="+- 0 9931 9914"/>
                              <a:gd name="T37" fmla="*/ T36 w 20"/>
                              <a:gd name="T38" fmla="+- 0 1377 1371"/>
                              <a:gd name="T39" fmla="*/ 1377 h 18"/>
                              <a:gd name="T40" fmla="+- 0 9933 9914"/>
                              <a:gd name="T41" fmla="*/ T40 w 20"/>
                              <a:gd name="T42" fmla="+- 0 1380 1371"/>
                              <a:gd name="T43" fmla="*/ 1380 h 18"/>
                              <a:gd name="T44" fmla="+- 0 9931 9914"/>
                              <a:gd name="T45" fmla="*/ T44 w 20"/>
                              <a:gd name="T46" fmla="+- 0 1385 1371"/>
                              <a:gd name="T47" fmla="*/ 1385 h 18"/>
                              <a:gd name="T48" fmla="+- 0 9926 9914"/>
                              <a:gd name="T49" fmla="*/ T48 w 20"/>
                              <a:gd name="T50" fmla="+- 0 1386 1371"/>
                              <a:gd name="T51" fmla="*/ 1386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2" y="15"/>
                                </a:moveTo>
                                <a:lnTo>
                                  <a:pt x="8" y="17"/>
                                </a:lnTo>
                                <a:lnTo>
                                  <a:pt x="3" y="16"/>
                                </a:lnTo>
                                <a:lnTo>
                                  <a:pt x="2" y="12"/>
                                </a:lnTo>
                                <a:lnTo>
                                  <a:pt x="0" y="8"/>
                                </a:lnTo>
                                <a:lnTo>
                                  <a:pt x="2" y="3"/>
                                </a:lnTo>
                                <a:lnTo>
                                  <a:pt x="6" y="2"/>
                                </a:lnTo>
                                <a:lnTo>
                                  <a:pt x="10" y="0"/>
                                </a:lnTo>
                                <a:lnTo>
                                  <a:pt x="15" y="2"/>
                                </a:lnTo>
                                <a:lnTo>
                                  <a:pt x="17" y="6"/>
                                </a:lnTo>
                                <a:lnTo>
                                  <a:pt x="19" y="9"/>
                                </a:lnTo>
                                <a:lnTo>
                                  <a:pt x="17" y="14"/>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4" name="Picture 4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924" y="1439"/>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5" name="Freeform 449"/>
                        <wps:cNvSpPr>
                          <a:spLocks/>
                        </wps:cNvSpPr>
                        <wps:spPr bwMode="auto">
                          <a:xfrm>
                            <a:off x="9924" y="1439"/>
                            <a:ext cx="19" cy="17"/>
                          </a:xfrm>
                          <a:custGeom>
                            <a:avLst/>
                            <a:gdLst>
                              <a:gd name="T0" fmla="+- 0 9937 9925"/>
                              <a:gd name="T1" fmla="*/ T0 w 19"/>
                              <a:gd name="T2" fmla="+- 0 1455 1440"/>
                              <a:gd name="T3" fmla="*/ 1455 h 17"/>
                              <a:gd name="T4" fmla="+- 0 9933 9925"/>
                              <a:gd name="T5" fmla="*/ T4 w 19"/>
                              <a:gd name="T6" fmla="+- 0 1457 1440"/>
                              <a:gd name="T7" fmla="*/ 1457 h 17"/>
                              <a:gd name="T8" fmla="+- 0 9928 9925"/>
                              <a:gd name="T9" fmla="*/ T8 w 19"/>
                              <a:gd name="T10" fmla="+- 0 1455 1440"/>
                              <a:gd name="T11" fmla="*/ 1455 h 17"/>
                              <a:gd name="T12" fmla="+- 0 9926 9925"/>
                              <a:gd name="T13" fmla="*/ T12 w 19"/>
                              <a:gd name="T14" fmla="+- 0 1451 1440"/>
                              <a:gd name="T15" fmla="*/ 1451 h 17"/>
                              <a:gd name="T16" fmla="+- 0 9925 9925"/>
                              <a:gd name="T17" fmla="*/ T16 w 19"/>
                              <a:gd name="T18" fmla="+- 0 1448 1440"/>
                              <a:gd name="T19" fmla="*/ 1448 h 17"/>
                              <a:gd name="T20" fmla="+- 0 9926 9925"/>
                              <a:gd name="T21" fmla="*/ T20 w 19"/>
                              <a:gd name="T22" fmla="+- 0 1443 1440"/>
                              <a:gd name="T23" fmla="*/ 1443 h 17"/>
                              <a:gd name="T24" fmla="+- 0 9930 9925"/>
                              <a:gd name="T25" fmla="*/ T24 w 19"/>
                              <a:gd name="T26" fmla="+- 0 1442 1440"/>
                              <a:gd name="T27" fmla="*/ 1442 h 17"/>
                              <a:gd name="T28" fmla="+- 0 9935 9925"/>
                              <a:gd name="T29" fmla="*/ T28 w 19"/>
                              <a:gd name="T30" fmla="+- 0 1440 1440"/>
                              <a:gd name="T31" fmla="*/ 1440 h 17"/>
                              <a:gd name="T32" fmla="+- 0 9939 9925"/>
                              <a:gd name="T33" fmla="*/ T32 w 19"/>
                              <a:gd name="T34" fmla="+- 0 1442 1440"/>
                              <a:gd name="T35" fmla="*/ 1442 h 17"/>
                              <a:gd name="T36" fmla="+- 0 9941 9925"/>
                              <a:gd name="T37" fmla="*/ T36 w 19"/>
                              <a:gd name="T38" fmla="+- 0 1445 1440"/>
                              <a:gd name="T39" fmla="*/ 1445 h 17"/>
                              <a:gd name="T40" fmla="+- 0 9943 9925"/>
                              <a:gd name="T41" fmla="*/ T40 w 19"/>
                              <a:gd name="T42" fmla="+- 0 1449 1440"/>
                              <a:gd name="T43" fmla="*/ 1449 h 17"/>
                              <a:gd name="T44" fmla="+- 0 9941 9925"/>
                              <a:gd name="T45" fmla="*/ T44 w 19"/>
                              <a:gd name="T46" fmla="+- 0 1454 1440"/>
                              <a:gd name="T47" fmla="*/ 1454 h 17"/>
                              <a:gd name="T48" fmla="+- 0 9937 9925"/>
                              <a:gd name="T49" fmla="*/ T48 w 19"/>
                              <a:gd name="T50" fmla="+- 0 1455 1440"/>
                              <a:gd name="T51" fmla="*/ 1455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2" y="15"/>
                                </a:moveTo>
                                <a:lnTo>
                                  <a:pt x="8" y="17"/>
                                </a:lnTo>
                                <a:lnTo>
                                  <a:pt x="3" y="15"/>
                                </a:lnTo>
                                <a:lnTo>
                                  <a:pt x="1" y="11"/>
                                </a:lnTo>
                                <a:lnTo>
                                  <a:pt x="0" y="8"/>
                                </a:lnTo>
                                <a:lnTo>
                                  <a:pt x="1" y="3"/>
                                </a:lnTo>
                                <a:lnTo>
                                  <a:pt x="5" y="2"/>
                                </a:lnTo>
                                <a:lnTo>
                                  <a:pt x="10" y="0"/>
                                </a:lnTo>
                                <a:lnTo>
                                  <a:pt x="14" y="2"/>
                                </a:lnTo>
                                <a:lnTo>
                                  <a:pt x="16" y="5"/>
                                </a:lnTo>
                                <a:lnTo>
                                  <a:pt x="18" y="9"/>
                                </a:lnTo>
                                <a:lnTo>
                                  <a:pt x="16" y="14"/>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6" name="Picture 45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942" y="1442"/>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7" name="Freeform 451"/>
                        <wps:cNvSpPr>
                          <a:spLocks/>
                        </wps:cNvSpPr>
                        <wps:spPr bwMode="auto">
                          <a:xfrm>
                            <a:off x="9942" y="1442"/>
                            <a:ext cx="19" cy="17"/>
                          </a:xfrm>
                          <a:custGeom>
                            <a:avLst/>
                            <a:gdLst>
                              <a:gd name="T0" fmla="+- 0 9954 9942"/>
                              <a:gd name="T1" fmla="*/ T0 w 19"/>
                              <a:gd name="T2" fmla="+- 0 1458 1443"/>
                              <a:gd name="T3" fmla="*/ 1458 h 17"/>
                              <a:gd name="T4" fmla="+- 0 9951 9942"/>
                              <a:gd name="T5" fmla="*/ T4 w 19"/>
                              <a:gd name="T6" fmla="+- 0 1460 1443"/>
                              <a:gd name="T7" fmla="*/ 1460 h 17"/>
                              <a:gd name="T8" fmla="+- 0 9946 9942"/>
                              <a:gd name="T9" fmla="*/ T8 w 19"/>
                              <a:gd name="T10" fmla="+- 0 1458 1443"/>
                              <a:gd name="T11" fmla="*/ 1458 h 17"/>
                              <a:gd name="T12" fmla="+- 0 9944 9942"/>
                              <a:gd name="T13" fmla="*/ T12 w 19"/>
                              <a:gd name="T14" fmla="+- 0 1454 1443"/>
                              <a:gd name="T15" fmla="*/ 1454 h 17"/>
                              <a:gd name="T16" fmla="+- 0 9942 9942"/>
                              <a:gd name="T17" fmla="*/ T16 w 19"/>
                              <a:gd name="T18" fmla="+- 0 1451 1443"/>
                              <a:gd name="T19" fmla="*/ 1451 h 17"/>
                              <a:gd name="T20" fmla="+- 0 9944 9942"/>
                              <a:gd name="T21" fmla="*/ T20 w 19"/>
                              <a:gd name="T22" fmla="+- 0 1446 1443"/>
                              <a:gd name="T23" fmla="*/ 1446 h 17"/>
                              <a:gd name="T24" fmla="+- 0 9948 9942"/>
                              <a:gd name="T25" fmla="*/ T24 w 19"/>
                              <a:gd name="T26" fmla="+- 0 1444 1443"/>
                              <a:gd name="T27" fmla="*/ 1444 h 17"/>
                              <a:gd name="T28" fmla="+- 0 9952 9942"/>
                              <a:gd name="T29" fmla="*/ T28 w 19"/>
                              <a:gd name="T30" fmla="+- 0 1443 1443"/>
                              <a:gd name="T31" fmla="*/ 1443 h 17"/>
                              <a:gd name="T32" fmla="+- 0 9957 9942"/>
                              <a:gd name="T33" fmla="*/ T32 w 19"/>
                              <a:gd name="T34" fmla="+- 0 1445 1443"/>
                              <a:gd name="T35" fmla="*/ 1445 h 17"/>
                              <a:gd name="T36" fmla="+- 0 9959 9942"/>
                              <a:gd name="T37" fmla="*/ T36 w 19"/>
                              <a:gd name="T38" fmla="+- 0 1448 1443"/>
                              <a:gd name="T39" fmla="*/ 1448 h 17"/>
                              <a:gd name="T40" fmla="+- 0 9961 9942"/>
                              <a:gd name="T41" fmla="*/ T40 w 19"/>
                              <a:gd name="T42" fmla="+- 0 1452 1443"/>
                              <a:gd name="T43" fmla="*/ 1452 h 17"/>
                              <a:gd name="T44" fmla="+- 0 9959 9942"/>
                              <a:gd name="T45" fmla="*/ T44 w 19"/>
                              <a:gd name="T46" fmla="+- 0 1457 1443"/>
                              <a:gd name="T47" fmla="*/ 1457 h 17"/>
                              <a:gd name="T48" fmla="+- 0 9954 9942"/>
                              <a:gd name="T49" fmla="*/ T48 w 19"/>
                              <a:gd name="T50" fmla="+- 0 1458 1443"/>
                              <a:gd name="T51" fmla="*/ 1458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2" y="15"/>
                                </a:moveTo>
                                <a:lnTo>
                                  <a:pt x="9" y="17"/>
                                </a:lnTo>
                                <a:lnTo>
                                  <a:pt x="4" y="15"/>
                                </a:lnTo>
                                <a:lnTo>
                                  <a:pt x="2" y="11"/>
                                </a:lnTo>
                                <a:lnTo>
                                  <a:pt x="0" y="8"/>
                                </a:lnTo>
                                <a:lnTo>
                                  <a:pt x="2" y="3"/>
                                </a:lnTo>
                                <a:lnTo>
                                  <a:pt x="6" y="1"/>
                                </a:lnTo>
                                <a:lnTo>
                                  <a:pt x="10" y="0"/>
                                </a:lnTo>
                                <a:lnTo>
                                  <a:pt x="15" y="2"/>
                                </a:lnTo>
                                <a:lnTo>
                                  <a:pt x="17" y="5"/>
                                </a:lnTo>
                                <a:lnTo>
                                  <a:pt x="19" y="9"/>
                                </a:lnTo>
                                <a:lnTo>
                                  <a:pt x="17" y="14"/>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8" name="Picture 4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935" y="1474"/>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9" name="Freeform 453"/>
                        <wps:cNvSpPr>
                          <a:spLocks/>
                        </wps:cNvSpPr>
                        <wps:spPr bwMode="auto">
                          <a:xfrm>
                            <a:off x="9935" y="1474"/>
                            <a:ext cx="20" cy="18"/>
                          </a:xfrm>
                          <a:custGeom>
                            <a:avLst/>
                            <a:gdLst>
                              <a:gd name="T0" fmla="+- 0 9949 9936"/>
                              <a:gd name="T1" fmla="*/ T0 w 20"/>
                              <a:gd name="T2" fmla="+- 0 1490 1474"/>
                              <a:gd name="T3" fmla="*/ 1490 h 18"/>
                              <a:gd name="T4" fmla="+- 0 9945 9936"/>
                              <a:gd name="T5" fmla="*/ T4 w 20"/>
                              <a:gd name="T6" fmla="+- 0 1492 1474"/>
                              <a:gd name="T7" fmla="*/ 1492 h 18"/>
                              <a:gd name="T8" fmla="+- 0 9940 9936"/>
                              <a:gd name="T9" fmla="*/ T8 w 20"/>
                              <a:gd name="T10" fmla="+- 0 1490 1474"/>
                              <a:gd name="T11" fmla="*/ 1490 h 18"/>
                              <a:gd name="T12" fmla="+- 0 9938 9936"/>
                              <a:gd name="T13" fmla="*/ T12 w 20"/>
                              <a:gd name="T14" fmla="+- 0 1486 1474"/>
                              <a:gd name="T15" fmla="*/ 1486 h 18"/>
                              <a:gd name="T16" fmla="+- 0 9936 9936"/>
                              <a:gd name="T17" fmla="*/ T16 w 20"/>
                              <a:gd name="T18" fmla="+- 0 1482 1474"/>
                              <a:gd name="T19" fmla="*/ 1482 h 18"/>
                              <a:gd name="T20" fmla="+- 0 9938 9936"/>
                              <a:gd name="T21" fmla="*/ T20 w 20"/>
                              <a:gd name="T22" fmla="+- 0 1478 1474"/>
                              <a:gd name="T23" fmla="*/ 1478 h 18"/>
                              <a:gd name="T24" fmla="+- 0 9942 9936"/>
                              <a:gd name="T25" fmla="*/ T24 w 20"/>
                              <a:gd name="T26" fmla="+- 0 1476 1474"/>
                              <a:gd name="T27" fmla="*/ 1476 h 18"/>
                              <a:gd name="T28" fmla="+- 0 9946 9936"/>
                              <a:gd name="T29" fmla="*/ T28 w 20"/>
                              <a:gd name="T30" fmla="+- 0 1474 1474"/>
                              <a:gd name="T31" fmla="*/ 1474 h 18"/>
                              <a:gd name="T32" fmla="+- 0 9951 9936"/>
                              <a:gd name="T33" fmla="*/ T32 w 20"/>
                              <a:gd name="T34" fmla="+- 0 1476 1474"/>
                              <a:gd name="T35" fmla="*/ 1476 h 18"/>
                              <a:gd name="T36" fmla="+- 0 9953 9936"/>
                              <a:gd name="T37" fmla="*/ T36 w 20"/>
                              <a:gd name="T38" fmla="+- 0 1480 1474"/>
                              <a:gd name="T39" fmla="*/ 1480 h 18"/>
                              <a:gd name="T40" fmla="+- 0 9955 9936"/>
                              <a:gd name="T41" fmla="*/ T40 w 20"/>
                              <a:gd name="T42" fmla="+- 0 1484 1474"/>
                              <a:gd name="T43" fmla="*/ 1484 h 18"/>
                              <a:gd name="T44" fmla="+- 0 9953 9936"/>
                              <a:gd name="T45" fmla="*/ T44 w 20"/>
                              <a:gd name="T46" fmla="+- 0 1488 1474"/>
                              <a:gd name="T47" fmla="*/ 1488 h 18"/>
                              <a:gd name="T48" fmla="+- 0 9949 9936"/>
                              <a:gd name="T49" fmla="*/ T48 w 20"/>
                              <a:gd name="T50" fmla="+- 0 1490 1474"/>
                              <a:gd name="T51" fmla="*/ 149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6"/>
                                </a:moveTo>
                                <a:lnTo>
                                  <a:pt x="9" y="18"/>
                                </a:lnTo>
                                <a:lnTo>
                                  <a:pt x="4" y="16"/>
                                </a:lnTo>
                                <a:lnTo>
                                  <a:pt x="2" y="12"/>
                                </a:lnTo>
                                <a:lnTo>
                                  <a:pt x="0" y="8"/>
                                </a:lnTo>
                                <a:lnTo>
                                  <a:pt x="2" y="4"/>
                                </a:lnTo>
                                <a:lnTo>
                                  <a:pt x="6" y="2"/>
                                </a:lnTo>
                                <a:lnTo>
                                  <a:pt x="10" y="0"/>
                                </a:lnTo>
                                <a:lnTo>
                                  <a:pt x="15" y="2"/>
                                </a:lnTo>
                                <a:lnTo>
                                  <a:pt x="17" y="6"/>
                                </a:lnTo>
                                <a:lnTo>
                                  <a:pt x="19" y="10"/>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0" name="Picture 45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9938" y="1489"/>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1" name="Freeform 455"/>
                        <wps:cNvSpPr>
                          <a:spLocks/>
                        </wps:cNvSpPr>
                        <wps:spPr bwMode="auto">
                          <a:xfrm>
                            <a:off x="9938" y="1489"/>
                            <a:ext cx="19" cy="17"/>
                          </a:xfrm>
                          <a:custGeom>
                            <a:avLst/>
                            <a:gdLst>
                              <a:gd name="T0" fmla="+- 0 9951 9938"/>
                              <a:gd name="T1" fmla="*/ T0 w 19"/>
                              <a:gd name="T2" fmla="+- 0 1505 1490"/>
                              <a:gd name="T3" fmla="*/ 1505 h 17"/>
                              <a:gd name="T4" fmla="+- 0 9947 9938"/>
                              <a:gd name="T5" fmla="*/ T4 w 19"/>
                              <a:gd name="T6" fmla="+- 0 1507 1490"/>
                              <a:gd name="T7" fmla="*/ 1507 h 17"/>
                              <a:gd name="T8" fmla="+- 0 9942 9938"/>
                              <a:gd name="T9" fmla="*/ T8 w 19"/>
                              <a:gd name="T10" fmla="+- 0 1505 1490"/>
                              <a:gd name="T11" fmla="*/ 1505 h 17"/>
                              <a:gd name="T12" fmla="+- 0 9940 9938"/>
                              <a:gd name="T13" fmla="*/ T12 w 19"/>
                              <a:gd name="T14" fmla="+- 0 1501 1490"/>
                              <a:gd name="T15" fmla="*/ 1501 h 17"/>
                              <a:gd name="T16" fmla="+- 0 9938 9938"/>
                              <a:gd name="T17" fmla="*/ T16 w 19"/>
                              <a:gd name="T18" fmla="+- 0 1497 1490"/>
                              <a:gd name="T19" fmla="*/ 1497 h 17"/>
                              <a:gd name="T20" fmla="+- 0 9941 9938"/>
                              <a:gd name="T21" fmla="*/ T20 w 19"/>
                              <a:gd name="T22" fmla="+- 0 1493 1490"/>
                              <a:gd name="T23" fmla="*/ 1493 h 17"/>
                              <a:gd name="T24" fmla="+- 0 9945 9938"/>
                              <a:gd name="T25" fmla="*/ T24 w 19"/>
                              <a:gd name="T26" fmla="+- 0 1491 1490"/>
                              <a:gd name="T27" fmla="*/ 1491 h 17"/>
                              <a:gd name="T28" fmla="+- 0 9949 9938"/>
                              <a:gd name="T29" fmla="*/ T28 w 19"/>
                              <a:gd name="T30" fmla="+- 0 1490 1490"/>
                              <a:gd name="T31" fmla="*/ 1490 h 17"/>
                              <a:gd name="T32" fmla="+- 0 9953 9938"/>
                              <a:gd name="T33" fmla="*/ T32 w 19"/>
                              <a:gd name="T34" fmla="+- 0 1491 1490"/>
                              <a:gd name="T35" fmla="*/ 1491 h 17"/>
                              <a:gd name="T36" fmla="+- 0 9955 9938"/>
                              <a:gd name="T37" fmla="*/ T36 w 19"/>
                              <a:gd name="T38" fmla="+- 0 1495 1490"/>
                              <a:gd name="T39" fmla="*/ 1495 h 17"/>
                              <a:gd name="T40" fmla="+- 0 9957 9938"/>
                              <a:gd name="T41" fmla="*/ T40 w 19"/>
                              <a:gd name="T42" fmla="+- 0 1499 1490"/>
                              <a:gd name="T43" fmla="*/ 1499 h 17"/>
                              <a:gd name="T44" fmla="+- 0 9955 9938"/>
                              <a:gd name="T45" fmla="*/ T44 w 19"/>
                              <a:gd name="T46" fmla="+- 0 1503 1490"/>
                              <a:gd name="T47" fmla="*/ 1503 h 17"/>
                              <a:gd name="T48" fmla="+- 0 9951 9938"/>
                              <a:gd name="T49" fmla="*/ T48 w 19"/>
                              <a:gd name="T50" fmla="+- 0 1505 1490"/>
                              <a:gd name="T51" fmla="*/ 1505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3" y="15"/>
                                </a:moveTo>
                                <a:lnTo>
                                  <a:pt x="9" y="17"/>
                                </a:lnTo>
                                <a:lnTo>
                                  <a:pt x="4" y="15"/>
                                </a:lnTo>
                                <a:lnTo>
                                  <a:pt x="2" y="11"/>
                                </a:lnTo>
                                <a:lnTo>
                                  <a:pt x="0" y="7"/>
                                </a:lnTo>
                                <a:lnTo>
                                  <a:pt x="3" y="3"/>
                                </a:lnTo>
                                <a:lnTo>
                                  <a:pt x="7" y="1"/>
                                </a:lnTo>
                                <a:lnTo>
                                  <a:pt x="11" y="0"/>
                                </a:lnTo>
                                <a:lnTo>
                                  <a:pt x="15" y="1"/>
                                </a:lnTo>
                                <a:lnTo>
                                  <a:pt x="17" y="5"/>
                                </a:lnTo>
                                <a:lnTo>
                                  <a:pt x="19" y="9"/>
                                </a:lnTo>
                                <a:lnTo>
                                  <a:pt x="17" y="13"/>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45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949" y="1499"/>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3" name="Freeform 457"/>
                        <wps:cNvSpPr>
                          <a:spLocks/>
                        </wps:cNvSpPr>
                        <wps:spPr bwMode="auto">
                          <a:xfrm>
                            <a:off x="9949" y="1499"/>
                            <a:ext cx="19" cy="18"/>
                          </a:xfrm>
                          <a:custGeom>
                            <a:avLst/>
                            <a:gdLst>
                              <a:gd name="T0" fmla="+- 0 9962 9950"/>
                              <a:gd name="T1" fmla="*/ T0 w 19"/>
                              <a:gd name="T2" fmla="+- 0 1515 1500"/>
                              <a:gd name="T3" fmla="*/ 1515 h 18"/>
                              <a:gd name="T4" fmla="+- 0 9958 9950"/>
                              <a:gd name="T5" fmla="*/ T4 w 19"/>
                              <a:gd name="T6" fmla="+- 0 1517 1500"/>
                              <a:gd name="T7" fmla="*/ 1517 h 18"/>
                              <a:gd name="T8" fmla="+- 0 9953 9950"/>
                              <a:gd name="T9" fmla="*/ T8 w 19"/>
                              <a:gd name="T10" fmla="+- 0 1515 1500"/>
                              <a:gd name="T11" fmla="*/ 1515 h 18"/>
                              <a:gd name="T12" fmla="+- 0 9951 9950"/>
                              <a:gd name="T13" fmla="*/ T12 w 19"/>
                              <a:gd name="T14" fmla="+- 0 1511 1500"/>
                              <a:gd name="T15" fmla="*/ 1511 h 18"/>
                              <a:gd name="T16" fmla="+- 0 9950 9950"/>
                              <a:gd name="T17" fmla="*/ T16 w 19"/>
                              <a:gd name="T18" fmla="+- 0 1507 1500"/>
                              <a:gd name="T19" fmla="*/ 1507 h 18"/>
                              <a:gd name="T20" fmla="+- 0 9952 9950"/>
                              <a:gd name="T21" fmla="*/ T20 w 19"/>
                              <a:gd name="T22" fmla="+- 0 1503 1500"/>
                              <a:gd name="T23" fmla="*/ 1503 h 18"/>
                              <a:gd name="T24" fmla="+- 0 9955 9950"/>
                              <a:gd name="T25" fmla="*/ T24 w 19"/>
                              <a:gd name="T26" fmla="+- 0 1501 1500"/>
                              <a:gd name="T27" fmla="*/ 1501 h 18"/>
                              <a:gd name="T28" fmla="+- 0 9960 9950"/>
                              <a:gd name="T29" fmla="*/ T28 w 19"/>
                              <a:gd name="T30" fmla="+- 0 1500 1500"/>
                              <a:gd name="T31" fmla="*/ 1500 h 18"/>
                              <a:gd name="T32" fmla="+- 0 9965 9950"/>
                              <a:gd name="T33" fmla="*/ T32 w 19"/>
                              <a:gd name="T34" fmla="+- 0 1501 1500"/>
                              <a:gd name="T35" fmla="*/ 1501 h 18"/>
                              <a:gd name="T36" fmla="+- 0 9966 9950"/>
                              <a:gd name="T37" fmla="*/ T36 w 19"/>
                              <a:gd name="T38" fmla="+- 0 1505 1500"/>
                              <a:gd name="T39" fmla="*/ 1505 h 18"/>
                              <a:gd name="T40" fmla="+- 0 9968 9950"/>
                              <a:gd name="T41" fmla="*/ T40 w 19"/>
                              <a:gd name="T42" fmla="+- 0 1509 1500"/>
                              <a:gd name="T43" fmla="*/ 1509 h 18"/>
                              <a:gd name="T44" fmla="+- 0 9966 9950"/>
                              <a:gd name="T45" fmla="*/ T44 w 19"/>
                              <a:gd name="T46" fmla="+- 0 1514 1500"/>
                              <a:gd name="T47" fmla="*/ 1514 h 18"/>
                              <a:gd name="T48" fmla="+- 0 9962 9950"/>
                              <a:gd name="T49" fmla="*/ T48 w 19"/>
                              <a:gd name="T50" fmla="+- 0 1515 1500"/>
                              <a:gd name="T51" fmla="*/ 151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2" y="15"/>
                                </a:moveTo>
                                <a:lnTo>
                                  <a:pt x="8" y="17"/>
                                </a:lnTo>
                                <a:lnTo>
                                  <a:pt x="3" y="15"/>
                                </a:lnTo>
                                <a:lnTo>
                                  <a:pt x="1" y="11"/>
                                </a:lnTo>
                                <a:lnTo>
                                  <a:pt x="0" y="7"/>
                                </a:lnTo>
                                <a:lnTo>
                                  <a:pt x="2" y="3"/>
                                </a:lnTo>
                                <a:lnTo>
                                  <a:pt x="5" y="1"/>
                                </a:lnTo>
                                <a:lnTo>
                                  <a:pt x="10" y="0"/>
                                </a:lnTo>
                                <a:lnTo>
                                  <a:pt x="15" y="1"/>
                                </a:lnTo>
                                <a:lnTo>
                                  <a:pt x="16" y="5"/>
                                </a:lnTo>
                                <a:lnTo>
                                  <a:pt x="18" y="9"/>
                                </a:lnTo>
                                <a:lnTo>
                                  <a:pt x="16" y="14"/>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4" name="Picture 45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9955" y="1511"/>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 name="Freeform 459"/>
                        <wps:cNvSpPr>
                          <a:spLocks/>
                        </wps:cNvSpPr>
                        <wps:spPr bwMode="auto">
                          <a:xfrm>
                            <a:off x="9955" y="1511"/>
                            <a:ext cx="19" cy="17"/>
                          </a:xfrm>
                          <a:custGeom>
                            <a:avLst/>
                            <a:gdLst>
                              <a:gd name="T0" fmla="+- 0 9968 9955"/>
                              <a:gd name="T1" fmla="*/ T0 w 19"/>
                              <a:gd name="T2" fmla="+- 0 1527 1512"/>
                              <a:gd name="T3" fmla="*/ 1527 h 17"/>
                              <a:gd name="T4" fmla="+- 0 9964 9955"/>
                              <a:gd name="T5" fmla="*/ T4 w 19"/>
                              <a:gd name="T6" fmla="+- 0 1529 1512"/>
                              <a:gd name="T7" fmla="*/ 1529 h 17"/>
                              <a:gd name="T8" fmla="+- 0 9959 9955"/>
                              <a:gd name="T9" fmla="*/ T8 w 19"/>
                              <a:gd name="T10" fmla="+- 0 1527 1512"/>
                              <a:gd name="T11" fmla="*/ 1527 h 17"/>
                              <a:gd name="T12" fmla="+- 0 9957 9955"/>
                              <a:gd name="T13" fmla="*/ T12 w 19"/>
                              <a:gd name="T14" fmla="+- 0 1524 1512"/>
                              <a:gd name="T15" fmla="*/ 1524 h 17"/>
                              <a:gd name="T16" fmla="+- 0 9955 9955"/>
                              <a:gd name="T17" fmla="*/ T16 w 19"/>
                              <a:gd name="T18" fmla="+- 0 1520 1512"/>
                              <a:gd name="T19" fmla="*/ 1520 h 17"/>
                              <a:gd name="T20" fmla="+- 0 9957 9955"/>
                              <a:gd name="T21" fmla="*/ T20 w 19"/>
                              <a:gd name="T22" fmla="+- 0 1515 1512"/>
                              <a:gd name="T23" fmla="*/ 1515 h 17"/>
                              <a:gd name="T24" fmla="+- 0 9961 9955"/>
                              <a:gd name="T25" fmla="*/ T24 w 19"/>
                              <a:gd name="T26" fmla="+- 0 1514 1512"/>
                              <a:gd name="T27" fmla="*/ 1514 h 17"/>
                              <a:gd name="T28" fmla="+- 0 9965 9955"/>
                              <a:gd name="T29" fmla="*/ T28 w 19"/>
                              <a:gd name="T30" fmla="+- 0 1512 1512"/>
                              <a:gd name="T31" fmla="*/ 1512 h 17"/>
                              <a:gd name="T32" fmla="+- 0 9970 9955"/>
                              <a:gd name="T33" fmla="*/ T32 w 19"/>
                              <a:gd name="T34" fmla="+- 0 1514 1512"/>
                              <a:gd name="T35" fmla="*/ 1514 h 17"/>
                              <a:gd name="T36" fmla="+- 0 9972 9955"/>
                              <a:gd name="T37" fmla="*/ T36 w 19"/>
                              <a:gd name="T38" fmla="+- 0 1518 1512"/>
                              <a:gd name="T39" fmla="*/ 1518 h 17"/>
                              <a:gd name="T40" fmla="+- 0 9974 9955"/>
                              <a:gd name="T41" fmla="*/ T40 w 19"/>
                              <a:gd name="T42" fmla="+- 0 1521 1512"/>
                              <a:gd name="T43" fmla="*/ 1521 h 17"/>
                              <a:gd name="T44" fmla="+- 0 9972 9955"/>
                              <a:gd name="T45" fmla="*/ T44 w 19"/>
                              <a:gd name="T46" fmla="+- 0 1526 1512"/>
                              <a:gd name="T47" fmla="*/ 1526 h 17"/>
                              <a:gd name="T48" fmla="+- 0 9968 9955"/>
                              <a:gd name="T49" fmla="*/ T48 w 19"/>
                              <a:gd name="T50" fmla="+- 0 1527 1512"/>
                              <a:gd name="T51" fmla="*/ 1527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3" y="15"/>
                                </a:moveTo>
                                <a:lnTo>
                                  <a:pt x="9" y="17"/>
                                </a:lnTo>
                                <a:lnTo>
                                  <a:pt x="4" y="15"/>
                                </a:lnTo>
                                <a:lnTo>
                                  <a:pt x="2" y="12"/>
                                </a:lnTo>
                                <a:lnTo>
                                  <a:pt x="0" y="8"/>
                                </a:lnTo>
                                <a:lnTo>
                                  <a:pt x="2" y="3"/>
                                </a:lnTo>
                                <a:lnTo>
                                  <a:pt x="6" y="2"/>
                                </a:lnTo>
                                <a:lnTo>
                                  <a:pt x="10" y="0"/>
                                </a:lnTo>
                                <a:lnTo>
                                  <a:pt x="15" y="2"/>
                                </a:lnTo>
                                <a:lnTo>
                                  <a:pt x="17" y="6"/>
                                </a:lnTo>
                                <a:lnTo>
                                  <a:pt x="19" y="9"/>
                                </a:lnTo>
                                <a:lnTo>
                                  <a:pt x="17" y="14"/>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4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945" y="1565"/>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7" name="Freeform 461"/>
                        <wps:cNvSpPr>
                          <a:spLocks/>
                        </wps:cNvSpPr>
                        <wps:spPr bwMode="auto">
                          <a:xfrm>
                            <a:off x="9945" y="1565"/>
                            <a:ext cx="20" cy="18"/>
                          </a:xfrm>
                          <a:custGeom>
                            <a:avLst/>
                            <a:gdLst>
                              <a:gd name="T0" fmla="+- 0 9958 9946"/>
                              <a:gd name="T1" fmla="*/ T0 w 20"/>
                              <a:gd name="T2" fmla="+- 0 1581 1565"/>
                              <a:gd name="T3" fmla="*/ 1581 h 18"/>
                              <a:gd name="T4" fmla="+- 0 9954 9946"/>
                              <a:gd name="T5" fmla="*/ T4 w 20"/>
                              <a:gd name="T6" fmla="+- 0 1582 1565"/>
                              <a:gd name="T7" fmla="*/ 1582 h 18"/>
                              <a:gd name="T8" fmla="+- 0 9949 9946"/>
                              <a:gd name="T9" fmla="*/ T8 w 20"/>
                              <a:gd name="T10" fmla="+- 0 1581 1565"/>
                              <a:gd name="T11" fmla="*/ 1581 h 18"/>
                              <a:gd name="T12" fmla="+- 0 9948 9946"/>
                              <a:gd name="T13" fmla="*/ T12 w 20"/>
                              <a:gd name="T14" fmla="+- 0 1577 1565"/>
                              <a:gd name="T15" fmla="*/ 1577 h 18"/>
                              <a:gd name="T16" fmla="+- 0 9946 9946"/>
                              <a:gd name="T17" fmla="*/ T16 w 20"/>
                              <a:gd name="T18" fmla="+- 0 1573 1565"/>
                              <a:gd name="T19" fmla="*/ 1573 h 18"/>
                              <a:gd name="T20" fmla="+- 0 9948 9946"/>
                              <a:gd name="T21" fmla="*/ T20 w 20"/>
                              <a:gd name="T22" fmla="+- 0 1569 1565"/>
                              <a:gd name="T23" fmla="*/ 1569 h 18"/>
                              <a:gd name="T24" fmla="+- 0 9952 9946"/>
                              <a:gd name="T25" fmla="*/ T24 w 20"/>
                              <a:gd name="T26" fmla="+- 0 1567 1565"/>
                              <a:gd name="T27" fmla="*/ 1567 h 18"/>
                              <a:gd name="T28" fmla="+- 0 9956 9946"/>
                              <a:gd name="T29" fmla="*/ T28 w 20"/>
                              <a:gd name="T30" fmla="+- 0 1565 1565"/>
                              <a:gd name="T31" fmla="*/ 1565 h 18"/>
                              <a:gd name="T32" fmla="+- 0 9961 9946"/>
                              <a:gd name="T33" fmla="*/ T32 w 20"/>
                              <a:gd name="T34" fmla="+- 0 1567 1565"/>
                              <a:gd name="T35" fmla="*/ 1567 h 18"/>
                              <a:gd name="T36" fmla="+- 0 9963 9946"/>
                              <a:gd name="T37" fmla="*/ T36 w 20"/>
                              <a:gd name="T38" fmla="+- 0 1571 1565"/>
                              <a:gd name="T39" fmla="*/ 1571 h 18"/>
                              <a:gd name="T40" fmla="+- 0 9965 9946"/>
                              <a:gd name="T41" fmla="*/ T40 w 20"/>
                              <a:gd name="T42" fmla="+- 0 1575 1565"/>
                              <a:gd name="T43" fmla="*/ 1575 h 18"/>
                              <a:gd name="T44" fmla="+- 0 9963 9946"/>
                              <a:gd name="T45" fmla="*/ T44 w 20"/>
                              <a:gd name="T46" fmla="+- 0 1579 1565"/>
                              <a:gd name="T47" fmla="*/ 1579 h 18"/>
                              <a:gd name="T48" fmla="+- 0 9958 9946"/>
                              <a:gd name="T49" fmla="*/ T48 w 20"/>
                              <a:gd name="T50" fmla="+- 0 1581 1565"/>
                              <a:gd name="T51" fmla="*/ 1581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2" y="16"/>
                                </a:moveTo>
                                <a:lnTo>
                                  <a:pt x="8" y="17"/>
                                </a:lnTo>
                                <a:lnTo>
                                  <a:pt x="3" y="16"/>
                                </a:lnTo>
                                <a:lnTo>
                                  <a:pt x="2" y="12"/>
                                </a:lnTo>
                                <a:lnTo>
                                  <a:pt x="0" y="8"/>
                                </a:lnTo>
                                <a:lnTo>
                                  <a:pt x="2" y="4"/>
                                </a:lnTo>
                                <a:lnTo>
                                  <a:pt x="6" y="2"/>
                                </a:lnTo>
                                <a:lnTo>
                                  <a:pt x="10" y="0"/>
                                </a:lnTo>
                                <a:lnTo>
                                  <a:pt x="15" y="2"/>
                                </a:lnTo>
                                <a:lnTo>
                                  <a:pt x="17" y="6"/>
                                </a:lnTo>
                                <a:lnTo>
                                  <a:pt x="19" y="10"/>
                                </a:lnTo>
                                <a:lnTo>
                                  <a:pt x="17" y="14"/>
                                </a:lnTo>
                                <a:lnTo>
                                  <a:pt x="12"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8" name="Picture 46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951" y="1574"/>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9" name="Freeform 463"/>
                        <wps:cNvSpPr>
                          <a:spLocks/>
                        </wps:cNvSpPr>
                        <wps:spPr bwMode="auto">
                          <a:xfrm>
                            <a:off x="9951" y="1574"/>
                            <a:ext cx="19" cy="18"/>
                          </a:xfrm>
                          <a:custGeom>
                            <a:avLst/>
                            <a:gdLst>
                              <a:gd name="T0" fmla="+- 0 9964 9952"/>
                              <a:gd name="T1" fmla="*/ T0 w 19"/>
                              <a:gd name="T2" fmla="+- 0 1590 1575"/>
                              <a:gd name="T3" fmla="*/ 1590 h 18"/>
                              <a:gd name="T4" fmla="+- 0 9960 9952"/>
                              <a:gd name="T5" fmla="*/ T4 w 19"/>
                              <a:gd name="T6" fmla="+- 0 1592 1575"/>
                              <a:gd name="T7" fmla="*/ 1592 h 18"/>
                              <a:gd name="T8" fmla="+- 0 9955 9952"/>
                              <a:gd name="T9" fmla="*/ T8 w 19"/>
                              <a:gd name="T10" fmla="+- 0 1590 1575"/>
                              <a:gd name="T11" fmla="*/ 1590 h 18"/>
                              <a:gd name="T12" fmla="+- 0 9954 9952"/>
                              <a:gd name="T13" fmla="*/ T12 w 19"/>
                              <a:gd name="T14" fmla="+- 0 1586 1575"/>
                              <a:gd name="T15" fmla="*/ 1586 h 18"/>
                              <a:gd name="T16" fmla="+- 0 9952 9952"/>
                              <a:gd name="T17" fmla="*/ T16 w 19"/>
                              <a:gd name="T18" fmla="+- 0 1583 1575"/>
                              <a:gd name="T19" fmla="*/ 1583 h 18"/>
                              <a:gd name="T20" fmla="+- 0 9954 9952"/>
                              <a:gd name="T21" fmla="*/ T20 w 19"/>
                              <a:gd name="T22" fmla="+- 0 1578 1575"/>
                              <a:gd name="T23" fmla="*/ 1578 h 18"/>
                              <a:gd name="T24" fmla="+- 0 9958 9952"/>
                              <a:gd name="T25" fmla="*/ T24 w 19"/>
                              <a:gd name="T26" fmla="+- 0 1576 1575"/>
                              <a:gd name="T27" fmla="*/ 1576 h 18"/>
                              <a:gd name="T28" fmla="+- 0 9962 9952"/>
                              <a:gd name="T29" fmla="*/ T28 w 19"/>
                              <a:gd name="T30" fmla="+- 0 1575 1575"/>
                              <a:gd name="T31" fmla="*/ 1575 h 18"/>
                              <a:gd name="T32" fmla="+- 0 9967 9952"/>
                              <a:gd name="T33" fmla="*/ T32 w 19"/>
                              <a:gd name="T34" fmla="+- 0 1577 1575"/>
                              <a:gd name="T35" fmla="*/ 1577 h 18"/>
                              <a:gd name="T36" fmla="+- 0 9969 9952"/>
                              <a:gd name="T37" fmla="*/ T36 w 19"/>
                              <a:gd name="T38" fmla="+- 0 1580 1575"/>
                              <a:gd name="T39" fmla="*/ 1580 h 18"/>
                              <a:gd name="T40" fmla="+- 0 9970 9952"/>
                              <a:gd name="T41" fmla="*/ T40 w 19"/>
                              <a:gd name="T42" fmla="+- 0 1584 1575"/>
                              <a:gd name="T43" fmla="*/ 1584 h 18"/>
                              <a:gd name="T44" fmla="+- 0 9968 9952"/>
                              <a:gd name="T45" fmla="*/ T44 w 19"/>
                              <a:gd name="T46" fmla="+- 0 1588 1575"/>
                              <a:gd name="T47" fmla="*/ 1588 h 18"/>
                              <a:gd name="T48" fmla="+- 0 9964 9952"/>
                              <a:gd name="T49" fmla="*/ T48 w 19"/>
                              <a:gd name="T50" fmla="+- 0 1590 1575"/>
                              <a:gd name="T51" fmla="*/ 159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2" y="15"/>
                                </a:moveTo>
                                <a:lnTo>
                                  <a:pt x="8" y="17"/>
                                </a:lnTo>
                                <a:lnTo>
                                  <a:pt x="3" y="15"/>
                                </a:lnTo>
                                <a:lnTo>
                                  <a:pt x="2" y="11"/>
                                </a:lnTo>
                                <a:lnTo>
                                  <a:pt x="0" y="8"/>
                                </a:lnTo>
                                <a:lnTo>
                                  <a:pt x="2" y="3"/>
                                </a:lnTo>
                                <a:lnTo>
                                  <a:pt x="6" y="1"/>
                                </a:lnTo>
                                <a:lnTo>
                                  <a:pt x="10" y="0"/>
                                </a:lnTo>
                                <a:lnTo>
                                  <a:pt x="15" y="2"/>
                                </a:lnTo>
                                <a:lnTo>
                                  <a:pt x="17" y="5"/>
                                </a:lnTo>
                                <a:lnTo>
                                  <a:pt x="18" y="9"/>
                                </a:lnTo>
                                <a:lnTo>
                                  <a:pt x="16" y="13"/>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0" name="Picture 46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9963" y="1564"/>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 name="Freeform 465"/>
                        <wps:cNvSpPr>
                          <a:spLocks/>
                        </wps:cNvSpPr>
                        <wps:spPr bwMode="auto">
                          <a:xfrm>
                            <a:off x="9963" y="1564"/>
                            <a:ext cx="19" cy="18"/>
                          </a:xfrm>
                          <a:custGeom>
                            <a:avLst/>
                            <a:gdLst>
                              <a:gd name="T0" fmla="+- 0 9975 9963"/>
                              <a:gd name="T1" fmla="*/ T0 w 19"/>
                              <a:gd name="T2" fmla="+- 0 1580 1564"/>
                              <a:gd name="T3" fmla="*/ 1580 h 18"/>
                              <a:gd name="T4" fmla="+- 0 9971 9963"/>
                              <a:gd name="T5" fmla="*/ T4 w 19"/>
                              <a:gd name="T6" fmla="+- 0 1582 1564"/>
                              <a:gd name="T7" fmla="*/ 1582 h 18"/>
                              <a:gd name="T8" fmla="+- 0 9967 9963"/>
                              <a:gd name="T9" fmla="*/ T8 w 19"/>
                              <a:gd name="T10" fmla="+- 0 1580 1564"/>
                              <a:gd name="T11" fmla="*/ 1580 h 18"/>
                              <a:gd name="T12" fmla="+- 0 9965 9963"/>
                              <a:gd name="T13" fmla="*/ T12 w 19"/>
                              <a:gd name="T14" fmla="+- 0 1576 1564"/>
                              <a:gd name="T15" fmla="*/ 1576 h 18"/>
                              <a:gd name="T16" fmla="+- 0 9963 9963"/>
                              <a:gd name="T17" fmla="*/ T16 w 19"/>
                              <a:gd name="T18" fmla="+- 0 1572 1564"/>
                              <a:gd name="T19" fmla="*/ 1572 h 18"/>
                              <a:gd name="T20" fmla="+- 0 9965 9963"/>
                              <a:gd name="T21" fmla="*/ T20 w 19"/>
                              <a:gd name="T22" fmla="+- 0 1568 1564"/>
                              <a:gd name="T23" fmla="*/ 1568 h 18"/>
                              <a:gd name="T24" fmla="+- 0 9969 9963"/>
                              <a:gd name="T25" fmla="*/ T24 w 19"/>
                              <a:gd name="T26" fmla="+- 0 1566 1564"/>
                              <a:gd name="T27" fmla="*/ 1566 h 18"/>
                              <a:gd name="T28" fmla="+- 0 9973 9963"/>
                              <a:gd name="T29" fmla="*/ T28 w 19"/>
                              <a:gd name="T30" fmla="+- 0 1564 1564"/>
                              <a:gd name="T31" fmla="*/ 1564 h 18"/>
                              <a:gd name="T32" fmla="+- 0 9978 9963"/>
                              <a:gd name="T33" fmla="*/ T32 w 19"/>
                              <a:gd name="T34" fmla="+- 0 1566 1564"/>
                              <a:gd name="T35" fmla="*/ 1566 h 18"/>
                              <a:gd name="T36" fmla="+- 0 9980 9963"/>
                              <a:gd name="T37" fmla="*/ T36 w 19"/>
                              <a:gd name="T38" fmla="+- 0 1570 1564"/>
                              <a:gd name="T39" fmla="*/ 1570 h 18"/>
                              <a:gd name="T40" fmla="+- 0 9982 9963"/>
                              <a:gd name="T41" fmla="*/ T40 w 19"/>
                              <a:gd name="T42" fmla="+- 0 1574 1564"/>
                              <a:gd name="T43" fmla="*/ 1574 h 18"/>
                              <a:gd name="T44" fmla="+- 0 9980 9963"/>
                              <a:gd name="T45" fmla="*/ T44 w 19"/>
                              <a:gd name="T46" fmla="+- 0 1578 1564"/>
                              <a:gd name="T47" fmla="*/ 1578 h 18"/>
                              <a:gd name="T48" fmla="+- 0 9975 9963"/>
                              <a:gd name="T49" fmla="*/ T48 w 19"/>
                              <a:gd name="T50" fmla="+- 0 1580 1564"/>
                              <a:gd name="T51" fmla="*/ 158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2" y="16"/>
                                </a:moveTo>
                                <a:lnTo>
                                  <a:pt x="8" y="18"/>
                                </a:lnTo>
                                <a:lnTo>
                                  <a:pt x="4" y="16"/>
                                </a:lnTo>
                                <a:lnTo>
                                  <a:pt x="2" y="12"/>
                                </a:lnTo>
                                <a:lnTo>
                                  <a:pt x="0" y="8"/>
                                </a:lnTo>
                                <a:lnTo>
                                  <a:pt x="2" y="4"/>
                                </a:lnTo>
                                <a:lnTo>
                                  <a:pt x="6" y="2"/>
                                </a:lnTo>
                                <a:lnTo>
                                  <a:pt x="10" y="0"/>
                                </a:lnTo>
                                <a:lnTo>
                                  <a:pt x="15" y="2"/>
                                </a:lnTo>
                                <a:lnTo>
                                  <a:pt x="17" y="6"/>
                                </a:lnTo>
                                <a:lnTo>
                                  <a:pt x="19" y="10"/>
                                </a:lnTo>
                                <a:lnTo>
                                  <a:pt x="17" y="14"/>
                                </a:lnTo>
                                <a:lnTo>
                                  <a:pt x="12"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2" name="Picture 4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925" y="1688"/>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3" name="Freeform 467"/>
                        <wps:cNvSpPr>
                          <a:spLocks/>
                        </wps:cNvSpPr>
                        <wps:spPr bwMode="auto">
                          <a:xfrm>
                            <a:off x="9925" y="1688"/>
                            <a:ext cx="19" cy="18"/>
                          </a:xfrm>
                          <a:custGeom>
                            <a:avLst/>
                            <a:gdLst>
                              <a:gd name="T0" fmla="+- 0 9938 9925"/>
                              <a:gd name="T1" fmla="*/ T0 w 19"/>
                              <a:gd name="T2" fmla="+- 0 1705 1689"/>
                              <a:gd name="T3" fmla="*/ 1705 h 18"/>
                              <a:gd name="T4" fmla="+- 0 9934 9925"/>
                              <a:gd name="T5" fmla="*/ T4 w 19"/>
                              <a:gd name="T6" fmla="+- 0 1706 1689"/>
                              <a:gd name="T7" fmla="*/ 1706 h 18"/>
                              <a:gd name="T8" fmla="+- 0 9929 9925"/>
                              <a:gd name="T9" fmla="*/ T8 w 19"/>
                              <a:gd name="T10" fmla="+- 0 1704 1689"/>
                              <a:gd name="T11" fmla="*/ 1704 h 18"/>
                              <a:gd name="T12" fmla="+- 0 9927 9925"/>
                              <a:gd name="T13" fmla="*/ T12 w 19"/>
                              <a:gd name="T14" fmla="+- 0 1701 1689"/>
                              <a:gd name="T15" fmla="*/ 1701 h 18"/>
                              <a:gd name="T16" fmla="+- 0 9925 9925"/>
                              <a:gd name="T17" fmla="*/ T16 w 19"/>
                              <a:gd name="T18" fmla="+- 0 1697 1689"/>
                              <a:gd name="T19" fmla="*/ 1697 h 18"/>
                              <a:gd name="T20" fmla="+- 0 9927 9925"/>
                              <a:gd name="T21" fmla="*/ T20 w 19"/>
                              <a:gd name="T22" fmla="+- 0 1692 1689"/>
                              <a:gd name="T23" fmla="*/ 1692 h 18"/>
                              <a:gd name="T24" fmla="+- 0 9931 9925"/>
                              <a:gd name="T25" fmla="*/ T24 w 19"/>
                              <a:gd name="T26" fmla="+- 0 1691 1689"/>
                              <a:gd name="T27" fmla="*/ 1691 h 18"/>
                              <a:gd name="T28" fmla="+- 0 9935 9925"/>
                              <a:gd name="T29" fmla="*/ T28 w 19"/>
                              <a:gd name="T30" fmla="+- 0 1689 1689"/>
                              <a:gd name="T31" fmla="*/ 1689 h 18"/>
                              <a:gd name="T32" fmla="+- 0 9940 9925"/>
                              <a:gd name="T33" fmla="*/ T32 w 19"/>
                              <a:gd name="T34" fmla="+- 0 1691 1689"/>
                              <a:gd name="T35" fmla="*/ 1691 h 18"/>
                              <a:gd name="T36" fmla="+- 0 9942 9925"/>
                              <a:gd name="T37" fmla="*/ T36 w 19"/>
                              <a:gd name="T38" fmla="+- 0 1695 1689"/>
                              <a:gd name="T39" fmla="*/ 1695 h 18"/>
                              <a:gd name="T40" fmla="+- 0 9944 9925"/>
                              <a:gd name="T41" fmla="*/ T40 w 19"/>
                              <a:gd name="T42" fmla="+- 0 1698 1689"/>
                              <a:gd name="T43" fmla="*/ 1698 h 18"/>
                              <a:gd name="T44" fmla="+- 0 9942 9925"/>
                              <a:gd name="T45" fmla="*/ T44 w 19"/>
                              <a:gd name="T46" fmla="+- 0 1703 1689"/>
                              <a:gd name="T47" fmla="*/ 1703 h 18"/>
                              <a:gd name="T48" fmla="+- 0 9938 9925"/>
                              <a:gd name="T49" fmla="*/ T48 w 19"/>
                              <a:gd name="T50" fmla="+- 0 1705 1689"/>
                              <a:gd name="T51" fmla="*/ 170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3" y="16"/>
                                </a:moveTo>
                                <a:lnTo>
                                  <a:pt x="9" y="17"/>
                                </a:lnTo>
                                <a:lnTo>
                                  <a:pt x="4" y="15"/>
                                </a:lnTo>
                                <a:lnTo>
                                  <a:pt x="2" y="12"/>
                                </a:lnTo>
                                <a:lnTo>
                                  <a:pt x="0" y="8"/>
                                </a:lnTo>
                                <a:lnTo>
                                  <a:pt x="2" y="3"/>
                                </a:lnTo>
                                <a:lnTo>
                                  <a:pt x="6" y="2"/>
                                </a:lnTo>
                                <a:lnTo>
                                  <a:pt x="10" y="0"/>
                                </a:lnTo>
                                <a:lnTo>
                                  <a:pt x="15" y="2"/>
                                </a:lnTo>
                                <a:lnTo>
                                  <a:pt x="17" y="6"/>
                                </a:lnTo>
                                <a:lnTo>
                                  <a:pt x="19" y="9"/>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4" name="Picture 4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925" y="1702"/>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5" name="Freeform 469"/>
                        <wps:cNvSpPr>
                          <a:spLocks/>
                        </wps:cNvSpPr>
                        <wps:spPr bwMode="auto">
                          <a:xfrm>
                            <a:off x="9925" y="1702"/>
                            <a:ext cx="19" cy="17"/>
                          </a:xfrm>
                          <a:custGeom>
                            <a:avLst/>
                            <a:gdLst>
                              <a:gd name="T0" fmla="+- 0 9938 9925"/>
                              <a:gd name="T1" fmla="*/ T0 w 19"/>
                              <a:gd name="T2" fmla="+- 0 1718 1702"/>
                              <a:gd name="T3" fmla="*/ 1718 h 17"/>
                              <a:gd name="T4" fmla="+- 0 9934 9925"/>
                              <a:gd name="T5" fmla="*/ T4 w 19"/>
                              <a:gd name="T6" fmla="+- 0 1719 1702"/>
                              <a:gd name="T7" fmla="*/ 1719 h 17"/>
                              <a:gd name="T8" fmla="+- 0 9929 9925"/>
                              <a:gd name="T9" fmla="*/ T8 w 19"/>
                              <a:gd name="T10" fmla="+- 0 1717 1702"/>
                              <a:gd name="T11" fmla="*/ 1717 h 17"/>
                              <a:gd name="T12" fmla="+- 0 9927 9925"/>
                              <a:gd name="T13" fmla="*/ T12 w 19"/>
                              <a:gd name="T14" fmla="+- 0 1714 1702"/>
                              <a:gd name="T15" fmla="*/ 1714 h 17"/>
                              <a:gd name="T16" fmla="+- 0 9925 9925"/>
                              <a:gd name="T17" fmla="*/ T16 w 19"/>
                              <a:gd name="T18" fmla="+- 0 1710 1702"/>
                              <a:gd name="T19" fmla="*/ 1710 h 17"/>
                              <a:gd name="T20" fmla="+- 0 9927 9925"/>
                              <a:gd name="T21" fmla="*/ T20 w 19"/>
                              <a:gd name="T22" fmla="+- 0 1706 1702"/>
                              <a:gd name="T23" fmla="*/ 1706 h 17"/>
                              <a:gd name="T24" fmla="+- 0 9931 9925"/>
                              <a:gd name="T25" fmla="*/ T24 w 19"/>
                              <a:gd name="T26" fmla="+- 0 1704 1702"/>
                              <a:gd name="T27" fmla="*/ 1704 h 17"/>
                              <a:gd name="T28" fmla="+- 0 9935 9925"/>
                              <a:gd name="T29" fmla="*/ T28 w 19"/>
                              <a:gd name="T30" fmla="+- 0 1702 1702"/>
                              <a:gd name="T31" fmla="*/ 1702 h 17"/>
                              <a:gd name="T32" fmla="+- 0 9940 9925"/>
                              <a:gd name="T33" fmla="*/ T32 w 19"/>
                              <a:gd name="T34" fmla="+- 0 1704 1702"/>
                              <a:gd name="T35" fmla="*/ 1704 h 17"/>
                              <a:gd name="T36" fmla="+- 0 9942 9925"/>
                              <a:gd name="T37" fmla="*/ T36 w 19"/>
                              <a:gd name="T38" fmla="+- 0 1708 1702"/>
                              <a:gd name="T39" fmla="*/ 1708 h 17"/>
                              <a:gd name="T40" fmla="+- 0 9944 9925"/>
                              <a:gd name="T41" fmla="*/ T40 w 19"/>
                              <a:gd name="T42" fmla="+- 0 1711 1702"/>
                              <a:gd name="T43" fmla="*/ 1711 h 17"/>
                              <a:gd name="T44" fmla="+- 0 9942 9925"/>
                              <a:gd name="T45" fmla="*/ T44 w 19"/>
                              <a:gd name="T46" fmla="+- 0 1716 1702"/>
                              <a:gd name="T47" fmla="*/ 1716 h 17"/>
                              <a:gd name="T48" fmla="+- 0 9938 9925"/>
                              <a:gd name="T49" fmla="*/ T48 w 19"/>
                              <a:gd name="T50" fmla="+- 0 1718 1702"/>
                              <a:gd name="T51" fmla="*/ 1718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3" y="16"/>
                                </a:moveTo>
                                <a:lnTo>
                                  <a:pt x="9" y="17"/>
                                </a:lnTo>
                                <a:lnTo>
                                  <a:pt x="4" y="15"/>
                                </a:lnTo>
                                <a:lnTo>
                                  <a:pt x="2" y="12"/>
                                </a:lnTo>
                                <a:lnTo>
                                  <a:pt x="0" y="8"/>
                                </a:lnTo>
                                <a:lnTo>
                                  <a:pt x="2" y="4"/>
                                </a:lnTo>
                                <a:lnTo>
                                  <a:pt x="6" y="2"/>
                                </a:lnTo>
                                <a:lnTo>
                                  <a:pt x="10" y="0"/>
                                </a:lnTo>
                                <a:lnTo>
                                  <a:pt x="15" y="2"/>
                                </a:lnTo>
                                <a:lnTo>
                                  <a:pt x="17" y="6"/>
                                </a:lnTo>
                                <a:lnTo>
                                  <a:pt x="19" y="9"/>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6" name="Picture 4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933" y="1707"/>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7" name="Freeform 471"/>
                        <wps:cNvSpPr>
                          <a:spLocks/>
                        </wps:cNvSpPr>
                        <wps:spPr bwMode="auto">
                          <a:xfrm>
                            <a:off x="9933" y="1707"/>
                            <a:ext cx="19" cy="17"/>
                          </a:xfrm>
                          <a:custGeom>
                            <a:avLst/>
                            <a:gdLst>
                              <a:gd name="T0" fmla="+- 0 9946 9934"/>
                              <a:gd name="T1" fmla="*/ T0 w 19"/>
                              <a:gd name="T2" fmla="+- 0 1723 1708"/>
                              <a:gd name="T3" fmla="*/ 1723 h 17"/>
                              <a:gd name="T4" fmla="+- 0 9943 9934"/>
                              <a:gd name="T5" fmla="*/ T4 w 19"/>
                              <a:gd name="T6" fmla="+- 0 1725 1708"/>
                              <a:gd name="T7" fmla="*/ 1725 h 17"/>
                              <a:gd name="T8" fmla="+- 0 9938 9934"/>
                              <a:gd name="T9" fmla="*/ T8 w 19"/>
                              <a:gd name="T10" fmla="+- 0 1723 1708"/>
                              <a:gd name="T11" fmla="*/ 1723 h 17"/>
                              <a:gd name="T12" fmla="+- 0 9936 9934"/>
                              <a:gd name="T13" fmla="*/ T12 w 19"/>
                              <a:gd name="T14" fmla="+- 0 1719 1708"/>
                              <a:gd name="T15" fmla="*/ 1719 h 17"/>
                              <a:gd name="T16" fmla="+- 0 9934 9934"/>
                              <a:gd name="T17" fmla="*/ T16 w 19"/>
                              <a:gd name="T18" fmla="+- 0 1715 1708"/>
                              <a:gd name="T19" fmla="*/ 1715 h 17"/>
                              <a:gd name="T20" fmla="+- 0 9936 9934"/>
                              <a:gd name="T21" fmla="*/ T20 w 19"/>
                              <a:gd name="T22" fmla="+- 0 1711 1708"/>
                              <a:gd name="T23" fmla="*/ 1711 h 17"/>
                              <a:gd name="T24" fmla="+- 0 9940 9934"/>
                              <a:gd name="T25" fmla="*/ T24 w 19"/>
                              <a:gd name="T26" fmla="+- 0 1709 1708"/>
                              <a:gd name="T27" fmla="*/ 1709 h 17"/>
                              <a:gd name="T28" fmla="+- 0 9944 9934"/>
                              <a:gd name="T29" fmla="*/ T28 w 19"/>
                              <a:gd name="T30" fmla="+- 0 1708 1708"/>
                              <a:gd name="T31" fmla="*/ 1708 h 17"/>
                              <a:gd name="T32" fmla="+- 0 9949 9934"/>
                              <a:gd name="T33" fmla="*/ T32 w 19"/>
                              <a:gd name="T34" fmla="+- 0 1709 1708"/>
                              <a:gd name="T35" fmla="*/ 1709 h 17"/>
                              <a:gd name="T36" fmla="+- 0 9951 9934"/>
                              <a:gd name="T37" fmla="*/ T36 w 19"/>
                              <a:gd name="T38" fmla="+- 0 1713 1708"/>
                              <a:gd name="T39" fmla="*/ 1713 h 17"/>
                              <a:gd name="T40" fmla="+- 0 9953 9934"/>
                              <a:gd name="T41" fmla="*/ T40 w 19"/>
                              <a:gd name="T42" fmla="+- 0 1717 1708"/>
                              <a:gd name="T43" fmla="*/ 1717 h 17"/>
                              <a:gd name="T44" fmla="+- 0 9951 9934"/>
                              <a:gd name="T45" fmla="*/ T44 w 19"/>
                              <a:gd name="T46" fmla="+- 0 1721 1708"/>
                              <a:gd name="T47" fmla="*/ 1721 h 17"/>
                              <a:gd name="T48" fmla="+- 0 9946 9934"/>
                              <a:gd name="T49" fmla="*/ T48 w 19"/>
                              <a:gd name="T50" fmla="+- 0 1723 1708"/>
                              <a:gd name="T51" fmla="*/ 1723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2" y="15"/>
                                </a:moveTo>
                                <a:lnTo>
                                  <a:pt x="9" y="17"/>
                                </a:lnTo>
                                <a:lnTo>
                                  <a:pt x="4" y="15"/>
                                </a:lnTo>
                                <a:lnTo>
                                  <a:pt x="2" y="11"/>
                                </a:lnTo>
                                <a:lnTo>
                                  <a:pt x="0" y="7"/>
                                </a:lnTo>
                                <a:lnTo>
                                  <a:pt x="2" y="3"/>
                                </a:lnTo>
                                <a:lnTo>
                                  <a:pt x="6" y="1"/>
                                </a:lnTo>
                                <a:lnTo>
                                  <a:pt x="10" y="0"/>
                                </a:lnTo>
                                <a:lnTo>
                                  <a:pt x="15" y="1"/>
                                </a:lnTo>
                                <a:lnTo>
                                  <a:pt x="17" y="5"/>
                                </a:lnTo>
                                <a:lnTo>
                                  <a:pt x="19" y="9"/>
                                </a:lnTo>
                                <a:lnTo>
                                  <a:pt x="17" y="13"/>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8" name="Freeform 472"/>
                        <wps:cNvSpPr>
                          <a:spLocks/>
                        </wps:cNvSpPr>
                        <wps:spPr bwMode="auto">
                          <a:xfrm>
                            <a:off x="9210" y="930"/>
                            <a:ext cx="391" cy="62"/>
                          </a:xfrm>
                          <a:custGeom>
                            <a:avLst/>
                            <a:gdLst>
                              <a:gd name="T0" fmla="+- 0 9406 9210"/>
                              <a:gd name="T1" fmla="*/ T0 w 391"/>
                              <a:gd name="T2" fmla="+- 0 992 930"/>
                              <a:gd name="T3" fmla="*/ 992 h 62"/>
                              <a:gd name="T4" fmla="+- 0 9301 9210"/>
                              <a:gd name="T5" fmla="*/ T4 w 391"/>
                              <a:gd name="T6" fmla="+- 0 985 930"/>
                              <a:gd name="T7" fmla="*/ 985 h 62"/>
                              <a:gd name="T8" fmla="+- 0 9216 9210"/>
                              <a:gd name="T9" fmla="*/ T8 w 391"/>
                              <a:gd name="T10" fmla="+- 0 968 930"/>
                              <a:gd name="T11" fmla="*/ 968 h 62"/>
                              <a:gd name="T12" fmla="+- 0 9210 9210"/>
                              <a:gd name="T13" fmla="*/ T12 w 391"/>
                              <a:gd name="T14" fmla="+- 0 964 930"/>
                              <a:gd name="T15" fmla="*/ 964 h 62"/>
                              <a:gd name="T16" fmla="+- 0 9211 9210"/>
                              <a:gd name="T17" fmla="*/ T16 w 391"/>
                              <a:gd name="T18" fmla="+- 0 961 930"/>
                              <a:gd name="T19" fmla="*/ 961 h 62"/>
                              <a:gd name="T20" fmla="+- 0 9211 9210"/>
                              <a:gd name="T21" fmla="*/ T20 w 391"/>
                              <a:gd name="T22" fmla="+- 0 957 930"/>
                              <a:gd name="T23" fmla="*/ 957 h 62"/>
                              <a:gd name="T24" fmla="+- 0 9301 9210"/>
                              <a:gd name="T25" fmla="*/ T24 w 391"/>
                              <a:gd name="T26" fmla="+- 0 936 930"/>
                              <a:gd name="T27" fmla="*/ 936 h 62"/>
                              <a:gd name="T28" fmla="+- 0 9406 9210"/>
                              <a:gd name="T29" fmla="*/ T28 w 391"/>
                              <a:gd name="T30" fmla="+- 0 930 930"/>
                              <a:gd name="T31" fmla="*/ 930 h 62"/>
                              <a:gd name="T32" fmla="+- 0 9460 9210"/>
                              <a:gd name="T33" fmla="*/ T32 w 391"/>
                              <a:gd name="T34" fmla="+- 0 932 930"/>
                              <a:gd name="T35" fmla="*/ 932 h 62"/>
                              <a:gd name="T36" fmla="+- 0 9556 9210"/>
                              <a:gd name="T37" fmla="*/ T36 w 391"/>
                              <a:gd name="T38" fmla="+- 0 944 930"/>
                              <a:gd name="T39" fmla="*/ 944 h 62"/>
                              <a:gd name="T40" fmla="+- 0 9601 9210"/>
                              <a:gd name="T41" fmla="*/ T40 w 391"/>
                              <a:gd name="T42" fmla="+- 0 957 930"/>
                              <a:gd name="T43" fmla="*/ 957 h 62"/>
                              <a:gd name="T44" fmla="+- 0 9601 9210"/>
                              <a:gd name="T45" fmla="*/ T44 w 391"/>
                              <a:gd name="T46" fmla="+- 0 961 930"/>
                              <a:gd name="T47" fmla="*/ 961 h 62"/>
                              <a:gd name="T48" fmla="+- 0 9601 9210"/>
                              <a:gd name="T49" fmla="*/ T48 w 391"/>
                              <a:gd name="T50" fmla="+- 0 964 930"/>
                              <a:gd name="T51" fmla="*/ 964 h 62"/>
                              <a:gd name="T52" fmla="+- 0 9511 9210"/>
                              <a:gd name="T53" fmla="*/ T52 w 391"/>
                              <a:gd name="T54" fmla="+- 0 985 930"/>
                              <a:gd name="T55" fmla="*/ 985 h 62"/>
                              <a:gd name="T56" fmla="+- 0 9460 9210"/>
                              <a:gd name="T57" fmla="*/ T56 w 391"/>
                              <a:gd name="T58" fmla="+- 0 990 930"/>
                              <a:gd name="T59" fmla="*/ 990 h 62"/>
                              <a:gd name="T60" fmla="+- 0 9406 9210"/>
                              <a:gd name="T61" fmla="*/ T60 w 391"/>
                              <a:gd name="T62" fmla="+- 0 992 930"/>
                              <a:gd name="T63" fmla="*/ 992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1" h="62">
                                <a:moveTo>
                                  <a:pt x="196" y="62"/>
                                </a:moveTo>
                                <a:lnTo>
                                  <a:pt x="91" y="55"/>
                                </a:lnTo>
                                <a:lnTo>
                                  <a:pt x="6" y="38"/>
                                </a:lnTo>
                                <a:lnTo>
                                  <a:pt x="0" y="34"/>
                                </a:lnTo>
                                <a:lnTo>
                                  <a:pt x="1" y="31"/>
                                </a:lnTo>
                                <a:lnTo>
                                  <a:pt x="1" y="27"/>
                                </a:lnTo>
                                <a:lnTo>
                                  <a:pt x="91" y="6"/>
                                </a:lnTo>
                                <a:lnTo>
                                  <a:pt x="196" y="0"/>
                                </a:lnTo>
                                <a:lnTo>
                                  <a:pt x="250" y="2"/>
                                </a:lnTo>
                                <a:lnTo>
                                  <a:pt x="346" y="14"/>
                                </a:lnTo>
                                <a:lnTo>
                                  <a:pt x="391" y="27"/>
                                </a:lnTo>
                                <a:lnTo>
                                  <a:pt x="391" y="31"/>
                                </a:lnTo>
                                <a:lnTo>
                                  <a:pt x="391" y="34"/>
                                </a:lnTo>
                                <a:lnTo>
                                  <a:pt x="301" y="55"/>
                                </a:lnTo>
                                <a:lnTo>
                                  <a:pt x="250" y="60"/>
                                </a:lnTo>
                                <a:lnTo>
                                  <a:pt x="196" y="62"/>
                                </a:lnTo>
                                <a:close/>
                              </a:path>
                            </a:pathLst>
                          </a:custGeom>
                          <a:solidFill>
                            <a:srgbClr val="C8B1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473"/>
                        <wps:cNvSpPr>
                          <a:spLocks/>
                        </wps:cNvSpPr>
                        <wps:spPr bwMode="auto">
                          <a:xfrm>
                            <a:off x="9210" y="930"/>
                            <a:ext cx="391" cy="62"/>
                          </a:xfrm>
                          <a:custGeom>
                            <a:avLst/>
                            <a:gdLst>
                              <a:gd name="T0" fmla="+- 0 9406 9210"/>
                              <a:gd name="T1" fmla="*/ T0 w 391"/>
                              <a:gd name="T2" fmla="+- 0 992 930"/>
                              <a:gd name="T3" fmla="*/ 992 h 62"/>
                              <a:gd name="T4" fmla="+- 0 9301 9210"/>
                              <a:gd name="T5" fmla="*/ T4 w 391"/>
                              <a:gd name="T6" fmla="+- 0 985 930"/>
                              <a:gd name="T7" fmla="*/ 985 h 62"/>
                              <a:gd name="T8" fmla="+- 0 9216 9210"/>
                              <a:gd name="T9" fmla="*/ T8 w 391"/>
                              <a:gd name="T10" fmla="+- 0 968 930"/>
                              <a:gd name="T11" fmla="*/ 968 h 62"/>
                              <a:gd name="T12" fmla="+- 0 9210 9210"/>
                              <a:gd name="T13" fmla="*/ T12 w 391"/>
                              <a:gd name="T14" fmla="+- 0 964 930"/>
                              <a:gd name="T15" fmla="*/ 964 h 62"/>
                              <a:gd name="T16" fmla="+- 0 9211 9210"/>
                              <a:gd name="T17" fmla="*/ T16 w 391"/>
                              <a:gd name="T18" fmla="+- 0 961 930"/>
                              <a:gd name="T19" fmla="*/ 961 h 62"/>
                              <a:gd name="T20" fmla="+- 0 9211 9210"/>
                              <a:gd name="T21" fmla="*/ T20 w 391"/>
                              <a:gd name="T22" fmla="+- 0 957 930"/>
                              <a:gd name="T23" fmla="*/ 957 h 62"/>
                              <a:gd name="T24" fmla="+- 0 9301 9210"/>
                              <a:gd name="T25" fmla="*/ T24 w 391"/>
                              <a:gd name="T26" fmla="+- 0 936 930"/>
                              <a:gd name="T27" fmla="*/ 936 h 62"/>
                              <a:gd name="T28" fmla="+- 0 9406 9210"/>
                              <a:gd name="T29" fmla="*/ T28 w 391"/>
                              <a:gd name="T30" fmla="+- 0 930 930"/>
                              <a:gd name="T31" fmla="*/ 930 h 62"/>
                              <a:gd name="T32" fmla="+- 0 9460 9210"/>
                              <a:gd name="T33" fmla="*/ T32 w 391"/>
                              <a:gd name="T34" fmla="+- 0 932 930"/>
                              <a:gd name="T35" fmla="*/ 932 h 62"/>
                              <a:gd name="T36" fmla="+- 0 9556 9210"/>
                              <a:gd name="T37" fmla="*/ T36 w 391"/>
                              <a:gd name="T38" fmla="+- 0 944 930"/>
                              <a:gd name="T39" fmla="*/ 944 h 62"/>
                              <a:gd name="T40" fmla="+- 0 9601 9210"/>
                              <a:gd name="T41" fmla="*/ T40 w 391"/>
                              <a:gd name="T42" fmla="+- 0 957 930"/>
                              <a:gd name="T43" fmla="*/ 957 h 62"/>
                              <a:gd name="T44" fmla="+- 0 9601 9210"/>
                              <a:gd name="T45" fmla="*/ T44 w 391"/>
                              <a:gd name="T46" fmla="+- 0 961 930"/>
                              <a:gd name="T47" fmla="*/ 961 h 62"/>
                              <a:gd name="T48" fmla="+- 0 9601 9210"/>
                              <a:gd name="T49" fmla="*/ T48 w 391"/>
                              <a:gd name="T50" fmla="+- 0 964 930"/>
                              <a:gd name="T51" fmla="*/ 964 h 62"/>
                              <a:gd name="T52" fmla="+- 0 9511 9210"/>
                              <a:gd name="T53" fmla="*/ T52 w 391"/>
                              <a:gd name="T54" fmla="+- 0 985 930"/>
                              <a:gd name="T55" fmla="*/ 985 h 62"/>
                              <a:gd name="T56" fmla="+- 0 9460 9210"/>
                              <a:gd name="T57" fmla="*/ T56 w 391"/>
                              <a:gd name="T58" fmla="+- 0 990 930"/>
                              <a:gd name="T59" fmla="*/ 990 h 62"/>
                              <a:gd name="T60" fmla="+- 0 9406 9210"/>
                              <a:gd name="T61" fmla="*/ T60 w 391"/>
                              <a:gd name="T62" fmla="+- 0 992 930"/>
                              <a:gd name="T63" fmla="*/ 992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1" h="62">
                                <a:moveTo>
                                  <a:pt x="196" y="62"/>
                                </a:moveTo>
                                <a:lnTo>
                                  <a:pt x="91" y="55"/>
                                </a:lnTo>
                                <a:lnTo>
                                  <a:pt x="6" y="38"/>
                                </a:lnTo>
                                <a:lnTo>
                                  <a:pt x="0" y="34"/>
                                </a:lnTo>
                                <a:lnTo>
                                  <a:pt x="1" y="31"/>
                                </a:lnTo>
                                <a:lnTo>
                                  <a:pt x="1" y="27"/>
                                </a:lnTo>
                                <a:lnTo>
                                  <a:pt x="91" y="6"/>
                                </a:lnTo>
                                <a:lnTo>
                                  <a:pt x="196" y="0"/>
                                </a:lnTo>
                                <a:lnTo>
                                  <a:pt x="250" y="2"/>
                                </a:lnTo>
                                <a:lnTo>
                                  <a:pt x="346" y="14"/>
                                </a:lnTo>
                                <a:lnTo>
                                  <a:pt x="391" y="27"/>
                                </a:lnTo>
                                <a:lnTo>
                                  <a:pt x="391" y="31"/>
                                </a:lnTo>
                                <a:lnTo>
                                  <a:pt x="391" y="34"/>
                                </a:lnTo>
                                <a:lnTo>
                                  <a:pt x="301" y="55"/>
                                </a:lnTo>
                                <a:lnTo>
                                  <a:pt x="250" y="60"/>
                                </a:lnTo>
                                <a:lnTo>
                                  <a:pt x="196" y="62"/>
                                </a:lnTo>
                              </a:path>
                            </a:pathLst>
                          </a:custGeom>
                          <a:noFill/>
                          <a:ln w="9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0" name="Picture 47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9230" y="942"/>
                            <a:ext cx="351" cy="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1" name="Picture 47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9069" y="559"/>
                            <a:ext cx="67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2" name="Freeform 476"/>
                        <wps:cNvSpPr>
                          <a:spLocks/>
                        </wps:cNvSpPr>
                        <wps:spPr bwMode="auto">
                          <a:xfrm>
                            <a:off x="8936" y="1817"/>
                            <a:ext cx="660" cy="382"/>
                          </a:xfrm>
                          <a:custGeom>
                            <a:avLst/>
                            <a:gdLst>
                              <a:gd name="T0" fmla="+- 0 9592 8936"/>
                              <a:gd name="T1" fmla="*/ T0 w 660"/>
                              <a:gd name="T2" fmla="+- 0 2200 1818"/>
                              <a:gd name="T3" fmla="*/ 2200 h 382"/>
                              <a:gd name="T4" fmla="+- 0 9529 8936"/>
                              <a:gd name="T5" fmla="*/ T4 w 660"/>
                              <a:gd name="T6" fmla="+- 0 2171 1818"/>
                              <a:gd name="T7" fmla="*/ 2171 h 382"/>
                              <a:gd name="T8" fmla="+- 0 9471 8936"/>
                              <a:gd name="T9" fmla="*/ T8 w 660"/>
                              <a:gd name="T10" fmla="+- 0 2146 1818"/>
                              <a:gd name="T11" fmla="*/ 2146 h 382"/>
                              <a:gd name="T12" fmla="+- 0 9412 8936"/>
                              <a:gd name="T13" fmla="*/ T12 w 660"/>
                              <a:gd name="T14" fmla="+- 0 2126 1818"/>
                              <a:gd name="T15" fmla="*/ 2126 h 382"/>
                              <a:gd name="T16" fmla="+- 0 9343 8936"/>
                              <a:gd name="T17" fmla="*/ T16 w 660"/>
                              <a:gd name="T18" fmla="+- 0 2109 1818"/>
                              <a:gd name="T19" fmla="*/ 2109 h 382"/>
                              <a:gd name="T20" fmla="+- 0 9268 8936"/>
                              <a:gd name="T21" fmla="*/ T20 w 660"/>
                              <a:gd name="T22" fmla="+- 0 2092 1818"/>
                              <a:gd name="T23" fmla="*/ 2092 h 382"/>
                              <a:gd name="T24" fmla="+- 0 9200 8936"/>
                              <a:gd name="T25" fmla="*/ T24 w 660"/>
                              <a:gd name="T26" fmla="+- 0 2070 1818"/>
                              <a:gd name="T27" fmla="*/ 2070 h 382"/>
                              <a:gd name="T28" fmla="+- 0 9144 8936"/>
                              <a:gd name="T29" fmla="*/ T28 w 660"/>
                              <a:gd name="T30" fmla="+- 0 2045 1818"/>
                              <a:gd name="T31" fmla="*/ 2045 h 382"/>
                              <a:gd name="T32" fmla="+- 0 9066 8936"/>
                              <a:gd name="T33" fmla="*/ T32 w 660"/>
                              <a:gd name="T34" fmla="+- 0 1984 1818"/>
                              <a:gd name="T35" fmla="*/ 1984 h 382"/>
                              <a:gd name="T36" fmla="+- 0 9022 8936"/>
                              <a:gd name="T37" fmla="*/ T36 w 660"/>
                              <a:gd name="T38" fmla="+- 0 1940 1818"/>
                              <a:gd name="T39" fmla="*/ 1940 h 382"/>
                              <a:gd name="T40" fmla="+- 0 8977 8936"/>
                              <a:gd name="T41" fmla="*/ T40 w 660"/>
                              <a:gd name="T42" fmla="+- 0 1889 1818"/>
                              <a:gd name="T43" fmla="*/ 1889 h 382"/>
                              <a:gd name="T44" fmla="+- 0 8936 8936"/>
                              <a:gd name="T45" fmla="*/ T44 w 660"/>
                              <a:gd name="T46" fmla="+- 0 1834 1818"/>
                              <a:gd name="T47" fmla="*/ 1834 h 382"/>
                              <a:gd name="T48" fmla="+- 0 8936 8936"/>
                              <a:gd name="T49" fmla="*/ T48 w 660"/>
                              <a:gd name="T50" fmla="+- 0 1831 1818"/>
                              <a:gd name="T51" fmla="*/ 1831 h 382"/>
                              <a:gd name="T52" fmla="+- 0 8937 8936"/>
                              <a:gd name="T53" fmla="*/ T52 w 660"/>
                              <a:gd name="T54" fmla="+- 0 1826 1818"/>
                              <a:gd name="T55" fmla="*/ 1826 h 382"/>
                              <a:gd name="T56" fmla="+- 0 8939 8936"/>
                              <a:gd name="T57" fmla="*/ T56 w 660"/>
                              <a:gd name="T58" fmla="+- 0 1818 1818"/>
                              <a:gd name="T59" fmla="*/ 1818 h 382"/>
                              <a:gd name="T60" fmla="+- 0 8980 8936"/>
                              <a:gd name="T61" fmla="*/ T60 w 660"/>
                              <a:gd name="T62" fmla="+- 0 1874 1818"/>
                              <a:gd name="T63" fmla="*/ 1874 h 382"/>
                              <a:gd name="T64" fmla="+- 0 9024 8936"/>
                              <a:gd name="T65" fmla="*/ T64 w 660"/>
                              <a:gd name="T66" fmla="+- 0 1925 1818"/>
                              <a:gd name="T67" fmla="*/ 1925 h 382"/>
                              <a:gd name="T68" fmla="+- 0 9068 8936"/>
                              <a:gd name="T69" fmla="*/ T68 w 660"/>
                              <a:gd name="T70" fmla="+- 0 1970 1818"/>
                              <a:gd name="T71" fmla="*/ 1970 h 382"/>
                              <a:gd name="T72" fmla="+- 0 9146 8936"/>
                              <a:gd name="T73" fmla="*/ T72 w 660"/>
                              <a:gd name="T74" fmla="+- 0 2030 1818"/>
                              <a:gd name="T75" fmla="*/ 2030 h 382"/>
                              <a:gd name="T76" fmla="+- 0 9203 8936"/>
                              <a:gd name="T77" fmla="*/ T76 w 660"/>
                              <a:gd name="T78" fmla="+- 0 2056 1818"/>
                              <a:gd name="T79" fmla="*/ 2056 h 382"/>
                              <a:gd name="T80" fmla="+- 0 9271 8936"/>
                              <a:gd name="T81" fmla="*/ T80 w 660"/>
                              <a:gd name="T82" fmla="+- 0 2077 1818"/>
                              <a:gd name="T83" fmla="*/ 2077 h 382"/>
                              <a:gd name="T84" fmla="+- 0 9345 8936"/>
                              <a:gd name="T85" fmla="*/ T84 w 660"/>
                              <a:gd name="T86" fmla="+- 0 2094 1818"/>
                              <a:gd name="T87" fmla="*/ 2094 h 382"/>
                              <a:gd name="T88" fmla="+- 0 9414 8936"/>
                              <a:gd name="T89" fmla="*/ T88 w 660"/>
                              <a:gd name="T90" fmla="+- 0 2111 1818"/>
                              <a:gd name="T91" fmla="*/ 2111 h 382"/>
                              <a:gd name="T92" fmla="+- 0 9474 8936"/>
                              <a:gd name="T93" fmla="*/ T92 w 660"/>
                              <a:gd name="T94" fmla="+- 0 2132 1818"/>
                              <a:gd name="T95" fmla="*/ 2132 h 382"/>
                              <a:gd name="T96" fmla="+- 0 9532 8936"/>
                              <a:gd name="T97" fmla="*/ T96 w 660"/>
                              <a:gd name="T98" fmla="+- 0 2156 1818"/>
                              <a:gd name="T99" fmla="*/ 2156 h 382"/>
                              <a:gd name="T100" fmla="+- 0 9595 8936"/>
                              <a:gd name="T101" fmla="*/ T100 w 660"/>
                              <a:gd name="T102" fmla="+- 0 2185 1818"/>
                              <a:gd name="T103" fmla="*/ 2185 h 382"/>
                              <a:gd name="T104" fmla="+- 0 9592 8936"/>
                              <a:gd name="T105" fmla="*/ T104 w 660"/>
                              <a:gd name="T106" fmla="+- 0 2200 1818"/>
                              <a:gd name="T107" fmla="*/ 2200 h 3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60" h="382">
                                <a:moveTo>
                                  <a:pt x="656" y="382"/>
                                </a:moveTo>
                                <a:lnTo>
                                  <a:pt x="593" y="353"/>
                                </a:lnTo>
                                <a:lnTo>
                                  <a:pt x="535" y="328"/>
                                </a:lnTo>
                                <a:lnTo>
                                  <a:pt x="476" y="308"/>
                                </a:lnTo>
                                <a:lnTo>
                                  <a:pt x="407" y="291"/>
                                </a:lnTo>
                                <a:lnTo>
                                  <a:pt x="332" y="274"/>
                                </a:lnTo>
                                <a:lnTo>
                                  <a:pt x="264" y="252"/>
                                </a:lnTo>
                                <a:lnTo>
                                  <a:pt x="208" y="227"/>
                                </a:lnTo>
                                <a:lnTo>
                                  <a:pt x="130" y="166"/>
                                </a:lnTo>
                                <a:lnTo>
                                  <a:pt x="86" y="122"/>
                                </a:lnTo>
                                <a:lnTo>
                                  <a:pt x="41" y="71"/>
                                </a:lnTo>
                                <a:lnTo>
                                  <a:pt x="0" y="16"/>
                                </a:lnTo>
                                <a:lnTo>
                                  <a:pt x="0" y="13"/>
                                </a:lnTo>
                                <a:lnTo>
                                  <a:pt x="1" y="8"/>
                                </a:lnTo>
                                <a:lnTo>
                                  <a:pt x="3" y="0"/>
                                </a:lnTo>
                                <a:lnTo>
                                  <a:pt x="44" y="56"/>
                                </a:lnTo>
                                <a:lnTo>
                                  <a:pt x="88" y="107"/>
                                </a:lnTo>
                                <a:lnTo>
                                  <a:pt x="132" y="152"/>
                                </a:lnTo>
                                <a:lnTo>
                                  <a:pt x="210" y="212"/>
                                </a:lnTo>
                                <a:lnTo>
                                  <a:pt x="267" y="238"/>
                                </a:lnTo>
                                <a:lnTo>
                                  <a:pt x="335" y="259"/>
                                </a:lnTo>
                                <a:lnTo>
                                  <a:pt x="409" y="276"/>
                                </a:lnTo>
                                <a:lnTo>
                                  <a:pt x="478" y="293"/>
                                </a:lnTo>
                                <a:lnTo>
                                  <a:pt x="538" y="314"/>
                                </a:lnTo>
                                <a:lnTo>
                                  <a:pt x="596" y="338"/>
                                </a:lnTo>
                                <a:lnTo>
                                  <a:pt x="659" y="367"/>
                                </a:lnTo>
                                <a:lnTo>
                                  <a:pt x="656" y="382"/>
                                </a:lnTo>
                                <a:close/>
                              </a:path>
                            </a:pathLst>
                          </a:custGeom>
                          <a:solidFill>
                            <a:srgbClr val="4F793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477"/>
                        <wps:cNvSpPr>
                          <a:spLocks/>
                        </wps:cNvSpPr>
                        <wps:spPr bwMode="auto">
                          <a:xfrm>
                            <a:off x="8936" y="1817"/>
                            <a:ext cx="660" cy="382"/>
                          </a:xfrm>
                          <a:custGeom>
                            <a:avLst/>
                            <a:gdLst>
                              <a:gd name="T0" fmla="+- 0 8936 8936"/>
                              <a:gd name="T1" fmla="*/ T0 w 660"/>
                              <a:gd name="T2" fmla="+- 0 1834 1818"/>
                              <a:gd name="T3" fmla="*/ 1834 h 382"/>
                              <a:gd name="T4" fmla="+- 0 8977 8936"/>
                              <a:gd name="T5" fmla="*/ T4 w 660"/>
                              <a:gd name="T6" fmla="+- 0 1889 1818"/>
                              <a:gd name="T7" fmla="*/ 1889 h 382"/>
                              <a:gd name="T8" fmla="+- 0 9022 8936"/>
                              <a:gd name="T9" fmla="*/ T8 w 660"/>
                              <a:gd name="T10" fmla="+- 0 1940 1818"/>
                              <a:gd name="T11" fmla="*/ 1940 h 382"/>
                              <a:gd name="T12" fmla="+- 0 9066 8936"/>
                              <a:gd name="T13" fmla="*/ T12 w 660"/>
                              <a:gd name="T14" fmla="+- 0 1984 1818"/>
                              <a:gd name="T15" fmla="*/ 1984 h 382"/>
                              <a:gd name="T16" fmla="+- 0 9144 8936"/>
                              <a:gd name="T17" fmla="*/ T16 w 660"/>
                              <a:gd name="T18" fmla="+- 0 2045 1818"/>
                              <a:gd name="T19" fmla="*/ 2045 h 382"/>
                              <a:gd name="T20" fmla="+- 0 9200 8936"/>
                              <a:gd name="T21" fmla="*/ T20 w 660"/>
                              <a:gd name="T22" fmla="+- 0 2070 1818"/>
                              <a:gd name="T23" fmla="*/ 2070 h 382"/>
                              <a:gd name="T24" fmla="+- 0 9268 8936"/>
                              <a:gd name="T25" fmla="*/ T24 w 660"/>
                              <a:gd name="T26" fmla="+- 0 2092 1818"/>
                              <a:gd name="T27" fmla="*/ 2092 h 382"/>
                              <a:gd name="T28" fmla="+- 0 9343 8936"/>
                              <a:gd name="T29" fmla="*/ T28 w 660"/>
                              <a:gd name="T30" fmla="+- 0 2109 1818"/>
                              <a:gd name="T31" fmla="*/ 2109 h 382"/>
                              <a:gd name="T32" fmla="+- 0 9412 8936"/>
                              <a:gd name="T33" fmla="*/ T32 w 660"/>
                              <a:gd name="T34" fmla="+- 0 2126 1818"/>
                              <a:gd name="T35" fmla="*/ 2126 h 382"/>
                              <a:gd name="T36" fmla="+- 0 9471 8936"/>
                              <a:gd name="T37" fmla="*/ T36 w 660"/>
                              <a:gd name="T38" fmla="+- 0 2146 1818"/>
                              <a:gd name="T39" fmla="*/ 2146 h 382"/>
                              <a:gd name="T40" fmla="+- 0 9529 8936"/>
                              <a:gd name="T41" fmla="*/ T40 w 660"/>
                              <a:gd name="T42" fmla="+- 0 2171 1818"/>
                              <a:gd name="T43" fmla="*/ 2171 h 382"/>
                              <a:gd name="T44" fmla="+- 0 9592 8936"/>
                              <a:gd name="T45" fmla="*/ T44 w 660"/>
                              <a:gd name="T46" fmla="+- 0 2200 1818"/>
                              <a:gd name="T47" fmla="*/ 2200 h 382"/>
                              <a:gd name="T48" fmla="+- 0 9595 8936"/>
                              <a:gd name="T49" fmla="*/ T48 w 660"/>
                              <a:gd name="T50" fmla="+- 0 2185 1818"/>
                              <a:gd name="T51" fmla="*/ 2185 h 382"/>
                              <a:gd name="T52" fmla="+- 0 9532 8936"/>
                              <a:gd name="T53" fmla="*/ T52 w 660"/>
                              <a:gd name="T54" fmla="+- 0 2156 1818"/>
                              <a:gd name="T55" fmla="*/ 2156 h 382"/>
                              <a:gd name="T56" fmla="+- 0 9474 8936"/>
                              <a:gd name="T57" fmla="*/ T56 w 660"/>
                              <a:gd name="T58" fmla="+- 0 2132 1818"/>
                              <a:gd name="T59" fmla="*/ 2132 h 382"/>
                              <a:gd name="T60" fmla="+- 0 9414 8936"/>
                              <a:gd name="T61" fmla="*/ T60 w 660"/>
                              <a:gd name="T62" fmla="+- 0 2111 1818"/>
                              <a:gd name="T63" fmla="*/ 2111 h 382"/>
                              <a:gd name="T64" fmla="+- 0 9345 8936"/>
                              <a:gd name="T65" fmla="*/ T64 w 660"/>
                              <a:gd name="T66" fmla="+- 0 2094 1818"/>
                              <a:gd name="T67" fmla="*/ 2094 h 382"/>
                              <a:gd name="T68" fmla="+- 0 9271 8936"/>
                              <a:gd name="T69" fmla="*/ T68 w 660"/>
                              <a:gd name="T70" fmla="+- 0 2077 1818"/>
                              <a:gd name="T71" fmla="*/ 2077 h 382"/>
                              <a:gd name="T72" fmla="+- 0 9203 8936"/>
                              <a:gd name="T73" fmla="*/ T72 w 660"/>
                              <a:gd name="T74" fmla="+- 0 2056 1818"/>
                              <a:gd name="T75" fmla="*/ 2056 h 382"/>
                              <a:gd name="T76" fmla="+- 0 9146 8936"/>
                              <a:gd name="T77" fmla="*/ T76 w 660"/>
                              <a:gd name="T78" fmla="+- 0 2030 1818"/>
                              <a:gd name="T79" fmla="*/ 2030 h 382"/>
                              <a:gd name="T80" fmla="+- 0 9068 8936"/>
                              <a:gd name="T81" fmla="*/ T80 w 660"/>
                              <a:gd name="T82" fmla="+- 0 1970 1818"/>
                              <a:gd name="T83" fmla="*/ 1970 h 382"/>
                              <a:gd name="T84" fmla="+- 0 9024 8936"/>
                              <a:gd name="T85" fmla="*/ T84 w 660"/>
                              <a:gd name="T86" fmla="+- 0 1925 1818"/>
                              <a:gd name="T87" fmla="*/ 1925 h 382"/>
                              <a:gd name="T88" fmla="+- 0 8980 8936"/>
                              <a:gd name="T89" fmla="*/ T88 w 660"/>
                              <a:gd name="T90" fmla="+- 0 1874 1818"/>
                              <a:gd name="T91" fmla="*/ 1874 h 382"/>
                              <a:gd name="T92" fmla="+- 0 8939 8936"/>
                              <a:gd name="T93" fmla="*/ T92 w 660"/>
                              <a:gd name="T94" fmla="+- 0 1818 1818"/>
                              <a:gd name="T95" fmla="*/ 1818 h 382"/>
                              <a:gd name="T96" fmla="+- 0 8937 8936"/>
                              <a:gd name="T97" fmla="*/ T96 w 660"/>
                              <a:gd name="T98" fmla="+- 0 1826 1818"/>
                              <a:gd name="T99" fmla="*/ 1826 h 382"/>
                              <a:gd name="T100" fmla="+- 0 8936 8936"/>
                              <a:gd name="T101" fmla="*/ T100 w 660"/>
                              <a:gd name="T102" fmla="+- 0 1831 1818"/>
                              <a:gd name="T103" fmla="*/ 1831 h 382"/>
                              <a:gd name="T104" fmla="+- 0 8936 8936"/>
                              <a:gd name="T105" fmla="*/ T104 w 660"/>
                              <a:gd name="T106" fmla="+- 0 1834 1818"/>
                              <a:gd name="T107" fmla="*/ 1834 h 3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60" h="382">
                                <a:moveTo>
                                  <a:pt x="0" y="16"/>
                                </a:moveTo>
                                <a:lnTo>
                                  <a:pt x="41" y="71"/>
                                </a:lnTo>
                                <a:lnTo>
                                  <a:pt x="86" y="122"/>
                                </a:lnTo>
                                <a:lnTo>
                                  <a:pt x="130" y="166"/>
                                </a:lnTo>
                                <a:lnTo>
                                  <a:pt x="208" y="227"/>
                                </a:lnTo>
                                <a:lnTo>
                                  <a:pt x="264" y="252"/>
                                </a:lnTo>
                                <a:lnTo>
                                  <a:pt x="332" y="274"/>
                                </a:lnTo>
                                <a:lnTo>
                                  <a:pt x="407" y="291"/>
                                </a:lnTo>
                                <a:lnTo>
                                  <a:pt x="476" y="308"/>
                                </a:lnTo>
                                <a:lnTo>
                                  <a:pt x="535" y="328"/>
                                </a:lnTo>
                                <a:lnTo>
                                  <a:pt x="593" y="353"/>
                                </a:lnTo>
                                <a:lnTo>
                                  <a:pt x="656" y="382"/>
                                </a:lnTo>
                                <a:lnTo>
                                  <a:pt x="659" y="367"/>
                                </a:lnTo>
                                <a:lnTo>
                                  <a:pt x="596" y="338"/>
                                </a:lnTo>
                                <a:lnTo>
                                  <a:pt x="538" y="314"/>
                                </a:lnTo>
                                <a:lnTo>
                                  <a:pt x="478" y="293"/>
                                </a:lnTo>
                                <a:lnTo>
                                  <a:pt x="409" y="276"/>
                                </a:lnTo>
                                <a:lnTo>
                                  <a:pt x="335" y="259"/>
                                </a:lnTo>
                                <a:lnTo>
                                  <a:pt x="267" y="238"/>
                                </a:lnTo>
                                <a:lnTo>
                                  <a:pt x="210" y="212"/>
                                </a:lnTo>
                                <a:lnTo>
                                  <a:pt x="132" y="152"/>
                                </a:lnTo>
                                <a:lnTo>
                                  <a:pt x="88" y="107"/>
                                </a:lnTo>
                                <a:lnTo>
                                  <a:pt x="44" y="56"/>
                                </a:lnTo>
                                <a:lnTo>
                                  <a:pt x="3" y="0"/>
                                </a:lnTo>
                                <a:lnTo>
                                  <a:pt x="1" y="8"/>
                                </a:lnTo>
                                <a:lnTo>
                                  <a:pt x="0" y="13"/>
                                </a:lnTo>
                                <a:lnTo>
                                  <a:pt x="0" y="16"/>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4" name="Picture 47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9141" y="1708"/>
                            <a:ext cx="15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5" name="Freeform 479"/>
                        <wps:cNvSpPr>
                          <a:spLocks/>
                        </wps:cNvSpPr>
                        <wps:spPr bwMode="auto">
                          <a:xfrm>
                            <a:off x="9141" y="1708"/>
                            <a:ext cx="150" cy="204"/>
                          </a:xfrm>
                          <a:custGeom>
                            <a:avLst/>
                            <a:gdLst>
                              <a:gd name="T0" fmla="+- 0 9152 9142"/>
                              <a:gd name="T1" fmla="*/ T0 w 150"/>
                              <a:gd name="T2" fmla="+- 0 1912 1709"/>
                              <a:gd name="T3" fmla="*/ 1912 h 204"/>
                              <a:gd name="T4" fmla="+- 0 9291 9142"/>
                              <a:gd name="T5" fmla="*/ T4 w 150"/>
                              <a:gd name="T6" fmla="+- 0 1716 1709"/>
                              <a:gd name="T7" fmla="*/ 1716 h 204"/>
                              <a:gd name="T8" fmla="+- 0 9282 9142"/>
                              <a:gd name="T9" fmla="*/ T8 w 150"/>
                              <a:gd name="T10" fmla="+- 0 1709 1709"/>
                              <a:gd name="T11" fmla="*/ 1709 h 204"/>
                              <a:gd name="T12" fmla="+- 0 9142 9142"/>
                              <a:gd name="T13" fmla="*/ T12 w 150"/>
                              <a:gd name="T14" fmla="+- 0 1905 1709"/>
                              <a:gd name="T15" fmla="*/ 1905 h 204"/>
                              <a:gd name="T16" fmla="+- 0 9152 9142"/>
                              <a:gd name="T17" fmla="*/ T16 w 150"/>
                              <a:gd name="T18" fmla="+- 0 1912 1709"/>
                              <a:gd name="T19" fmla="*/ 1912 h 204"/>
                            </a:gdLst>
                            <a:ahLst/>
                            <a:cxnLst>
                              <a:cxn ang="0">
                                <a:pos x="T1" y="T3"/>
                              </a:cxn>
                              <a:cxn ang="0">
                                <a:pos x="T5" y="T7"/>
                              </a:cxn>
                              <a:cxn ang="0">
                                <a:pos x="T9" y="T11"/>
                              </a:cxn>
                              <a:cxn ang="0">
                                <a:pos x="T13" y="T15"/>
                              </a:cxn>
                              <a:cxn ang="0">
                                <a:pos x="T17" y="T19"/>
                              </a:cxn>
                            </a:cxnLst>
                            <a:rect l="0" t="0" r="r" b="b"/>
                            <a:pathLst>
                              <a:path w="150" h="204">
                                <a:moveTo>
                                  <a:pt x="10" y="203"/>
                                </a:moveTo>
                                <a:lnTo>
                                  <a:pt x="149" y="7"/>
                                </a:lnTo>
                                <a:lnTo>
                                  <a:pt x="140" y="0"/>
                                </a:lnTo>
                                <a:lnTo>
                                  <a:pt x="0" y="196"/>
                                </a:lnTo>
                                <a:lnTo>
                                  <a:pt x="10" y="203"/>
                                </a:lnTo>
                                <a:close/>
                              </a:path>
                            </a:pathLst>
                          </a:custGeom>
                          <a:noFill/>
                          <a:ln w="1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6" name="Picture 48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9398" y="1815"/>
                            <a:ext cx="1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7" name="Freeform 481"/>
                        <wps:cNvSpPr>
                          <a:spLocks/>
                        </wps:cNvSpPr>
                        <wps:spPr bwMode="auto">
                          <a:xfrm>
                            <a:off x="9398" y="1815"/>
                            <a:ext cx="13" cy="195"/>
                          </a:xfrm>
                          <a:custGeom>
                            <a:avLst/>
                            <a:gdLst>
                              <a:gd name="T0" fmla="+- 0 9410 9398"/>
                              <a:gd name="T1" fmla="*/ T0 w 13"/>
                              <a:gd name="T2" fmla="+- 0 2009 1815"/>
                              <a:gd name="T3" fmla="*/ 2009 h 195"/>
                              <a:gd name="T4" fmla="+- 0 9410 9398"/>
                              <a:gd name="T5" fmla="*/ T4 w 13"/>
                              <a:gd name="T6" fmla="+- 0 1816 1815"/>
                              <a:gd name="T7" fmla="*/ 1816 h 195"/>
                              <a:gd name="T8" fmla="+- 0 9399 9398"/>
                              <a:gd name="T9" fmla="*/ T8 w 13"/>
                              <a:gd name="T10" fmla="+- 0 1815 1815"/>
                              <a:gd name="T11" fmla="*/ 1815 h 195"/>
                              <a:gd name="T12" fmla="+- 0 9398 9398"/>
                              <a:gd name="T13" fmla="*/ T12 w 13"/>
                              <a:gd name="T14" fmla="+- 0 2009 1815"/>
                              <a:gd name="T15" fmla="*/ 2009 h 195"/>
                              <a:gd name="T16" fmla="+- 0 9410 9398"/>
                              <a:gd name="T17" fmla="*/ T16 w 13"/>
                              <a:gd name="T18" fmla="+- 0 2009 1815"/>
                              <a:gd name="T19" fmla="*/ 2009 h 195"/>
                            </a:gdLst>
                            <a:ahLst/>
                            <a:cxnLst>
                              <a:cxn ang="0">
                                <a:pos x="T1" y="T3"/>
                              </a:cxn>
                              <a:cxn ang="0">
                                <a:pos x="T5" y="T7"/>
                              </a:cxn>
                              <a:cxn ang="0">
                                <a:pos x="T9" y="T11"/>
                              </a:cxn>
                              <a:cxn ang="0">
                                <a:pos x="T13" y="T15"/>
                              </a:cxn>
                              <a:cxn ang="0">
                                <a:pos x="T17" y="T19"/>
                              </a:cxn>
                            </a:cxnLst>
                            <a:rect l="0" t="0" r="r" b="b"/>
                            <a:pathLst>
                              <a:path w="13" h="195">
                                <a:moveTo>
                                  <a:pt x="12" y="194"/>
                                </a:moveTo>
                                <a:lnTo>
                                  <a:pt x="12" y="1"/>
                                </a:lnTo>
                                <a:lnTo>
                                  <a:pt x="1" y="0"/>
                                </a:lnTo>
                                <a:lnTo>
                                  <a:pt x="0" y="194"/>
                                </a:lnTo>
                                <a:lnTo>
                                  <a:pt x="12" y="194"/>
                                </a:lnTo>
                                <a:close/>
                              </a:path>
                            </a:pathLst>
                          </a:custGeom>
                          <a:noFill/>
                          <a:ln w="1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 name="Freeform 482"/>
                        <wps:cNvSpPr>
                          <a:spLocks/>
                        </wps:cNvSpPr>
                        <wps:spPr bwMode="auto">
                          <a:xfrm>
                            <a:off x="9005" y="1496"/>
                            <a:ext cx="204" cy="13"/>
                          </a:xfrm>
                          <a:custGeom>
                            <a:avLst/>
                            <a:gdLst>
                              <a:gd name="T0" fmla="+- 0 9006 9006"/>
                              <a:gd name="T1" fmla="*/ T0 w 204"/>
                              <a:gd name="T2" fmla="+- 0 1508 1496"/>
                              <a:gd name="T3" fmla="*/ 1508 h 13"/>
                              <a:gd name="T4" fmla="+- 0 9209 9006"/>
                              <a:gd name="T5" fmla="*/ T4 w 204"/>
                              <a:gd name="T6" fmla="+- 0 1507 1496"/>
                              <a:gd name="T7" fmla="*/ 1507 h 13"/>
                              <a:gd name="T8" fmla="+- 0 9209 9006"/>
                              <a:gd name="T9" fmla="*/ T8 w 204"/>
                              <a:gd name="T10" fmla="+- 0 1496 1496"/>
                              <a:gd name="T11" fmla="*/ 1496 h 13"/>
                              <a:gd name="T12" fmla="+- 0 9006 9006"/>
                              <a:gd name="T13" fmla="*/ T12 w 204"/>
                              <a:gd name="T14" fmla="+- 0 1496 1496"/>
                              <a:gd name="T15" fmla="*/ 1496 h 13"/>
                              <a:gd name="T16" fmla="+- 0 9006 9006"/>
                              <a:gd name="T17" fmla="*/ T16 w 204"/>
                              <a:gd name="T18" fmla="+- 0 1508 1496"/>
                              <a:gd name="T19" fmla="*/ 1508 h 13"/>
                            </a:gdLst>
                            <a:ahLst/>
                            <a:cxnLst>
                              <a:cxn ang="0">
                                <a:pos x="T1" y="T3"/>
                              </a:cxn>
                              <a:cxn ang="0">
                                <a:pos x="T5" y="T7"/>
                              </a:cxn>
                              <a:cxn ang="0">
                                <a:pos x="T9" y="T11"/>
                              </a:cxn>
                              <a:cxn ang="0">
                                <a:pos x="T13" y="T15"/>
                              </a:cxn>
                              <a:cxn ang="0">
                                <a:pos x="T17" y="T19"/>
                              </a:cxn>
                            </a:cxnLst>
                            <a:rect l="0" t="0" r="r" b="b"/>
                            <a:pathLst>
                              <a:path w="204" h="13">
                                <a:moveTo>
                                  <a:pt x="0" y="12"/>
                                </a:moveTo>
                                <a:lnTo>
                                  <a:pt x="203" y="11"/>
                                </a:lnTo>
                                <a:lnTo>
                                  <a:pt x="203" y="0"/>
                                </a:lnTo>
                                <a:lnTo>
                                  <a:pt x="0" y="0"/>
                                </a:lnTo>
                                <a:lnTo>
                                  <a:pt x="0" y="12"/>
                                </a:lnTo>
                                <a:close/>
                              </a:path>
                            </a:pathLst>
                          </a:custGeom>
                          <a:noFill/>
                          <a:ln w="1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 name="Freeform 483"/>
                        <wps:cNvSpPr>
                          <a:spLocks/>
                        </wps:cNvSpPr>
                        <wps:spPr bwMode="auto">
                          <a:xfrm>
                            <a:off x="9006" y="1585"/>
                            <a:ext cx="209" cy="13"/>
                          </a:xfrm>
                          <a:custGeom>
                            <a:avLst/>
                            <a:gdLst>
                              <a:gd name="T0" fmla="+- 0 9007 9007"/>
                              <a:gd name="T1" fmla="*/ T0 w 209"/>
                              <a:gd name="T2" fmla="+- 0 1597 1585"/>
                              <a:gd name="T3" fmla="*/ 1597 h 13"/>
                              <a:gd name="T4" fmla="+- 0 9216 9007"/>
                              <a:gd name="T5" fmla="*/ T4 w 209"/>
                              <a:gd name="T6" fmla="+- 0 1597 1585"/>
                              <a:gd name="T7" fmla="*/ 1597 h 13"/>
                              <a:gd name="T8" fmla="+- 0 9216 9007"/>
                              <a:gd name="T9" fmla="*/ T8 w 209"/>
                              <a:gd name="T10" fmla="+- 0 1585 1585"/>
                              <a:gd name="T11" fmla="*/ 1585 h 13"/>
                              <a:gd name="T12" fmla="+- 0 9007 9007"/>
                              <a:gd name="T13" fmla="*/ T12 w 209"/>
                              <a:gd name="T14" fmla="+- 0 1585 1585"/>
                              <a:gd name="T15" fmla="*/ 1585 h 13"/>
                              <a:gd name="T16" fmla="+- 0 9007 9007"/>
                              <a:gd name="T17" fmla="*/ T16 w 209"/>
                              <a:gd name="T18" fmla="+- 0 1597 1585"/>
                              <a:gd name="T19" fmla="*/ 1597 h 13"/>
                            </a:gdLst>
                            <a:ahLst/>
                            <a:cxnLst>
                              <a:cxn ang="0">
                                <a:pos x="T1" y="T3"/>
                              </a:cxn>
                              <a:cxn ang="0">
                                <a:pos x="T5" y="T7"/>
                              </a:cxn>
                              <a:cxn ang="0">
                                <a:pos x="T9" y="T11"/>
                              </a:cxn>
                              <a:cxn ang="0">
                                <a:pos x="T13" y="T15"/>
                              </a:cxn>
                              <a:cxn ang="0">
                                <a:pos x="T17" y="T19"/>
                              </a:cxn>
                            </a:cxnLst>
                            <a:rect l="0" t="0" r="r" b="b"/>
                            <a:pathLst>
                              <a:path w="209" h="13">
                                <a:moveTo>
                                  <a:pt x="0" y="12"/>
                                </a:moveTo>
                                <a:lnTo>
                                  <a:pt x="209" y="12"/>
                                </a:lnTo>
                                <a:lnTo>
                                  <a:pt x="209" y="0"/>
                                </a:lnTo>
                                <a:lnTo>
                                  <a:pt x="0" y="0"/>
                                </a:lnTo>
                                <a:lnTo>
                                  <a:pt x="0" y="12"/>
                                </a:lnTo>
                                <a:close/>
                              </a:path>
                            </a:pathLst>
                          </a:custGeom>
                          <a:noFill/>
                          <a:ln w="1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0" name="Picture 48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9093" y="1182"/>
                            <a:ext cx="596" cy="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1" name="AutoShape 485"/>
                        <wps:cNvSpPr>
                          <a:spLocks/>
                        </wps:cNvSpPr>
                        <wps:spPr bwMode="auto">
                          <a:xfrm>
                            <a:off x="9093" y="1182"/>
                            <a:ext cx="596" cy="727"/>
                          </a:xfrm>
                          <a:custGeom>
                            <a:avLst/>
                            <a:gdLst>
                              <a:gd name="T0" fmla="+- 0 9207 9093"/>
                              <a:gd name="T1" fmla="*/ T0 w 596"/>
                              <a:gd name="T2" fmla="+- 0 1634 1183"/>
                              <a:gd name="T3" fmla="*/ 1634 h 727"/>
                              <a:gd name="T4" fmla="+- 0 9246 9093"/>
                              <a:gd name="T5" fmla="*/ T4 w 596"/>
                              <a:gd name="T6" fmla="+- 0 1707 1183"/>
                              <a:gd name="T7" fmla="*/ 1707 h 727"/>
                              <a:gd name="T8" fmla="+- 0 9297 9093"/>
                              <a:gd name="T9" fmla="*/ T8 w 596"/>
                              <a:gd name="T10" fmla="+- 0 1763 1183"/>
                              <a:gd name="T11" fmla="*/ 1763 h 727"/>
                              <a:gd name="T12" fmla="+- 0 9356 9093"/>
                              <a:gd name="T13" fmla="*/ T12 w 596"/>
                              <a:gd name="T14" fmla="+- 0 1799 1183"/>
                              <a:gd name="T15" fmla="*/ 1799 h 727"/>
                              <a:gd name="T16" fmla="+- 0 9419 9093"/>
                              <a:gd name="T17" fmla="*/ T16 w 596"/>
                              <a:gd name="T18" fmla="+- 0 1813 1183"/>
                              <a:gd name="T19" fmla="*/ 1813 h 727"/>
                              <a:gd name="T20" fmla="+- 0 9480 9093"/>
                              <a:gd name="T21" fmla="*/ T20 w 596"/>
                              <a:gd name="T22" fmla="+- 0 1801 1183"/>
                              <a:gd name="T23" fmla="*/ 1801 h 727"/>
                              <a:gd name="T24" fmla="+- 0 9531 9093"/>
                              <a:gd name="T25" fmla="*/ T24 w 596"/>
                              <a:gd name="T26" fmla="+- 0 1765 1183"/>
                              <a:gd name="T27" fmla="*/ 1765 h 727"/>
                              <a:gd name="T28" fmla="+- 0 9566 9093"/>
                              <a:gd name="T29" fmla="*/ T28 w 596"/>
                              <a:gd name="T30" fmla="+- 0 1709 1183"/>
                              <a:gd name="T31" fmla="*/ 1709 h 727"/>
                              <a:gd name="T32" fmla="+- 0 9584 9093"/>
                              <a:gd name="T33" fmla="*/ T32 w 596"/>
                              <a:gd name="T34" fmla="+- 0 1640 1183"/>
                              <a:gd name="T35" fmla="*/ 1640 h 727"/>
                              <a:gd name="T36" fmla="+- 0 9584 9093"/>
                              <a:gd name="T37" fmla="*/ T36 w 596"/>
                              <a:gd name="T38" fmla="+- 0 1563 1183"/>
                              <a:gd name="T39" fmla="*/ 1563 h 727"/>
                              <a:gd name="T40" fmla="+- 0 9563 9093"/>
                              <a:gd name="T41" fmla="*/ T40 w 596"/>
                              <a:gd name="T42" fmla="+- 0 1482 1183"/>
                              <a:gd name="T43" fmla="*/ 1482 h 727"/>
                              <a:gd name="T44" fmla="+- 0 9523 9093"/>
                              <a:gd name="T45" fmla="*/ T44 w 596"/>
                              <a:gd name="T46" fmla="+- 0 1409 1183"/>
                              <a:gd name="T47" fmla="*/ 1409 h 727"/>
                              <a:gd name="T48" fmla="+- 0 9472 9093"/>
                              <a:gd name="T49" fmla="*/ T48 w 596"/>
                              <a:gd name="T50" fmla="+- 0 1353 1183"/>
                              <a:gd name="T51" fmla="*/ 1353 h 727"/>
                              <a:gd name="T52" fmla="+- 0 9413 9093"/>
                              <a:gd name="T53" fmla="*/ T52 w 596"/>
                              <a:gd name="T54" fmla="+- 0 1317 1183"/>
                              <a:gd name="T55" fmla="*/ 1317 h 727"/>
                              <a:gd name="T56" fmla="+- 0 9351 9093"/>
                              <a:gd name="T57" fmla="*/ T56 w 596"/>
                              <a:gd name="T58" fmla="+- 0 1303 1183"/>
                              <a:gd name="T59" fmla="*/ 1303 h 727"/>
                              <a:gd name="T60" fmla="+- 0 9290 9093"/>
                              <a:gd name="T61" fmla="*/ T60 w 596"/>
                              <a:gd name="T62" fmla="+- 0 1315 1183"/>
                              <a:gd name="T63" fmla="*/ 1315 h 727"/>
                              <a:gd name="T64" fmla="+- 0 9238 9093"/>
                              <a:gd name="T65" fmla="*/ T64 w 596"/>
                              <a:gd name="T66" fmla="+- 0 1351 1183"/>
                              <a:gd name="T67" fmla="*/ 1351 h 727"/>
                              <a:gd name="T68" fmla="+- 0 9203 9093"/>
                              <a:gd name="T69" fmla="*/ T68 w 596"/>
                              <a:gd name="T70" fmla="+- 0 1407 1183"/>
                              <a:gd name="T71" fmla="*/ 1407 h 727"/>
                              <a:gd name="T72" fmla="+- 0 9185 9093"/>
                              <a:gd name="T73" fmla="*/ T72 w 596"/>
                              <a:gd name="T74" fmla="+- 0 1476 1183"/>
                              <a:gd name="T75" fmla="*/ 1476 h 727"/>
                              <a:gd name="T76" fmla="+- 0 9186 9093"/>
                              <a:gd name="T77" fmla="*/ T76 w 596"/>
                              <a:gd name="T78" fmla="+- 0 1553 1183"/>
                              <a:gd name="T79" fmla="*/ 1553 h 727"/>
                              <a:gd name="T80" fmla="+- 0 9207 9093"/>
                              <a:gd name="T81" fmla="*/ T80 w 596"/>
                              <a:gd name="T82" fmla="+- 0 1634 1183"/>
                              <a:gd name="T83" fmla="*/ 1634 h 727"/>
                              <a:gd name="T84" fmla="+- 0 9638 9093"/>
                              <a:gd name="T85" fmla="*/ T84 w 596"/>
                              <a:gd name="T86" fmla="+- 0 1446 1183"/>
                              <a:gd name="T87" fmla="*/ 1446 h 727"/>
                              <a:gd name="T88" fmla="+- 0 9665 9093"/>
                              <a:gd name="T89" fmla="*/ T88 w 596"/>
                              <a:gd name="T90" fmla="+- 0 1526 1183"/>
                              <a:gd name="T91" fmla="*/ 1526 h 727"/>
                              <a:gd name="T92" fmla="+- 0 9683 9093"/>
                              <a:gd name="T93" fmla="*/ T92 w 596"/>
                              <a:gd name="T94" fmla="+- 0 1605 1183"/>
                              <a:gd name="T95" fmla="*/ 1605 h 727"/>
                              <a:gd name="T96" fmla="+- 0 9689 9093"/>
                              <a:gd name="T97" fmla="*/ T96 w 596"/>
                              <a:gd name="T98" fmla="+- 0 1679 1183"/>
                              <a:gd name="T99" fmla="*/ 1679 h 727"/>
                              <a:gd name="T100" fmla="+- 0 9680 9093"/>
                              <a:gd name="T101" fmla="*/ T100 w 596"/>
                              <a:gd name="T102" fmla="+- 0 1746 1183"/>
                              <a:gd name="T103" fmla="*/ 1746 h 727"/>
                              <a:gd name="T104" fmla="+- 0 9653 9093"/>
                              <a:gd name="T105" fmla="*/ T104 w 596"/>
                              <a:gd name="T106" fmla="+- 0 1805 1183"/>
                              <a:gd name="T107" fmla="*/ 1805 h 727"/>
                              <a:gd name="T108" fmla="+- 0 9606 9093"/>
                              <a:gd name="T109" fmla="*/ T108 w 596"/>
                              <a:gd name="T110" fmla="+- 0 1854 1183"/>
                              <a:gd name="T111" fmla="*/ 1854 h 727"/>
                              <a:gd name="T112" fmla="+- 0 9536 9093"/>
                              <a:gd name="T113" fmla="*/ T112 w 596"/>
                              <a:gd name="T114" fmla="+- 0 1890 1183"/>
                              <a:gd name="T115" fmla="*/ 1890 h 727"/>
                              <a:gd name="T116" fmla="+- 0 9455 9093"/>
                              <a:gd name="T117" fmla="*/ T116 w 596"/>
                              <a:gd name="T118" fmla="+- 0 1909 1183"/>
                              <a:gd name="T119" fmla="*/ 1909 h 727"/>
                              <a:gd name="T120" fmla="+- 0 9382 9093"/>
                              <a:gd name="T121" fmla="*/ T120 w 596"/>
                              <a:gd name="T122" fmla="+- 0 1909 1183"/>
                              <a:gd name="T123" fmla="*/ 1909 h 727"/>
                              <a:gd name="T124" fmla="+- 0 9315 9093"/>
                              <a:gd name="T125" fmla="*/ T124 w 596"/>
                              <a:gd name="T126" fmla="+- 0 1890 1183"/>
                              <a:gd name="T127" fmla="*/ 1890 h 727"/>
                              <a:gd name="T128" fmla="+- 0 9256 9093"/>
                              <a:gd name="T129" fmla="*/ T128 w 596"/>
                              <a:gd name="T130" fmla="+- 0 1854 1183"/>
                              <a:gd name="T131" fmla="*/ 1854 h 727"/>
                              <a:gd name="T132" fmla="+- 0 9205 9093"/>
                              <a:gd name="T133" fmla="*/ T132 w 596"/>
                              <a:gd name="T134" fmla="+- 0 1804 1183"/>
                              <a:gd name="T135" fmla="*/ 1804 h 727"/>
                              <a:gd name="T136" fmla="+- 0 9162 9093"/>
                              <a:gd name="T137" fmla="*/ T136 w 596"/>
                              <a:gd name="T138" fmla="+- 0 1740 1183"/>
                              <a:gd name="T139" fmla="*/ 1740 h 727"/>
                              <a:gd name="T140" fmla="+- 0 9127 9093"/>
                              <a:gd name="T141" fmla="*/ T140 w 596"/>
                              <a:gd name="T142" fmla="+- 0 1664 1183"/>
                              <a:gd name="T143" fmla="*/ 1664 h 727"/>
                              <a:gd name="T144" fmla="+- 0 9102 9093"/>
                              <a:gd name="T145" fmla="*/ T144 w 596"/>
                              <a:gd name="T146" fmla="+- 0 1577 1183"/>
                              <a:gd name="T147" fmla="*/ 1577 h 727"/>
                              <a:gd name="T148" fmla="+- 0 9093 9093"/>
                              <a:gd name="T149" fmla="*/ T148 w 596"/>
                              <a:gd name="T150" fmla="+- 0 1494 1183"/>
                              <a:gd name="T151" fmla="*/ 1494 h 727"/>
                              <a:gd name="T152" fmla="+- 0 9101 9093"/>
                              <a:gd name="T153" fmla="*/ T152 w 596"/>
                              <a:gd name="T154" fmla="+- 0 1418 1183"/>
                              <a:gd name="T155" fmla="*/ 1418 h 727"/>
                              <a:gd name="T156" fmla="+- 0 9122 9093"/>
                              <a:gd name="T157" fmla="*/ T156 w 596"/>
                              <a:gd name="T158" fmla="+- 0 1350 1183"/>
                              <a:gd name="T159" fmla="*/ 1350 h 727"/>
                              <a:gd name="T160" fmla="+- 0 9157 9093"/>
                              <a:gd name="T161" fmla="*/ T160 w 596"/>
                              <a:gd name="T162" fmla="+- 0 1292 1183"/>
                              <a:gd name="T163" fmla="*/ 1292 h 727"/>
                              <a:gd name="T164" fmla="+- 0 9203 9093"/>
                              <a:gd name="T165" fmla="*/ T164 w 596"/>
                              <a:gd name="T166" fmla="+- 0 1245 1183"/>
                              <a:gd name="T167" fmla="*/ 1245 h 727"/>
                              <a:gd name="T168" fmla="+- 0 9260 9093"/>
                              <a:gd name="T169" fmla="*/ T168 w 596"/>
                              <a:gd name="T170" fmla="+- 0 1211 1183"/>
                              <a:gd name="T171" fmla="*/ 1211 h 727"/>
                              <a:gd name="T172" fmla="+- 0 9339 9093"/>
                              <a:gd name="T173" fmla="*/ T172 w 596"/>
                              <a:gd name="T174" fmla="+- 0 1187 1183"/>
                              <a:gd name="T175" fmla="*/ 1187 h 727"/>
                              <a:gd name="T176" fmla="+- 0 9406 9093"/>
                              <a:gd name="T177" fmla="*/ T176 w 596"/>
                              <a:gd name="T178" fmla="+- 0 1183 1183"/>
                              <a:gd name="T179" fmla="*/ 1183 h 727"/>
                              <a:gd name="T180" fmla="+- 0 9461 9093"/>
                              <a:gd name="T181" fmla="*/ T180 w 596"/>
                              <a:gd name="T182" fmla="+- 0 1196 1183"/>
                              <a:gd name="T183" fmla="*/ 1196 h 727"/>
                              <a:gd name="T184" fmla="+- 0 9507 9093"/>
                              <a:gd name="T185" fmla="*/ T184 w 596"/>
                              <a:gd name="T186" fmla="+- 0 1224 1183"/>
                              <a:gd name="T187" fmla="*/ 1224 h 727"/>
                              <a:gd name="T188" fmla="+- 0 9546 9093"/>
                              <a:gd name="T189" fmla="*/ T188 w 596"/>
                              <a:gd name="T190" fmla="+- 0 1265 1183"/>
                              <a:gd name="T191" fmla="*/ 1265 h 727"/>
                              <a:gd name="T192" fmla="+- 0 9580 9093"/>
                              <a:gd name="T193" fmla="*/ T192 w 596"/>
                              <a:gd name="T194" fmla="+- 0 1317 1183"/>
                              <a:gd name="T195" fmla="*/ 1317 h 727"/>
                              <a:gd name="T196" fmla="+- 0 9610 9093"/>
                              <a:gd name="T197" fmla="*/ T196 w 596"/>
                              <a:gd name="T198" fmla="+- 0 1378 1183"/>
                              <a:gd name="T199" fmla="*/ 1378 h 727"/>
                              <a:gd name="T200" fmla="+- 0 9638 9093"/>
                              <a:gd name="T201" fmla="*/ T200 w 596"/>
                              <a:gd name="T202" fmla="+- 0 1446 1183"/>
                              <a:gd name="T203" fmla="*/ 1446 h 7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596" h="727">
                                <a:moveTo>
                                  <a:pt x="114" y="451"/>
                                </a:moveTo>
                                <a:lnTo>
                                  <a:pt x="153" y="524"/>
                                </a:lnTo>
                                <a:lnTo>
                                  <a:pt x="204" y="580"/>
                                </a:lnTo>
                                <a:lnTo>
                                  <a:pt x="263" y="616"/>
                                </a:lnTo>
                                <a:lnTo>
                                  <a:pt x="326" y="630"/>
                                </a:lnTo>
                                <a:lnTo>
                                  <a:pt x="387" y="618"/>
                                </a:lnTo>
                                <a:lnTo>
                                  <a:pt x="438" y="582"/>
                                </a:lnTo>
                                <a:lnTo>
                                  <a:pt x="473" y="526"/>
                                </a:lnTo>
                                <a:lnTo>
                                  <a:pt x="491" y="457"/>
                                </a:lnTo>
                                <a:lnTo>
                                  <a:pt x="491" y="380"/>
                                </a:lnTo>
                                <a:lnTo>
                                  <a:pt x="470" y="299"/>
                                </a:lnTo>
                                <a:lnTo>
                                  <a:pt x="430" y="226"/>
                                </a:lnTo>
                                <a:lnTo>
                                  <a:pt x="379" y="170"/>
                                </a:lnTo>
                                <a:lnTo>
                                  <a:pt x="320" y="134"/>
                                </a:lnTo>
                                <a:lnTo>
                                  <a:pt x="258" y="120"/>
                                </a:lnTo>
                                <a:lnTo>
                                  <a:pt x="197" y="132"/>
                                </a:lnTo>
                                <a:lnTo>
                                  <a:pt x="145" y="168"/>
                                </a:lnTo>
                                <a:lnTo>
                                  <a:pt x="110" y="224"/>
                                </a:lnTo>
                                <a:lnTo>
                                  <a:pt x="92" y="293"/>
                                </a:lnTo>
                                <a:lnTo>
                                  <a:pt x="93" y="370"/>
                                </a:lnTo>
                                <a:lnTo>
                                  <a:pt x="114" y="451"/>
                                </a:lnTo>
                                <a:close/>
                                <a:moveTo>
                                  <a:pt x="545" y="263"/>
                                </a:moveTo>
                                <a:lnTo>
                                  <a:pt x="572" y="343"/>
                                </a:lnTo>
                                <a:lnTo>
                                  <a:pt x="590" y="422"/>
                                </a:lnTo>
                                <a:lnTo>
                                  <a:pt x="596" y="496"/>
                                </a:lnTo>
                                <a:lnTo>
                                  <a:pt x="587" y="563"/>
                                </a:lnTo>
                                <a:lnTo>
                                  <a:pt x="560" y="622"/>
                                </a:lnTo>
                                <a:lnTo>
                                  <a:pt x="513" y="671"/>
                                </a:lnTo>
                                <a:lnTo>
                                  <a:pt x="443" y="707"/>
                                </a:lnTo>
                                <a:lnTo>
                                  <a:pt x="362" y="726"/>
                                </a:lnTo>
                                <a:lnTo>
                                  <a:pt x="289" y="726"/>
                                </a:lnTo>
                                <a:lnTo>
                                  <a:pt x="222" y="707"/>
                                </a:lnTo>
                                <a:lnTo>
                                  <a:pt x="163" y="671"/>
                                </a:lnTo>
                                <a:lnTo>
                                  <a:pt x="112" y="621"/>
                                </a:lnTo>
                                <a:lnTo>
                                  <a:pt x="69" y="557"/>
                                </a:lnTo>
                                <a:lnTo>
                                  <a:pt x="34" y="481"/>
                                </a:lnTo>
                                <a:lnTo>
                                  <a:pt x="9" y="394"/>
                                </a:lnTo>
                                <a:lnTo>
                                  <a:pt x="0" y="311"/>
                                </a:lnTo>
                                <a:lnTo>
                                  <a:pt x="8" y="235"/>
                                </a:lnTo>
                                <a:lnTo>
                                  <a:pt x="29" y="167"/>
                                </a:lnTo>
                                <a:lnTo>
                                  <a:pt x="64" y="109"/>
                                </a:lnTo>
                                <a:lnTo>
                                  <a:pt x="110" y="62"/>
                                </a:lnTo>
                                <a:lnTo>
                                  <a:pt x="167" y="28"/>
                                </a:lnTo>
                                <a:lnTo>
                                  <a:pt x="246" y="4"/>
                                </a:lnTo>
                                <a:lnTo>
                                  <a:pt x="313" y="0"/>
                                </a:lnTo>
                                <a:lnTo>
                                  <a:pt x="368" y="13"/>
                                </a:lnTo>
                                <a:lnTo>
                                  <a:pt x="414" y="41"/>
                                </a:lnTo>
                                <a:lnTo>
                                  <a:pt x="453" y="82"/>
                                </a:lnTo>
                                <a:lnTo>
                                  <a:pt x="487" y="134"/>
                                </a:lnTo>
                                <a:lnTo>
                                  <a:pt x="517" y="195"/>
                                </a:lnTo>
                                <a:lnTo>
                                  <a:pt x="545" y="263"/>
                                </a:lnTo>
                                <a:close/>
                              </a:path>
                            </a:pathLst>
                          </a:custGeom>
                          <a:noFill/>
                          <a:ln w="121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2" name="Picture 48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9139" y="1180"/>
                            <a:ext cx="577" cy="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3" name="AutoShape 487"/>
                        <wps:cNvSpPr>
                          <a:spLocks/>
                        </wps:cNvSpPr>
                        <wps:spPr bwMode="auto">
                          <a:xfrm>
                            <a:off x="9139" y="1180"/>
                            <a:ext cx="577" cy="716"/>
                          </a:xfrm>
                          <a:custGeom>
                            <a:avLst/>
                            <a:gdLst>
                              <a:gd name="T0" fmla="+- 0 9683 9140"/>
                              <a:gd name="T1" fmla="*/ T0 w 577"/>
                              <a:gd name="T2" fmla="+- 0 1429 1180"/>
                              <a:gd name="T3" fmla="*/ 1429 h 716"/>
                              <a:gd name="T4" fmla="+- 0 9707 9140"/>
                              <a:gd name="T5" fmla="*/ T4 w 577"/>
                              <a:gd name="T6" fmla="+- 0 1510 1180"/>
                              <a:gd name="T7" fmla="*/ 1510 h 716"/>
                              <a:gd name="T8" fmla="+- 0 9716 9140"/>
                              <a:gd name="T9" fmla="*/ T8 w 577"/>
                              <a:gd name="T10" fmla="+- 0 1590 1180"/>
                              <a:gd name="T11" fmla="*/ 1590 h 716"/>
                              <a:gd name="T12" fmla="+- 0 9711 9140"/>
                              <a:gd name="T13" fmla="*/ T12 w 577"/>
                              <a:gd name="T14" fmla="+- 0 1666 1180"/>
                              <a:gd name="T15" fmla="*/ 1666 h 716"/>
                              <a:gd name="T16" fmla="+- 0 9692 9140"/>
                              <a:gd name="T17" fmla="*/ T16 w 577"/>
                              <a:gd name="T18" fmla="+- 0 1736 1180"/>
                              <a:gd name="T19" fmla="*/ 1736 h 716"/>
                              <a:gd name="T20" fmla="+- 0 9660 9140"/>
                              <a:gd name="T21" fmla="*/ T20 w 577"/>
                              <a:gd name="T22" fmla="+- 0 1797 1180"/>
                              <a:gd name="T23" fmla="*/ 1797 h 716"/>
                              <a:gd name="T24" fmla="+- 0 9616 9140"/>
                              <a:gd name="T25" fmla="*/ T24 w 577"/>
                              <a:gd name="T26" fmla="+- 0 1846 1180"/>
                              <a:gd name="T27" fmla="*/ 1846 h 716"/>
                              <a:gd name="T28" fmla="+- 0 9561 9140"/>
                              <a:gd name="T29" fmla="*/ T28 w 577"/>
                              <a:gd name="T30" fmla="+- 0 1880 1180"/>
                              <a:gd name="T31" fmla="*/ 1880 h 716"/>
                              <a:gd name="T32" fmla="+- 0 9499 9140"/>
                              <a:gd name="T33" fmla="*/ T32 w 577"/>
                              <a:gd name="T34" fmla="+- 0 1896 1180"/>
                              <a:gd name="T35" fmla="*/ 1896 h 716"/>
                              <a:gd name="T36" fmla="+- 0 9436 9140"/>
                              <a:gd name="T37" fmla="*/ T36 w 577"/>
                              <a:gd name="T38" fmla="+- 0 1893 1180"/>
                              <a:gd name="T39" fmla="*/ 1893 h 716"/>
                              <a:gd name="T40" fmla="+- 0 9372 9140"/>
                              <a:gd name="T41" fmla="*/ T40 w 577"/>
                              <a:gd name="T42" fmla="+- 0 1873 1180"/>
                              <a:gd name="T43" fmla="*/ 1873 h 716"/>
                              <a:gd name="T44" fmla="+- 0 9312 9140"/>
                              <a:gd name="T45" fmla="*/ T44 w 577"/>
                              <a:gd name="T46" fmla="+- 0 1837 1180"/>
                              <a:gd name="T47" fmla="*/ 1837 h 716"/>
                              <a:gd name="T48" fmla="+- 0 9257 9140"/>
                              <a:gd name="T49" fmla="*/ T48 w 577"/>
                              <a:gd name="T50" fmla="+- 0 1786 1180"/>
                              <a:gd name="T51" fmla="*/ 1786 h 716"/>
                              <a:gd name="T52" fmla="+- 0 9210 9140"/>
                              <a:gd name="T53" fmla="*/ T52 w 577"/>
                              <a:gd name="T54" fmla="+- 0 1722 1180"/>
                              <a:gd name="T55" fmla="*/ 1722 h 716"/>
                              <a:gd name="T56" fmla="+- 0 9172 9140"/>
                              <a:gd name="T57" fmla="*/ T56 w 577"/>
                              <a:gd name="T58" fmla="+- 0 1647 1180"/>
                              <a:gd name="T59" fmla="*/ 1647 h 716"/>
                              <a:gd name="T60" fmla="+- 0 9149 9140"/>
                              <a:gd name="T61" fmla="*/ T60 w 577"/>
                              <a:gd name="T62" fmla="+- 0 1566 1180"/>
                              <a:gd name="T63" fmla="*/ 1566 h 716"/>
                              <a:gd name="T64" fmla="+- 0 9140 9140"/>
                              <a:gd name="T65" fmla="*/ T64 w 577"/>
                              <a:gd name="T66" fmla="+- 0 1486 1180"/>
                              <a:gd name="T67" fmla="*/ 1486 h 716"/>
                              <a:gd name="T68" fmla="+- 0 9145 9140"/>
                              <a:gd name="T69" fmla="*/ T68 w 577"/>
                              <a:gd name="T70" fmla="+- 0 1409 1180"/>
                              <a:gd name="T71" fmla="*/ 1409 h 716"/>
                              <a:gd name="T72" fmla="+- 0 9164 9140"/>
                              <a:gd name="T73" fmla="*/ T72 w 577"/>
                              <a:gd name="T74" fmla="+- 0 1340 1180"/>
                              <a:gd name="T75" fmla="*/ 1340 h 716"/>
                              <a:gd name="T76" fmla="+- 0 9196 9140"/>
                              <a:gd name="T77" fmla="*/ T76 w 577"/>
                              <a:gd name="T78" fmla="+- 0 1279 1180"/>
                              <a:gd name="T79" fmla="*/ 1279 h 716"/>
                              <a:gd name="T80" fmla="+- 0 9239 9140"/>
                              <a:gd name="T81" fmla="*/ T80 w 577"/>
                              <a:gd name="T82" fmla="+- 0 1230 1180"/>
                              <a:gd name="T83" fmla="*/ 1230 h 716"/>
                              <a:gd name="T84" fmla="+- 0 9294 9140"/>
                              <a:gd name="T85" fmla="*/ T84 w 577"/>
                              <a:gd name="T86" fmla="+- 0 1196 1180"/>
                              <a:gd name="T87" fmla="*/ 1196 h 716"/>
                              <a:gd name="T88" fmla="+- 0 9356 9140"/>
                              <a:gd name="T89" fmla="*/ T88 w 577"/>
                              <a:gd name="T90" fmla="+- 0 1180 1180"/>
                              <a:gd name="T91" fmla="*/ 1180 h 716"/>
                              <a:gd name="T92" fmla="+- 0 9420 9140"/>
                              <a:gd name="T93" fmla="*/ T92 w 577"/>
                              <a:gd name="T94" fmla="+- 0 1183 1180"/>
                              <a:gd name="T95" fmla="*/ 1183 h 716"/>
                              <a:gd name="T96" fmla="+- 0 9483 9140"/>
                              <a:gd name="T97" fmla="*/ T96 w 577"/>
                              <a:gd name="T98" fmla="+- 0 1203 1180"/>
                              <a:gd name="T99" fmla="*/ 1203 h 716"/>
                              <a:gd name="T100" fmla="+- 0 9544 9140"/>
                              <a:gd name="T101" fmla="*/ T100 w 577"/>
                              <a:gd name="T102" fmla="+- 0 1239 1180"/>
                              <a:gd name="T103" fmla="*/ 1239 h 716"/>
                              <a:gd name="T104" fmla="+- 0 9599 9140"/>
                              <a:gd name="T105" fmla="*/ T104 w 577"/>
                              <a:gd name="T106" fmla="+- 0 1290 1180"/>
                              <a:gd name="T107" fmla="*/ 1290 h 716"/>
                              <a:gd name="T108" fmla="+- 0 9646 9140"/>
                              <a:gd name="T109" fmla="*/ T108 w 577"/>
                              <a:gd name="T110" fmla="+- 0 1353 1180"/>
                              <a:gd name="T111" fmla="*/ 1353 h 716"/>
                              <a:gd name="T112" fmla="+- 0 9683 9140"/>
                              <a:gd name="T113" fmla="*/ T112 w 577"/>
                              <a:gd name="T114" fmla="+- 0 1429 1180"/>
                              <a:gd name="T115" fmla="*/ 1429 h 716"/>
                              <a:gd name="T116" fmla="+- 0 9252 9140"/>
                              <a:gd name="T117" fmla="*/ T116 w 577"/>
                              <a:gd name="T118" fmla="+- 0 1617 1180"/>
                              <a:gd name="T119" fmla="*/ 1617 h 716"/>
                              <a:gd name="T120" fmla="+- 0 9291 9140"/>
                              <a:gd name="T121" fmla="*/ T120 w 577"/>
                              <a:gd name="T122" fmla="+- 0 1690 1180"/>
                              <a:gd name="T123" fmla="*/ 1690 h 716"/>
                              <a:gd name="T124" fmla="+- 0 9343 9140"/>
                              <a:gd name="T125" fmla="*/ T124 w 577"/>
                              <a:gd name="T126" fmla="+- 0 1746 1180"/>
                              <a:gd name="T127" fmla="*/ 1746 h 716"/>
                              <a:gd name="T128" fmla="+- 0 9402 9140"/>
                              <a:gd name="T129" fmla="*/ T128 w 577"/>
                              <a:gd name="T130" fmla="+- 0 1782 1180"/>
                              <a:gd name="T131" fmla="*/ 1782 h 716"/>
                              <a:gd name="T132" fmla="+- 0 9464 9140"/>
                              <a:gd name="T133" fmla="*/ T132 w 577"/>
                              <a:gd name="T134" fmla="+- 0 1796 1180"/>
                              <a:gd name="T135" fmla="*/ 1796 h 716"/>
                              <a:gd name="T136" fmla="+- 0 9525 9140"/>
                              <a:gd name="T137" fmla="*/ T136 w 577"/>
                              <a:gd name="T138" fmla="+- 0 1784 1180"/>
                              <a:gd name="T139" fmla="*/ 1784 h 716"/>
                              <a:gd name="T140" fmla="+- 0 9577 9140"/>
                              <a:gd name="T141" fmla="*/ T140 w 577"/>
                              <a:gd name="T142" fmla="+- 0 1748 1180"/>
                              <a:gd name="T143" fmla="*/ 1748 h 716"/>
                              <a:gd name="T144" fmla="+- 0 9612 9140"/>
                              <a:gd name="T145" fmla="*/ T144 w 577"/>
                              <a:gd name="T146" fmla="+- 0 1692 1180"/>
                              <a:gd name="T147" fmla="*/ 1692 h 716"/>
                              <a:gd name="T148" fmla="+- 0 9630 9140"/>
                              <a:gd name="T149" fmla="*/ T148 w 577"/>
                              <a:gd name="T150" fmla="+- 0 1623 1180"/>
                              <a:gd name="T151" fmla="*/ 1623 h 716"/>
                              <a:gd name="T152" fmla="+- 0 9629 9140"/>
                              <a:gd name="T153" fmla="*/ T152 w 577"/>
                              <a:gd name="T154" fmla="+- 0 1546 1180"/>
                              <a:gd name="T155" fmla="*/ 1546 h 716"/>
                              <a:gd name="T156" fmla="+- 0 9608 9140"/>
                              <a:gd name="T157" fmla="*/ T156 w 577"/>
                              <a:gd name="T158" fmla="+- 0 1465 1180"/>
                              <a:gd name="T159" fmla="*/ 1465 h 716"/>
                              <a:gd name="T160" fmla="+- 0 9569 9140"/>
                              <a:gd name="T161" fmla="*/ T160 w 577"/>
                              <a:gd name="T162" fmla="+- 0 1392 1180"/>
                              <a:gd name="T163" fmla="*/ 1392 h 716"/>
                              <a:gd name="T164" fmla="+- 0 9518 9140"/>
                              <a:gd name="T165" fmla="*/ T164 w 577"/>
                              <a:gd name="T166" fmla="+- 0 1336 1180"/>
                              <a:gd name="T167" fmla="*/ 1336 h 716"/>
                              <a:gd name="T168" fmla="+- 0 9459 9140"/>
                              <a:gd name="T169" fmla="*/ T168 w 577"/>
                              <a:gd name="T170" fmla="+- 0 1300 1180"/>
                              <a:gd name="T171" fmla="*/ 1300 h 716"/>
                              <a:gd name="T172" fmla="+- 0 9396 9140"/>
                              <a:gd name="T173" fmla="*/ T172 w 577"/>
                              <a:gd name="T174" fmla="+- 0 1286 1180"/>
                              <a:gd name="T175" fmla="*/ 1286 h 716"/>
                              <a:gd name="T176" fmla="+- 0 9335 9140"/>
                              <a:gd name="T177" fmla="*/ T176 w 577"/>
                              <a:gd name="T178" fmla="+- 0 1298 1180"/>
                              <a:gd name="T179" fmla="*/ 1298 h 716"/>
                              <a:gd name="T180" fmla="+- 0 9284 9140"/>
                              <a:gd name="T181" fmla="*/ T180 w 577"/>
                              <a:gd name="T182" fmla="+- 0 1334 1180"/>
                              <a:gd name="T183" fmla="*/ 1334 h 716"/>
                              <a:gd name="T184" fmla="+- 0 9248 9140"/>
                              <a:gd name="T185" fmla="*/ T184 w 577"/>
                              <a:gd name="T186" fmla="+- 0 1390 1180"/>
                              <a:gd name="T187" fmla="*/ 1390 h 716"/>
                              <a:gd name="T188" fmla="+- 0 9231 9140"/>
                              <a:gd name="T189" fmla="*/ T188 w 577"/>
                              <a:gd name="T190" fmla="+- 0 1459 1180"/>
                              <a:gd name="T191" fmla="*/ 1459 h 716"/>
                              <a:gd name="T192" fmla="+- 0 9231 9140"/>
                              <a:gd name="T193" fmla="*/ T192 w 577"/>
                              <a:gd name="T194" fmla="+- 0 1536 1180"/>
                              <a:gd name="T195" fmla="*/ 1536 h 716"/>
                              <a:gd name="T196" fmla="+- 0 9252 9140"/>
                              <a:gd name="T197" fmla="*/ T196 w 577"/>
                              <a:gd name="T198" fmla="+- 0 1617 1180"/>
                              <a:gd name="T199" fmla="*/ 1617 h 7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577" h="716">
                                <a:moveTo>
                                  <a:pt x="543" y="249"/>
                                </a:moveTo>
                                <a:lnTo>
                                  <a:pt x="567" y="330"/>
                                </a:lnTo>
                                <a:lnTo>
                                  <a:pt x="576" y="410"/>
                                </a:lnTo>
                                <a:lnTo>
                                  <a:pt x="571" y="486"/>
                                </a:lnTo>
                                <a:lnTo>
                                  <a:pt x="552" y="556"/>
                                </a:lnTo>
                                <a:lnTo>
                                  <a:pt x="520" y="617"/>
                                </a:lnTo>
                                <a:lnTo>
                                  <a:pt x="476" y="666"/>
                                </a:lnTo>
                                <a:lnTo>
                                  <a:pt x="421" y="700"/>
                                </a:lnTo>
                                <a:lnTo>
                                  <a:pt x="359" y="716"/>
                                </a:lnTo>
                                <a:lnTo>
                                  <a:pt x="296" y="713"/>
                                </a:lnTo>
                                <a:lnTo>
                                  <a:pt x="232" y="693"/>
                                </a:lnTo>
                                <a:lnTo>
                                  <a:pt x="172" y="657"/>
                                </a:lnTo>
                                <a:lnTo>
                                  <a:pt x="117" y="606"/>
                                </a:lnTo>
                                <a:lnTo>
                                  <a:pt x="70" y="542"/>
                                </a:lnTo>
                                <a:lnTo>
                                  <a:pt x="32" y="467"/>
                                </a:lnTo>
                                <a:lnTo>
                                  <a:pt x="9" y="386"/>
                                </a:lnTo>
                                <a:lnTo>
                                  <a:pt x="0" y="306"/>
                                </a:lnTo>
                                <a:lnTo>
                                  <a:pt x="5" y="229"/>
                                </a:lnTo>
                                <a:lnTo>
                                  <a:pt x="24" y="160"/>
                                </a:lnTo>
                                <a:lnTo>
                                  <a:pt x="56" y="99"/>
                                </a:lnTo>
                                <a:lnTo>
                                  <a:pt x="99" y="50"/>
                                </a:lnTo>
                                <a:lnTo>
                                  <a:pt x="154" y="16"/>
                                </a:lnTo>
                                <a:lnTo>
                                  <a:pt x="216" y="0"/>
                                </a:lnTo>
                                <a:lnTo>
                                  <a:pt x="280" y="3"/>
                                </a:lnTo>
                                <a:lnTo>
                                  <a:pt x="343" y="23"/>
                                </a:lnTo>
                                <a:lnTo>
                                  <a:pt x="404" y="59"/>
                                </a:lnTo>
                                <a:lnTo>
                                  <a:pt x="459" y="110"/>
                                </a:lnTo>
                                <a:lnTo>
                                  <a:pt x="506" y="173"/>
                                </a:lnTo>
                                <a:lnTo>
                                  <a:pt x="543" y="249"/>
                                </a:lnTo>
                                <a:close/>
                                <a:moveTo>
                                  <a:pt x="112" y="437"/>
                                </a:moveTo>
                                <a:lnTo>
                                  <a:pt x="151" y="510"/>
                                </a:lnTo>
                                <a:lnTo>
                                  <a:pt x="203" y="566"/>
                                </a:lnTo>
                                <a:lnTo>
                                  <a:pt x="262" y="602"/>
                                </a:lnTo>
                                <a:lnTo>
                                  <a:pt x="324" y="616"/>
                                </a:lnTo>
                                <a:lnTo>
                                  <a:pt x="385" y="604"/>
                                </a:lnTo>
                                <a:lnTo>
                                  <a:pt x="437" y="568"/>
                                </a:lnTo>
                                <a:lnTo>
                                  <a:pt x="472" y="512"/>
                                </a:lnTo>
                                <a:lnTo>
                                  <a:pt x="490" y="443"/>
                                </a:lnTo>
                                <a:lnTo>
                                  <a:pt x="489" y="366"/>
                                </a:lnTo>
                                <a:lnTo>
                                  <a:pt x="468" y="285"/>
                                </a:lnTo>
                                <a:lnTo>
                                  <a:pt x="429" y="212"/>
                                </a:lnTo>
                                <a:lnTo>
                                  <a:pt x="378" y="156"/>
                                </a:lnTo>
                                <a:lnTo>
                                  <a:pt x="319" y="120"/>
                                </a:lnTo>
                                <a:lnTo>
                                  <a:pt x="256" y="106"/>
                                </a:lnTo>
                                <a:lnTo>
                                  <a:pt x="195" y="118"/>
                                </a:lnTo>
                                <a:lnTo>
                                  <a:pt x="144" y="154"/>
                                </a:lnTo>
                                <a:lnTo>
                                  <a:pt x="108" y="210"/>
                                </a:lnTo>
                                <a:lnTo>
                                  <a:pt x="91" y="279"/>
                                </a:lnTo>
                                <a:lnTo>
                                  <a:pt x="91" y="356"/>
                                </a:lnTo>
                                <a:lnTo>
                                  <a:pt x="112" y="437"/>
                                </a:lnTo>
                                <a:close/>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4" name="Picture 48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9294" y="1172"/>
                            <a:ext cx="380"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 name="Freeform 489"/>
                        <wps:cNvSpPr>
                          <a:spLocks/>
                        </wps:cNvSpPr>
                        <wps:spPr bwMode="auto">
                          <a:xfrm>
                            <a:off x="9294" y="1172"/>
                            <a:ext cx="380" cy="531"/>
                          </a:xfrm>
                          <a:custGeom>
                            <a:avLst/>
                            <a:gdLst>
                              <a:gd name="T0" fmla="+- 0 9664 9294"/>
                              <a:gd name="T1" fmla="*/ T0 w 380"/>
                              <a:gd name="T2" fmla="+- 0 1173 1173"/>
                              <a:gd name="T3" fmla="*/ 1173 h 531"/>
                              <a:gd name="T4" fmla="+- 0 9294 9294"/>
                              <a:gd name="T5" fmla="*/ T4 w 380"/>
                              <a:gd name="T6" fmla="+- 0 1693 1173"/>
                              <a:gd name="T7" fmla="*/ 1693 h 531"/>
                              <a:gd name="T8" fmla="+- 0 9301 9294"/>
                              <a:gd name="T9" fmla="*/ T8 w 380"/>
                              <a:gd name="T10" fmla="+- 0 1703 1173"/>
                              <a:gd name="T11" fmla="*/ 1703 h 531"/>
                              <a:gd name="T12" fmla="+- 0 9674 9294"/>
                              <a:gd name="T13" fmla="*/ T12 w 380"/>
                              <a:gd name="T14" fmla="+- 0 1180 1173"/>
                              <a:gd name="T15" fmla="*/ 1180 h 531"/>
                              <a:gd name="T16" fmla="+- 0 9664 9294"/>
                              <a:gd name="T17" fmla="*/ T16 w 380"/>
                              <a:gd name="T18" fmla="+- 0 1173 1173"/>
                              <a:gd name="T19" fmla="*/ 1173 h 531"/>
                            </a:gdLst>
                            <a:ahLst/>
                            <a:cxnLst>
                              <a:cxn ang="0">
                                <a:pos x="T1" y="T3"/>
                              </a:cxn>
                              <a:cxn ang="0">
                                <a:pos x="T5" y="T7"/>
                              </a:cxn>
                              <a:cxn ang="0">
                                <a:pos x="T9" y="T11"/>
                              </a:cxn>
                              <a:cxn ang="0">
                                <a:pos x="T13" y="T15"/>
                              </a:cxn>
                              <a:cxn ang="0">
                                <a:pos x="T17" y="T19"/>
                              </a:cxn>
                            </a:cxnLst>
                            <a:rect l="0" t="0" r="r" b="b"/>
                            <a:pathLst>
                              <a:path w="380" h="531">
                                <a:moveTo>
                                  <a:pt x="370" y="0"/>
                                </a:moveTo>
                                <a:lnTo>
                                  <a:pt x="0" y="520"/>
                                </a:lnTo>
                                <a:lnTo>
                                  <a:pt x="7" y="530"/>
                                </a:lnTo>
                                <a:lnTo>
                                  <a:pt x="380" y="7"/>
                                </a:lnTo>
                                <a:lnTo>
                                  <a:pt x="370" y="0"/>
                                </a:lnTo>
                                <a:close/>
                              </a:path>
                            </a:pathLst>
                          </a:custGeom>
                          <a:noFill/>
                          <a:ln w="19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6" name="Picture 49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9102" y="2092"/>
                            <a:ext cx="121"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7" name="Freeform 491"/>
                        <wps:cNvSpPr>
                          <a:spLocks/>
                        </wps:cNvSpPr>
                        <wps:spPr bwMode="auto">
                          <a:xfrm>
                            <a:off x="9102" y="2092"/>
                            <a:ext cx="121" cy="101"/>
                          </a:xfrm>
                          <a:custGeom>
                            <a:avLst/>
                            <a:gdLst>
                              <a:gd name="T0" fmla="+- 0 9223 9103"/>
                              <a:gd name="T1" fmla="*/ T0 w 121"/>
                              <a:gd name="T2" fmla="+- 0 2093 2093"/>
                              <a:gd name="T3" fmla="*/ 2093 h 101"/>
                              <a:gd name="T4" fmla="+- 0 9173 9103"/>
                              <a:gd name="T5" fmla="*/ T4 w 121"/>
                              <a:gd name="T6" fmla="+- 0 2143 2093"/>
                              <a:gd name="T7" fmla="*/ 2143 h 101"/>
                              <a:gd name="T8" fmla="+- 0 9140 9103"/>
                              <a:gd name="T9" fmla="*/ T8 w 121"/>
                              <a:gd name="T10" fmla="+- 0 2148 2093"/>
                              <a:gd name="T11" fmla="*/ 2148 h 101"/>
                              <a:gd name="T12" fmla="+- 0 9124 9103"/>
                              <a:gd name="T13" fmla="*/ T12 w 121"/>
                              <a:gd name="T14" fmla="+- 0 2146 2093"/>
                              <a:gd name="T15" fmla="*/ 2146 h 101"/>
                              <a:gd name="T16" fmla="+- 0 9106 9103"/>
                              <a:gd name="T17" fmla="*/ T16 w 121"/>
                              <a:gd name="T18" fmla="+- 0 2144 2093"/>
                              <a:gd name="T19" fmla="*/ 2144 h 101"/>
                              <a:gd name="T20" fmla="+- 0 9103 9103"/>
                              <a:gd name="T21" fmla="*/ T20 w 121"/>
                              <a:gd name="T22" fmla="+- 0 2193 2093"/>
                              <a:gd name="T23" fmla="*/ 2193 h 101"/>
                              <a:gd name="T24" fmla="+- 0 9124 9103"/>
                              <a:gd name="T25" fmla="*/ T24 w 121"/>
                              <a:gd name="T26" fmla="+- 0 2193 2093"/>
                              <a:gd name="T27" fmla="*/ 2193 h 101"/>
                              <a:gd name="T28" fmla="+- 0 9144 9103"/>
                              <a:gd name="T29" fmla="*/ T28 w 121"/>
                              <a:gd name="T30" fmla="+- 0 2192 2093"/>
                              <a:gd name="T31" fmla="*/ 2192 h 101"/>
                              <a:gd name="T32" fmla="+- 0 9204 9103"/>
                              <a:gd name="T33" fmla="*/ T32 w 121"/>
                              <a:gd name="T34" fmla="+- 0 2178 2093"/>
                              <a:gd name="T35" fmla="*/ 2178 h 101"/>
                              <a:gd name="T36" fmla="+- 0 9223 9103"/>
                              <a:gd name="T37" fmla="*/ T36 w 121"/>
                              <a:gd name="T38" fmla="+- 0 2156 2093"/>
                              <a:gd name="T39" fmla="*/ 2156 h 101"/>
                              <a:gd name="T40" fmla="+- 0 9223 9103"/>
                              <a:gd name="T41" fmla="*/ T40 w 121"/>
                              <a:gd name="T42" fmla="+- 0 2093 2093"/>
                              <a:gd name="T43" fmla="*/ 2093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1" h="101">
                                <a:moveTo>
                                  <a:pt x="120" y="0"/>
                                </a:moveTo>
                                <a:lnTo>
                                  <a:pt x="70" y="50"/>
                                </a:lnTo>
                                <a:lnTo>
                                  <a:pt x="37" y="55"/>
                                </a:lnTo>
                                <a:lnTo>
                                  <a:pt x="21" y="53"/>
                                </a:lnTo>
                                <a:lnTo>
                                  <a:pt x="3" y="51"/>
                                </a:lnTo>
                                <a:lnTo>
                                  <a:pt x="0" y="100"/>
                                </a:lnTo>
                                <a:lnTo>
                                  <a:pt x="21" y="100"/>
                                </a:lnTo>
                                <a:lnTo>
                                  <a:pt x="41" y="99"/>
                                </a:lnTo>
                                <a:lnTo>
                                  <a:pt x="101" y="85"/>
                                </a:lnTo>
                                <a:lnTo>
                                  <a:pt x="120" y="63"/>
                                </a:lnTo>
                                <a:lnTo>
                                  <a:pt x="120" y="0"/>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8" name="Picture 49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9172" y="2097"/>
                            <a:ext cx="52" cy="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9" name="Freeform 493"/>
                        <wps:cNvSpPr>
                          <a:spLocks/>
                        </wps:cNvSpPr>
                        <wps:spPr bwMode="auto">
                          <a:xfrm>
                            <a:off x="9172" y="2097"/>
                            <a:ext cx="52" cy="59"/>
                          </a:xfrm>
                          <a:custGeom>
                            <a:avLst/>
                            <a:gdLst>
                              <a:gd name="T0" fmla="+- 0 9173 9172"/>
                              <a:gd name="T1" fmla="*/ T0 w 52"/>
                              <a:gd name="T2" fmla="+- 0 2105 2097"/>
                              <a:gd name="T3" fmla="*/ 2105 h 59"/>
                              <a:gd name="T4" fmla="+- 0 9183 9172"/>
                              <a:gd name="T5" fmla="*/ T4 w 52"/>
                              <a:gd name="T6" fmla="+- 0 2114 2097"/>
                              <a:gd name="T7" fmla="*/ 2114 h 59"/>
                              <a:gd name="T8" fmla="+- 0 9190 9172"/>
                              <a:gd name="T9" fmla="*/ T8 w 52"/>
                              <a:gd name="T10" fmla="+- 0 2112 2097"/>
                              <a:gd name="T11" fmla="*/ 2112 h 59"/>
                              <a:gd name="T12" fmla="+- 0 9196 9172"/>
                              <a:gd name="T13" fmla="*/ T12 w 52"/>
                              <a:gd name="T14" fmla="+- 0 2107 2097"/>
                              <a:gd name="T15" fmla="*/ 2107 h 59"/>
                              <a:gd name="T16" fmla="+- 0 9207 9172"/>
                              <a:gd name="T17" fmla="*/ T16 w 52"/>
                              <a:gd name="T18" fmla="+- 0 2108 2097"/>
                              <a:gd name="T19" fmla="*/ 2108 h 59"/>
                              <a:gd name="T20" fmla="+- 0 9216 9172"/>
                              <a:gd name="T21" fmla="*/ T20 w 52"/>
                              <a:gd name="T22" fmla="+- 0 2108 2097"/>
                              <a:gd name="T23" fmla="*/ 2108 h 59"/>
                              <a:gd name="T24" fmla="+- 0 9216 9172"/>
                              <a:gd name="T25" fmla="*/ T24 w 52"/>
                              <a:gd name="T26" fmla="+- 0 2101 2097"/>
                              <a:gd name="T27" fmla="*/ 2101 h 59"/>
                              <a:gd name="T28" fmla="+- 0 9215 9172"/>
                              <a:gd name="T29" fmla="*/ T28 w 52"/>
                              <a:gd name="T30" fmla="+- 0 2097 2097"/>
                              <a:gd name="T31" fmla="*/ 2097 h 59"/>
                              <a:gd name="T32" fmla="+- 0 9224 9172"/>
                              <a:gd name="T33" fmla="*/ T32 w 52"/>
                              <a:gd name="T34" fmla="+- 0 2106 2097"/>
                              <a:gd name="T35" fmla="*/ 2106 h 59"/>
                              <a:gd name="T36" fmla="+- 0 9223 9172"/>
                              <a:gd name="T37" fmla="*/ T36 w 52"/>
                              <a:gd name="T38" fmla="+- 0 2156 2097"/>
                              <a:gd name="T39" fmla="*/ 2156 h 59"/>
                              <a:gd name="T40" fmla="+- 0 9215 9172"/>
                              <a:gd name="T41" fmla="*/ T40 w 52"/>
                              <a:gd name="T42" fmla="+- 0 2147 2097"/>
                              <a:gd name="T43" fmla="*/ 2147 h 59"/>
                              <a:gd name="T44" fmla="+- 0 9204 9172"/>
                              <a:gd name="T45" fmla="*/ T44 w 52"/>
                              <a:gd name="T46" fmla="+- 0 2148 2097"/>
                              <a:gd name="T47" fmla="*/ 2148 h 59"/>
                              <a:gd name="T48" fmla="+- 0 9201 9172"/>
                              <a:gd name="T49" fmla="*/ T48 w 52"/>
                              <a:gd name="T50" fmla="+- 0 2150 2097"/>
                              <a:gd name="T51" fmla="*/ 2150 h 59"/>
                              <a:gd name="T52" fmla="+- 0 9187 9172"/>
                              <a:gd name="T53" fmla="*/ T52 w 52"/>
                              <a:gd name="T54" fmla="+- 0 2156 2097"/>
                              <a:gd name="T55" fmla="*/ 2156 h 59"/>
                              <a:gd name="T56" fmla="+- 0 9182 9172"/>
                              <a:gd name="T57" fmla="*/ T56 w 52"/>
                              <a:gd name="T58" fmla="+- 0 2155 2097"/>
                              <a:gd name="T59" fmla="*/ 2155 h 59"/>
                              <a:gd name="T60" fmla="+- 0 9172 9172"/>
                              <a:gd name="T61" fmla="*/ T60 w 52"/>
                              <a:gd name="T62" fmla="+- 0 2154 2097"/>
                              <a:gd name="T63" fmla="*/ 2154 h 59"/>
                              <a:gd name="T64" fmla="+- 0 9173 9172"/>
                              <a:gd name="T65" fmla="*/ T64 w 52"/>
                              <a:gd name="T66" fmla="+- 0 2105 2097"/>
                              <a:gd name="T67" fmla="*/ 2105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2" h="59">
                                <a:moveTo>
                                  <a:pt x="1" y="8"/>
                                </a:moveTo>
                                <a:lnTo>
                                  <a:pt x="11" y="17"/>
                                </a:lnTo>
                                <a:lnTo>
                                  <a:pt x="18" y="15"/>
                                </a:lnTo>
                                <a:lnTo>
                                  <a:pt x="24" y="10"/>
                                </a:lnTo>
                                <a:lnTo>
                                  <a:pt x="35" y="11"/>
                                </a:lnTo>
                                <a:lnTo>
                                  <a:pt x="44" y="11"/>
                                </a:lnTo>
                                <a:lnTo>
                                  <a:pt x="44" y="4"/>
                                </a:lnTo>
                                <a:lnTo>
                                  <a:pt x="43" y="0"/>
                                </a:lnTo>
                                <a:lnTo>
                                  <a:pt x="52" y="9"/>
                                </a:lnTo>
                                <a:lnTo>
                                  <a:pt x="51" y="59"/>
                                </a:lnTo>
                                <a:lnTo>
                                  <a:pt x="43" y="50"/>
                                </a:lnTo>
                                <a:lnTo>
                                  <a:pt x="32" y="51"/>
                                </a:lnTo>
                                <a:lnTo>
                                  <a:pt x="29" y="53"/>
                                </a:lnTo>
                                <a:lnTo>
                                  <a:pt x="15" y="59"/>
                                </a:lnTo>
                                <a:lnTo>
                                  <a:pt x="10" y="58"/>
                                </a:lnTo>
                                <a:lnTo>
                                  <a:pt x="0" y="57"/>
                                </a:lnTo>
                                <a:lnTo>
                                  <a:pt x="1" y="8"/>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0" name="Picture 49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9586" y="2095"/>
                            <a:ext cx="121"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1" name="Freeform 495"/>
                        <wps:cNvSpPr>
                          <a:spLocks/>
                        </wps:cNvSpPr>
                        <wps:spPr bwMode="auto">
                          <a:xfrm>
                            <a:off x="9586" y="2095"/>
                            <a:ext cx="121" cy="101"/>
                          </a:xfrm>
                          <a:custGeom>
                            <a:avLst/>
                            <a:gdLst>
                              <a:gd name="T0" fmla="+- 0 9587 9587"/>
                              <a:gd name="T1" fmla="*/ T0 w 121"/>
                              <a:gd name="T2" fmla="+- 0 2095 2095"/>
                              <a:gd name="T3" fmla="*/ 2095 h 101"/>
                              <a:gd name="T4" fmla="+- 0 9636 9587"/>
                              <a:gd name="T5" fmla="*/ T4 w 121"/>
                              <a:gd name="T6" fmla="+- 0 2146 2095"/>
                              <a:gd name="T7" fmla="*/ 2146 h 101"/>
                              <a:gd name="T8" fmla="+- 0 9670 9587"/>
                              <a:gd name="T9" fmla="*/ T8 w 121"/>
                              <a:gd name="T10" fmla="+- 0 2150 2095"/>
                              <a:gd name="T11" fmla="*/ 2150 h 101"/>
                              <a:gd name="T12" fmla="+- 0 9686 9587"/>
                              <a:gd name="T13" fmla="*/ T12 w 121"/>
                              <a:gd name="T14" fmla="+- 0 2148 2095"/>
                              <a:gd name="T15" fmla="*/ 2148 h 101"/>
                              <a:gd name="T16" fmla="+- 0 9704 9587"/>
                              <a:gd name="T17" fmla="*/ T16 w 121"/>
                              <a:gd name="T18" fmla="+- 0 2147 2095"/>
                              <a:gd name="T19" fmla="*/ 2147 h 101"/>
                              <a:gd name="T20" fmla="+- 0 9707 9587"/>
                              <a:gd name="T21" fmla="*/ T20 w 121"/>
                              <a:gd name="T22" fmla="+- 0 2196 2095"/>
                              <a:gd name="T23" fmla="*/ 2196 h 101"/>
                              <a:gd name="T24" fmla="+- 0 9686 9587"/>
                              <a:gd name="T25" fmla="*/ T24 w 121"/>
                              <a:gd name="T26" fmla="+- 0 2195 2095"/>
                              <a:gd name="T27" fmla="*/ 2195 h 101"/>
                              <a:gd name="T28" fmla="+- 0 9666 9587"/>
                              <a:gd name="T29" fmla="*/ T28 w 121"/>
                              <a:gd name="T30" fmla="+- 0 2195 2095"/>
                              <a:gd name="T31" fmla="*/ 2195 h 101"/>
                              <a:gd name="T32" fmla="+- 0 9606 9587"/>
                              <a:gd name="T33" fmla="*/ T32 w 121"/>
                              <a:gd name="T34" fmla="+- 0 2180 2095"/>
                              <a:gd name="T35" fmla="*/ 2180 h 101"/>
                              <a:gd name="T36" fmla="+- 0 9587 9587"/>
                              <a:gd name="T37" fmla="*/ T36 w 121"/>
                              <a:gd name="T38" fmla="+- 0 2159 2095"/>
                              <a:gd name="T39" fmla="*/ 2159 h 101"/>
                              <a:gd name="T40" fmla="+- 0 9587 9587"/>
                              <a:gd name="T41" fmla="*/ T40 w 121"/>
                              <a:gd name="T42" fmla="+- 0 2095 2095"/>
                              <a:gd name="T43" fmla="*/ 2095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1" h="101">
                                <a:moveTo>
                                  <a:pt x="0" y="0"/>
                                </a:moveTo>
                                <a:lnTo>
                                  <a:pt x="49" y="51"/>
                                </a:lnTo>
                                <a:lnTo>
                                  <a:pt x="83" y="55"/>
                                </a:lnTo>
                                <a:lnTo>
                                  <a:pt x="99" y="53"/>
                                </a:lnTo>
                                <a:lnTo>
                                  <a:pt x="117" y="52"/>
                                </a:lnTo>
                                <a:lnTo>
                                  <a:pt x="120" y="101"/>
                                </a:lnTo>
                                <a:lnTo>
                                  <a:pt x="99" y="100"/>
                                </a:lnTo>
                                <a:lnTo>
                                  <a:pt x="79" y="100"/>
                                </a:lnTo>
                                <a:lnTo>
                                  <a:pt x="19" y="85"/>
                                </a:lnTo>
                                <a:lnTo>
                                  <a:pt x="0" y="64"/>
                                </a:lnTo>
                                <a:lnTo>
                                  <a:pt x="0" y="0"/>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2" name="Picture 49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9586" y="2099"/>
                            <a:ext cx="53" cy="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3" name="Freeform 497"/>
                        <wps:cNvSpPr>
                          <a:spLocks/>
                        </wps:cNvSpPr>
                        <wps:spPr bwMode="auto">
                          <a:xfrm>
                            <a:off x="9586" y="2099"/>
                            <a:ext cx="53" cy="61"/>
                          </a:xfrm>
                          <a:custGeom>
                            <a:avLst/>
                            <a:gdLst>
                              <a:gd name="T0" fmla="+- 0 9637 9586"/>
                              <a:gd name="T1" fmla="*/ T0 w 53"/>
                              <a:gd name="T2" fmla="+- 0 2107 2100"/>
                              <a:gd name="T3" fmla="*/ 2107 h 61"/>
                              <a:gd name="T4" fmla="+- 0 9627 9586"/>
                              <a:gd name="T5" fmla="*/ T4 w 53"/>
                              <a:gd name="T6" fmla="+- 0 2117 2100"/>
                              <a:gd name="T7" fmla="*/ 2117 h 61"/>
                              <a:gd name="T8" fmla="+- 0 9620 9586"/>
                              <a:gd name="T9" fmla="*/ T8 w 53"/>
                              <a:gd name="T10" fmla="+- 0 2115 2100"/>
                              <a:gd name="T11" fmla="*/ 2115 h 61"/>
                              <a:gd name="T12" fmla="+- 0 9614 9586"/>
                              <a:gd name="T13" fmla="*/ T12 w 53"/>
                              <a:gd name="T14" fmla="+- 0 2110 2100"/>
                              <a:gd name="T15" fmla="*/ 2110 h 61"/>
                              <a:gd name="T16" fmla="+- 0 9603 9586"/>
                              <a:gd name="T17" fmla="*/ T16 w 53"/>
                              <a:gd name="T18" fmla="+- 0 2110 2100"/>
                              <a:gd name="T19" fmla="*/ 2110 h 61"/>
                              <a:gd name="T20" fmla="+- 0 9594 9586"/>
                              <a:gd name="T21" fmla="*/ T20 w 53"/>
                              <a:gd name="T22" fmla="+- 0 2111 2100"/>
                              <a:gd name="T23" fmla="*/ 2111 h 61"/>
                              <a:gd name="T24" fmla="+- 0 9594 9586"/>
                              <a:gd name="T25" fmla="*/ T24 w 53"/>
                              <a:gd name="T26" fmla="+- 0 2104 2100"/>
                              <a:gd name="T27" fmla="*/ 2104 h 61"/>
                              <a:gd name="T28" fmla="+- 0 9595 9586"/>
                              <a:gd name="T29" fmla="*/ T28 w 53"/>
                              <a:gd name="T30" fmla="+- 0 2100 2100"/>
                              <a:gd name="T31" fmla="*/ 2100 h 61"/>
                              <a:gd name="T32" fmla="+- 0 9586 9586"/>
                              <a:gd name="T33" fmla="*/ T32 w 53"/>
                              <a:gd name="T34" fmla="+- 0 2109 2100"/>
                              <a:gd name="T35" fmla="*/ 2109 h 61"/>
                              <a:gd name="T36" fmla="+- 0 9587 9586"/>
                              <a:gd name="T37" fmla="*/ T36 w 53"/>
                              <a:gd name="T38" fmla="+- 0 2159 2100"/>
                              <a:gd name="T39" fmla="*/ 2159 h 61"/>
                              <a:gd name="T40" fmla="+- 0 9595 9586"/>
                              <a:gd name="T41" fmla="*/ T40 w 53"/>
                              <a:gd name="T42" fmla="+- 0 2149 2100"/>
                              <a:gd name="T43" fmla="*/ 2149 h 61"/>
                              <a:gd name="T44" fmla="+- 0 9606 9586"/>
                              <a:gd name="T45" fmla="*/ T44 w 53"/>
                              <a:gd name="T46" fmla="+- 0 2151 2100"/>
                              <a:gd name="T47" fmla="*/ 2151 h 61"/>
                              <a:gd name="T48" fmla="+- 0 9609 9586"/>
                              <a:gd name="T49" fmla="*/ T48 w 53"/>
                              <a:gd name="T50" fmla="+- 0 2152 2100"/>
                              <a:gd name="T51" fmla="*/ 2152 h 61"/>
                              <a:gd name="T52" fmla="+- 0 9623 9586"/>
                              <a:gd name="T53" fmla="*/ T52 w 53"/>
                              <a:gd name="T54" fmla="+- 0 2159 2100"/>
                              <a:gd name="T55" fmla="*/ 2159 h 61"/>
                              <a:gd name="T56" fmla="+- 0 9628 9586"/>
                              <a:gd name="T57" fmla="*/ T56 w 53"/>
                              <a:gd name="T58" fmla="+- 0 2161 2100"/>
                              <a:gd name="T59" fmla="*/ 2161 h 61"/>
                              <a:gd name="T60" fmla="+- 0 9638 9586"/>
                              <a:gd name="T61" fmla="*/ T60 w 53"/>
                              <a:gd name="T62" fmla="+- 0 2159 2100"/>
                              <a:gd name="T63" fmla="*/ 2159 h 61"/>
                              <a:gd name="T64" fmla="+- 0 9637 9586"/>
                              <a:gd name="T65" fmla="*/ T64 w 53"/>
                              <a:gd name="T66" fmla="+- 0 2107 2100"/>
                              <a:gd name="T67" fmla="*/ 2107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3" h="61">
                                <a:moveTo>
                                  <a:pt x="51" y="7"/>
                                </a:moveTo>
                                <a:lnTo>
                                  <a:pt x="41" y="17"/>
                                </a:lnTo>
                                <a:lnTo>
                                  <a:pt x="34" y="15"/>
                                </a:lnTo>
                                <a:lnTo>
                                  <a:pt x="28" y="10"/>
                                </a:lnTo>
                                <a:lnTo>
                                  <a:pt x="17" y="10"/>
                                </a:lnTo>
                                <a:lnTo>
                                  <a:pt x="8" y="11"/>
                                </a:lnTo>
                                <a:lnTo>
                                  <a:pt x="8" y="4"/>
                                </a:lnTo>
                                <a:lnTo>
                                  <a:pt x="9" y="0"/>
                                </a:lnTo>
                                <a:lnTo>
                                  <a:pt x="0" y="9"/>
                                </a:lnTo>
                                <a:lnTo>
                                  <a:pt x="1" y="59"/>
                                </a:lnTo>
                                <a:lnTo>
                                  <a:pt x="9" y="49"/>
                                </a:lnTo>
                                <a:lnTo>
                                  <a:pt x="20" y="51"/>
                                </a:lnTo>
                                <a:lnTo>
                                  <a:pt x="23" y="52"/>
                                </a:lnTo>
                                <a:lnTo>
                                  <a:pt x="37" y="59"/>
                                </a:lnTo>
                                <a:lnTo>
                                  <a:pt x="42" y="61"/>
                                </a:lnTo>
                                <a:lnTo>
                                  <a:pt x="52" y="59"/>
                                </a:lnTo>
                                <a:lnTo>
                                  <a:pt x="51" y="7"/>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4" name="Picture 49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9171" y="2070"/>
                            <a:ext cx="212"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5" name="Freeform 499"/>
                        <wps:cNvSpPr>
                          <a:spLocks/>
                        </wps:cNvSpPr>
                        <wps:spPr bwMode="auto">
                          <a:xfrm>
                            <a:off x="9171" y="2070"/>
                            <a:ext cx="212" cy="83"/>
                          </a:xfrm>
                          <a:custGeom>
                            <a:avLst/>
                            <a:gdLst>
                              <a:gd name="T0" fmla="+- 0 9383 9172"/>
                              <a:gd name="T1" fmla="*/ T0 w 212"/>
                              <a:gd name="T2" fmla="+- 0 2071 2071"/>
                              <a:gd name="T3" fmla="*/ 2071 h 83"/>
                              <a:gd name="T4" fmla="+- 0 9370 9172"/>
                              <a:gd name="T5" fmla="*/ T4 w 212"/>
                              <a:gd name="T6" fmla="+- 0 2073 2071"/>
                              <a:gd name="T7" fmla="*/ 2073 h 83"/>
                              <a:gd name="T8" fmla="+- 0 9351 9172"/>
                              <a:gd name="T9" fmla="*/ T8 w 212"/>
                              <a:gd name="T10" fmla="+- 0 2077 2071"/>
                              <a:gd name="T11" fmla="*/ 2077 h 83"/>
                              <a:gd name="T12" fmla="+- 0 9333 9172"/>
                              <a:gd name="T13" fmla="*/ T12 w 212"/>
                              <a:gd name="T14" fmla="+- 0 2080 2071"/>
                              <a:gd name="T15" fmla="*/ 2080 h 83"/>
                              <a:gd name="T16" fmla="+- 0 9320 9172"/>
                              <a:gd name="T17" fmla="*/ T16 w 212"/>
                              <a:gd name="T18" fmla="+- 0 2082 2071"/>
                              <a:gd name="T19" fmla="*/ 2082 h 83"/>
                              <a:gd name="T20" fmla="+- 0 9300 9172"/>
                              <a:gd name="T21" fmla="*/ T20 w 212"/>
                              <a:gd name="T22" fmla="+- 0 2082 2071"/>
                              <a:gd name="T23" fmla="*/ 2082 h 83"/>
                              <a:gd name="T24" fmla="+- 0 9285 9172"/>
                              <a:gd name="T25" fmla="*/ T24 w 212"/>
                              <a:gd name="T26" fmla="+- 0 2082 2071"/>
                              <a:gd name="T27" fmla="*/ 2082 h 83"/>
                              <a:gd name="T28" fmla="+- 0 9270 9172"/>
                              <a:gd name="T29" fmla="*/ T28 w 212"/>
                              <a:gd name="T30" fmla="+- 0 2083 2071"/>
                              <a:gd name="T31" fmla="*/ 2083 h 83"/>
                              <a:gd name="T32" fmla="+- 0 9251 9172"/>
                              <a:gd name="T33" fmla="*/ T32 w 212"/>
                              <a:gd name="T34" fmla="+- 0 2086 2071"/>
                              <a:gd name="T35" fmla="*/ 2086 h 83"/>
                              <a:gd name="T36" fmla="+- 0 9231 9172"/>
                              <a:gd name="T37" fmla="*/ T36 w 212"/>
                              <a:gd name="T38" fmla="+- 0 2087 2071"/>
                              <a:gd name="T39" fmla="*/ 2087 h 83"/>
                              <a:gd name="T40" fmla="+- 0 9213 9172"/>
                              <a:gd name="T41" fmla="*/ T40 w 212"/>
                              <a:gd name="T42" fmla="+- 0 2088 2071"/>
                              <a:gd name="T43" fmla="*/ 2088 h 83"/>
                              <a:gd name="T44" fmla="+- 0 9194 9172"/>
                              <a:gd name="T45" fmla="*/ T44 w 212"/>
                              <a:gd name="T46" fmla="+- 0 2092 2071"/>
                              <a:gd name="T47" fmla="*/ 2092 h 83"/>
                              <a:gd name="T48" fmla="+- 0 9173 9172"/>
                              <a:gd name="T49" fmla="*/ T48 w 212"/>
                              <a:gd name="T50" fmla="+- 0 2104 2071"/>
                              <a:gd name="T51" fmla="*/ 2104 h 83"/>
                              <a:gd name="T52" fmla="+- 0 9172 9172"/>
                              <a:gd name="T53" fmla="*/ T52 w 212"/>
                              <a:gd name="T54" fmla="+- 0 2153 2071"/>
                              <a:gd name="T55" fmla="*/ 2153 h 83"/>
                              <a:gd name="T56" fmla="+- 0 9191 9172"/>
                              <a:gd name="T57" fmla="*/ T56 w 212"/>
                              <a:gd name="T58" fmla="+- 0 2144 2071"/>
                              <a:gd name="T59" fmla="*/ 2144 h 83"/>
                              <a:gd name="T60" fmla="+- 0 9211 9172"/>
                              <a:gd name="T61" fmla="*/ T60 w 212"/>
                              <a:gd name="T62" fmla="+- 0 2141 2071"/>
                              <a:gd name="T63" fmla="*/ 2141 h 83"/>
                              <a:gd name="T64" fmla="+- 0 9232 9172"/>
                              <a:gd name="T65" fmla="*/ T64 w 212"/>
                              <a:gd name="T66" fmla="+- 0 2140 2071"/>
                              <a:gd name="T67" fmla="*/ 2140 h 83"/>
                              <a:gd name="T68" fmla="+- 0 9254 9172"/>
                              <a:gd name="T69" fmla="*/ T68 w 212"/>
                              <a:gd name="T70" fmla="+- 0 2140 2071"/>
                              <a:gd name="T71" fmla="*/ 2140 h 83"/>
                              <a:gd name="T72" fmla="+- 0 9276 9172"/>
                              <a:gd name="T73" fmla="*/ T72 w 212"/>
                              <a:gd name="T74" fmla="+- 0 2140 2071"/>
                              <a:gd name="T75" fmla="*/ 2140 h 83"/>
                              <a:gd name="T76" fmla="+- 0 9298 9172"/>
                              <a:gd name="T77" fmla="*/ T76 w 212"/>
                              <a:gd name="T78" fmla="+- 0 2138 2071"/>
                              <a:gd name="T79" fmla="*/ 2138 h 83"/>
                              <a:gd name="T80" fmla="+- 0 9319 9172"/>
                              <a:gd name="T81" fmla="*/ T80 w 212"/>
                              <a:gd name="T82" fmla="+- 0 2135 2071"/>
                              <a:gd name="T83" fmla="*/ 2135 h 83"/>
                              <a:gd name="T84" fmla="+- 0 9340 9172"/>
                              <a:gd name="T85" fmla="*/ T84 w 212"/>
                              <a:gd name="T86" fmla="+- 0 2133 2071"/>
                              <a:gd name="T87" fmla="*/ 2133 h 83"/>
                              <a:gd name="T88" fmla="+- 0 9350 9172"/>
                              <a:gd name="T89" fmla="*/ T88 w 212"/>
                              <a:gd name="T90" fmla="+- 0 2132 2071"/>
                              <a:gd name="T91" fmla="*/ 2132 h 83"/>
                              <a:gd name="T92" fmla="+- 0 9362 9172"/>
                              <a:gd name="T93" fmla="*/ T92 w 212"/>
                              <a:gd name="T94" fmla="+- 0 2129 2071"/>
                              <a:gd name="T95" fmla="*/ 2129 h 83"/>
                              <a:gd name="T96" fmla="+- 0 9373 9172"/>
                              <a:gd name="T97" fmla="*/ T96 w 212"/>
                              <a:gd name="T98" fmla="+- 0 2127 2071"/>
                              <a:gd name="T99" fmla="*/ 2127 h 83"/>
                              <a:gd name="T100" fmla="+- 0 9383 9172"/>
                              <a:gd name="T101" fmla="*/ T100 w 212"/>
                              <a:gd name="T102" fmla="+- 0 2127 2071"/>
                              <a:gd name="T103" fmla="*/ 2127 h 83"/>
                              <a:gd name="T104" fmla="+- 0 9383 9172"/>
                              <a:gd name="T105" fmla="*/ T104 w 212"/>
                              <a:gd name="T106" fmla="+- 0 2071 2071"/>
                              <a:gd name="T107" fmla="*/ 2071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12" h="83">
                                <a:moveTo>
                                  <a:pt x="211" y="0"/>
                                </a:moveTo>
                                <a:lnTo>
                                  <a:pt x="198" y="2"/>
                                </a:lnTo>
                                <a:lnTo>
                                  <a:pt x="179" y="6"/>
                                </a:lnTo>
                                <a:lnTo>
                                  <a:pt x="161" y="9"/>
                                </a:lnTo>
                                <a:lnTo>
                                  <a:pt x="148" y="11"/>
                                </a:lnTo>
                                <a:lnTo>
                                  <a:pt x="128" y="11"/>
                                </a:lnTo>
                                <a:lnTo>
                                  <a:pt x="113" y="11"/>
                                </a:lnTo>
                                <a:lnTo>
                                  <a:pt x="98" y="12"/>
                                </a:lnTo>
                                <a:lnTo>
                                  <a:pt x="79" y="15"/>
                                </a:lnTo>
                                <a:lnTo>
                                  <a:pt x="59" y="16"/>
                                </a:lnTo>
                                <a:lnTo>
                                  <a:pt x="41" y="17"/>
                                </a:lnTo>
                                <a:lnTo>
                                  <a:pt x="22" y="21"/>
                                </a:lnTo>
                                <a:lnTo>
                                  <a:pt x="1" y="33"/>
                                </a:lnTo>
                                <a:lnTo>
                                  <a:pt x="0" y="82"/>
                                </a:lnTo>
                                <a:lnTo>
                                  <a:pt x="19" y="73"/>
                                </a:lnTo>
                                <a:lnTo>
                                  <a:pt x="39" y="70"/>
                                </a:lnTo>
                                <a:lnTo>
                                  <a:pt x="60" y="69"/>
                                </a:lnTo>
                                <a:lnTo>
                                  <a:pt x="82" y="69"/>
                                </a:lnTo>
                                <a:lnTo>
                                  <a:pt x="104" y="69"/>
                                </a:lnTo>
                                <a:lnTo>
                                  <a:pt x="126" y="67"/>
                                </a:lnTo>
                                <a:lnTo>
                                  <a:pt x="147" y="64"/>
                                </a:lnTo>
                                <a:lnTo>
                                  <a:pt x="168" y="62"/>
                                </a:lnTo>
                                <a:lnTo>
                                  <a:pt x="178" y="61"/>
                                </a:lnTo>
                                <a:lnTo>
                                  <a:pt x="190" y="58"/>
                                </a:lnTo>
                                <a:lnTo>
                                  <a:pt x="201" y="56"/>
                                </a:lnTo>
                                <a:lnTo>
                                  <a:pt x="211" y="56"/>
                                </a:lnTo>
                                <a:lnTo>
                                  <a:pt x="211" y="0"/>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6" name="Picture 50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9369" y="2061"/>
                            <a:ext cx="66"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7" name="Freeform 501"/>
                        <wps:cNvSpPr>
                          <a:spLocks/>
                        </wps:cNvSpPr>
                        <wps:spPr bwMode="auto">
                          <a:xfrm>
                            <a:off x="9369" y="2061"/>
                            <a:ext cx="66" cy="77"/>
                          </a:xfrm>
                          <a:custGeom>
                            <a:avLst/>
                            <a:gdLst>
                              <a:gd name="T0" fmla="+- 0 9396 9370"/>
                              <a:gd name="T1" fmla="*/ T0 w 66"/>
                              <a:gd name="T2" fmla="+- 0 2062 2062"/>
                              <a:gd name="T3" fmla="*/ 2062 h 77"/>
                              <a:gd name="T4" fmla="+- 0 9409 9370"/>
                              <a:gd name="T5" fmla="*/ T4 w 66"/>
                              <a:gd name="T6" fmla="+- 0 2062 2062"/>
                              <a:gd name="T7" fmla="*/ 2062 h 77"/>
                              <a:gd name="T8" fmla="+- 0 9424 9370"/>
                              <a:gd name="T9" fmla="*/ T8 w 66"/>
                              <a:gd name="T10" fmla="+- 0 2062 2062"/>
                              <a:gd name="T11" fmla="*/ 2062 h 77"/>
                              <a:gd name="T12" fmla="+- 0 9435 9370"/>
                              <a:gd name="T13" fmla="*/ T12 w 66"/>
                              <a:gd name="T14" fmla="+- 0 2070 2062"/>
                              <a:gd name="T15" fmla="*/ 2070 h 77"/>
                              <a:gd name="T16" fmla="+- 0 9435 9370"/>
                              <a:gd name="T17" fmla="*/ T16 w 66"/>
                              <a:gd name="T18" fmla="+- 0 2080 2062"/>
                              <a:gd name="T19" fmla="*/ 2080 h 77"/>
                              <a:gd name="T20" fmla="+- 0 9435 9370"/>
                              <a:gd name="T21" fmla="*/ T20 w 66"/>
                              <a:gd name="T22" fmla="+- 0 2120 2062"/>
                              <a:gd name="T23" fmla="*/ 2120 h 77"/>
                              <a:gd name="T24" fmla="+- 0 9435 9370"/>
                              <a:gd name="T25" fmla="*/ T24 w 66"/>
                              <a:gd name="T26" fmla="+- 0 2130 2062"/>
                              <a:gd name="T27" fmla="*/ 2130 h 77"/>
                              <a:gd name="T28" fmla="+- 0 9424 9370"/>
                              <a:gd name="T29" fmla="*/ T28 w 66"/>
                              <a:gd name="T30" fmla="+- 0 2138 2062"/>
                              <a:gd name="T31" fmla="*/ 2138 h 77"/>
                              <a:gd name="T32" fmla="+- 0 9409 9370"/>
                              <a:gd name="T33" fmla="*/ T32 w 66"/>
                              <a:gd name="T34" fmla="+- 0 2138 2062"/>
                              <a:gd name="T35" fmla="*/ 2138 h 77"/>
                              <a:gd name="T36" fmla="+- 0 9396 9370"/>
                              <a:gd name="T37" fmla="*/ T36 w 66"/>
                              <a:gd name="T38" fmla="+- 0 2138 2062"/>
                              <a:gd name="T39" fmla="*/ 2138 h 77"/>
                              <a:gd name="T40" fmla="+- 0 9381 9370"/>
                              <a:gd name="T41" fmla="*/ T40 w 66"/>
                              <a:gd name="T42" fmla="+- 0 2138 2062"/>
                              <a:gd name="T43" fmla="*/ 2138 h 77"/>
                              <a:gd name="T44" fmla="+- 0 9370 9370"/>
                              <a:gd name="T45" fmla="*/ T44 w 66"/>
                              <a:gd name="T46" fmla="+- 0 2130 2062"/>
                              <a:gd name="T47" fmla="*/ 2130 h 77"/>
                              <a:gd name="T48" fmla="+- 0 9370 9370"/>
                              <a:gd name="T49" fmla="*/ T48 w 66"/>
                              <a:gd name="T50" fmla="+- 0 2120 2062"/>
                              <a:gd name="T51" fmla="*/ 2120 h 77"/>
                              <a:gd name="T52" fmla="+- 0 9370 9370"/>
                              <a:gd name="T53" fmla="*/ T52 w 66"/>
                              <a:gd name="T54" fmla="+- 0 2080 2062"/>
                              <a:gd name="T55" fmla="*/ 2080 h 77"/>
                              <a:gd name="T56" fmla="+- 0 9370 9370"/>
                              <a:gd name="T57" fmla="*/ T56 w 66"/>
                              <a:gd name="T58" fmla="+- 0 2070 2062"/>
                              <a:gd name="T59" fmla="*/ 2070 h 77"/>
                              <a:gd name="T60" fmla="+- 0 9381 9370"/>
                              <a:gd name="T61" fmla="*/ T60 w 66"/>
                              <a:gd name="T62" fmla="+- 0 2062 2062"/>
                              <a:gd name="T63" fmla="*/ 2062 h 77"/>
                              <a:gd name="T64" fmla="+- 0 9396 9370"/>
                              <a:gd name="T65" fmla="*/ T64 w 66"/>
                              <a:gd name="T66" fmla="+- 0 2062 2062"/>
                              <a:gd name="T67" fmla="*/ 2062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6" h="77">
                                <a:moveTo>
                                  <a:pt x="26" y="0"/>
                                </a:moveTo>
                                <a:lnTo>
                                  <a:pt x="39" y="0"/>
                                </a:lnTo>
                                <a:lnTo>
                                  <a:pt x="54" y="0"/>
                                </a:lnTo>
                                <a:lnTo>
                                  <a:pt x="65" y="8"/>
                                </a:lnTo>
                                <a:lnTo>
                                  <a:pt x="65" y="18"/>
                                </a:lnTo>
                                <a:lnTo>
                                  <a:pt x="65" y="58"/>
                                </a:lnTo>
                                <a:lnTo>
                                  <a:pt x="65" y="68"/>
                                </a:lnTo>
                                <a:lnTo>
                                  <a:pt x="54" y="76"/>
                                </a:lnTo>
                                <a:lnTo>
                                  <a:pt x="39" y="76"/>
                                </a:lnTo>
                                <a:lnTo>
                                  <a:pt x="26" y="76"/>
                                </a:lnTo>
                                <a:lnTo>
                                  <a:pt x="11" y="76"/>
                                </a:lnTo>
                                <a:lnTo>
                                  <a:pt x="0" y="68"/>
                                </a:lnTo>
                                <a:lnTo>
                                  <a:pt x="0" y="58"/>
                                </a:lnTo>
                                <a:lnTo>
                                  <a:pt x="0" y="18"/>
                                </a:lnTo>
                                <a:lnTo>
                                  <a:pt x="0" y="8"/>
                                </a:lnTo>
                                <a:lnTo>
                                  <a:pt x="11" y="0"/>
                                </a:lnTo>
                                <a:lnTo>
                                  <a:pt x="26" y="0"/>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8" name="Picture 50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9398" y="1067"/>
                            <a:ext cx="13" cy="7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9" name="Freeform 503"/>
                        <wps:cNvSpPr>
                          <a:spLocks/>
                        </wps:cNvSpPr>
                        <wps:spPr bwMode="auto">
                          <a:xfrm>
                            <a:off x="9398" y="1067"/>
                            <a:ext cx="13" cy="718"/>
                          </a:xfrm>
                          <a:custGeom>
                            <a:avLst/>
                            <a:gdLst>
                              <a:gd name="T0" fmla="+- 0 9399 9399"/>
                              <a:gd name="T1" fmla="*/ T0 w 13"/>
                              <a:gd name="T2" fmla="+- 0 1068 1068"/>
                              <a:gd name="T3" fmla="*/ 1068 h 718"/>
                              <a:gd name="T4" fmla="+- 0 9399 9399"/>
                              <a:gd name="T5" fmla="*/ T4 w 13"/>
                              <a:gd name="T6" fmla="+- 0 1781 1068"/>
                              <a:gd name="T7" fmla="*/ 1781 h 718"/>
                              <a:gd name="T8" fmla="+- 0 9410 9399"/>
                              <a:gd name="T9" fmla="*/ T8 w 13"/>
                              <a:gd name="T10" fmla="+- 0 1785 1068"/>
                              <a:gd name="T11" fmla="*/ 1785 h 718"/>
                              <a:gd name="T12" fmla="+- 0 9411 9399"/>
                              <a:gd name="T13" fmla="*/ T12 w 13"/>
                              <a:gd name="T14" fmla="+- 0 1068 1068"/>
                              <a:gd name="T15" fmla="*/ 1068 h 718"/>
                              <a:gd name="T16" fmla="+- 0 9399 9399"/>
                              <a:gd name="T17" fmla="*/ T16 w 13"/>
                              <a:gd name="T18" fmla="+- 0 1068 1068"/>
                              <a:gd name="T19" fmla="*/ 1068 h 718"/>
                            </a:gdLst>
                            <a:ahLst/>
                            <a:cxnLst>
                              <a:cxn ang="0">
                                <a:pos x="T1" y="T3"/>
                              </a:cxn>
                              <a:cxn ang="0">
                                <a:pos x="T5" y="T7"/>
                              </a:cxn>
                              <a:cxn ang="0">
                                <a:pos x="T9" y="T11"/>
                              </a:cxn>
                              <a:cxn ang="0">
                                <a:pos x="T13" y="T15"/>
                              </a:cxn>
                              <a:cxn ang="0">
                                <a:pos x="T17" y="T19"/>
                              </a:cxn>
                            </a:cxnLst>
                            <a:rect l="0" t="0" r="r" b="b"/>
                            <a:pathLst>
                              <a:path w="13" h="718">
                                <a:moveTo>
                                  <a:pt x="0" y="0"/>
                                </a:moveTo>
                                <a:lnTo>
                                  <a:pt x="0" y="713"/>
                                </a:lnTo>
                                <a:lnTo>
                                  <a:pt x="11" y="717"/>
                                </a:lnTo>
                                <a:lnTo>
                                  <a:pt x="12" y="0"/>
                                </a:lnTo>
                                <a:lnTo>
                                  <a:pt x="0" y="0"/>
                                </a:lnTo>
                                <a:close/>
                              </a:path>
                            </a:pathLst>
                          </a:custGeom>
                          <a:noFill/>
                          <a:ln w="20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0" name="Picture 50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9426" y="2073"/>
                            <a:ext cx="212" cy="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1" name="Freeform 505"/>
                        <wps:cNvSpPr>
                          <a:spLocks/>
                        </wps:cNvSpPr>
                        <wps:spPr bwMode="auto">
                          <a:xfrm>
                            <a:off x="9426" y="2073"/>
                            <a:ext cx="212" cy="86"/>
                          </a:xfrm>
                          <a:custGeom>
                            <a:avLst/>
                            <a:gdLst>
                              <a:gd name="T0" fmla="+- 0 9427 9427"/>
                              <a:gd name="T1" fmla="*/ T0 w 212"/>
                              <a:gd name="T2" fmla="+- 0 2073 2073"/>
                              <a:gd name="T3" fmla="*/ 2073 h 86"/>
                              <a:gd name="T4" fmla="+- 0 9440 9427"/>
                              <a:gd name="T5" fmla="*/ T4 w 212"/>
                              <a:gd name="T6" fmla="+- 0 2076 2073"/>
                              <a:gd name="T7" fmla="*/ 2076 h 86"/>
                              <a:gd name="T8" fmla="+- 0 9459 9427"/>
                              <a:gd name="T9" fmla="*/ T8 w 212"/>
                              <a:gd name="T10" fmla="+- 0 2079 2073"/>
                              <a:gd name="T11" fmla="*/ 2079 h 86"/>
                              <a:gd name="T12" fmla="+- 0 9477 9427"/>
                              <a:gd name="T13" fmla="*/ T12 w 212"/>
                              <a:gd name="T14" fmla="+- 0 2083 2073"/>
                              <a:gd name="T15" fmla="*/ 2083 h 86"/>
                              <a:gd name="T16" fmla="+- 0 9490 9427"/>
                              <a:gd name="T17" fmla="*/ T16 w 212"/>
                              <a:gd name="T18" fmla="+- 0 2084 2073"/>
                              <a:gd name="T19" fmla="*/ 2084 h 86"/>
                              <a:gd name="T20" fmla="+- 0 9510 9427"/>
                              <a:gd name="T21" fmla="*/ T20 w 212"/>
                              <a:gd name="T22" fmla="+- 0 2084 2073"/>
                              <a:gd name="T23" fmla="*/ 2084 h 86"/>
                              <a:gd name="T24" fmla="+- 0 9525 9427"/>
                              <a:gd name="T25" fmla="*/ T24 w 212"/>
                              <a:gd name="T26" fmla="+- 0 2084 2073"/>
                              <a:gd name="T27" fmla="*/ 2084 h 86"/>
                              <a:gd name="T28" fmla="+- 0 9540 9427"/>
                              <a:gd name="T29" fmla="*/ T28 w 212"/>
                              <a:gd name="T30" fmla="+- 0 2085 2073"/>
                              <a:gd name="T31" fmla="*/ 2085 h 86"/>
                              <a:gd name="T32" fmla="+- 0 9559 9427"/>
                              <a:gd name="T33" fmla="*/ T32 w 212"/>
                              <a:gd name="T34" fmla="+- 0 2088 2073"/>
                              <a:gd name="T35" fmla="*/ 2088 h 86"/>
                              <a:gd name="T36" fmla="+- 0 9579 9427"/>
                              <a:gd name="T37" fmla="*/ T36 w 212"/>
                              <a:gd name="T38" fmla="+- 0 2090 2073"/>
                              <a:gd name="T39" fmla="*/ 2090 h 86"/>
                              <a:gd name="T40" fmla="+- 0 9597 9427"/>
                              <a:gd name="T41" fmla="*/ T40 w 212"/>
                              <a:gd name="T42" fmla="+- 0 2091 2073"/>
                              <a:gd name="T43" fmla="*/ 2091 h 86"/>
                              <a:gd name="T44" fmla="+- 0 9616 9427"/>
                              <a:gd name="T45" fmla="*/ T44 w 212"/>
                              <a:gd name="T46" fmla="+- 0 2095 2073"/>
                              <a:gd name="T47" fmla="*/ 2095 h 86"/>
                              <a:gd name="T48" fmla="+- 0 9637 9427"/>
                              <a:gd name="T49" fmla="*/ T48 w 212"/>
                              <a:gd name="T50" fmla="+- 0 2107 2073"/>
                              <a:gd name="T51" fmla="*/ 2107 h 86"/>
                              <a:gd name="T52" fmla="+- 0 9638 9427"/>
                              <a:gd name="T53" fmla="*/ T52 w 212"/>
                              <a:gd name="T54" fmla="+- 0 2159 2073"/>
                              <a:gd name="T55" fmla="*/ 2159 h 86"/>
                              <a:gd name="T56" fmla="+- 0 9619 9427"/>
                              <a:gd name="T57" fmla="*/ T56 w 212"/>
                              <a:gd name="T58" fmla="+- 0 2149 2073"/>
                              <a:gd name="T59" fmla="*/ 2149 h 86"/>
                              <a:gd name="T60" fmla="+- 0 9599 9427"/>
                              <a:gd name="T61" fmla="*/ T60 w 212"/>
                              <a:gd name="T62" fmla="+- 0 2145 2073"/>
                              <a:gd name="T63" fmla="*/ 2145 h 86"/>
                              <a:gd name="T64" fmla="+- 0 9578 9427"/>
                              <a:gd name="T65" fmla="*/ T64 w 212"/>
                              <a:gd name="T66" fmla="+- 0 2143 2073"/>
                              <a:gd name="T67" fmla="*/ 2143 h 86"/>
                              <a:gd name="T68" fmla="+- 0 9556 9427"/>
                              <a:gd name="T69" fmla="*/ T68 w 212"/>
                              <a:gd name="T70" fmla="+- 0 2143 2073"/>
                              <a:gd name="T71" fmla="*/ 2143 h 86"/>
                              <a:gd name="T72" fmla="+- 0 9534 9427"/>
                              <a:gd name="T73" fmla="*/ T72 w 212"/>
                              <a:gd name="T74" fmla="+- 0 2143 2073"/>
                              <a:gd name="T75" fmla="*/ 2143 h 86"/>
                              <a:gd name="T76" fmla="+- 0 9512 9427"/>
                              <a:gd name="T77" fmla="*/ T76 w 212"/>
                              <a:gd name="T78" fmla="+- 0 2140 2073"/>
                              <a:gd name="T79" fmla="*/ 2140 h 86"/>
                              <a:gd name="T80" fmla="+- 0 9491 9427"/>
                              <a:gd name="T81" fmla="*/ T80 w 212"/>
                              <a:gd name="T82" fmla="+- 0 2137 2073"/>
                              <a:gd name="T83" fmla="*/ 2137 h 86"/>
                              <a:gd name="T84" fmla="+- 0 9470 9427"/>
                              <a:gd name="T85" fmla="*/ T84 w 212"/>
                              <a:gd name="T86" fmla="+- 0 2136 2073"/>
                              <a:gd name="T87" fmla="*/ 2136 h 86"/>
                              <a:gd name="T88" fmla="+- 0 9460 9427"/>
                              <a:gd name="T89" fmla="*/ T88 w 212"/>
                              <a:gd name="T90" fmla="+- 0 2135 2073"/>
                              <a:gd name="T91" fmla="*/ 2135 h 86"/>
                              <a:gd name="T92" fmla="+- 0 9448 9427"/>
                              <a:gd name="T93" fmla="*/ T92 w 212"/>
                              <a:gd name="T94" fmla="+- 0 2132 2073"/>
                              <a:gd name="T95" fmla="*/ 2132 h 86"/>
                              <a:gd name="T96" fmla="+- 0 9437 9427"/>
                              <a:gd name="T97" fmla="*/ T96 w 212"/>
                              <a:gd name="T98" fmla="+- 0 2129 2073"/>
                              <a:gd name="T99" fmla="*/ 2129 h 86"/>
                              <a:gd name="T100" fmla="+- 0 9427 9427"/>
                              <a:gd name="T101" fmla="*/ T100 w 212"/>
                              <a:gd name="T102" fmla="+- 0 2129 2073"/>
                              <a:gd name="T103" fmla="*/ 2129 h 86"/>
                              <a:gd name="T104" fmla="+- 0 9427 9427"/>
                              <a:gd name="T105" fmla="*/ T104 w 212"/>
                              <a:gd name="T106" fmla="+- 0 2073 2073"/>
                              <a:gd name="T107" fmla="*/ 2073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12" h="86">
                                <a:moveTo>
                                  <a:pt x="0" y="0"/>
                                </a:moveTo>
                                <a:lnTo>
                                  <a:pt x="13" y="3"/>
                                </a:lnTo>
                                <a:lnTo>
                                  <a:pt x="32" y="6"/>
                                </a:lnTo>
                                <a:lnTo>
                                  <a:pt x="50" y="10"/>
                                </a:lnTo>
                                <a:lnTo>
                                  <a:pt x="63" y="11"/>
                                </a:lnTo>
                                <a:lnTo>
                                  <a:pt x="83" y="11"/>
                                </a:lnTo>
                                <a:lnTo>
                                  <a:pt x="98" y="11"/>
                                </a:lnTo>
                                <a:lnTo>
                                  <a:pt x="113" y="12"/>
                                </a:lnTo>
                                <a:lnTo>
                                  <a:pt x="132" y="15"/>
                                </a:lnTo>
                                <a:lnTo>
                                  <a:pt x="152" y="17"/>
                                </a:lnTo>
                                <a:lnTo>
                                  <a:pt x="170" y="18"/>
                                </a:lnTo>
                                <a:lnTo>
                                  <a:pt x="189" y="22"/>
                                </a:lnTo>
                                <a:lnTo>
                                  <a:pt x="210" y="34"/>
                                </a:lnTo>
                                <a:lnTo>
                                  <a:pt x="211" y="86"/>
                                </a:lnTo>
                                <a:lnTo>
                                  <a:pt x="192" y="76"/>
                                </a:lnTo>
                                <a:lnTo>
                                  <a:pt x="172" y="72"/>
                                </a:lnTo>
                                <a:lnTo>
                                  <a:pt x="151" y="70"/>
                                </a:lnTo>
                                <a:lnTo>
                                  <a:pt x="129" y="70"/>
                                </a:lnTo>
                                <a:lnTo>
                                  <a:pt x="107" y="70"/>
                                </a:lnTo>
                                <a:lnTo>
                                  <a:pt x="85" y="67"/>
                                </a:lnTo>
                                <a:lnTo>
                                  <a:pt x="64" y="64"/>
                                </a:lnTo>
                                <a:lnTo>
                                  <a:pt x="43" y="63"/>
                                </a:lnTo>
                                <a:lnTo>
                                  <a:pt x="33" y="62"/>
                                </a:lnTo>
                                <a:lnTo>
                                  <a:pt x="21" y="59"/>
                                </a:lnTo>
                                <a:lnTo>
                                  <a:pt x="10" y="56"/>
                                </a:lnTo>
                                <a:lnTo>
                                  <a:pt x="0" y="56"/>
                                </a:lnTo>
                                <a:lnTo>
                                  <a:pt x="0" y="0"/>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 name="AutoShape 506"/>
                        <wps:cNvSpPr>
                          <a:spLocks/>
                        </wps:cNvSpPr>
                        <wps:spPr bwMode="auto">
                          <a:xfrm>
                            <a:off x="9228" y="1496"/>
                            <a:ext cx="578" cy="102"/>
                          </a:xfrm>
                          <a:custGeom>
                            <a:avLst/>
                            <a:gdLst>
                              <a:gd name="T0" fmla="+- 0 9229 9229"/>
                              <a:gd name="T1" fmla="*/ T0 w 578"/>
                              <a:gd name="T2" fmla="+- 0 1508 1496"/>
                              <a:gd name="T3" fmla="*/ 1508 h 102"/>
                              <a:gd name="T4" fmla="+- 0 9806 9229"/>
                              <a:gd name="T5" fmla="*/ T4 w 578"/>
                              <a:gd name="T6" fmla="+- 0 1507 1496"/>
                              <a:gd name="T7" fmla="*/ 1507 h 102"/>
                              <a:gd name="T8" fmla="+- 0 9806 9229"/>
                              <a:gd name="T9" fmla="*/ T8 w 578"/>
                              <a:gd name="T10" fmla="+- 0 1496 1496"/>
                              <a:gd name="T11" fmla="*/ 1496 h 102"/>
                              <a:gd name="T12" fmla="+- 0 9229 9229"/>
                              <a:gd name="T13" fmla="*/ T12 w 578"/>
                              <a:gd name="T14" fmla="+- 0 1496 1496"/>
                              <a:gd name="T15" fmla="*/ 1496 h 102"/>
                              <a:gd name="T16" fmla="+- 0 9229 9229"/>
                              <a:gd name="T17" fmla="*/ T16 w 578"/>
                              <a:gd name="T18" fmla="+- 0 1508 1496"/>
                              <a:gd name="T19" fmla="*/ 1508 h 102"/>
                              <a:gd name="T20" fmla="+- 0 9245 9229"/>
                              <a:gd name="T21" fmla="*/ T20 w 578"/>
                              <a:gd name="T22" fmla="+- 0 1597 1496"/>
                              <a:gd name="T23" fmla="*/ 1597 h 102"/>
                              <a:gd name="T24" fmla="+- 0 9806 9229"/>
                              <a:gd name="T25" fmla="*/ T24 w 578"/>
                              <a:gd name="T26" fmla="+- 0 1597 1496"/>
                              <a:gd name="T27" fmla="*/ 1597 h 102"/>
                              <a:gd name="T28" fmla="+- 0 9806 9229"/>
                              <a:gd name="T29" fmla="*/ T28 w 578"/>
                              <a:gd name="T30" fmla="+- 0 1585 1496"/>
                              <a:gd name="T31" fmla="*/ 1585 h 102"/>
                              <a:gd name="T32" fmla="+- 0 9242 9229"/>
                              <a:gd name="T33" fmla="*/ T32 w 578"/>
                              <a:gd name="T34" fmla="+- 0 1585 1496"/>
                              <a:gd name="T35" fmla="*/ 1585 h 102"/>
                              <a:gd name="T36" fmla="+- 0 9245 9229"/>
                              <a:gd name="T37" fmla="*/ T36 w 578"/>
                              <a:gd name="T38" fmla="+- 0 1597 1496"/>
                              <a:gd name="T39" fmla="*/ 1597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78" h="102">
                                <a:moveTo>
                                  <a:pt x="0" y="12"/>
                                </a:moveTo>
                                <a:lnTo>
                                  <a:pt x="577" y="11"/>
                                </a:lnTo>
                                <a:lnTo>
                                  <a:pt x="577" y="0"/>
                                </a:lnTo>
                                <a:lnTo>
                                  <a:pt x="0" y="0"/>
                                </a:lnTo>
                                <a:lnTo>
                                  <a:pt x="0" y="12"/>
                                </a:lnTo>
                                <a:close/>
                                <a:moveTo>
                                  <a:pt x="16" y="101"/>
                                </a:moveTo>
                                <a:lnTo>
                                  <a:pt x="577" y="101"/>
                                </a:lnTo>
                                <a:lnTo>
                                  <a:pt x="577" y="89"/>
                                </a:lnTo>
                                <a:lnTo>
                                  <a:pt x="13" y="89"/>
                                </a:lnTo>
                                <a:lnTo>
                                  <a:pt x="16" y="101"/>
                                </a:lnTo>
                                <a:close/>
                              </a:path>
                            </a:pathLst>
                          </a:custGeom>
                          <a:noFill/>
                          <a:ln w="1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3" name="Picture 50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8904" y="1012"/>
                            <a:ext cx="234"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4" name="Freeform 508"/>
                        <wps:cNvSpPr>
                          <a:spLocks/>
                        </wps:cNvSpPr>
                        <wps:spPr bwMode="auto">
                          <a:xfrm>
                            <a:off x="8904" y="1012"/>
                            <a:ext cx="234" cy="187"/>
                          </a:xfrm>
                          <a:custGeom>
                            <a:avLst/>
                            <a:gdLst>
                              <a:gd name="T0" fmla="+- 0 8911 8905"/>
                              <a:gd name="T1" fmla="*/ T0 w 234"/>
                              <a:gd name="T2" fmla="+- 0 1197 1012"/>
                              <a:gd name="T3" fmla="*/ 1197 h 187"/>
                              <a:gd name="T4" fmla="+- 0 8922 8905"/>
                              <a:gd name="T5" fmla="*/ T4 w 234"/>
                              <a:gd name="T6" fmla="+- 0 1194 1012"/>
                              <a:gd name="T7" fmla="*/ 1194 h 187"/>
                              <a:gd name="T8" fmla="+- 0 8935 8905"/>
                              <a:gd name="T9" fmla="*/ T8 w 234"/>
                              <a:gd name="T10" fmla="+- 0 1192 1012"/>
                              <a:gd name="T11" fmla="*/ 1192 h 187"/>
                              <a:gd name="T12" fmla="+- 0 8947 8905"/>
                              <a:gd name="T13" fmla="*/ T12 w 234"/>
                              <a:gd name="T14" fmla="+- 0 1189 1012"/>
                              <a:gd name="T15" fmla="*/ 1189 h 187"/>
                              <a:gd name="T16" fmla="+- 0 8959 8905"/>
                              <a:gd name="T17" fmla="*/ T16 w 234"/>
                              <a:gd name="T18" fmla="+- 0 1187 1012"/>
                              <a:gd name="T19" fmla="*/ 1187 h 187"/>
                              <a:gd name="T20" fmla="+- 0 8970 8905"/>
                              <a:gd name="T21" fmla="*/ T20 w 234"/>
                              <a:gd name="T22" fmla="+- 0 1186 1012"/>
                              <a:gd name="T23" fmla="*/ 1186 h 187"/>
                              <a:gd name="T24" fmla="+- 0 8983 8905"/>
                              <a:gd name="T25" fmla="*/ T24 w 234"/>
                              <a:gd name="T26" fmla="+- 0 1182 1012"/>
                              <a:gd name="T27" fmla="*/ 1182 h 187"/>
                              <a:gd name="T28" fmla="+- 0 8995 8905"/>
                              <a:gd name="T29" fmla="*/ T28 w 234"/>
                              <a:gd name="T30" fmla="+- 0 1179 1012"/>
                              <a:gd name="T31" fmla="*/ 1179 h 187"/>
                              <a:gd name="T32" fmla="+- 0 9007 8905"/>
                              <a:gd name="T33" fmla="*/ T32 w 234"/>
                              <a:gd name="T34" fmla="+- 0 1177 1012"/>
                              <a:gd name="T35" fmla="*/ 1177 h 187"/>
                              <a:gd name="T36" fmla="+- 0 9017 8905"/>
                              <a:gd name="T37" fmla="*/ T36 w 234"/>
                              <a:gd name="T38" fmla="+- 0 1170 1012"/>
                              <a:gd name="T39" fmla="*/ 1170 h 187"/>
                              <a:gd name="T40" fmla="+- 0 9028 8905"/>
                              <a:gd name="T41" fmla="*/ T40 w 234"/>
                              <a:gd name="T42" fmla="+- 0 1165 1012"/>
                              <a:gd name="T43" fmla="*/ 1165 h 187"/>
                              <a:gd name="T44" fmla="+- 0 9039 8905"/>
                              <a:gd name="T45" fmla="*/ T44 w 234"/>
                              <a:gd name="T46" fmla="+- 0 1159 1012"/>
                              <a:gd name="T47" fmla="*/ 1159 h 187"/>
                              <a:gd name="T48" fmla="+- 0 9049 8905"/>
                              <a:gd name="T49" fmla="*/ T48 w 234"/>
                              <a:gd name="T50" fmla="+- 0 1151 1012"/>
                              <a:gd name="T51" fmla="*/ 1151 h 187"/>
                              <a:gd name="T52" fmla="+- 0 9058 8905"/>
                              <a:gd name="T53" fmla="*/ T52 w 234"/>
                              <a:gd name="T54" fmla="+- 0 1144 1012"/>
                              <a:gd name="T55" fmla="*/ 1144 h 187"/>
                              <a:gd name="T56" fmla="+- 0 9066 8905"/>
                              <a:gd name="T57" fmla="*/ T56 w 234"/>
                              <a:gd name="T58" fmla="+- 0 1136 1012"/>
                              <a:gd name="T59" fmla="*/ 1136 h 187"/>
                              <a:gd name="T60" fmla="+- 0 9076 8905"/>
                              <a:gd name="T61" fmla="*/ T60 w 234"/>
                              <a:gd name="T62" fmla="+- 0 1129 1012"/>
                              <a:gd name="T63" fmla="*/ 1129 h 187"/>
                              <a:gd name="T64" fmla="+- 0 9082 8905"/>
                              <a:gd name="T65" fmla="*/ T64 w 234"/>
                              <a:gd name="T66" fmla="+- 0 1119 1012"/>
                              <a:gd name="T67" fmla="*/ 1119 h 187"/>
                              <a:gd name="T68" fmla="+- 0 9091 8905"/>
                              <a:gd name="T69" fmla="*/ T68 w 234"/>
                              <a:gd name="T70" fmla="+- 0 1111 1012"/>
                              <a:gd name="T71" fmla="*/ 1111 h 187"/>
                              <a:gd name="T72" fmla="+- 0 9097 8905"/>
                              <a:gd name="T73" fmla="*/ T72 w 234"/>
                              <a:gd name="T74" fmla="+- 0 1100 1012"/>
                              <a:gd name="T75" fmla="*/ 1100 h 187"/>
                              <a:gd name="T76" fmla="+- 0 9103 8905"/>
                              <a:gd name="T77" fmla="*/ T76 w 234"/>
                              <a:gd name="T78" fmla="+- 0 1090 1012"/>
                              <a:gd name="T79" fmla="*/ 1090 h 187"/>
                              <a:gd name="T80" fmla="+- 0 9109 8905"/>
                              <a:gd name="T81" fmla="*/ T80 w 234"/>
                              <a:gd name="T82" fmla="+- 0 1081 1012"/>
                              <a:gd name="T83" fmla="*/ 1081 h 187"/>
                              <a:gd name="T84" fmla="+- 0 9115 8905"/>
                              <a:gd name="T85" fmla="*/ T84 w 234"/>
                              <a:gd name="T86" fmla="+- 0 1069 1012"/>
                              <a:gd name="T87" fmla="*/ 1069 h 187"/>
                              <a:gd name="T88" fmla="+- 0 9120 8905"/>
                              <a:gd name="T89" fmla="*/ T88 w 234"/>
                              <a:gd name="T90" fmla="+- 0 1060 1012"/>
                              <a:gd name="T91" fmla="*/ 1060 h 187"/>
                              <a:gd name="T92" fmla="+- 0 9124 8905"/>
                              <a:gd name="T93" fmla="*/ T92 w 234"/>
                              <a:gd name="T94" fmla="+- 0 1048 1012"/>
                              <a:gd name="T95" fmla="*/ 1048 h 187"/>
                              <a:gd name="T96" fmla="+- 0 9127 8905"/>
                              <a:gd name="T97" fmla="*/ T96 w 234"/>
                              <a:gd name="T98" fmla="+- 0 1035 1012"/>
                              <a:gd name="T99" fmla="*/ 1035 h 187"/>
                              <a:gd name="T100" fmla="+- 0 9131 8905"/>
                              <a:gd name="T101" fmla="*/ T100 w 234"/>
                              <a:gd name="T102" fmla="+- 0 1027 1012"/>
                              <a:gd name="T103" fmla="*/ 1027 h 187"/>
                              <a:gd name="T104" fmla="+- 0 9133 8905"/>
                              <a:gd name="T105" fmla="*/ T104 w 234"/>
                              <a:gd name="T106" fmla="+- 0 1022 1012"/>
                              <a:gd name="T107" fmla="*/ 1022 h 187"/>
                              <a:gd name="T108" fmla="+- 0 9131 8905"/>
                              <a:gd name="T109" fmla="*/ T108 w 234"/>
                              <a:gd name="T110" fmla="+- 0 1015 1012"/>
                              <a:gd name="T111" fmla="*/ 1015 h 187"/>
                              <a:gd name="T112" fmla="+- 0 9123 8905"/>
                              <a:gd name="T113" fmla="*/ T112 w 234"/>
                              <a:gd name="T114" fmla="+- 0 1017 1012"/>
                              <a:gd name="T115" fmla="*/ 1017 h 187"/>
                              <a:gd name="T116" fmla="+- 0 9117 8905"/>
                              <a:gd name="T117" fmla="*/ T116 w 234"/>
                              <a:gd name="T118" fmla="+- 0 1015 1012"/>
                              <a:gd name="T119" fmla="*/ 1015 h 187"/>
                              <a:gd name="T120" fmla="+- 0 9104 8905"/>
                              <a:gd name="T121" fmla="*/ T120 w 234"/>
                              <a:gd name="T122" fmla="+- 0 1018 1012"/>
                              <a:gd name="T123" fmla="*/ 1018 h 187"/>
                              <a:gd name="T124" fmla="+- 0 9092 8905"/>
                              <a:gd name="T125" fmla="*/ T124 w 234"/>
                              <a:gd name="T126" fmla="+- 0 1020 1012"/>
                              <a:gd name="T127" fmla="*/ 1020 h 187"/>
                              <a:gd name="T128" fmla="+- 0 9082 8905"/>
                              <a:gd name="T129" fmla="*/ T128 w 234"/>
                              <a:gd name="T130" fmla="+- 0 1025 1012"/>
                              <a:gd name="T131" fmla="*/ 1025 h 187"/>
                              <a:gd name="T132" fmla="+- 0 9072 8905"/>
                              <a:gd name="T133" fmla="*/ T132 w 234"/>
                              <a:gd name="T134" fmla="+- 0 1028 1012"/>
                              <a:gd name="T135" fmla="*/ 1028 h 187"/>
                              <a:gd name="T136" fmla="+- 0 9060 8905"/>
                              <a:gd name="T137" fmla="*/ T136 w 234"/>
                              <a:gd name="T138" fmla="+- 0 1031 1012"/>
                              <a:gd name="T139" fmla="*/ 1031 h 187"/>
                              <a:gd name="T140" fmla="+- 0 9049 8905"/>
                              <a:gd name="T141" fmla="*/ T140 w 234"/>
                              <a:gd name="T142" fmla="+- 0 1035 1012"/>
                              <a:gd name="T143" fmla="*/ 1035 h 187"/>
                              <a:gd name="T144" fmla="+- 0 9039 8905"/>
                              <a:gd name="T145" fmla="*/ T144 w 234"/>
                              <a:gd name="T146" fmla="+- 0 1040 1012"/>
                              <a:gd name="T147" fmla="*/ 1040 h 187"/>
                              <a:gd name="T148" fmla="+- 0 9030 8905"/>
                              <a:gd name="T149" fmla="*/ T148 w 234"/>
                              <a:gd name="T150" fmla="+- 0 1044 1012"/>
                              <a:gd name="T151" fmla="*/ 1044 h 187"/>
                              <a:gd name="T152" fmla="+- 0 9020 8905"/>
                              <a:gd name="T153" fmla="*/ T152 w 234"/>
                              <a:gd name="T154" fmla="+- 0 1050 1012"/>
                              <a:gd name="T155" fmla="*/ 1050 h 187"/>
                              <a:gd name="T156" fmla="+- 0 9008 8905"/>
                              <a:gd name="T157" fmla="*/ T156 w 234"/>
                              <a:gd name="T158" fmla="+- 0 1056 1012"/>
                              <a:gd name="T159" fmla="*/ 1056 h 187"/>
                              <a:gd name="T160" fmla="+- 0 9001 8905"/>
                              <a:gd name="T161" fmla="*/ T160 w 234"/>
                              <a:gd name="T162" fmla="+- 0 1061 1012"/>
                              <a:gd name="T163" fmla="*/ 1061 h 187"/>
                              <a:gd name="T164" fmla="+- 0 8991 8905"/>
                              <a:gd name="T165" fmla="*/ T164 w 234"/>
                              <a:gd name="T166" fmla="+- 0 1070 1012"/>
                              <a:gd name="T167" fmla="*/ 1070 h 187"/>
                              <a:gd name="T168" fmla="+- 0 8981 8905"/>
                              <a:gd name="T169" fmla="*/ T168 w 234"/>
                              <a:gd name="T170" fmla="+- 0 1077 1012"/>
                              <a:gd name="T171" fmla="*/ 1077 h 187"/>
                              <a:gd name="T172" fmla="+- 0 8973 8905"/>
                              <a:gd name="T173" fmla="*/ T172 w 234"/>
                              <a:gd name="T174" fmla="+- 0 1086 1012"/>
                              <a:gd name="T175" fmla="*/ 1086 h 187"/>
                              <a:gd name="T176" fmla="+- 0 8964 8905"/>
                              <a:gd name="T177" fmla="*/ T176 w 234"/>
                              <a:gd name="T178" fmla="+- 0 1095 1012"/>
                              <a:gd name="T179" fmla="*/ 1095 h 187"/>
                              <a:gd name="T180" fmla="+- 0 8956 8905"/>
                              <a:gd name="T181" fmla="*/ T180 w 234"/>
                              <a:gd name="T182" fmla="+- 0 1105 1012"/>
                              <a:gd name="T183" fmla="*/ 1105 h 187"/>
                              <a:gd name="T184" fmla="+- 0 8949 8905"/>
                              <a:gd name="T185" fmla="*/ T184 w 234"/>
                              <a:gd name="T186" fmla="+- 0 1115 1012"/>
                              <a:gd name="T187" fmla="*/ 1115 h 187"/>
                              <a:gd name="T188" fmla="+- 0 8941 8905"/>
                              <a:gd name="T189" fmla="*/ T188 w 234"/>
                              <a:gd name="T190" fmla="+- 0 1125 1012"/>
                              <a:gd name="T191" fmla="*/ 1125 h 187"/>
                              <a:gd name="T192" fmla="+- 0 8935 8905"/>
                              <a:gd name="T193" fmla="*/ T192 w 234"/>
                              <a:gd name="T194" fmla="+- 0 1137 1012"/>
                              <a:gd name="T195" fmla="*/ 1137 h 187"/>
                              <a:gd name="T196" fmla="+- 0 8929 8905"/>
                              <a:gd name="T197" fmla="*/ T196 w 234"/>
                              <a:gd name="T198" fmla="+- 0 1148 1012"/>
                              <a:gd name="T199" fmla="*/ 1148 h 187"/>
                              <a:gd name="T200" fmla="+- 0 8924 8905"/>
                              <a:gd name="T201" fmla="*/ T200 w 234"/>
                              <a:gd name="T202" fmla="+- 0 1157 1012"/>
                              <a:gd name="T203" fmla="*/ 1157 h 187"/>
                              <a:gd name="T204" fmla="+- 0 8919 8905"/>
                              <a:gd name="T205" fmla="*/ T204 w 234"/>
                              <a:gd name="T206" fmla="+- 0 1171 1012"/>
                              <a:gd name="T207" fmla="*/ 1171 h 187"/>
                              <a:gd name="T208" fmla="+- 0 8913 8905"/>
                              <a:gd name="T209" fmla="*/ T208 w 234"/>
                              <a:gd name="T210" fmla="+- 0 1181 1012"/>
                              <a:gd name="T211" fmla="*/ 1181 h 187"/>
                              <a:gd name="T212" fmla="+- 0 8908 8905"/>
                              <a:gd name="T213" fmla="*/ T212 w 234"/>
                              <a:gd name="T214" fmla="+- 0 1192 1012"/>
                              <a:gd name="T215" fmla="*/ 1192 h 187"/>
                              <a:gd name="T216" fmla="+- 0 8905 8905"/>
                              <a:gd name="T217" fmla="*/ T216 w 234"/>
                              <a:gd name="T218" fmla="+- 0 1198 1012"/>
                              <a:gd name="T219" fmla="*/ 1198 h 1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34" h="187">
                                <a:moveTo>
                                  <a:pt x="0" y="187"/>
                                </a:moveTo>
                                <a:lnTo>
                                  <a:pt x="6" y="185"/>
                                </a:lnTo>
                                <a:lnTo>
                                  <a:pt x="13" y="184"/>
                                </a:lnTo>
                                <a:lnTo>
                                  <a:pt x="17" y="182"/>
                                </a:lnTo>
                                <a:lnTo>
                                  <a:pt x="25" y="181"/>
                                </a:lnTo>
                                <a:lnTo>
                                  <a:pt x="30" y="180"/>
                                </a:lnTo>
                                <a:lnTo>
                                  <a:pt x="35" y="179"/>
                                </a:lnTo>
                                <a:lnTo>
                                  <a:pt x="42" y="177"/>
                                </a:lnTo>
                                <a:lnTo>
                                  <a:pt x="48" y="176"/>
                                </a:lnTo>
                                <a:lnTo>
                                  <a:pt x="54" y="175"/>
                                </a:lnTo>
                                <a:lnTo>
                                  <a:pt x="59" y="174"/>
                                </a:lnTo>
                                <a:lnTo>
                                  <a:pt x="65" y="174"/>
                                </a:lnTo>
                                <a:lnTo>
                                  <a:pt x="72" y="171"/>
                                </a:lnTo>
                                <a:lnTo>
                                  <a:pt x="78" y="170"/>
                                </a:lnTo>
                                <a:lnTo>
                                  <a:pt x="85" y="170"/>
                                </a:lnTo>
                                <a:lnTo>
                                  <a:pt x="90" y="167"/>
                                </a:lnTo>
                                <a:lnTo>
                                  <a:pt x="96" y="165"/>
                                </a:lnTo>
                                <a:lnTo>
                                  <a:pt x="102" y="165"/>
                                </a:lnTo>
                                <a:lnTo>
                                  <a:pt x="107" y="161"/>
                                </a:lnTo>
                                <a:lnTo>
                                  <a:pt x="112" y="158"/>
                                </a:lnTo>
                                <a:lnTo>
                                  <a:pt x="118" y="156"/>
                                </a:lnTo>
                                <a:lnTo>
                                  <a:pt x="123" y="153"/>
                                </a:lnTo>
                                <a:lnTo>
                                  <a:pt x="128" y="151"/>
                                </a:lnTo>
                                <a:lnTo>
                                  <a:pt x="134" y="147"/>
                                </a:lnTo>
                                <a:lnTo>
                                  <a:pt x="139" y="143"/>
                                </a:lnTo>
                                <a:lnTo>
                                  <a:pt x="144" y="139"/>
                                </a:lnTo>
                                <a:lnTo>
                                  <a:pt x="148" y="136"/>
                                </a:lnTo>
                                <a:lnTo>
                                  <a:pt x="153" y="132"/>
                                </a:lnTo>
                                <a:lnTo>
                                  <a:pt x="158" y="129"/>
                                </a:lnTo>
                                <a:lnTo>
                                  <a:pt x="161" y="124"/>
                                </a:lnTo>
                                <a:lnTo>
                                  <a:pt x="165" y="120"/>
                                </a:lnTo>
                                <a:lnTo>
                                  <a:pt x="171" y="117"/>
                                </a:lnTo>
                                <a:lnTo>
                                  <a:pt x="174" y="111"/>
                                </a:lnTo>
                                <a:lnTo>
                                  <a:pt x="177" y="107"/>
                                </a:lnTo>
                                <a:lnTo>
                                  <a:pt x="181" y="103"/>
                                </a:lnTo>
                                <a:lnTo>
                                  <a:pt x="186" y="99"/>
                                </a:lnTo>
                                <a:lnTo>
                                  <a:pt x="188" y="93"/>
                                </a:lnTo>
                                <a:lnTo>
                                  <a:pt x="192" y="88"/>
                                </a:lnTo>
                                <a:lnTo>
                                  <a:pt x="195" y="83"/>
                                </a:lnTo>
                                <a:lnTo>
                                  <a:pt x="198" y="78"/>
                                </a:lnTo>
                                <a:lnTo>
                                  <a:pt x="201" y="74"/>
                                </a:lnTo>
                                <a:lnTo>
                                  <a:pt x="204" y="69"/>
                                </a:lnTo>
                                <a:lnTo>
                                  <a:pt x="207" y="63"/>
                                </a:lnTo>
                                <a:lnTo>
                                  <a:pt x="210" y="57"/>
                                </a:lnTo>
                                <a:lnTo>
                                  <a:pt x="213" y="53"/>
                                </a:lnTo>
                                <a:lnTo>
                                  <a:pt x="215" y="48"/>
                                </a:lnTo>
                                <a:lnTo>
                                  <a:pt x="217" y="41"/>
                                </a:lnTo>
                                <a:lnTo>
                                  <a:pt x="219" y="36"/>
                                </a:lnTo>
                                <a:lnTo>
                                  <a:pt x="221" y="31"/>
                                </a:lnTo>
                                <a:lnTo>
                                  <a:pt x="222" y="23"/>
                                </a:lnTo>
                                <a:lnTo>
                                  <a:pt x="226" y="19"/>
                                </a:lnTo>
                                <a:lnTo>
                                  <a:pt x="226" y="15"/>
                                </a:lnTo>
                                <a:lnTo>
                                  <a:pt x="228" y="11"/>
                                </a:lnTo>
                                <a:lnTo>
                                  <a:pt x="228" y="10"/>
                                </a:lnTo>
                                <a:lnTo>
                                  <a:pt x="233" y="0"/>
                                </a:lnTo>
                                <a:lnTo>
                                  <a:pt x="226" y="3"/>
                                </a:lnTo>
                                <a:lnTo>
                                  <a:pt x="224" y="5"/>
                                </a:lnTo>
                                <a:lnTo>
                                  <a:pt x="218" y="5"/>
                                </a:lnTo>
                                <a:lnTo>
                                  <a:pt x="216" y="6"/>
                                </a:lnTo>
                                <a:lnTo>
                                  <a:pt x="212" y="3"/>
                                </a:lnTo>
                                <a:lnTo>
                                  <a:pt x="203" y="6"/>
                                </a:lnTo>
                                <a:lnTo>
                                  <a:pt x="199" y="6"/>
                                </a:lnTo>
                                <a:lnTo>
                                  <a:pt x="193" y="7"/>
                                </a:lnTo>
                                <a:lnTo>
                                  <a:pt x="187" y="8"/>
                                </a:lnTo>
                                <a:lnTo>
                                  <a:pt x="181" y="10"/>
                                </a:lnTo>
                                <a:lnTo>
                                  <a:pt x="177" y="13"/>
                                </a:lnTo>
                                <a:lnTo>
                                  <a:pt x="171" y="13"/>
                                </a:lnTo>
                                <a:lnTo>
                                  <a:pt x="167" y="16"/>
                                </a:lnTo>
                                <a:lnTo>
                                  <a:pt x="160" y="16"/>
                                </a:lnTo>
                                <a:lnTo>
                                  <a:pt x="155" y="19"/>
                                </a:lnTo>
                                <a:lnTo>
                                  <a:pt x="151" y="21"/>
                                </a:lnTo>
                                <a:lnTo>
                                  <a:pt x="144" y="23"/>
                                </a:lnTo>
                                <a:lnTo>
                                  <a:pt x="140" y="25"/>
                                </a:lnTo>
                                <a:lnTo>
                                  <a:pt x="134" y="28"/>
                                </a:lnTo>
                                <a:lnTo>
                                  <a:pt x="129" y="30"/>
                                </a:lnTo>
                                <a:lnTo>
                                  <a:pt x="125" y="32"/>
                                </a:lnTo>
                                <a:lnTo>
                                  <a:pt x="119" y="36"/>
                                </a:lnTo>
                                <a:lnTo>
                                  <a:pt x="115" y="38"/>
                                </a:lnTo>
                                <a:lnTo>
                                  <a:pt x="110" y="40"/>
                                </a:lnTo>
                                <a:lnTo>
                                  <a:pt x="103" y="44"/>
                                </a:lnTo>
                                <a:lnTo>
                                  <a:pt x="98" y="46"/>
                                </a:lnTo>
                                <a:lnTo>
                                  <a:pt x="96" y="49"/>
                                </a:lnTo>
                                <a:lnTo>
                                  <a:pt x="91" y="53"/>
                                </a:lnTo>
                                <a:lnTo>
                                  <a:pt x="86" y="58"/>
                                </a:lnTo>
                                <a:lnTo>
                                  <a:pt x="81" y="61"/>
                                </a:lnTo>
                                <a:lnTo>
                                  <a:pt x="76" y="65"/>
                                </a:lnTo>
                                <a:lnTo>
                                  <a:pt x="71" y="70"/>
                                </a:lnTo>
                                <a:lnTo>
                                  <a:pt x="68" y="74"/>
                                </a:lnTo>
                                <a:lnTo>
                                  <a:pt x="63" y="78"/>
                                </a:lnTo>
                                <a:lnTo>
                                  <a:pt x="59" y="83"/>
                                </a:lnTo>
                                <a:lnTo>
                                  <a:pt x="55" y="88"/>
                                </a:lnTo>
                                <a:lnTo>
                                  <a:pt x="51" y="93"/>
                                </a:lnTo>
                                <a:lnTo>
                                  <a:pt x="47" y="97"/>
                                </a:lnTo>
                                <a:lnTo>
                                  <a:pt x="44" y="103"/>
                                </a:lnTo>
                                <a:lnTo>
                                  <a:pt x="40" y="108"/>
                                </a:lnTo>
                                <a:lnTo>
                                  <a:pt x="36" y="113"/>
                                </a:lnTo>
                                <a:lnTo>
                                  <a:pt x="33" y="119"/>
                                </a:lnTo>
                                <a:lnTo>
                                  <a:pt x="30" y="125"/>
                                </a:lnTo>
                                <a:lnTo>
                                  <a:pt x="27" y="130"/>
                                </a:lnTo>
                                <a:lnTo>
                                  <a:pt x="24" y="136"/>
                                </a:lnTo>
                                <a:lnTo>
                                  <a:pt x="20" y="142"/>
                                </a:lnTo>
                                <a:lnTo>
                                  <a:pt x="19" y="145"/>
                                </a:lnTo>
                                <a:lnTo>
                                  <a:pt x="16" y="152"/>
                                </a:lnTo>
                                <a:lnTo>
                                  <a:pt x="14" y="159"/>
                                </a:lnTo>
                                <a:lnTo>
                                  <a:pt x="10" y="164"/>
                                </a:lnTo>
                                <a:lnTo>
                                  <a:pt x="8" y="169"/>
                                </a:lnTo>
                                <a:lnTo>
                                  <a:pt x="5" y="174"/>
                                </a:lnTo>
                                <a:lnTo>
                                  <a:pt x="3" y="180"/>
                                </a:lnTo>
                                <a:lnTo>
                                  <a:pt x="0" y="187"/>
                                </a:lnTo>
                                <a:lnTo>
                                  <a:pt x="0" y="186"/>
                                </a:lnTo>
                                <a:lnTo>
                                  <a:pt x="0" y="187"/>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 name="Freeform 509"/>
                        <wps:cNvSpPr>
                          <a:spLocks/>
                        </wps:cNvSpPr>
                        <wps:spPr bwMode="auto">
                          <a:xfrm>
                            <a:off x="8905" y="1023"/>
                            <a:ext cx="217" cy="175"/>
                          </a:xfrm>
                          <a:custGeom>
                            <a:avLst/>
                            <a:gdLst>
                              <a:gd name="T0" fmla="+- 0 9123 8906"/>
                              <a:gd name="T1" fmla="*/ T0 w 217"/>
                              <a:gd name="T2" fmla="+- 0 1024 1024"/>
                              <a:gd name="T3" fmla="*/ 1024 h 175"/>
                              <a:gd name="T4" fmla="+- 0 9071 8906"/>
                              <a:gd name="T5" fmla="*/ T4 w 217"/>
                              <a:gd name="T6" fmla="+- 0 1064 1024"/>
                              <a:gd name="T7" fmla="*/ 1064 h 175"/>
                              <a:gd name="T8" fmla="+- 0 9014 8906"/>
                              <a:gd name="T9" fmla="*/ T8 w 217"/>
                              <a:gd name="T10" fmla="+- 0 1107 1024"/>
                              <a:gd name="T11" fmla="*/ 1107 h 175"/>
                              <a:gd name="T12" fmla="+- 0 8958 8906"/>
                              <a:gd name="T13" fmla="*/ T12 w 217"/>
                              <a:gd name="T14" fmla="+- 0 1152 1024"/>
                              <a:gd name="T15" fmla="*/ 1152 h 175"/>
                              <a:gd name="T16" fmla="+- 0 8906 8906"/>
                              <a:gd name="T17" fmla="*/ T16 w 217"/>
                              <a:gd name="T18" fmla="+- 0 1196 1024"/>
                              <a:gd name="T19" fmla="*/ 1196 h 175"/>
                              <a:gd name="T20" fmla="+- 0 8906 8906"/>
                              <a:gd name="T21" fmla="*/ T20 w 217"/>
                              <a:gd name="T22" fmla="+- 0 1197 1024"/>
                              <a:gd name="T23" fmla="*/ 1197 h 175"/>
                              <a:gd name="T24" fmla="+- 0 8906 8906"/>
                              <a:gd name="T25" fmla="*/ T24 w 217"/>
                              <a:gd name="T26" fmla="+- 0 1198 1024"/>
                              <a:gd name="T27" fmla="*/ 1198 h 175"/>
                              <a:gd name="T28" fmla="+- 0 8907 8906"/>
                              <a:gd name="T29" fmla="*/ T28 w 217"/>
                              <a:gd name="T30" fmla="+- 0 1197 1024"/>
                              <a:gd name="T31" fmla="*/ 1197 h 175"/>
                              <a:gd name="T32" fmla="+- 0 8955 8906"/>
                              <a:gd name="T33" fmla="*/ T32 w 217"/>
                              <a:gd name="T34" fmla="+- 0 1156 1024"/>
                              <a:gd name="T35" fmla="*/ 1156 h 175"/>
                              <a:gd name="T36" fmla="+- 0 9011 8906"/>
                              <a:gd name="T37" fmla="*/ T36 w 217"/>
                              <a:gd name="T38" fmla="+- 0 1111 1024"/>
                              <a:gd name="T39" fmla="*/ 1111 h 175"/>
                              <a:gd name="T40" fmla="+- 0 9069 8906"/>
                              <a:gd name="T41" fmla="*/ T40 w 217"/>
                              <a:gd name="T42" fmla="+- 0 1066 1024"/>
                              <a:gd name="T43" fmla="*/ 1066 h 175"/>
                              <a:gd name="T44" fmla="+- 0 9123 8906"/>
                              <a:gd name="T45" fmla="*/ T44 w 217"/>
                              <a:gd name="T46" fmla="+- 0 1024 1024"/>
                              <a:gd name="T47" fmla="*/ 1024 h 1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17" h="175">
                                <a:moveTo>
                                  <a:pt x="217" y="0"/>
                                </a:moveTo>
                                <a:lnTo>
                                  <a:pt x="165" y="40"/>
                                </a:lnTo>
                                <a:lnTo>
                                  <a:pt x="108" y="83"/>
                                </a:lnTo>
                                <a:lnTo>
                                  <a:pt x="52" y="128"/>
                                </a:lnTo>
                                <a:lnTo>
                                  <a:pt x="0" y="172"/>
                                </a:lnTo>
                                <a:lnTo>
                                  <a:pt x="0" y="173"/>
                                </a:lnTo>
                                <a:lnTo>
                                  <a:pt x="0" y="174"/>
                                </a:lnTo>
                                <a:lnTo>
                                  <a:pt x="1" y="173"/>
                                </a:lnTo>
                                <a:lnTo>
                                  <a:pt x="49" y="132"/>
                                </a:lnTo>
                                <a:lnTo>
                                  <a:pt x="105" y="87"/>
                                </a:lnTo>
                                <a:lnTo>
                                  <a:pt x="163" y="42"/>
                                </a:lnTo>
                                <a:lnTo>
                                  <a:pt x="217"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6" name="Picture 5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8863" y="1019"/>
                            <a:ext cx="148"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7" name="Freeform 511"/>
                        <wps:cNvSpPr>
                          <a:spLocks/>
                        </wps:cNvSpPr>
                        <wps:spPr bwMode="auto">
                          <a:xfrm>
                            <a:off x="8863" y="1019"/>
                            <a:ext cx="148" cy="261"/>
                          </a:xfrm>
                          <a:custGeom>
                            <a:avLst/>
                            <a:gdLst>
                              <a:gd name="T0" fmla="+- 0 8869 8864"/>
                              <a:gd name="T1" fmla="*/ T0 w 148"/>
                              <a:gd name="T2" fmla="+- 0 1277 1020"/>
                              <a:gd name="T3" fmla="*/ 1277 h 261"/>
                              <a:gd name="T4" fmla="+- 0 8879 8864"/>
                              <a:gd name="T5" fmla="*/ T4 w 148"/>
                              <a:gd name="T6" fmla="+- 0 1270 1020"/>
                              <a:gd name="T7" fmla="*/ 1270 h 261"/>
                              <a:gd name="T8" fmla="+- 0 8889 8864"/>
                              <a:gd name="T9" fmla="*/ T8 w 148"/>
                              <a:gd name="T10" fmla="+- 0 1263 1020"/>
                              <a:gd name="T11" fmla="*/ 1263 h 261"/>
                              <a:gd name="T12" fmla="+- 0 8899 8864"/>
                              <a:gd name="T13" fmla="*/ T12 w 148"/>
                              <a:gd name="T14" fmla="+- 0 1255 1020"/>
                              <a:gd name="T15" fmla="*/ 1255 h 261"/>
                              <a:gd name="T16" fmla="+- 0 8909 8864"/>
                              <a:gd name="T17" fmla="*/ T16 w 148"/>
                              <a:gd name="T18" fmla="+- 0 1249 1020"/>
                              <a:gd name="T19" fmla="*/ 1249 h 261"/>
                              <a:gd name="T20" fmla="+- 0 8920 8864"/>
                              <a:gd name="T21" fmla="*/ T20 w 148"/>
                              <a:gd name="T22" fmla="+- 0 1244 1020"/>
                              <a:gd name="T23" fmla="*/ 1244 h 261"/>
                              <a:gd name="T24" fmla="+- 0 8930 8864"/>
                              <a:gd name="T25" fmla="*/ T24 w 148"/>
                              <a:gd name="T26" fmla="+- 0 1235 1020"/>
                              <a:gd name="T27" fmla="*/ 1235 h 261"/>
                              <a:gd name="T28" fmla="+- 0 8940 8864"/>
                              <a:gd name="T29" fmla="*/ T28 w 148"/>
                              <a:gd name="T30" fmla="+- 0 1229 1020"/>
                              <a:gd name="T31" fmla="*/ 1229 h 261"/>
                              <a:gd name="T32" fmla="+- 0 8950 8864"/>
                              <a:gd name="T33" fmla="*/ T32 w 148"/>
                              <a:gd name="T34" fmla="+- 0 1222 1020"/>
                              <a:gd name="T35" fmla="*/ 1222 h 261"/>
                              <a:gd name="T36" fmla="+- 0 8957 8864"/>
                              <a:gd name="T37" fmla="*/ T36 w 148"/>
                              <a:gd name="T38" fmla="+- 0 1212 1020"/>
                              <a:gd name="T39" fmla="*/ 1212 h 261"/>
                              <a:gd name="T40" fmla="+- 0 8966 8864"/>
                              <a:gd name="T41" fmla="*/ T40 w 148"/>
                              <a:gd name="T42" fmla="+- 0 1203 1020"/>
                              <a:gd name="T43" fmla="*/ 1203 h 261"/>
                              <a:gd name="T44" fmla="+- 0 8973 8864"/>
                              <a:gd name="T45" fmla="*/ T44 w 148"/>
                              <a:gd name="T46" fmla="+- 0 1193 1020"/>
                              <a:gd name="T47" fmla="*/ 1193 h 261"/>
                              <a:gd name="T48" fmla="+- 0 8979 8864"/>
                              <a:gd name="T49" fmla="*/ T48 w 148"/>
                              <a:gd name="T50" fmla="+- 0 1183 1020"/>
                              <a:gd name="T51" fmla="*/ 1183 h 261"/>
                              <a:gd name="T52" fmla="+- 0 8985 8864"/>
                              <a:gd name="T53" fmla="*/ T52 w 148"/>
                              <a:gd name="T54" fmla="+- 0 1172 1020"/>
                              <a:gd name="T55" fmla="*/ 1172 h 261"/>
                              <a:gd name="T56" fmla="+- 0 8990 8864"/>
                              <a:gd name="T57" fmla="*/ T56 w 148"/>
                              <a:gd name="T58" fmla="+- 0 1162 1020"/>
                              <a:gd name="T59" fmla="*/ 1162 h 261"/>
                              <a:gd name="T60" fmla="+- 0 8996 8864"/>
                              <a:gd name="T61" fmla="*/ T60 w 148"/>
                              <a:gd name="T62" fmla="+- 0 1152 1020"/>
                              <a:gd name="T63" fmla="*/ 1152 h 261"/>
                              <a:gd name="T64" fmla="+- 0 8998 8864"/>
                              <a:gd name="T65" fmla="*/ T64 w 148"/>
                              <a:gd name="T66" fmla="+- 0 1140 1020"/>
                              <a:gd name="T67" fmla="*/ 1140 h 261"/>
                              <a:gd name="T68" fmla="+- 0 9003 8864"/>
                              <a:gd name="T69" fmla="*/ T68 w 148"/>
                              <a:gd name="T70" fmla="+- 0 1129 1020"/>
                              <a:gd name="T71" fmla="*/ 1129 h 261"/>
                              <a:gd name="T72" fmla="+- 0 9005 8864"/>
                              <a:gd name="T73" fmla="*/ T72 w 148"/>
                              <a:gd name="T74" fmla="+- 0 1117 1020"/>
                              <a:gd name="T75" fmla="*/ 1117 h 261"/>
                              <a:gd name="T76" fmla="+- 0 9007 8864"/>
                              <a:gd name="T77" fmla="*/ T76 w 148"/>
                              <a:gd name="T78" fmla="+- 0 1106 1020"/>
                              <a:gd name="T79" fmla="*/ 1106 h 261"/>
                              <a:gd name="T80" fmla="+- 0 9009 8864"/>
                              <a:gd name="T81" fmla="*/ T80 w 148"/>
                              <a:gd name="T82" fmla="+- 0 1095 1020"/>
                              <a:gd name="T83" fmla="*/ 1095 h 261"/>
                              <a:gd name="T84" fmla="+- 0 9010 8864"/>
                              <a:gd name="T85" fmla="*/ T84 w 148"/>
                              <a:gd name="T86" fmla="+- 0 1081 1020"/>
                              <a:gd name="T87" fmla="*/ 1081 h 261"/>
                              <a:gd name="T88" fmla="+- 0 9011 8864"/>
                              <a:gd name="T89" fmla="*/ T88 w 148"/>
                              <a:gd name="T90" fmla="+- 0 1071 1020"/>
                              <a:gd name="T91" fmla="*/ 1071 h 261"/>
                              <a:gd name="T92" fmla="+- 0 9011 8864"/>
                              <a:gd name="T93" fmla="*/ T92 w 148"/>
                              <a:gd name="T94" fmla="+- 0 1058 1020"/>
                              <a:gd name="T95" fmla="*/ 1058 h 261"/>
                              <a:gd name="T96" fmla="+- 0 9009 8864"/>
                              <a:gd name="T97" fmla="*/ T96 w 148"/>
                              <a:gd name="T98" fmla="+- 0 1045 1020"/>
                              <a:gd name="T99" fmla="*/ 1045 h 261"/>
                              <a:gd name="T100" fmla="+- 0 9009 8864"/>
                              <a:gd name="T101" fmla="*/ T100 w 148"/>
                              <a:gd name="T102" fmla="+- 0 1037 1020"/>
                              <a:gd name="T103" fmla="*/ 1037 h 261"/>
                              <a:gd name="T104" fmla="+- 0 9010 8864"/>
                              <a:gd name="T105" fmla="*/ T104 w 148"/>
                              <a:gd name="T106" fmla="+- 0 1031 1020"/>
                              <a:gd name="T107" fmla="*/ 1031 h 261"/>
                              <a:gd name="T108" fmla="+- 0 9004 8864"/>
                              <a:gd name="T109" fmla="*/ T108 w 148"/>
                              <a:gd name="T110" fmla="+- 0 1026 1020"/>
                              <a:gd name="T111" fmla="*/ 1026 h 261"/>
                              <a:gd name="T112" fmla="+- 0 8998 8864"/>
                              <a:gd name="T113" fmla="*/ T112 w 148"/>
                              <a:gd name="T114" fmla="+- 0 1030 1020"/>
                              <a:gd name="T115" fmla="*/ 1030 h 261"/>
                              <a:gd name="T116" fmla="+- 0 8992 8864"/>
                              <a:gd name="T117" fmla="*/ T116 w 148"/>
                              <a:gd name="T118" fmla="+- 0 1031 1020"/>
                              <a:gd name="T119" fmla="*/ 1031 h 261"/>
                              <a:gd name="T120" fmla="+- 0 8981 8864"/>
                              <a:gd name="T121" fmla="*/ T120 w 148"/>
                              <a:gd name="T122" fmla="+- 0 1038 1020"/>
                              <a:gd name="T123" fmla="*/ 1038 h 261"/>
                              <a:gd name="T124" fmla="+- 0 8970 8864"/>
                              <a:gd name="T125" fmla="*/ T124 w 148"/>
                              <a:gd name="T126" fmla="+- 0 1045 1020"/>
                              <a:gd name="T127" fmla="*/ 1045 h 261"/>
                              <a:gd name="T128" fmla="+- 0 8962 8864"/>
                              <a:gd name="T129" fmla="*/ T128 w 148"/>
                              <a:gd name="T130" fmla="+- 0 1053 1020"/>
                              <a:gd name="T131" fmla="*/ 1053 h 261"/>
                              <a:gd name="T132" fmla="+- 0 8954 8864"/>
                              <a:gd name="T133" fmla="*/ T132 w 148"/>
                              <a:gd name="T134" fmla="+- 0 1059 1020"/>
                              <a:gd name="T135" fmla="*/ 1059 h 261"/>
                              <a:gd name="T136" fmla="+- 0 8945 8864"/>
                              <a:gd name="T137" fmla="*/ T136 w 148"/>
                              <a:gd name="T138" fmla="+- 0 1067 1020"/>
                              <a:gd name="T139" fmla="*/ 1067 h 261"/>
                              <a:gd name="T140" fmla="+- 0 8936 8864"/>
                              <a:gd name="T141" fmla="*/ T140 w 148"/>
                              <a:gd name="T142" fmla="+- 0 1074 1020"/>
                              <a:gd name="T143" fmla="*/ 1074 h 261"/>
                              <a:gd name="T144" fmla="+- 0 8928 8864"/>
                              <a:gd name="T145" fmla="*/ T144 w 148"/>
                              <a:gd name="T146" fmla="+- 0 1083 1020"/>
                              <a:gd name="T147" fmla="*/ 1083 h 261"/>
                              <a:gd name="T148" fmla="+- 0 8922 8864"/>
                              <a:gd name="T149" fmla="*/ T148 w 148"/>
                              <a:gd name="T150" fmla="+- 0 1090 1020"/>
                              <a:gd name="T151" fmla="*/ 1090 h 261"/>
                              <a:gd name="T152" fmla="+- 0 8915 8864"/>
                              <a:gd name="T153" fmla="*/ T152 w 148"/>
                              <a:gd name="T154" fmla="+- 0 1099 1020"/>
                              <a:gd name="T155" fmla="*/ 1099 h 261"/>
                              <a:gd name="T156" fmla="+- 0 8906 8864"/>
                              <a:gd name="T157" fmla="*/ T156 w 148"/>
                              <a:gd name="T158" fmla="+- 0 1109 1020"/>
                              <a:gd name="T159" fmla="*/ 1109 h 261"/>
                              <a:gd name="T160" fmla="+- 0 8901 8864"/>
                              <a:gd name="T161" fmla="*/ T160 w 148"/>
                              <a:gd name="T162" fmla="+- 0 1117 1020"/>
                              <a:gd name="T163" fmla="*/ 1117 h 261"/>
                              <a:gd name="T164" fmla="+- 0 8896 8864"/>
                              <a:gd name="T165" fmla="*/ T164 w 148"/>
                              <a:gd name="T166" fmla="+- 0 1129 1020"/>
                              <a:gd name="T167" fmla="*/ 1129 h 261"/>
                              <a:gd name="T168" fmla="+- 0 8889 8864"/>
                              <a:gd name="T169" fmla="*/ T168 w 148"/>
                              <a:gd name="T170" fmla="+- 0 1139 1020"/>
                              <a:gd name="T171" fmla="*/ 1139 h 261"/>
                              <a:gd name="T172" fmla="+- 0 8884 8864"/>
                              <a:gd name="T173" fmla="*/ T172 w 148"/>
                              <a:gd name="T174" fmla="+- 0 1150 1020"/>
                              <a:gd name="T175" fmla="*/ 1150 h 261"/>
                              <a:gd name="T176" fmla="+- 0 8880 8864"/>
                              <a:gd name="T177" fmla="*/ T176 w 148"/>
                              <a:gd name="T178" fmla="+- 0 1162 1020"/>
                              <a:gd name="T179" fmla="*/ 1162 h 261"/>
                              <a:gd name="T180" fmla="+- 0 8876 8864"/>
                              <a:gd name="T181" fmla="*/ T180 w 148"/>
                              <a:gd name="T182" fmla="+- 0 1174 1020"/>
                              <a:gd name="T183" fmla="*/ 1174 h 261"/>
                              <a:gd name="T184" fmla="+- 0 8873 8864"/>
                              <a:gd name="T185" fmla="*/ T184 w 148"/>
                              <a:gd name="T186" fmla="+- 0 1186 1020"/>
                              <a:gd name="T187" fmla="*/ 1186 h 261"/>
                              <a:gd name="T188" fmla="+- 0 8869 8864"/>
                              <a:gd name="T189" fmla="*/ T188 w 148"/>
                              <a:gd name="T190" fmla="+- 0 1199 1020"/>
                              <a:gd name="T191" fmla="*/ 1199 h 261"/>
                              <a:gd name="T192" fmla="+- 0 8869 8864"/>
                              <a:gd name="T193" fmla="*/ T192 w 148"/>
                              <a:gd name="T194" fmla="+- 0 1211 1020"/>
                              <a:gd name="T195" fmla="*/ 1211 h 261"/>
                              <a:gd name="T196" fmla="+- 0 8867 8864"/>
                              <a:gd name="T197" fmla="*/ T196 w 148"/>
                              <a:gd name="T198" fmla="+- 0 1224 1020"/>
                              <a:gd name="T199" fmla="*/ 1224 h 261"/>
                              <a:gd name="T200" fmla="+- 0 8866 8864"/>
                              <a:gd name="T201" fmla="*/ T200 w 148"/>
                              <a:gd name="T202" fmla="+- 0 1235 1020"/>
                              <a:gd name="T203" fmla="*/ 1235 h 261"/>
                              <a:gd name="T204" fmla="+- 0 8867 8864"/>
                              <a:gd name="T205" fmla="*/ T204 w 148"/>
                              <a:gd name="T206" fmla="+- 0 1249 1020"/>
                              <a:gd name="T207" fmla="*/ 1249 h 261"/>
                              <a:gd name="T208" fmla="+- 0 8865 8864"/>
                              <a:gd name="T209" fmla="*/ T208 w 148"/>
                              <a:gd name="T210" fmla="+- 0 1261 1020"/>
                              <a:gd name="T211" fmla="*/ 1261 h 261"/>
                              <a:gd name="T212" fmla="+- 0 8864 8864"/>
                              <a:gd name="T213" fmla="*/ T212 w 148"/>
                              <a:gd name="T214" fmla="+- 0 1273 1020"/>
                              <a:gd name="T215" fmla="*/ 1273 h 261"/>
                              <a:gd name="T216" fmla="+- 0 8864 8864"/>
                              <a:gd name="T217" fmla="*/ T216 w 148"/>
                              <a:gd name="T218" fmla="+- 0 1280 1020"/>
                              <a:gd name="T219" fmla="*/ 1280 h 2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8" h="261">
                                <a:moveTo>
                                  <a:pt x="0" y="260"/>
                                </a:moveTo>
                                <a:lnTo>
                                  <a:pt x="5" y="257"/>
                                </a:lnTo>
                                <a:lnTo>
                                  <a:pt x="11" y="253"/>
                                </a:lnTo>
                                <a:lnTo>
                                  <a:pt x="15" y="250"/>
                                </a:lnTo>
                                <a:lnTo>
                                  <a:pt x="21" y="245"/>
                                </a:lnTo>
                                <a:lnTo>
                                  <a:pt x="25" y="243"/>
                                </a:lnTo>
                                <a:lnTo>
                                  <a:pt x="30" y="239"/>
                                </a:lnTo>
                                <a:lnTo>
                                  <a:pt x="35" y="235"/>
                                </a:lnTo>
                                <a:lnTo>
                                  <a:pt x="41" y="232"/>
                                </a:lnTo>
                                <a:lnTo>
                                  <a:pt x="45" y="229"/>
                                </a:lnTo>
                                <a:lnTo>
                                  <a:pt x="50" y="226"/>
                                </a:lnTo>
                                <a:lnTo>
                                  <a:pt x="56" y="224"/>
                                </a:lnTo>
                                <a:lnTo>
                                  <a:pt x="61" y="219"/>
                                </a:lnTo>
                                <a:lnTo>
                                  <a:pt x="66" y="215"/>
                                </a:lnTo>
                                <a:lnTo>
                                  <a:pt x="72" y="213"/>
                                </a:lnTo>
                                <a:lnTo>
                                  <a:pt x="76" y="209"/>
                                </a:lnTo>
                                <a:lnTo>
                                  <a:pt x="81" y="205"/>
                                </a:lnTo>
                                <a:lnTo>
                                  <a:pt x="86" y="202"/>
                                </a:lnTo>
                                <a:lnTo>
                                  <a:pt x="90" y="197"/>
                                </a:lnTo>
                                <a:lnTo>
                                  <a:pt x="93" y="192"/>
                                </a:lnTo>
                                <a:lnTo>
                                  <a:pt x="98" y="188"/>
                                </a:lnTo>
                                <a:lnTo>
                                  <a:pt x="102" y="183"/>
                                </a:lnTo>
                                <a:lnTo>
                                  <a:pt x="105" y="179"/>
                                </a:lnTo>
                                <a:lnTo>
                                  <a:pt x="109" y="173"/>
                                </a:lnTo>
                                <a:lnTo>
                                  <a:pt x="112" y="168"/>
                                </a:lnTo>
                                <a:lnTo>
                                  <a:pt x="115" y="163"/>
                                </a:lnTo>
                                <a:lnTo>
                                  <a:pt x="118" y="158"/>
                                </a:lnTo>
                                <a:lnTo>
                                  <a:pt x="121" y="152"/>
                                </a:lnTo>
                                <a:lnTo>
                                  <a:pt x="124" y="148"/>
                                </a:lnTo>
                                <a:lnTo>
                                  <a:pt x="126" y="142"/>
                                </a:lnTo>
                                <a:lnTo>
                                  <a:pt x="128" y="136"/>
                                </a:lnTo>
                                <a:lnTo>
                                  <a:pt x="132" y="132"/>
                                </a:lnTo>
                                <a:lnTo>
                                  <a:pt x="133" y="125"/>
                                </a:lnTo>
                                <a:lnTo>
                                  <a:pt x="134" y="120"/>
                                </a:lnTo>
                                <a:lnTo>
                                  <a:pt x="136" y="114"/>
                                </a:lnTo>
                                <a:lnTo>
                                  <a:pt x="139" y="109"/>
                                </a:lnTo>
                                <a:lnTo>
                                  <a:pt x="139" y="103"/>
                                </a:lnTo>
                                <a:lnTo>
                                  <a:pt x="141" y="97"/>
                                </a:lnTo>
                                <a:lnTo>
                                  <a:pt x="142" y="91"/>
                                </a:lnTo>
                                <a:lnTo>
                                  <a:pt x="143" y="86"/>
                                </a:lnTo>
                                <a:lnTo>
                                  <a:pt x="144" y="80"/>
                                </a:lnTo>
                                <a:lnTo>
                                  <a:pt x="145" y="75"/>
                                </a:lnTo>
                                <a:lnTo>
                                  <a:pt x="146" y="68"/>
                                </a:lnTo>
                                <a:lnTo>
                                  <a:pt x="146" y="61"/>
                                </a:lnTo>
                                <a:lnTo>
                                  <a:pt x="147" y="56"/>
                                </a:lnTo>
                                <a:lnTo>
                                  <a:pt x="147" y="51"/>
                                </a:lnTo>
                                <a:lnTo>
                                  <a:pt x="147" y="44"/>
                                </a:lnTo>
                                <a:lnTo>
                                  <a:pt x="147" y="38"/>
                                </a:lnTo>
                                <a:lnTo>
                                  <a:pt x="146" y="33"/>
                                </a:lnTo>
                                <a:lnTo>
                                  <a:pt x="145" y="25"/>
                                </a:lnTo>
                                <a:lnTo>
                                  <a:pt x="146" y="20"/>
                                </a:lnTo>
                                <a:lnTo>
                                  <a:pt x="145" y="17"/>
                                </a:lnTo>
                                <a:lnTo>
                                  <a:pt x="145" y="12"/>
                                </a:lnTo>
                                <a:lnTo>
                                  <a:pt x="146" y="11"/>
                                </a:lnTo>
                                <a:lnTo>
                                  <a:pt x="146" y="0"/>
                                </a:lnTo>
                                <a:lnTo>
                                  <a:pt x="140" y="6"/>
                                </a:lnTo>
                                <a:lnTo>
                                  <a:pt x="139" y="8"/>
                                </a:lnTo>
                                <a:lnTo>
                                  <a:pt x="134" y="10"/>
                                </a:lnTo>
                                <a:lnTo>
                                  <a:pt x="132" y="11"/>
                                </a:lnTo>
                                <a:lnTo>
                                  <a:pt x="128" y="11"/>
                                </a:lnTo>
                                <a:lnTo>
                                  <a:pt x="120" y="16"/>
                                </a:lnTo>
                                <a:lnTo>
                                  <a:pt x="117" y="18"/>
                                </a:lnTo>
                                <a:lnTo>
                                  <a:pt x="112" y="22"/>
                                </a:lnTo>
                                <a:lnTo>
                                  <a:pt x="106" y="25"/>
                                </a:lnTo>
                                <a:lnTo>
                                  <a:pt x="102" y="29"/>
                                </a:lnTo>
                                <a:lnTo>
                                  <a:pt x="98" y="33"/>
                                </a:lnTo>
                                <a:lnTo>
                                  <a:pt x="93" y="35"/>
                                </a:lnTo>
                                <a:lnTo>
                                  <a:pt x="90" y="39"/>
                                </a:lnTo>
                                <a:lnTo>
                                  <a:pt x="84" y="42"/>
                                </a:lnTo>
                                <a:lnTo>
                                  <a:pt x="81" y="47"/>
                                </a:lnTo>
                                <a:lnTo>
                                  <a:pt x="78" y="50"/>
                                </a:lnTo>
                                <a:lnTo>
                                  <a:pt x="72" y="54"/>
                                </a:lnTo>
                                <a:lnTo>
                                  <a:pt x="69" y="58"/>
                                </a:lnTo>
                                <a:lnTo>
                                  <a:pt x="64" y="63"/>
                                </a:lnTo>
                                <a:lnTo>
                                  <a:pt x="61" y="67"/>
                                </a:lnTo>
                                <a:lnTo>
                                  <a:pt x="58" y="70"/>
                                </a:lnTo>
                                <a:lnTo>
                                  <a:pt x="54" y="76"/>
                                </a:lnTo>
                                <a:lnTo>
                                  <a:pt x="51" y="79"/>
                                </a:lnTo>
                                <a:lnTo>
                                  <a:pt x="47" y="83"/>
                                </a:lnTo>
                                <a:lnTo>
                                  <a:pt x="42" y="89"/>
                                </a:lnTo>
                                <a:lnTo>
                                  <a:pt x="38" y="93"/>
                                </a:lnTo>
                                <a:lnTo>
                                  <a:pt x="37" y="97"/>
                                </a:lnTo>
                                <a:lnTo>
                                  <a:pt x="34" y="102"/>
                                </a:lnTo>
                                <a:lnTo>
                                  <a:pt x="32" y="109"/>
                                </a:lnTo>
                                <a:lnTo>
                                  <a:pt x="28" y="113"/>
                                </a:lnTo>
                                <a:lnTo>
                                  <a:pt x="25" y="119"/>
                                </a:lnTo>
                                <a:lnTo>
                                  <a:pt x="22" y="125"/>
                                </a:lnTo>
                                <a:lnTo>
                                  <a:pt x="20" y="130"/>
                                </a:lnTo>
                                <a:lnTo>
                                  <a:pt x="18" y="136"/>
                                </a:lnTo>
                                <a:lnTo>
                                  <a:pt x="16" y="142"/>
                                </a:lnTo>
                                <a:lnTo>
                                  <a:pt x="14" y="148"/>
                                </a:lnTo>
                                <a:lnTo>
                                  <a:pt x="12" y="154"/>
                                </a:lnTo>
                                <a:lnTo>
                                  <a:pt x="10" y="160"/>
                                </a:lnTo>
                                <a:lnTo>
                                  <a:pt x="9" y="166"/>
                                </a:lnTo>
                                <a:lnTo>
                                  <a:pt x="8" y="172"/>
                                </a:lnTo>
                                <a:lnTo>
                                  <a:pt x="5" y="179"/>
                                </a:lnTo>
                                <a:lnTo>
                                  <a:pt x="6" y="185"/>
                                </a:lnTo>
                                <a:lnTo>
                                  <a:pt x="5" y="191"/>
                                </a:lnTo>
                                <a:lnTo>
                                  <a:pt x="4" y="197"/>
                                </a:lnTo>
                                <a:lnTo>
                                  <a:pt x="3" y="204"/>
                                </a:lnTo>
                                <a:lnTo>
                                  <a:pt x="2" y="211"/>
                                </a:lnTo>
                                <a:lnTo>
                                  <a:pt x="2" y="215"/>
                                </a:lnTo>
                                <a:lnTo>
                                  <a:pt x="2" y="223"/>
                                </a:lnTo>
                                <a:lnTo>
                                  <a:pt x="3" y="229"/>
                                </a:lnTo>
                                <a:lnTo>
                                  <a:pt x="1" y="235"/>
                                </a:lnTo>
                                <a:lnTo>
                                  <a:pt x="1" y="241"/>
                                </a:lnTo>
                                <a:lnTo>
                                  <a:pt x="0" y="247"/>
                                </a:lnTo>
                                <a:lnTo>
                                  <a:pt x="0" y="253"/>
                                </a:lnTo>
                                <a:lnTo>
                                  <a:pt x="0" y="260"/>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Freeform 512"/>
                        <wps:cNvSpPr>
                          <a:spLocks/>
                        </wps:cNvSpPr>
                        <wps:spPr bwMode="auto">
                          <a:xfrm>
                            <a:off x="8864" y="1036"/>
                            <a:ext cx="136" cy="243"/>
                          </a:xfrm>
                          <a:custGeom>
                            <a:avLst/>
                            <a:gdLst>
                              <a:gd name="T0" fmla="+- 0 9000 8864"/>
                              <a:gd name="T1" fmla="*/ T0 w 136"/>
                              <a:gd name="T2" fmla="+- 0 1036 1036"/>
                              <a:gd name="T3" fmla="*/ 1036 h 243"/>
                              <a:gd name="T4" fmla="+- 0 8967 8864"/>
                              <a:gd name="T5" fmla="*/ T4 w 136"/>
                              <a:gd name="T6" fmla="+- 0 1093 1036"/>
                              <a:gd name="T7" fmla="*/ 1093 h 243"/>
                              <a:gd name="T8" fmla="+- 0 8931 8864"/>
                              <a:gd name="T9" fmla="*/ T8 w 136"/>
                              <a:gd name="T10" fmla="+- 0 1155 1036"/>
                              <a:gd name="T11" fmla="*/ 1155 h 243"/>
                              <a:gd name="T12" fmla="+- 0 8895 8864"/>
                              <a:gd name="T13" fmla="*/ T12 w 136"/>
                              <a:gd name="T14" fmla="+- 0 1217 1036"/>
                              <a:gd name="T15" fmla="*/ 1217 h 243"/>
                              <a:gd name="T16" fmla="+- 0 8864 8864"/>
                              <a:gd name="T17" fmla="*/ T16 w 136"/>
                              <a:gd name="T18" fmla="+- 0 1278 1036"/>
                              <a:gd name="T19" fmla="*/ 1278 h 243"/>
                              <a:gd name="T20" fmla="+- 0 8864 8864"/>
                              <a:gd name="T21" fmla="*/ T20 w 136"/>
                              <a:gd name="T22" fmla="+- 0 1279 1036"/>
                              <a:gd name="T23" fmla="*/ 1279 h 243"/>
                              <a:gd name="T24" fmla="+- 0 8865 8864"/>
                              <a:gd name="T25" fmla="*/ T24 w 136"/>
                              <a:gd name="T26" fmla="+- 0 1279 1036"/>
                              <a:gd name="T27" fmla="*/ 1279 h 243"/>
                              <a:gd name="T28" fmla="+- 0 8866 8864"/>
                              <a:gd name="T29" fmla="*/ T28 w 136"/>
                              <a:gd name="T30" fmla="+- 0 1278 1036"/>
                              <a:gd name="T31" fmla="*/ 1278 h 243"/>
                              <a:gd name="T32" fmla="+- 0 8895 8864"/>
                              <a:gd name="T33" fmla="*/ T32 w 136"/>
                              <a:gd name="T34" fmla="+- 0 1222 1036"/>
                              <a:gd name="T35" fmla="*/ 1222 h 243"/>
                              <a:gd name="T36" fmla="+- 0 8930 8864"/>
                              <a:gd name="T37" fmla="*/ T36 w 136"/>
                              <a:gd name="T38" fmla="+- 0 1159 1036"/>
                              <a:gd name="T39" fmla="*/ 1159 h 243"/>
                              <a:gd name="T40" fmla="+- 0 8966 8864"/>
                              <a:gd name="T41" fmla="*/ T40 w 136"/>
                              <a:gd name="T42" fmla="+- 0 1096 1036"/>
                              <a:gd name="T43" fmla="*/ 1096 h 243"/>
                              <a:gd name="T44" fmla="+- 0 9000 8864"/>
                              <a:gd name="T45" fmla="*/ T44 w 136"/>
                              <a:gd name="T46" fmla="+- 0 1036 1036"/>
                              <a:gd name="T47" fmla="*/ 1036 h 2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36" h="243">
                                <a:moveTo>
                                  <a:pt x="136" y="0"/>
                                </a:moveTo>
                                <a:lnTo>
                                  <a:pt x="103" y="57"/>
                                </a:lnTo>
                                <a:lnTo>
                                  <a:pt x="67" y="119"/>
                                </a:lnTo>
                                <a:lnTo>
                                  <a:pt x="31" y="181"/>
                                </a:lnTo>
                                <a:lnTo>
                                  <a:pt x="0" y="242"/>
                                </a:lnTo>
                                <a:lnTo>
                                  <a:pt x="0" y="243"/>
                                </a:lnTo>
                                <a:lnTo>
                                  <a:pt x="1" y="243"/>
                                </a:lnTo>
                                <a:lnTo>
                                  <a:pt x="2" y="242"/>
                                </a:lnTo>
                                <a:lnTo>
                                  <a:pt x="31" y="186"/>
                                </a:lnTo>
                                <a:lnTo>
                                  <a:pt x="66" y="123"/>
                                </a:lnTo>
                                <a:lnTo>
                                  <a:pt x="102" y="60"/>
                                </a:lnTo>
                                <a:lnTo>
                                  <a:pt x="136"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9" name="Picture 5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8872" y="1113"/>
                            <a:ext cx="222"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0" name="Freeform 514"/>
                        <wps:cNvSpPr>
                          <a:spLocks/>
                        </wps:cNvSpPr>
                        <wps:spPr bwMode="auto">
                          <a:xfrm>
                            <a:off x="8872" y="1113"/>
                            <a:ext cx="222" cy="201"/>
                          </a:xfrm>
                          <a:custGeom>
                            <a:avLst/>
                            <a:gdLst>
                              <a:gd name="T0" fmla="+- 0 8879 8873"/>
                              <a:gd name="T1" fmla="*/ T0 w 222"/>
                              <a:gd name="T2" fmla="+- 0 1312 1113"/>
                              <a:gd name="T3" fmla="*/ 1312 h 201"/>
                              <a:gd name="T4" fmla="+- 0 8890 8873"/>
                              <a:gd name="T5" fmla="*/ T4 w 222"/>
                              <a:gd name="T6" fmla="+- 0 1308 1113"/>
                              <a:gd name="T7" fmla="*/ 1308 h 201"/>
                              <a:gd name="T8" fmla="+- 0 8903 8873"/>
                              <a:gd name="T9" fmla="*/ T8 w 222"/>
                              <a:gd name="T10" fmla="+- 0 1305 1113"/>
                              <a:gd name="T11" fmla="*/ 1305 h 201"/>
                              <a:gd name="T12" fmla="+- 0 8915 8873"/>
                              <a:gd name="T13" fmla="*/ T12 w 222"/>
                              <a:gd name="T14" fmla="+- 0 1301 1113"/>
                              <a:gd name="T15" fmla="*/ 1301 h 201"/>
                              <a:gd name="T16" fmla="+- 0 8926 8873"/>
                              <a:gd name="T17" fmla="*/ T16 w 222"/>
                              <a:gd name="T18" fmla="+- 0 1299 1113"/>
                              <a:gd name="T19" fmla="*/ 1299 h 201"/>
                              <a:gd name="T20" fmla="+- 0 8938 8873"/>
                              <a:gd name="T21" fmla="*/ T20 w 222"/>
                              <a:gd name="T22" fmla="+- 0 1297 1113"/>
                              <a:gd name="T23" fmla="*/ 1297 h 201"/>
                              <a:gd name="T24" fmla="+- 0 8950 8873"/>
                              <a:gd name="T25" fmla="*/ T24 w 222"/>
                              <a:gd name="T26" fmla="+- 0 1292 1113"/>
                              <a:gd name="T27" fmla="*/ 1292 h 201"/>
                              <a:gd name="T28" fmla="+- 0 8961 8873"/>
                              <a:gd name="T29" fmla="*/ T28 w 222"/>
                              <a:gd name="T30" fmla="+- 0 1289 1113"/>
                              <a:gd name="T31" fmla="*/ 1289 h 201"/>
                              <a:gd name="T32" fmla="+- 0 8974 8873"/>
                              <a:gd name="T33" fmla="*/ T32 w 222"/>
                              <a:gd name="T34" fmla="+- 0 1286 1113"/>
                              <a:gd name="T35" fmla="*/ 1286 h 201"/>
                              <a:gd name="T36" fmla="+- 0 8983 8873"/>
                              <a:gd name="T37" fmla="*/ T36 w 222"/>
                              <a:gd name="T38" fmla="+- 0 1279 1113"/>
                              <a:gd name="T39" fmla="*/ 1279 h 201"/>
                              <a:gd name="T40" fmla="+- 0 8994 8873"/>
                              <a:gd name="T41" fmla="*/ T40 w 222"/>
                              <a:gd name="T42" fmla="+- 0 1273 1113"/>
                              <a:gd name="T43" fmla="*/ 1273 h 201"/>
                              <a:gd name="T44" fmla="+- 0 9004 8873"/>
                              <a:gd name="T45" fmla="*/ T44 w 222"/>
                              <a:gd name="T46" fmla="+- 0 1266 1113"/>
                              <a:gd name="T47" fmla="*/ 1266 h 201"/>
                              <a:gd name="T48" fmla="+- 0 9014 8873"/>
                              <a:gd name="T49" fmla="*/ T48 w 222"/>
                              <a:gd name="T50" fmla="+- 0 1258 1113"/>
                              <a:gd name="T51" fmla="*/ 1258 h 201"/>
                              <a:gd name="T52" fmla="+- 0 9022 8873"/>
                              <a:gd name="T53" fmla="*/ T52 w 222"/>
                              <a:gd name="T54" fmla="+- 0 1250 1113"/>
                              <a:gd name="T55" fmla="*/ 1250 h 201"/>
                              <a:gd name="T56" fmla="+- 0 9030 8873"/>
                              <a:gd name="T57" fmla="*/ T56 w 222"/>
                              <a:gd name="T58" fmla="+- 0 1241 1113"/>
                              <a:gd name="T59" fmla="*/ 1241 h 201"/>
                              <a:gd name="T60" fmla="+- 0 9039 8873"/>
                              <a:gd name="T61" fmla="*/ T60 w 222"/>
                              <a:gd name="T62" fmla="+- 0 1234 1113"/>
                              <a:gd name="T63" fmla="*/ 1234 h 201"/>
                              <a:gd name="T64" fmla="+- 0 9045 8873"/>
                              <a:gd name="T65" fmla="*/ T64 w 222"/>
                              <a:gd name="T66" fmla="+- 0 1223 1113"/>
                              <a:gd name="T67" fmla="*/ 1223 h 201"/>
                              <a:gd name="T68" fmla="+- 0 9053 8873"/>
                              <a:gd name="T69" fmla="*/ T68 w 222"/>
                              <a:gd name="T70" fmla="+- 0 1215 1113"/>
                              <a:gd name="T71" fmla="*/ 1215 h 201"/>
                              <a:gd name="T72" fmla="+- 0 9058 8873"/>
                              <a:gd name="T73" fmla="*/ T72 w 222"/>
                              <a:gd name="T74" fmla="+- 0 1204 1113"/>
                              <a:gd name="T75" fmla="*/ 1204 h 201"/>
                              <a:gd name="T76" fmla="+- 0 9064 8873"/>
                              <a:gd name="T77" fmla="*/ T76 w 222"/>
                              <a:gd name="T78" fmla="+- 0 1194 1113"/>
                              <a:gd name="T79" fmla="*/ 1194 h 201"/>
                              <a:gd name="T80" fmla="+- 0 9070 8873"/>
                              <a:gd name="T81" fmla="*/ T80 w 222"/>
                              <a:gd name="T82" fmla="+- 0 1184 1113"/>
                              <a:gd name="T83" fmla="*/ 1184 h 201"/>
                              <a:gd name="T84" fmla="+- 0 9075 8873"/>
                              <a:gd name="T85" fmla="*/ T84 w 222"/>
                              <a:gd name="T86" fmla="+- 0 1172 1113"/>
                              <a:gd name="T87" fmla="*/ 1172 h 201"/>
                              <a:gd name="T88" fmla="+- 0 9079 8873"/>
                              <a:gd name="T89" fmla="*/ T88 w 222"/>
                              <a:gd name="T90" fmla="+- 0 1162 1113"/>
                              <a:gd name="T91" fmla="*/ 1162 h 201"/>
                              <a:gd name="T92" fmla="+- 0 9083 8873"/>
                              <a:gd name="T93" fmla="*/ T92 w 222"/>
                              <a:gd name="T94" fmla="+- 0 1150 1113"/>
                              <a:gd name="T95" fmla="*/ 1150 h 201"/>
                              <a:gd name="T96" fmla="+- 0 9085 8873"/>
                              <a:gd name="T97" fmla="*/ T96 w 222"/>
                              <a:gd name="T98" fmla="+- 0 1137 1113"/>
                              <a:gd name="T99" fmla="*/ 1137 h 201"/>
                              <a:gd name="T100" fmla="+- 0 9088 8873"/>
                              <a:gd name="T101" fmla="*/ T100 w 222"/>
                              <a:gd name="T102" fmla="+- 0 1129 1113"/>
                              <a:gd name="T103" fmla="*/ 1129 h 201"/>
                              <a:gd name="T104" fmla="+- 0 9090 8873"/>
                              <a:gd name="T105" fmla="*/ T104 w 222"/>
                              <a:gd name="T106" fmla="+- 0 1124 1113"/>
                              <a:gd name="T107" fmla="*/ 1124 h 201"/>
                              <a:gd name="T108" fmla="+- 0 9087 8873"/>
                              <a:gd name="T109" fmla="*/ T108 w 222"/>
                              <a:gd name="T110" fmla="+- 0 1117 1113"/>
                              <a:gd name="T111" fmla="*/ 1117 h 201"/>
                              <a:gd name="T112" fmla="+- 0 9080 8873"/>
                              <a:gd name="T113" fmla="*/ T112 w 222"/>
                              <a:gd name="T114" fmla="+- 0 1119 1113"/>
                              <a:gd name="T115" fmla="*/ 1119 h 201"/>
                              <a:gd name="T116" fmla="+- 0 9074 8873"/>
                              <a:gd name="T117" fmla="*/ T116 w 222"/>
                              <a:gd name="T118" fmla="+- 0 1118 1113"/>
                              <a:gd name="T119" fmla="*/ 1118 h 201"/>
                              <a:gd name="T120" fmla="+- 0 9061 8873"/>
                              <a:gd name="T121" fmla="*/ T120 w 222"/>
                              <a:gd name="T122" fmla="+- 0 1121 1113"/>
                              <a:gd name="T123" fmla="*/ 1121 h 201"/>
                              <a:gd name="T124" fmla="+- 0 9049 8873"/>
                              <a:gd name="T125" fmla="*/ T124 w 222"/>
                              <a:gd name="T126" fmla="+- 0 1124 1113"/>
                              <a:gd name="T127" fmla="*/ 1124 h 201"/>
                              <a:gd name="T128" fmla="+- 0 9039 8873"/>
                              <a:gd name="T129" fmla="*/ T128 w 222"/>
                              <a:gd name="T130" fmla="+- 0 1129 1113"/>
                              <a:gd name="T131" fmla="*/ 1129 h 201"/>
                              <a:gd name="T132" fmla="+- 0 9029 8873"/>
                              <a:gd name="T133" fmla="*/ T132 w 222"/>
                              <a:gd name="T134" fmla="+- 0 1133 1113"/>
                              <a:gd name="T135" fmla="*/ 1133 h 201"/>
                              <a:gd name="T136" fmla="+- 0 9018 8873"/>
                              <a:gd name="T137" fmla="*/ T136 w 222"/>
                              <a:gd name="T138" fmla="+- 0 1137 1113"/>
                              <a:gd name="T139" fmla="*/ 1137 h 201"/>
                              <a:gd name="T140" fmla="+- 0 9007 8873"/>
                              <a:gd name="T141" fmla="*/ T140 w 222"/>
                              <a:gd name="T142" fmla="+- 0 1141 1113"/>
                              <a:gd name="T143" fmla="*/ 1141 h 201"/>
                              <a:gd name="T144" fmla="+- 0 8997 8873"/>
                              <a:gd name="T145" fmla="*/ T144 w 222"/>
                              <a:gd name="T146" fmla="+- 0 1147 1113"/>
                              <a:gd name="T147" fmla="*/ 1147 h 201"/>
                              <a:gd name="T148" fmla="+- 0 8988 8873"/>
                              <a:gd name="T149" fmla="*/ T148 w 222"/>
                              <a:gd name="T150" fmla="+- 0 1152 1113"/>
                              <a:gd name="T151" fmla="*/ 1152 h 201"/>
                              <a:gd name="T152" fmla="+- 0 8979 8873"/>
                              <a:gd name="T153" fmla="*/ T152 w 222"/>
                              <a:gd name="T154" fmla="+- 0 1158 1113"/>
                              <a:gd name="T155" fmla="*/ 1158 h 201"/>
                              <a:gd name="T156" fmla="+- 0 8968 8873"/>
                              <a:gd name="T157" fmla="*/ T156 w 222"/>
                              <a:gd name="T158" fmla="+- 0 1165 1113"/>
                              <a:gd name="T159" fmla="*/ 1165 h 201"/>
                              <a:gd name="T160" fmla="+- 0 8960 8873"/>
                              <a:gd name="T161" fmla="*/ T160 w 222"/>
                              <a:gd name="T162" fmla="+- 0 1170 1113"/>
                              <a:gd name="T163" fmla="*/ 1170 h 201"/>
                              <a:gd name="T164" fmla="+- 0 8951 8873"/>
                              <a:gd name="T165" fmla="*/ T164 w 222"/>
                              <a:gd name="T166" fmla="+- 0 1180 1113"/>
                              <a:gd name="T167" fmla="*/ 1180 h 201"/>
                              <a:gd name="T168" fmla="+- 0 8942 8873"/>
                              <a:gd name="T169" fmla="*/ T168 w 222"/>
                              <a:gd name="T170" fmla="+- 0 1187 1113"/>
                              <a:gd name="T171" fmla="*/ 1187 h 201"/>
                              <a:gd name="T172" fmla="+- 0 8934 8873"/>
                              <a:gd name="T173" fmla="*/ T172 w 222"/>
                              <a:gd name="T174" fmla="+- 0 1197 1113"/>
                              <a:gd name="T175" fmla="*/ 1197 h 201"/>
                              <a:gd name="T176" fmla="+- 0 8926 8873"/>
                              <a:gd name="T177" fmla="*/ T176 w 222"/>
                              <a:gd name="T178" fmla="+- 0 1207 1113"/>
                              <a:gd name="T179" fmla="*/ 1207 h 201"/>
                              <a:gd name="T180" fmla="+- 0 8918 8873"/>
                              <a:gd name="T181" fmla="*/ T180 w 222"/>
                              <a:gd name="T182" fmla="+- 0 1217 1113"/>
                              <a:gd name="T183" fmla="*/ 1217 h 201"/>
                              <a:gd name="T184" fmla="+- 0 8911 8873"/>
                              <a:gd name="T185" fmla="*/ T184 w 222"/>
                              <a:gd name="T186" fmla="+- 0 1228 1113"/>
                              <a:gd name="T187" fmla="*/ 1228 h 201"/>
                              <a:gd name="T188" fmla="+- 0 8904 8873"/>
                              <a:gd name="T189" fmla="*/ T188 w 222"/>
                              <a:gd name="T190" fmla="+- 0 1238 1113"/>
                              <a:gd name="T191" fmla="*/ 1238 h 201"/>
                              <a:gd name="T192" fmla="+- 0 8900 8873"/>
                              <a:gd name="T193" fmla="*/ T192 w 222"/>
                              <a:gd name="T194" fmla="+- 0 1250 1113"/>
                              <a:gd name="T195" fmla="*/ 1250 h 201"/>
                              <a:gd name="T196" fmla="+- 0 8894 8873"/>
                              <a:gd name="T197" fmla="*/ T196 w 222"/>
                              <a:gd name="T198" fmla="+- 0 1261 1113"/>
                              <a:gd name="T199" fmla="*/ 1261 h 201"/>
                              <a:gd name="T200" fmla="+- 0 8890 8873"/>
                              <a:gd name="T201" fmla="*/ T200 w 222"/>
                              <a:gd name="T202" fmla="+- 0 1271 1113"/>
                              <a:gd name="T203" fmla="*/ 1271 h 201"/>
                              <a:gd name="T204" fmla="+- 0 8886 8873"/>
                              <a:gd name="T205" fmla="*/ T204 w 222"/>
                              <a:gd name="T206" fmla="+- 0 1285 1113"/>
                              <a:gd name="T207" fmla="*/ 1285 h 201"/>
                              <a:gd name="T208" fmla="+- 0 8880 8873"/>
                              <a:gd name="T209" fmla="*/ T208 w 222"/>
                              <a:gd name="T210" fmla="+- 0 1296 1113"/>
                              <a:gd name="T211" fmla="*/ 1296 h 201"/>
                              <a:gd name="T212" fmla="+- 0 8876 8873"/>
                              <a:gd name="T213" fmla="*/ T212 w 222"/>
                              <a:gd name="T214" fmla="+- 0 1307 1113"/>
                              <a:gd name="T215" fmla="*/ 1307 h 201"/>
                              <a:gd name="T216" fmla="+- 0 8873 8873"/>
                              <a:gd name="T217" fmla="*/ T216 w 222"/>
                              <a:gd name="T218" fmla="+- 0 1313 1113"/>
                              <a:gd name="T219" fmla="*/ 1313 h 2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22" h="201">
                                <a:moveTo>
                                  <a:pt x="0" y="201"/>
                                </a:moveTo>
                                <a:lnTo>
                                  <a:pt x="6" y="199"/>
                                </a:lnTo>
                                <a:lnTo>
                                  <a:pt x="13" y="197"/>
                                </a:lnTo>
                                <a:lnTo>
                                  <a:pt x="17" y="195"/>
                                </a:lnTo>
                                <a:lnTo>
                                  <a:pt x="24" y="193"/>
                                </a:lnTo>
                                <a:lnTo>
                                  <a:pt x="30" y="192"/>
                                </a:lnTo>
                                <a:lnTo>
                                  <a:pt x="35" y="190"/>
                                </a:lnTo>
                                <a:lnTo>
                                  <a:pt x="42" y="188"/>
                                </a:lnTo>
                                <a:lnTo>
                                  <a:pt x="48" y="187"/>
                                </a:lnTo>
                                <a:lnTo>
                                  <a:pt x="53" y="186"/>
                                </a:lnTo>
                                <a:lnTo>
                                  <a:pt x="58" y="184"/>
                                </a:lnTo>
                                <a:lnTo>
                                  <a:pt x="65" y="184"/>
                                </a:lnTo>
                                <a:lnTo>
                                  <a:pt x="71" y="181"/>
                                </a:lnTo>
                                <a:lnTo>
                                  <a:pt x="77" y="179"/>
                                </a:lnTo>
                                <a:lnTo>
                                  <a:pt x="84" y="179"/>
                                </a:lnTo>
                                <a:lnTo>
                                  <a:pt x="88" y="176"/>
                                </a:lnTo>
                                <a:lnTo>
                                  <a:pt x="95" y="174"/>
                                </a:lnTo>
                                <a:lnTo>
                                  <a:pt x="101" y="173"/>
                                </a:lnTo>
                                <a:lnTo>
                                  <a:pt x="105" y="169"/>
                                </a:lnTo>
                                <a:lnTo>
                                  <a:pt x="110" y="166"/>
                                </a:lnTo>
                                <a:lnTo>
                                  <a:pt x="116" y="163"/>
                                </a:lnTo>
                                <a:lnTo>
                                  <a:pt x="121" y="160"/>
                                </a:lnTo>
                                <a:lnTo>
                                  <a:pt x="125" y="157"/>
                                </a:lnTo>
                                <a:lnTo>
                                  <a:pt x="131" y="153"/>
                                </a:lnTo>
                                <a:lnTo>
                                  <a:pt x="136" y="149"/>
                                </a:lnTo>
                                <a:lnTo>
                                  <a:pt x="141" y="145"/>
                                </a:lnTo>
                                <a:lnTo>
                                  <a:pt x="145" y="142"/>
                                </a:lnTo>
                                <a:lnTo>
                                  <a:pt x="149" y="137"/>
                                </a:lnTo>
                                <a:lnTo>
                                  <a:pt x="154" y="133"/>
                                </a:lnTo>
                                <a:lnTo>
                                  <a:pt x="157" y="128"/>
                                </a:lnTo>
                                <a:lnTo>
                                  <a:pt x="161" y="124"/>
                                </a:lnTo>
                                <a:lnTo>
                                  <a:pt x="166" y="121"/>
                                </a:lnTo>
                                <a:lnTo>
                                  <a:pt x="169" y="114"/>
                                </a:lnTo>
                                <a:lnTo>
                                  <a:pt x="172" y="110"/>
                                </a:lnTo>
                                <a:lnTo>
                                  <a:pt x="175" y="106"/>
                                </a:lnTo>
                                <a:lnTo>
                                  <a:pt x="180" y="102"/>
                                </a:lnTo>
                                <a:lnTo>
                                  <a:pt x="182" y="96"/>
                                </a:lnTo>
                                <a:lnTo>
                                  <a:pt x="185" y="91"/>
                                </a:lnTo>
                                <a:lnTo>
                                  <a:pt x="189" y="85"/>
                                </a:lnTo>
                                <a:lnTo>
                                  <a:pt x="191" y="81"/>
                                </a:lnTo>
                                <a:lnTo>
                                  <a:pt x="194" y="76"/>
                                </a:lnTo>
                                <a:lnTo>
                                  <a:pt x="197" y="71"/>
                                </a:lnTo>
                                <a:lnTo>
                                  <a:pt x="199" y="65"/>
                                </a:lnTo>
                                <a:lnTo>
                                  <a:pt x="202" y="59"/>
                                </a:lnTo>
                                <a:lnTo>
                                  <a:pt x="204" y="54"/>
                                </a:lnTo>
                                <a:lnTo>
                                  <a:pt x="206" y="49"/>
                                </a:lnTo>
                                <a:lnTo>
                                  <a:pt x="208" y="42"/>
                                </a:lnTo>
                                <a:lnTo>
                                  <a:pt x="210" y="37"/>
                                </a:lnTo>
                                <a:lnTo>
                                  <a:pt x="211" y="32"/>
                                </a:lnTo>
                                <a:lnTo>
                                  <a:pt x="212" y="24"/>
                                </a:lnTo>
                                <a:lnTo>
                                  <a:pt x="215" y="19"/>
                                </a:lnTo>
                                <a:lnTo>
                                  <a:pt x="215" y="16"/>
                                </a:lnTo>
                                <a:lnTo>
                                  <a:pt x="217" y="11"/>
                                </a:lnTo>
                                <a:lnTo>
                                  <a:pt x="221" y="0"/>
                                </a:lnTo>
                                <a:lnTo>
                                  <a:pt x="214" y="4"/>
                                </a:lnTo>
                                <a:lnTo>
                                  <a:pt x="212" y="5"/>
                                </a:lnTo>
                                <a:lnTo>
                                  <a:pt x="207" y="6"/>
                                </a:lnTo>
                                <a:lnTo>
                                  <a:pt x="205" y="7"/>
                                </a:lnTo>
                                <a:lnTo>
                                  <a:pt x="201" y="5"/>
                                </a:lnTo>
                                <a:lnTo>
                                  <a:pt x="192" y="8"/>
                                </a:lnTo>
                                <a:lnTo>
                                  <a:pt x="188" y="8"/>
                                </a:lnTo>
                                <a:lnTo>
                                  <a:pt x="182" y="10"/>
                                </a:lnTo>
                                <a:lnTo>
                                  <a:pt x="176" y="11"/>
                                </a:lnTo>
                                <a:lnTo>
                                  <a:pt x="170" y="13"/>
                                </a:lnTo>
                                <a:lnTo>
                                  <a:pt x="166" y="16"/>
                                </a:lnTo>
                                <a:lnTo>
                                  <a:pt x="160" y="17"/>
                                </a:lnTo>
                                <a:lnTo>
                                  <a:pt x="156" y="20"/>
                                </a:lnTo>
                                <a:lnTo>
                                  <a:pt x="149" y="21"/>
                                </a:lnTo>
                                <a:lnTo>
                                  <a:pt x="145" y="24"/>
                                </a:lnTo>
                                <a:lnTo>
                                  <a:pt x="140" y="26"/>
                                </a:lnTo>
                                <a:lnTo>
                                  <a:pt x="134" y="28"/>
                                </a:lnTo>
                                <a:lnTo>
                                  <a:pt x="130" y="31"/>
                                </a:lnTo>
                                <a:lnTo>
                                  <a:pt x="124" y="34"/>
                                </a:lnTo>
                                <a:lnTo>
                                  <a:pt x="119" y="37"/>
                                </a:lnTo>
                                <a:lnTo>
                                  <a:pt x="115" y="39"/>
                                </a:lnTo>
                                <a:lnTo>
                                  <a:pt x="110" y="43"/>
                                </a:lnTo>
                                <a:lnTo>
                                  <a:pt x="106" y="45"/>
                                </a:lnTo>
                                <a:lnTo>
                                  <a:pt x="101" y="48"/>
                                </a:lnTo>
                                <a:lnTo>
                                  <a:pt x="95" y="52"/>
                                </a:lnTo>
                                <a:lnTo>
                                  <a:pt x="89" y="54"/>
                                </a:lnTo>
                                <a:lnTo>
                                  <a:pt x="87" y="57"/>
                                </a:lnTo>
                                <a:lnTo>
                                  <a:pt x="83" y="62"/>
                                </a:lnTo>
                                <a:lnTo>
                                  <a:pt x="78" y="67"/>
                                </a:lnTo>
                                <a:lnTo>
                                  <a:pt x="74" y="70"/>
                                </a:lnTo>
                                <a:lnTo>
                                  <a:pt x="69" y="74"/>
                                </a:lnTo>
                                <a:lnTo>
                                  <a:pt x="64" y="79"/>
                                </a:lnTo>
                                <a:lnTo>
                                  <a:pt x="61" y="84"/>
                                </a:lnTo>
                                <a:lnTo>
                                  <a:pt x="56" y="89"/>
                                </a:lnTo>
                                <a:lnTo>
                                  <a:pt x="53" y="94"/>
                                </a:lnTo>
                                <a:lnTo>
                                  <a:pt x="49" y="99"/>
                                </a:lnTo>
                                <a:lnTo>
                                  <a:pt x="45" y="104"/>
                                </a:lnTo>
                                <a:lnTo>
                                  <a:pt x="41" y="109"/>
                                </a:lnTo>
                                <a:lnTo>
                                  <a:pt x="38" y="115"/>
                                </a:lnTo>
                                <a:lnTo>
                                  <a:pt x="35" y="120"/>
                                </a:lnTo>
                                <a:lnTo>
                                  <a:pt x="31" y="125"/>
                                </a:lnTo>
                                <a:lnTo>
                                  <a:pt x="29" y="131"/>
                                </a:lnTo>
                                <a:lnTo>
                                  <a:pt x="27" y="137"/>
                                </a:lnTo>
                                <a:lnTo>
                                  <a:pt x="24" y="142"/>
                                </a:lnTo>
                                <a:lnTo>
                                  <a:pt x="21" y="148"/>
                                </a:lnTo>
                                <a:lnTo>
                                  <a:pt x="18" y="155"/>
                                </a:lnTo>
                                <a:lnTo>
                                  <a:pt x="17" y="158"/>
                                </a:lnTo>
                                <a:lnTo>
                                  <a:pt x="14" y="166"/>
                                </a:lnTo>
                                <a:lnTo>
                                  <a:pt x="13" y="172"/>
                                </a:lnTo>
                                <a:lnTo>
                                  <a:pt x="9" y="177"/>
                                </a:lnTo>
                                <a:lnTo>
                                  <a:pt x="7" y="183"/>
                                </a:lnTo>
                                <a:lnTo>
                                  <a:pt x="4" y="188"/>
                                </a:lnTo>
                                <a:lnTo>
                                  <a:pt x="3" y="194"/>
                                </a:lnTo>
                                <a:lnTo>
                                  <a:pt x="0" y="201"/>
                                </a:lnTo>
                                <a:lnTo>
                                  <a:pt x="0" y="200"/>
                                </a:lnTo>
                                <a:lnTo>
                                  <a:pt x="0" y="201"/>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 name="Freeform 515"/>
                        <wps:cNvSpPr>
                          <a:spLocks/>
                        </wps:cNvSpPr>
                        <wps:spPr bwMode="auto">
                          <a:xfrm>
                            <a:off x="8873" y="1125"/>
                            <a:ext cx="206" cy="188"/>
                          </a:xfrm>
                          <a:custGeom>
                            <a:avLst/>
                            <a:gdLst>
                              <a:gd name="T0" fmla="+- 0 9080 8874"/>
                              <a:gd name="T1" fmla="*/ T0 w 206"/>
                              <a:gd name="T2" fmla="+- 0 1126 1126"/>
                              <a:gd name="T3" fmla="*/ 1126 h 188"/>
                              <a:gd name="T4" fmla="+- 0 9030 8874"/>
                              <a:gd name="T5" fmla="*/ T4 w 206"/>
                              <a:gd name="T6" fmla="+- 0 1169 1126"/>
                              <a:gd name="T7" fmla="*/ 1169 h 188"/>
                              <a:gd name="T8" fmla="+- 0 8976 8874"/>
                              <a:gd name="T9" fmla="*/ T8 w 206"/>
                              <a:gd name="T10" fmla="+- 0 1216 1126"/>
                              <a:gd name="T11" fmla="*/ 1216 h 188"/>
                              <a:gd name="T12" fmla="+- 0 8923 8874"/>
                              <a:gd name="T13" fmla="*/ T12 w 206"/>
                              <a:gd name="T14" fmla="+- 0 1264 1126"/>
                              <a:gd name="T15" fmla="*/ 1264 h 188"/>
                              <a:gd name="T16" fmla="+- 0 8874 8874"/>
                              <a:gd name="T17" fmla="*/ T16 w 206"/>
                              <a:gd name="T18" fmla="+- 0 1311 1126"/>
                              <a:gd name="T19" fmla="*/ 1311 h 188"/>
                              <a:gd name="T20" fmla="+- 0 8874 8874"/>
                              <a:gd name="T21" fmla="*/ T20 w 206"/>
                              <a:gd name="T22" fmla="+- 0 1312 1126"/>
                              <a:gd name="T23" fmla="*/ 1312 h 188"/>
                              <a:gd name="T24" fmla="+- 0 8874 8874"/>
                              <a:gd name="T25" fmla="*/ T24 w 206"/>
                              <a:gd name="T26" fmla="+- 0 1313 1126"/>
                              <a:gd name="T27" fmla="*/ 1313 h 188"/>
                              <a:gd name="T28" fmla="+- 0 8875 8874"/>
                              <a:gd name="T29" fmla="*/ T28 w 206"/>
                              <a:gd name="T30" fmla="+- 0 1312 1126"/>
                              <a:gd name="T31" fmla="*/ 1312 h 188"/>
                              <a:gd name="T32" fmla="+- 0 8921 8874"/>
                              <a:gd name="T33" fmla="*/ T32 w 206"/>
                              <a:gd name="T34" fmla="+- 0 1268 1126"/>
                              <a:gd name="T35" fmla="*/ 1268 h 188"/>
                              <a:gd name="T36" fmla="+- 0 8974 8874"/>
                              <a:gd name="T37" fmla="*/ T36 w 206"/>
                              <a:gd name="T38" fmla="+- 0 1220 1126"/>
                              <a:gd name="T39" fmla="*/ 1220 h 188"/>
                              <a:gd name="T40" fmla="+- 0 9029 8874"/>
                              <a:gd name="T41" fmla="*/ T40 w 206"/>
                              <a:gd name="T42" fmla="+- 0 1171 1126"/>
                              <a:gd name="T43" fmla="*/ 1171 h 188"/>
                              <a:gd name="T44" fmla="+- 0 9080 8874"/>
                              <a:gd name="T45" fmla="*/ T44 w 206"/>
                              <a:gd name="T46" fmla="+- 0 1126 1126"/>
                              <a:gd name="T47" fmla="*/ 1126 h 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06" h="188">
                                <a:moveTo>
                                  <a:pt x="206" y="0"/>
                                </a:moveTo>
                                <a:lnTo>
                                  <a:pt x="156" y="43"/>
                                </a:lnTo>
                                <a:lnTo>
                                  <a:pt x="102" y="90"/>
                                </a:lnTo>
                                <a:lnTo>
                                  <a:pt x="49" y="138"/>
                                </a:lnTo>
                                <a:lnTo>
                                  <a:pt x="0" y="185"/>
                                </a:lnTo>
                                <a:lnTo>
                                  <a:pt x="0" y="186"/>
                                </a:lnTo>
                                <a:lnTo>
                                  <a:pt x="0" y="187"/>
                                </a:lnTo>
                                <a:lnTo>
                                  <a:pt x="1" y="186"/>
                                </a:lnTo>
                                <a:lnTo>
                                  <a:pt x="47" y="142"/>
                                </a:lnTo>
                                <a:lnTo>
                                  <a:pt x="100" y="94"/>
                                </a:lnTo>
                                <a:lnTo>
                                  <a:pt x="155" y="45"/>
                                </a:lnTo>
                                <a:lnTo>
                                  <a:pt x="206"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2" name="Picture 5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8835" y="1062"/>
                            <a:ext cx="107"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3" name="Freeform 517"/>
                        <wps:cNvSpPr>
                          <a:spLocks/>
                        </wps:cNvSpPr>
                        <wps:spPr bwMode="auto">
                          <a:xfrm>
                            <a:off x="8835" y="1062"/>
                            <a:ext cx="107" cy="295"/>
                          </a:xfrm>
                          <a:custGeom>
                            <a:avLst/>
                            <a:gdLst>
                              <a:gd name="T0" fmla="+- 0 8863 8835"/>
                              <a:gd name="T1" fmla="*/ T0 w 107"/>
                              <a:gd name="T2" fmla="+- 0 1352 1063"/>
                              <a:gd name="T3" fmla="*/ 1352 h 295"/>
                              <a:gd name="T4" fmla="+- 0 8869 8835"/>
                              <a:gd name="T5" fmla="*/ T4 w 107"/>
                              <a:gd name="T6" fmla="+- 0 1342 1063"/>
                              <a:gd name="T7" fmla="*/ 1342 h 295"/>
                              <a:gd name="T8" fmla="+- 0 8877 8835"/>
                              <a:gd name="T9" fmla="*/ T8 w 107"/>
                              <a:gd name="T10" fmla="+- 0 1332 1063"/>
                              <a:gd name="T11" fmla="*/ 1332 h 295"/>
                              <a:gd name="T12" fmla="+- 0 8884 8835"/>
                              <a:gd name="T13" fmla="*/ T12 w 107"/>
                              <a:gd name="T14" fmla="+- 0 1321 1063"/>
                              <a:gd name="T15" fmla="*/ 1321 h 295"/>
                              <a:gd name="T16" fmla="+- 0 8892 8835"/>
                              <a:gd name="T17" fmla="*/ T16 w 107"/>
                              <a:gd name="T18" fmla="+- 0 1312 1063"/>
                              <a:gd name="T19" fmla="*/ 1312 h 295"/>
                              <a:gd name="T20" fmla="+- 0 8900 8835"/>
                              <a:gd name="T21" fmla="*/ T20 w 107"/>
                              <a:gd name="T22" fmla="+- 0 1304 1063"/>
                              <a:gd name="T23" fmla="*/ 1304 h 295"/>
                              <a:gd name="T24" fmla="+- 0 8907 8835"/>
                              <a:gd name="T25" fmla="*/ T24 w 107"/>
                              <a:gd name="T26" fmla="+- 0 1292 1063"/>
                              <a:gd name="T27" fmla="*/ 1292 h 295"/>
                              <a:gd name="T28" fmla="+- 0 8913 8835"/>
                              <a:gd name="T29" fmla="*/ T28 w 107"/>
                              <a:gd name="T30" fmla="+- 0 1283 1063"/>
                              <a:gd name="T31" fmla="*/ 1283 h 295"/>
                              <a:gd name="T32" fmla="+- 0 8921 8835"/>
                              <a:gd name="T33" fmla="*/ T32 w 107"/>
                              <a:gd name="T34" fmla="+- 0 1273 1063"/>
                              <a:gd name="T35" fmla="*/ 1273 h 295"/>
                              <a:gd name="T36" fmla="+- 0 8924 8835"/>
                              <a:gd name="T37" fmla="*/ T36 w 107"/>
                              <a:gd name="T38" fmla="+- 0 1262 1063"/>
                              <a:gd name="T39" fmla="*/ 1262 h 295"/>
                              <a:gd name="T40" fmla="+- 0 8930 8835"/>
                              <a:gd name="T41" fmla="*/ T40 w 107"/>
                              <a:gd name="T42" fmla="+- 0 1250 1063"/>
                              <a:gd name="T43" fmla="*/ 1250 h 295"/>
                              <a:gd name="T44" fmla="+- 0 8933 8835"/>
                              <a:gd name="T45" fmla="*/ T44 w 107"/>
                              <a:gd name="T46" fmla="+- 0 1239 1063"/>
                              <a:gd name="T47" fmla="*/ 1239 h 295"/>
                              <a:gd name="T48" fmla="+- 0 8936 8835"/>
                              <a:gd name="T49" fmla="*/ T48 w 107"/>
                              <a:gd name="T50" fmla="+- 0 1226 1063"/>
                              <a:gd name="T51" fmla="*/ 1226 h 295"/>
                              <a:gd name="T52" fmla="+- 0 8938 8835"/>
                              <a:gd name="T53" fmla="*/ T52 w 107"/>
                              <a:gd name="T54" fmla="+- 0 1215 1063"/>
                              <a:gd name="T55" fmla="*/ 1215 h 295"/>
                              <a:gd name="T56" fmla="+- 0 8938 8835"/>
                              <a:gd name="T57" fmla="*/ T56 w 107"/>
                              <a:gd name="T58" fmla="+- 0 1203 1063"/>
                              <a:gd name="T59" fmla="*/ 1203 h 295"/>
                              <a:gd name="T60" fmla="+- 0 8941 8835"/>
                              <a:gd name="T61" fmla="*/ T60 w 107"/>
                              <a:gd name="T62" fmla="+- 0 1192 1063"/>
                              <a:gd name="T63" fmla="*/ 1192 h 295"/>
                              <a:gd name="T64" fmla="+- 0 8940 8835"/>
                              <a:gd name="T65" fmla="*/ T64 w 107"/>
                              <a:gd name="T66" fmla="+- 0 1180 1063"/>
                              <a:gd name="T67" fmla="*/ 1180 h 295"/>
                              <a:gd name="T68" fmla="+- 0 8940 8835"/>
                              <a:gd name="T69" fmla="*/ T68 w 107"/>
                              <a:gd name="T70" fmla="+- 0 1168 1063"/>
                              <a:gd name="T71" fmla="*/ 1168 h 295"/>
                              <a:gd name="T72" fmla="+- 0 8938 8835"/>
                              <a:gd name="T73" fmla="*/ T72 w 107"/>
                              <a:gd name="T74" fmla="+- 0 1156 1063"/>
                              <a:gd name="T75" fmla="*/ 1156 h 295"/>
                              <a:gd name="T76" fmla="+- 0 8936 8835"/>
                              <a:gd name="T77" fmla="*/ T76 w 107"/>
                              <a:gd name="T78" fmla="+- 0 1145 1063"/>
                              <a:gd name="T79" fmla="*/ 1145 h 295"/>
                              <a:gd name="T80" fmla="+- 0 8935 8835"/>
                              <a:gd name="T81" fmla="*/ T80 w 107"/>
                              <a:gd name="T82" fmla="+- 0 1134 1063"/>
                              <a:gd name="T83" fmla="*/ 1134 h 295"/>
                              <a:gd name="T84" fmla="+- 0 8931 8835"/>
                              <a:gd name="T85" fmla="*/ T84 w 107"/>
                              <a:gd name="T86" fmla="+- 0 1121 1063"/>
                              <a:gd name="T87" fmla="*/ 1121 h 295"/>
                              <a:gd name="T88" fmla="+- 0 8928 8835"/>
                              <a:gd name="T89" fmla="*/ T88 w 107"/>
                              <a:gd name="T90" fmla="+- 0 1110 1063"/>
                              <a:gd name="T91" fmla="*/ 1110 h 295"/>
                              <a:gd name="T92" fmla="+- 0 8924 8835"/>
                              <a:gd name="T93" fmla="*/ T92 w 107"/>
                              <a:gd name="T94" fmla="+- 0 1099 1063"/>
                              <a:gd name="T95" fmla="*/ 1099 h 295"/>
                              <a:gd name="T96" fmla="+- 0 8918 8835"/>
                              <a:gd name="T97" fmla="*/ T96 w 107"/>
                              <a:gd name="T98" fmla="+- 0 1087 1063"/>
                              <a:gd name="T99" fmla="*/ 1087 h 295"/>
                              <a:gd name="T100" fmla="+- 0 8915 8835"/>
                              <a:gd name="T101" fmla="*/ T100 w 107"/>
                              <a:gd name="T102" fmla="+- 0 1079 1063"/>
                              <a:gd name="T103" fmla="*/ 1079 h 295"/>
                              <a:gd name="T104" fmla="+- 0 8914 8835"/>
                              <a:gd name="T105" fmla="*/ T104 w 107"/>
                              <a:gd name="T106" fmla="+- 0 1073 1063"/>
                              <a:gd name="T107" fmla="*/ 1073 h 295"/>
                              <a:gd name="T108" fmla="+- 0 8907 8835"/>
                              <a:gd name="T109" fmla="*/ T108 w 107"/>
                              <a:gd name="T110" fmla="+- 0 1070 1063"/>
                              <a:gd name="T111" fmla="*/ 1070 h 295"/>
                              <a:gd name="T112" fmla="+- 0 8903 8835"/>
                              <a:gd name="T113" fmla="*/ T112 w 107"/>
                              <a:gd name="T114" fmla="+- 0 1076 1063"/>
                              <a:gd name="T115" fmla="*/ 1076 h 295"/>
                              <a:gd name="T116" fmla="+- 0 8897 8835"/>
                              <a:gd name="T117" fmla="*/ T116 w 107"/>
                              <a:gd name="T118" fmla="+- 0 1079 1063"/>
                              <a:gd name="T119" fmla="*/ 1079 h 295"/>
                              <a:gd name="T120" fmla="+- 0 8889 8835"/>
                              <a:gd name="T121" fmla="*/ T120 w 107"/>
                              <a:gd name="T122" fmla="+- 0 1090 1063"/>
                              <a:gd name="T123" fmla="*/ 1090 h 295"/>
                              <a:gd name="T124" fmla="+- 0 8882 8835"/>
                              <a:gd name="T125" fmla="*/ T124 w 107"/>
                              <a:gd name="T126" fmla="+- 0 1099 1063"/>
                              <a:gd name="T127" fmla="*/ 1099 h 295"/>
                              <a:gd name="T128" fmla="+- 0 8877 8835"/>
                              <a:gd name="T129" fmla="*/ T128 w 107"/>
                              <a:gd name="T130" fmla="+- 0 1109 1063"/>
                              <a:gd name="T131" fmla="*/ 1109 h 295"/>
                              <a:gd name="T132" fmla="+- 0 8871 8835"/>
                              <a:gd name="T133" fmla="*/ T132 w 107"/>
                              <a:gd name="T134" fmla="+- 0 1118 1063"/>
                              <a:gd name="T135" fmla="*/ 1118 h 295"/>
                              <a:gd name="T136" fmla="+- 0 8865 8835"/>
                              <a:gd name="T137" fmla="*/ T136 w 107"/>
                              <a:gd name="T138" fmla="+- 0 1128 1063"/>
                              <a:gd name="T139" fmla="*/ 1128 h 295"/>
                              <a:gd name="T140" fmla="+- 0 8859 8835"/>
                              <a:gd name="T141" fmla="*/ T140 w 107"/>
                              <a:gd name="T142" fmla="+- 0 1138 1063"/>
                              <a:gd name="T143" fmla="*/ 1138 h 295"/>
                              <a:gd name="T144" fmla="+- 0 8855 8835"/>
                              <a:gd name="T145" fmla="*/ T144 w 107"/>
                              <a:gd name="T146" fmla="+- 0 1149 1063"/>
                              <a:gd name="T147" fmla="*/ 1149 h 295"/>
                              <a:gd name="T148" fmla="+- 0 8851 8835"/>
                              <a:gd name="T149" fmla="*/ T148 w 107"/>
                              <a:gd name="T150" fmla="+- 0 1158 1063"/>
                              <a:gd name="T151" fmla="*/ 1158 h 295"/>
                              <a:gd name="T152" fmla="+- 0 8848 8835"/>
                              <a:gd name="T153" fmla="*/ T152 w 107"/>
                              <a:gd name="T154" fmla="+- 0 1169 1063"/>
                              <a:gd name="T155" fmla="*/ 1169 h 295"/>
                              <a:gd name="T156" fmla="+- 0 8842 8835"/>
                              <a:gd name="T157" fmla="*/ T156 w 107"/>
                              <a:gd name="T158" fmla="+- 0 1181 1063"/>
                              <a:gd name="T159" fmla="*/ 1181 h 295"/>
                              <a:gd name="T160" fmla="+- 0 8840 8835"/>
                              <a:gd name="T161" fmla="*/ T160 w 107"/>
                              <a:gd name="T162" fmla="+- 0 1190 1063"/>
                              <a:gd name="T163" fmla="*/ 1190 h 295"/>
                              <a:gd name="T164" fmla="+- 0 8839 8835"/>
                              <a:gd name="T165" fmla="*/ T164 w 107"/>
                              <a:gd name="T166" fmla="+- 0 1204 1063"/>
                              <a:gd name="T167" fmla="*/ 1204 h 295"/>
                              <a:gd name="T168" fmla="+- 0 8836 8835"/>
                              <a:gd name="T169" fmla="*/ T168 w 107"/>
                              <a:gd name="T170" fmla="+- 0 1215 1063"/>
                              <a:gd name="T171" fmla="*/ 1215 h 295"/>
                              <a:gd name="T172" fmla="+- 0 8835 8835"/>
                              <a:gd name="T173" fmla="*/ T172 w 107"/>
                              <a:gd name="T174" fmla="+- 0 1227 1063"/>
                              <a:gd name="T175" fmla="*/ 1227 h 295"/>
                              <a:gd name="T176" fmla="+- 0 8835 8835"/>
                              <a:gd name="T177" fmla="*/ T176 w 107"/>
                              <a:gd name="T178" fmla="+- 0 1240 1063"/>
                              <a:gd name="T179" fmla="*/ 1240 h 295"/>
                              <a:gd name="T180" fmla="+- 0 8835 8835"/>
                              <a:gd name="T181" fmla="*/ T180 w 107"/>
                              <a:gd name="T182" fmla="+- 0 1253 1063"/>
                              <a:gd name="T183" fmla="*/ 1253 h 295"/>
                              <a:gd name="T184" fmla="+- 0 8837 8835"/>
                              <a:gd name="T185" fmla="*/ T184 w 107"/>
                              <a:gd name="T186" fmla="+- 0 1265 1063"/>
                              <a:gd name="T187" fmla="*/ 1265 h 295"/>
                              <a:gd name="T188" fmla="+- 0 8837 8835"/>
                              <a:gd name="T189" fmla="*/ T188 w 107"/>
                              <a:gd name="T190" fmla="+- 0 1278 1063"/>
                              <a:gd name="T191" fmla="*/ 1278 h 295"/>
                              <a:gd name="T192" fmla="+- 0 8841 8835"/>
                              <a:gd name="T193" fmla="*/ T192 w 107"/>
                              <a:gd name="T194" fmla="+- 0 1290 1063"/>
                              <a:gd name="T195" fmla="*/ 1290 h 295"/>
                              <a:gd name="T196" fmla="+- 0 8844 8835"/>
                              <a:gd name="T197" fmla="*/ T196 w 107"/>
                              <a:gd name="T198" fmla="+- 0 1302 1063"/>
                              <a:gd name="T199" fmla="*/ 1302 h 295"/>
                              <a:gd name="T200" fmla="+- 0 8846 8835"/>
                              <a:gd name="T201" fmla="*/ T200 w 107"/>
                              <a:gd name="T202" fmla="+- 0 1313 1063"/>
                              <a:gd name="T203" fmla="*/ 1313 h 295"/>
                              <a:gd name="T204" fmla="+- 0 8851 8835"/>
                              <a:gd name="T205" fmla="*/ T204 w 107"/>
                              <a:gd name="T206" fmla="+- 0 1326 1063"/>
                              <a:gd name="T207" fmla="*/ 1326 h 295"/>
                              <a:gd name="T208" fmla="+- 0 8853 8835"/>
                              <a:gd name="T209" fmla="*/ T208 w 107"/>
                              <a:gd name="T210" fmla="+- 0 1339 1063"/>
                              <a:gd name="T211" fmla="*/ 1339 h 295"/>
                              <a:gd name="T212" fmla="+- 0 8857 8835"/>
                              <a:gd name="T213" fmla="*/ T212 w 107"/>
                              <a:gd name="T214" fmla="+- 0 1350 1063"/>
                              <a:gd name="T215" fmla="*/ 1350 h 295"/>
                              <a:gd name="T216" fmla="+- 0 8859 8835"/>
                              <a:gd name="T217" fmla="*/ T216 w 107"/>
                              <a:gd name="T218" fmla="+- 0 1356 1063"/>
                              <a:gd name="T219" fmla="*/ 1356 h 2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7" h="295">
                                <a:moveTo>
                                  <a:pt x="24" y="294"/>
                                </a:moveTo>
                                <a:lnTo>
                                  <a:pt x="28" y="289"/>
                                </a:lnTo>
                                <a:lnTo>
                                  <a:pt x="32" y="283"/>
                                </a:lnTo>
                                <a:lnTo>
                                  <a:pt x="34" y="279"/>
                                </a:lnTo>
                                <a:lnTo>
                                  <a:pt x="39" y="273"/>
                                </a:lnTo>
                                <a:lnTo>
                                  <a:pt x="42" y="269"/>
                                </a:lnTo>
                                <a:lnTo>
                                  <a:pt x="45" y="264"/>
                                </a:lnTo>
                                <a:lnTo>
                                  <a:pt x="49" y="258"/>
                                </a:lnTo>
                                <a:lnTo>
                                  <a:pt x="53" y="254"/>
                                </a:lnTo>
                                <a:lnTo>
                                  <a:pt x="57" y="249"/>
                                </a:lnTo>
                                <a:lnTo>
                                  <a:pt x="60" y="245"/>
                                </a:lnTo>
                                <a:lnTo>
                                  <a:pt x="65" y="241"/>
                                </a:lnTo>
                                <a:lnTo>
                                  <a:pt x="68" y="235"/>
                                </a:lnTo>
                                <a:lnTo>
                                  <a:pt x="72" y="229"/>
                                </a:lnTo>
                                <a:lnTo>
                                  <a:pt x="77" y="225"/>
                                </a:lnTo>
                                <a:lnTo>
                                  <a:pt x="78" y="220"/>
                                </a:lnTo>
                                <a:lnTo>
                                  <a:pt x="82" y="214"/>
                                </a:lnTo>
                                <a:lnTo>
                                  <a:pt x="86" y="210"/>
                                </a:lnTo>
                                <a:lnTo>
                                  <a:pt x="88" y="204"/>
                                </a:lnTo>
                                <a:lnTo>
                                  <a:pt x="89" y="199"/>
                                </a:lnTo>
                                <a:lnTo>
                                  <a:pt x="93" y="193"/>
                                </a:lnTo>
                                <a:lnTo>
                                  <a:pt x="95" y="187"/>
                                </a:lnTo>
                                <a:lnTo>
                                  <a:pt x="97" y="183"/>
                                </a:lnTo>
                                <a:lnTo>
                                  <a:pt x="98" y="176"/>
                                </a:lnTo>
                                <a:lnTo>
                                  <a:pt x="100" y="169"/>
                                </a:lnTo>
                                <a:lnTo>
                                  <a:pt x="101" y="163"/>
                                </a:lnTo>
                                <a:lnTo>
                                  <a:pt x="102" y="158"/>
                                </a:lnTo>
                                <a:lnTo>
                                  <a:pt x="103" y="152"/>
                                </a:lnTo>
                                <a:lnTo>
                                  <a:pt x="104" y="146"/>
                                </a:lnTo>
                                <a:lnTo>
                                  <a:pt x="103" y="140"/>
                                </a:lnTo>
                                <a:lnTo>
                                  <a:pt x="104" y="134"/>
                                </a:lnTo>
                                <a:lnTo>
                                  <a:pt x="106" y="129"/>
                                </a:lnTo>
                                <a:lnTo>
                                  <a:pt x="104" y="122"/>
                                </a:lnTo>
                                <a:lnTo>
                                  <a:pt x="105" y="117"/>
                                </a:lnTo>
                                <a:lnTo>
                                  <a:pt x="104" y="111"/>
                                </a:lnTo>
                                <a:lnTo>
                                  <a:pt x="105" y="105"/>
                                </a:lnTo>
                                <a:lnTo>
                                  <a:pt x="104" y="99"/>
                                </a:lnTo>
                                <a:lnTo>
                                  <a:pt x="103" y="93"/>
                                </a:lnTo>
                                <a:lnTo>
                                  <a:pt x="102" y="87"/>
                                </a:lnTo>
                                <a:lnTo>
                                  <a:pt x="101" y="82"/>
                                </a:lnTo>
                                <a:lnTo>
                                  <a:pt x="100" y="76"/>
                                </a:lnTo>
                                <a:lnTo>
                                  <a:pt x="100" y="71"/>
                                </a:lnTo>
                                <a:lnTo>
                                  <a:pt x="98" y="64"/>
                                </a:lnTo>
                                <a:lnTo>
                                  <a:pt x="96" y="58"/>
                                </a:lnTo>
                                <a:lnTo>
                                  <a:pt x="95" y="52"/>
                                </a:lnTo>
                                <a:lnTo>
                                  <a:pt x="93" y="47"/>
                                </a:lnTo>
                                <a:lnTo>
                                  <a:pt x="91" y="41"/>
                                </a:lnTo>
                                <a:lnTo>
                                  <a:pt x="89" y="36"/>
                                </a:lnTo>
                                <a:lnTo>
                                  <a:pt x="87" y="31"/>
                                </a:lnTo>
                                <a:lnTo>
                                  <a:pt x="83" y="24"/>
                                </a:lnTo>
                                <a:lnTo>
                                  <a:pt x="83" y="18"/>
                                </a:lnTo>
                                <a:lnTo>
                                  <a:pt x="80" y="16"/>
                                </a:lnTo>
                                <a:lnTo>
                                  <a:pt x="79" y="11"/>
                                </a:lnTo>
                                <a:lnTo>
                                  <a:pt x="79" y="10"/>
                                </a:lnTo>
                                <a:lnTo>
                                  <a:pt x="76" y="0"/>
                                </a:lnTo>
                                <a:lnTo>
                                  <a:pt x="72" y="7"/>
                                </a:lnTo>
                                <a:lnTo>
                                  <a:pt x="72" y="9"/>
                                </a:lnTo>
                                <a:lnTo>
                                  <a:pt x="68" y="13"/>
                                </a:lnTo>
                                <a:lnTo>
                                  <a:pt x="67" y="15"/>
                                </a:lnTo>
                                <a:lnTo>
                                  <a:pt x="62" y="16"/>
                                </a:lnTo>
                                <a:lnTo>
                                  <a:pt x="57" y="23"/>
                                </a:lnTo>
                                <a:lnTo>
                                  <a:pt x="54" y="27"/>
                                </a:lnTo>
                                <a:lnTo>
                                  <a:pt x="51" y="31"/>
                                </a:lnTo>
                                <a:lnTo>
                                  <a:pt x="47" y="36"/>
                                </a:lnTo>
                                <a:lnTo>
                                  <a:pt x="44" y="41"/>
                                </a:lnTo>
                                <a:lnTo>
                                  <a:pt x="42" y="46"/>
                                </a:lnTo>
                                <a:lnTo>
                                  <a:pt x="38" y="50"/>
                                </a:lnTo>
                                <a:lnTo>
                                  <a:pt x="36" y="55"/>
                                </a:lnTo>
                                <a:lnTo>
                                  <a:pt x="32" y="60"/>
                                </a:lnTo>
                                <a:lnTo>
                                  <a:pt x="30" y="65"/>
                                </a:lnTo>
                                <a:lnTo>
                                  <a:pt x="28" y="70"/>
                                </a:lnTo>
                                <a:lnTo>
                                  <a:pt x="24" y="75"/>
                                </a:lnTo>
                                <a:lnTo>
                                  <a:pt x="23" y="80"/>
                                </a:lnTo>
                                <a:lnTo>
                                  <a:pt x="20" y="86"/>
                                </a:lnTo>
                                <a:lnTo>
                                  <a:pt x="18" y="91"/>
                                </a:lnTo>
                                <a:lnTo>
                                  <a:pt x="16" y="95"/>
                                </a:lnTo>
                                <a:lnTo>
                                  <a:pt x="14" y="102"/>
                                </a:lnTo>
                                <a:lnTo>
                                  <a:pt x="13" y="106"/>
                                </a:lnTo>
                                <a:lnTo>
                                  <a:pt x="10" y="111"/>
                                </a:lnTo>
                                <a:lnTo>
                                  <a:pt x="7" y="118"/>
                                </a:lnTo>
                                <a:lnTo>
                                  <a:pt x="4" y="123"/>
                                </a:lnTo>
                                <a:lnTo>
                                  <a:pt x="5" y="127"/>
                                </a:lnTo>
                                <a:lnTo>
                                  <a:pt x="4" y="133"/>
                                </a:lnTo>
                                <a:lnTo>
                                  <a:pt x="4" y="141"/>
                                </a:lnTo>
                                <a:lnTo>
                                  <a:pt x="2" y="146"/>
                                </a:lnTo>
                                <a:lnTo>
                                  <a:pt x="1" y="152"/>
                                </a:lnTo>
                                <a:lnTo>
                                  <a:pt x="0" y="159"/>
                                </a:lnTo>
                                <a:lnTo>
                                  <a:pt x="0" y="164"/>
                                </a:lnTo>
                                <a:lnTo>
                                  <a:pt x="0" y="171"/>
                                </a:lnTo>
                                <a:lnTo>
                                  <a:pt x="0" y="177"/>
                                </a:lnTo>
                                <a:lnTo>
                                  <a:pt x="0" y="183"/>
                                </a:lnTo>
                                <a:lnTo>
                                  <a:pt x="0" y="190"/>
                                </a:lnTo>
                                <a:lnTo>
                                  <a:pt x="0" y="196"/>
                                </a:lnTo>
                                <a:lnTo>
                                  <a:pt x="2" y="202"/>
                                </a:lnTo>
                                <a:lnTo>
                                  <a:pt x="2" y="208"/>
                                </a:lnTo>
                                <a:lnTo>
                                  <a:pt x="2" y="215"/>
                                </a:lnTo>
                                <a:lnTo>
                                  <a:pt x="5" y="221"/>
                                </a:lnTo>
                                <a:lnTo>
                                  <a:pt x="6" y="227"/>
                                </a:lnTo>
                                <a:lnTo>
                                  <a:pt x="7" y="233"/>
                                </a:lnTo>
                                <a:lnTo>
                                  <a:pt x="9" y="239"/>
                                </a:lnTo>
                                <a:lnTo>
                                  <a:pt x="10" y="247"/>
                                </a:lnTo>
                                <a:lnTo>
                                  <a:pt x="11" y="250"/>
                                </a:lnTo>
                                <a:lnTo>
                                  <a:pt x="13" y="258"/>
                                </a:lnTo>
                                <a:lnTo>
                                  <a:pt x="16" y="263"/>
                                </a:lnTo>
                                <a:lnTo>
                                  <a:pt x="17" y="270"/>
                                </a:lnTo>
                                <a:lnTo>
                                  <a:pt x="18" y="276"/>
                                </a:lnTo>
                                <a:lnTo>
                                  <a:pt x="20" y="281"/>
                                </a:lnTo>
                                <a:lnTo>
                                  <a:pt x="22" y="287"/>
                                </a:lnTo>
                                <a:lnTo>
                                  <a:pt x="24" y="294"/>
                                </a:lnTo>
                                <a:lnTo>
                                  <a:pt x="24" y="293"/>
                                </a:lnTo>
                                <a:lnTo>
                                  <a:pt x="24" y="294"/>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 name="Freeform 518"/>
                        <wps:cNvSpPr>
                          <a:spLocks/>
                        </wps:cNvSpPr>
                        <wps:spPr bwMode="auto">
                          <a:xfrm>
                            <a:off x="8858" y="1081"/>
                            <a:ext cx="49" cy="274"/>
                          </a:xfrm>
                          <a:custGeom>
                            <a:avLst/>
                            <a:gdLst>
                              <a:gd name="T0" fmla="+- 0 8907 8858"/>
                              <a:gd name="T1" fmla="*/ T0 w 49"/>
                              <a:gd name="T2" fmla="+- 0 1081 1081"/>
                              <a:gd name="T3" fmla="*/ 1081 h 274"/>
                              <a:gd name="T4" fmla="+- 0 8895 8858"/>
                              <a:gd name="T5" fmla="*/ T4 w 49"/>
                              <a:gd name="T6" fmla="+- 0 1146 1081"/>
                              <a:gd name="T7" fmla="*/ 1146 h 274"/>
                              <a:gd name="T8" fmla="+- 0 8881 8858"/>
                              <a:gd name="T9" fmla="*/ T8 w 49"/>
                              <a:gd name="T10" fmla="+- 0 1216 1081"/>
                              <a:gd name="T11" fmla="*/ 1216 h 274"/>
                              <a:gd name="T12" fmla="+- 0 8868 8858"/>
                              <a:gd name="T13" fmla="*/ T12 w 49"/>
                              <a:gd name="T14" fmla="+- 0 1287 1081"/>
                              <a:gd name="T15" fmla="*/ 1287 h 274"/>
                              <a:gd name="T16" fmla="+- 0 8858 8858"/>
                              <a:gd name="T17" fmla="*/ T16 w 49"/>
                              <a:gd name="T18" fmla="+- 0 1354 1081"/>
                              <a:gd name="T19" fmla="*/ 1354 h 274"/>
                              <a:gd name="T20" fmla="+- 0 8859 8858"/>
                              <a:gd name="T21" fmla="*/ T20 w 49"/>
                              <a:gd name="T22" fmla="+- 0 1355 1081"/>
                              <a:gd name="T23" fmla="*/ 1355 h 274"/>
                              <a:gd name="T24" fmla="+- 0 8859 8858"/>
                              <a:gd name="T25" fmla="*/ T24 w 49"/>
                              <a:gd name="T26" fmla="+- 0 1355 1081"/>
                              <a:gd name="T27" fmla="*/ 1355 h 274"/>
                              <a:gd name="T28" fmla="+- 0 8860 8858"/>
                              <a:gd name="T29" fmla="*/ T28 w 49"/>
                              <a:gd name="T30" fmla="+- 0 1354 1081"/>
                              <a:gd name="T31" fmla="*/ 1354 h 274"/>
                              <a:gd name="T32" fmla="+- 0 8869 8858"/>
                              <a:gd name="T33" fmla="*/ T32 w 49"/>
                              <a:gd name="T34" fmla="+- 0 1292 1081"/>
                              <a:gd name="T35" fmla="*/ 1292 h 274"/>
                              <a:gd name="T36" fmla="+- 0 8881 8858"/>
                              <a:gd name="T37" fmla="*/ T36 w 49"/>
                              <a:gd name="T38" fmla="+- 0 1221 1081"/>
                              <a:gd name="T39" fmla="*/ 1221 h 274"/>
                              <a:gd name="T40" fmla="+- 0 8895 8858"/>
                              <a:gd name="T41" fmla="*/ T40 w 49"/>
                              <a:gd name="T42" fmla="+- 0 1149 1081"/>
                              <a:gd name="T43" fmla="*/ 1149 h 274"/>
                              <a:gd name="T44" fmla="+- 0 8907 8858"/>
                              <a:gd name="T45" fmla="*/ T44 w 49"/>
                              <a:gd name="T46" fmla="+- 0 1081 1081"/>
                              <a:gd name="T47" fmla="*/ 1081 h 2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9" h="274">
                                <a:moveTo>
                                  <a:pt x="49" y="0"/>
                                </a:moveTo>
                                <a:lnTo>
                                  <a:pt x="37" y="65"/>
                                </a:lnTo>
                                <a:lnTo>
                                  <a:pt x="23" y="135"/>
                                </a:lnTo>
                                <a:lnTo>
                                  <a:pt x="10" y="206"/>
                                </a:lnTo>
                                <a:lnTo>
                                  <a:pt x="0" y="273"/>
                                </a:lnTo>
                                <a:lnTo>
                                  <a:pt x="1" y="274"/>
                                </a:lnTo>
                                <a:lnTo>
                                  <a:pt x="2" y="273"/>
                                </a:lnTo>
                                <a:lnTo>
                                  <a:pt x="11" y="211"/>
                                </a:lnTo>
                                <a:lnTo>
                                  <a:pt x="23" y="140"/>
                                </a:lnTo>
                                <a:lnTo>
                                  <a:pt x="37" y="68"/>
                                </a:lnTo>
                                <a:lnTo>
                                  <a:pt x="49"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5" name="Picture 5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8841" y="1186"/>
                            <a:ext cx="176"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6" name="Freeform 520"/>
                        <wps:cNvSpPr>
                          <a:spLocks/>
                        </wps:cNvSpPr>
                        <wps:spPr bwMode="auto">
                          <a:xfrm>
                            <a:off x="8841" y="1186"/>
                            <a:ext cx="176" cy="243"/>
                          </a:xfrm>
                          <a:custGeom>
                            <a:avLst/>
                            <a:gdLst>
                              <a:gd name="T0" fmla="+- 0 8847 8841"/>
                              <a:gd name="T1" fmla="*/ T0 w 176"/>
                              <a:gd name="T2" fmla="+- 0 1426 1187"/>
                              <a:gd name="T3" fmla="*/ 1426 h 243"/>
                              <a:gd name="T4" fmla="+- 0 8857 8841"/>
                              <a:gd name="T5" fmla="*/ T4 w 176"/>
                              <a:gd name="T6" fmla="+- 0 1420 1187"/>
                              <a:gd name="T7" fmla="*/ 1420 h 243"/>
                              <a:gd name="T8" fmla="+- 0 8869 8841"/>
                              <a:gd name="T9" fmla="*/ T8 w 176"/>
                              <a:gd name="T10" fmla="+- 0 1414 1187"/>
                              <a:gd name="T11" fmla="*/ 1414 h 243"/>
                              <a:gd name="T12" fmla="+- 0 8880 8841"/>
                              <a:gd name="T13" fmla="*/ T12 w 176"/>
                              <a:gd name="T14" fmla="+- 0 1408 1187"/>
                              <a:gd name="T15" fmla="*/ 1408 h 243"/>
                              <a:gd name="T16" fmla="+- 0 8890 8841"/>
                              <a:gd name="T17" fmla="*/ T16 w 176"/>
                              <a:gd name="T18" fmla="+- 0 1403 1187"/>
                              <a:gd name="T19" fmla="*/ 1403 h 243"/>
                              <a:gd name="T20" fmla="+- 0 8901 8841"/>
                              <a:gd name="T21" fmla="*/ T20 w 176"/>
                              <a:gd name="T22" fmla="+- 0 1399 1187"/>
                              <a:gd name="T23" fmla="*/ 1399 h 243"/>
                              <a:gd name="T24" fmla="+- 0 8912 8841"/>
                              <a:gd name="T25" fmla="*/ T24 w 176"/>
                              <a:gd name="T26" fmla="+- 0 1391 1187"/>
                              <a:gd name="T27" fmla="*/ 1391 h 243"/>
                              <a:gd name="T28" fmla="+- 0 8923 8841"/>
                              <a:gd name="T29" fmla="*/ T28 w 176"/>
                              <a:gd name="T30" fmla="+- 0 1386 1187"/>
                              <a:gd name="T31" fmla="*/ 1386 h 243"/>
                              <a:gd name="T32" fmla="+- 0 8934 8841"/>
                              <a:gd name="T33" fmla="*/ T32 w 176"/>
                              <a:gd name="T34" fmla="+- 0 1381 1187"/>
                              <a:gd name="T35" fmla="*/ 1381 h 243"/>
                              <a:gd name="T36" fmla="+- 0 8942 8841"/>
                              <a:gd name="T37" fmla="*/ T36 w 176"/>
                              <a:gd name="T38" fmla="+- 0 1372 1187"/>
                              <a:gd name="T39" fmla="*/ 1372 h 243"/>
                              <a:gd name="T40" fmla="+- 0 8952 8841"/>
                              <a:gd name="T41" fmla="*/ T40 w 176"/>
                              <a:gd name="T42" fmla="+- 0 1363 1187"/>
                              <a:gd name="T43" fmla="*/ 1363 h 243"/>
                              <a:gd name="T44" fmla="+- 0 8960 8841"/>
                              <a:gd name="T45" fmla="*/ T44 w 176"/>
                              <a:gd name="T46" fmla="+- 0 1355 1187"/>
                              <a:gd name="T47" fmla="*/ 1355 h 243"/>
                              <a:gd name="T48" fmla="+- 0 8967 8841"/>
                              <a:gd name="T49" fmla="*/ T48 w 176"/>
                              <a:gd name="T50" fmla="+- 0 1345 1187"/>
                              <a:gd name="T51" fmla="*/ 1345 h 243"/>
                              <a:gd name="T52" fmla="+- 0 8974 8841"/>
                              <a:gd name="T53" fmla="*/ T52 w 176"/>
                              <a:gd name="T54" fmla="+- 0 1335 1187"/>
                              <a:gd name="T55" fmla="*/ 1335 h 243"/>
                              <a:gd name="T56" fmla="+- 0 8980 8841"/>
                              <a:gd name="T57" fmla="*/ T56 w 176"/>
                              <a:gd name="T58" fmla="+- 0 1325 1187"/>
                              <a:gd name="T59" fmla="*/ 1325 h 243"/>
                              <a:gd name="T60" fmla="+- 0 8987 8841"/>
                              <a:gd name="T61" fmla="*/ T60 w 176"/>
                              <a:gd name="T62" fmla="+- 0 1316 1187"/>
                              <a:gd name="T63" fmla="*/ 1316 h 243"/>
                              <a:gd name="T64" fmla="+- 0 8991 8841"/>
                              <a:gd name="T65" fmla="*/ T64 w 176"/>
                              <a:gd name="T66" fmla="+- 0 1304 1187"/>
                              <a:gd name="T67" fmla="*/ 1304 h 243"/>
                              <a:gd name="T68" fmla="+- 0 8997 8841"/>
                              <a:gd name="T69" fmla="*/ T68 w 176"/>
                              <a:gd name="T70" fmla="+- 0 1294 1187"/>
                              <a:gd name="T71" fmla="*/ 1294 h 243"/>
                              <a:gd name="T72" fmla="+- 0 9000 8841"/>
                              <a:gd name="T73" fmla="*/ T72 w 176"/>
                              <a:gd name="T74" fmla="+- 0 1283 1187"/>
                              <a:gd name="T75" fmla="*/ 1283 h 243"/>
                              <a:gd name="T76" fmla="+- 0 9004 8841"/>
                              <a:gd name="T77" fmla="*/ T76 w 176"/>
                              <a:gd name="T78" fmla="+- 0 1271 1187"/>
                              <a:gd name="T79" fmla="*/ 1271 h 243"/>
                              <a:gd name="T80" fmla="+- 0 9007 8841"/>
                              <a:gd name="T81" fmla="*/ T80 w 176"/>
                              <a:gd name="T82" fmla="+- 0 1261 1187"/>
                              <a:gd name="T83" fmla="*/ 1261 h 243"/>
                              <a:gd name="T84" fmla="+- 0 9010 8841"/>
                              <a:gd name="T85" fmla="*/ T84 w 176"/>
                              <a:gd name="T86" fmla="+- 0 1248 1187"/>
                              <a:gd name="T87" fmla="*/ 1248 h 243"/>
                              <a:gd name="T88" fmla="+- 0 9011 8841"/>
                              <a:gd name="T89" fmla="*/ T88 w 176"/>
                              <a:gd name="T90" fmla="+- 0 1237 1187"/>
                              <a:gd name="T91" fmla="*/ 1237 h 243"/>
                              <a:gd name="T92" fmla="+- 0 9012 8841"/>
                              <a:gd name="T93" fmla="*/ T92 w 176"/>
                              <a:gd name="T94" fmla="+- 0 1225 1187"/>
                              <a:gd name="T95" fmla="*/ 1225 h 243"/>
                              <a:gd name="T96" fmla="+- 0 9012 8841"/>
                              <a:gd name="T97" fmla="*/ T96 w 176"/>
                              <a:gd name="T98" fmla="+- 0 1212 1187"/>
                              <a:gd name="T99" fmla="*/ 1212 h 243"/>
                              <a:gd name="T100" fmla="+- 0 9013 8841"/>
                              <a:gd name="T101" fmla="*/ T100 w 176"/>
                              <a:gd name="T102" fmla="+- 0 1203 1187"/>
                              <a:gd name="T103" fmla="*/ 1203 h 243"/>
                              <a:gd name="T104" fmla="+- 0 9014 8841"/>
                              <a:gd name="T105" fmla="*/ T104 w 176"/>
                              <a:gd name="T106" fmla="+- 0 1198 1187"/>
                              <a:gd name="T107" fmla="*/ 1198 h 243"/>
                              <a:gd name="T108" fmla="+- 0 9010 8841"/>
                              <a:gd name="T109" fmla="*/ T108 w 176"/>
                              <a:gd name="T110" fmla="+- 0 1192 1187"/>
                              <a:gd name="T111" fmla="*/ 1192 h 243"/>
                              <a:gd name="T112" fmla="+- 0 9003 8841"/>
                              <a:gd name="T113" fmla="*/ T112 w 176"/>
                              <a:gd name="T114" fmla="+- 0 1195 1187"/>
                              <a:gd name="T115" fmla="*/ 1195 h 243"/>
                              <a:gd name="T116" fmla="+- 0 8997 8841"/>
                              <a:gd name="T117" fmla="*/ T116 w 176"/>
                              <a:gd name="T118" fmla="+- 0 1195 1187"/>
                              <a:gd name="T119" fmla="*/ 1195 h 243"/>
                              <a:gd name="T120" fmla="+- 0 8985 8841"/>
                              <a:gd name="T121" fmla="*/ T120 w 176"/>
                              <a:gd name="T122" fmla="+- 0 1202 1187"/>
                              <a:gd name="T123" fmla="*/ 1202 h 243"/>
                              <a:gd name="T124" fmla="+- 0 8974 8841"/>
                              <a:gd name="T125" fmla="*/ T124 w 176"/>
                              <a:gd name="T126" fmla="+- 0 1207 1187"/>
                              <a:gd name="T127" fmla="*/ 1207 h 243"/>
                              <a:gd name="T128" fmla="+- 0 8965 8841"/>
                              <a:gd name="T129" fmla="*/ T128 w 176"/>
                              <a:gd name="T130" fmla="+- 0 1214 1187"/>
                              <a:gd name="T131" fmla="*/ 1214 h 243"/>
                              <a:gd name="T132" fmla="+- 0 8956 8841"/>
                              <a:gd name="T133" fmla="*/ T132 w 176"/>
                              <a:gd name="T134" fmla="+- 0 1219 1187"/>
                              <a:gd name="T135" fmla="*/ 1219 h 243"/>
                              <a:gd name="T136" fmla="+- 0 8946 8841"/>
                              <a:gd name="T137" fmla="*/ T136 w 176"/>
                              <a:gd name="T138" fmla="+- 0 1226 1187"/>
                              <a:gd name="T139" fmla="*/ 1226 h 243"/>
                              <a:gd name="T140" fmla="+- 0 8937 8841"/>
                              <a:gd name="T141" fmla="*/ T140 w 176"/>
                              <a:gd name="T142" fmla="+- 0 1232 1187"/>
                              <a:gd name="T143" fmla="*/ 1232 h 243"/>
                              <a:gd name="T144" fmla="+- 0 8928 8841"/>
                              <a:gd name="T145" fmla="*/ T144 w 176"/>
                              <a:gd name="T146" fmla="+- 0 1240 1187"/>
                              <a:gd name="T147" fmla="*/ 1240 h 243"/>
                              <a:gd name="T148" fmla="+- 0 8921 8841"/>
                              <a:gd name="T149" fmla="*/ T148 w 176"/>
                              <a:gd name="T150" fmla="+- 0 1247 1187"/>
                              <a:gd name="T151" fmla="*/ 1247 h 243"/>
                              <a:gd name="T152" fmla="+- 0 8913 8841"/>
                              <a:gd name="T153" fmla="*/ T152 w 176"/>
                              <a:gd name="T154" fmla="+- 0 1254 1187"/>
                              <a:gd name="T155" fmla="*/ 1254 h 243"/>
                              <a:gd name="T156" fmla="+- 0 8903 8841"/>
                              <a:gd name="T157" fmla="*/ T156 w 176"/>
                              <a:gd name="T158" fmla="+- 0 1263 1187"/>
                              <a:gd name="T159" fmla="*/ 1263 h 243"/>
                              <a:gd name="T160" fmla="+- 0 8897 8841"/>
                              <a:gd name="T161" fmla="*/ T160 w 176"/>
                              <a:gd name="T162" fmla="+- 0 1270 1187"/>
                              <a:gd name="T163" fmla="*/ 1270 h 243"/>
                              <a:gd name="T164" fmla="+- 0 8890 8841"/>
                              <a:gd name="T165" fmla="*/ T164 w 176"/>
                              <a:gd name="T166" fmla="+- 0 1282 1187"/>
                              <a:gd name="T167" fmla="*/ 1282 h 243"/>
                              <a:gd name="T168" fmla="+- 0 8882 8841"/>
                              <a:gd name="T169" fmla="*/ T168 w 176"/>
                              <a:gd name="T170" fmla="+- 0 1291 1187"/>
                              <a:gd name="T171" fmla="*/ 1291 h 243"/>
                              <a:gd name="T172" fmla="+- 0 8877 8841"/>
                              <a:gd name="T173" fmla="*/ T172 w 176"/>
                              <a:gd name="T174" fmla="+- 0 1302 1187"/>
                              <a:gd name="T175" fmla="*/ 1302 h 243"/>
                              <a:gd name="T176" fmla="+- 0 8871 8841"/>
                              <a:gd name="T177" fmla="*/ T176 w 176"/>
                              <a:gd name="T178" fmla="+- 0 1313 1187"/>
                              <a:gd name="T179" fmla="*/ 1313 h 243"/>
                              <a:gd name="T180" fmla="+- 0 8865 8841"/>
                              <a:gd name="T181" fmla="*/ T180 w 176"/>
                              <a:gd name="T182" fmla="+- 0 1325 1187"/>
                              <a:gd name="T183" fmla="*/ 1325 h 243"/>
                              <a:gd name="T184" fmla="+- 0 8861 8841"/>
                              <a:gd name="T185" fmla="*/ T184 w 176"/>
                              <a:gd name="T186" fmla="+- 0 1336 1187"/>
                              <a:gd name="T187" fmla="*/ 1336 h 243"/>
                              <a:gd name="T188" fmla="+- 0 8856 8841"/>
                              <a:gd name="T189" fmla="*/ T188 w 176"/>
                              <a:gd name="T190" fmla="+- 0 1349 1187"/>
                              <a:gd name="T191" fmla="*/ 1349 h 243"/>
                              <a:gd name="T192" fmla="+- 0 8854 8841"/>
                              <a:gd name="T193" fmla="*/ T192 w 176"/>
                              <a:gd name="T194" fmla="+- 0 1361 1187"/>
                              <a:gd name="T195" fmla="*/ 1361 h 243"/>
                              <a:gd name="T196" fmla="+- 0 8851 8841"/>
                              <a:gd name="T197" fmla="*/ T196 w 176"/>
                              <a:gd name="T198" fmla="+- 0 1373 1187"/>
                              <a:gd name="T199" fmla="*/ 1373 h 243"/>
                              <a:gd name="T200" fmla="+- 0 8849 8841"/>
                              <a:gd name="T201" fmla="*/ T200 w 176"/>
                              <a:gd name="T202" fmla="+- 0 1384 1187"/>
                              <a:gd name="T203" fmla="*/ 1384 h 243"/>
                              <a:gd name="T204" fmla="+- 0 8848 8841"/>
                              <a:gd name="T205" fmla="*/ T204 w 176"/>
                              <a:gd name="T206" fmla="+- 0 1398 1187"/>
                              <a:gd name="T207" fmla="*/ 1398 h 243"/>
                              <a:gd name="T208" fmla="+- 0 8844 8841"/>
                              <a:gd name="T209" fmla="*/ T208 w 176"/>
                              <a:gd name="T210" fmla="+- 0 1410 1187"/>
                              <a:gd name="T211" fmla="*/ 1410 h 243"/>
                              <a:gd name="T212" fmla="+- 0 8843 8841"/>
                              <a:gd name="T213" fmla="*/ T212 w 176"/>
                              <a:gd name="T214" fmla="+- 0 1422 1187"/>
                              <a:gd name="T215" fmla="*/ 1422 h 243"/>
                              <a:gd name="T216" fmla="+- 0 8842 8841"/>
                              <a:gd name="T217" fmla="*/ T216 w 176"/>
                              <a:gd name="T218" fmla="+- 0 1428 1187"/>
                              <a:gd name="T219" fmla="*/ 1428 h 2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76" h="243">
                                <a:moveTo>
                                  <a:pt x="0" y="242"/>
                                </a:moveTo>
                                <a:lnTo>
                                  <a:pt x="6" y="239"/>
                                </a:lnTo>
                                <a:lnTo>
                                  <a:pt x="13" y="236"/>
                                </a:lnTo>
                                <a:lnTo>
                                  <a:pt x="16" y="233"/>
                                </a:lnTo>
                                <a:lnTo>
                                  <a:pt x="23" y="229"/>
                                </a:lnTo>
                                <a:lnTo>
                                  <a:pt x="28" y="227"/>
                                </a:lnTo>
                                <a:lnTo>
                                  <a:pt x="33" y="224"/>
                                </a:lnTo>
                                <a:lnTo>
                                  <a:pt x="39" y="221"/>
                                </a:lnTo>
                                <a:lnTo>
                                  <a:pt x="44" y="219"/>
                                </a:lnTo>
                                <a:lnTo>
                                  <a:pt x="49" y="216"/>
                                </a:lnTo>
                                <a:lnTo>
                                  <a:pt x="54" y="214"/>
                                </a:lnTo>
                                <a:lnTo>
                                  <a:pt x="60" y="212"/>
                                </a:lnTo>
                                <a:lnTo>
                                  <a:pt x="65" y="208"/>
                                </a:lnTo>
                                <a:lnTo>
                                  <a:pt x="71" y="204"/>
                                </a:lnTo>
                                <a:lnTo>
                                  <a:pt x="78" y="203"/>
                                </a:lnTo>
                                <a:lnTo>
                                  <a:pt x="82" y="199"/>
                                </a:lnTo>
                                <a:lnTo>
                                  <a:pt x="87" y="196"/>
                                </a:lnTo>
                                <a:lnTo>
                                  <a:pt x="93" y="194"/>
                                </a:lnTo>
                                <a:lnTo>
                                  <a:pt x="97" y="189"/>
                                </a:lnTo>
                                <a:lnTo>
                                  <a:pt x="101" y="185"/>
                                </a:lnTo>
                                <a:lnTo>
                                  <a:pt x="106" y="181"/>
                                </a:lnTo>
                                <a:lnTo>
                                  <a:pt x="111" y="176"/>
                                </a:lnTo>
                                <a:lnTo>
                                  <a:pt x="114" y="173"/>
                                </a:lnTo>
                                <a:lnTo>
                                  <a:pt x="119" y="168"/>
                                </a:lnTo>
                                <a:lnTo>
                                  <a:pt x="123" y="162"/>
                                </a:lnTo>
                                <a:lnTo>
                                  <a:pt x="126" y="158"/>
                                </a:lnTo>
                                <a:lnTo>
                                  <a:pt x="130" y="154"/>
                                </a:lnTo>
                                <a:lnTo>
                                  <a:pt x="133" y="148"/>
                                </a:lnTo>
                                <a:lnTo>
                                  <a:pt x="137" y="144"/>
                                </a:lnTo>
                                <a:lnTo>
                                  <a:pt x="139" y="138"/>
                                </a:lnTo>
                                <a:lnTo>
                                  <a:pt x="142" y="133"/>
                                </a:lnTo>
                                <a:lnTo>
                                  <a:pt x="146" y="129"/>
                                </a:lnTo>
                                <a:lnTo>
                                  <a:pt x="148" y="122"/>
                                </a:lnTo>
                                <a:lnTo>
                                  <a:pt x="150" y="117"/>
                                </a:lnTo>
                                <a:lnTo>
                                  <a:pt x="152" y="112"/>
                                </a:lnTo>
                                <a:lnTo>
                                  <a:pt x="156" y="107"/>
                                </a:lnTo>
                                <a:lnTo>
                                  <a:pt x="157" y="101"/>
                                </a:lnTo>
                                <a:lnTo>
                                  <a:pt x="159" y="96"/>
                                </a:lnTo>
                                <a:lnTo>
                                  <a:pt x="161" y="90"/>
                                </a:lnTo>
                                <a:lnTo>
                                  <a:pt x="163" y="84"/>
                                </a:lnTo>
                                <a:lnTo>
                                  <a:pt x="164" y="79"/>
                                </a:lnTo>
                                <a:lnTo>
                                  <a:pt x="166" y="74"/>
                                </a:lnTo>
                                <a:lnTo>
                                  <a:pt x="167" y="67"/>
                                </a:lnTo>
                                <a:lnTo>
                                  <a:pt x="169" y="61"/>
                                </a:lnTo>
                                <a:lnTo>
                                  <a:pt x="170" y="56"/>
                                </a:lnTo>
                                <a:lnTo>
                                  <a:pt x="170" y="50"/>
                                </a:lnTo>
                                <a:lnTo>
                                  <a:pt x="171" y="44"/>
                                </a:lnTo>
                                <a:lnTo>
                                  <a:pt x="171" y="38"/>
                                </a:lnTo>
                                <a:lnTo>
                                  <a:pt x="172" y="33"/>
                                </a:lnTo>
                                <a:lnTo>
                                  <a:pt x="171" y="25"/>
                                </a:lnTo>
                                <a:lnTo>
                                  <a:pt x="173" y="19"/>
                                </a:lnTo>
                                <a:lnTo>
                                  <a:pt x="172" y="16"/>
                                </a:lnTo>
                                <a:lnTo>
                                  <a:pt x="173" y="11"/>
                                </a:lnTo>
                                <a:lnTo>
                                  <a:pt x="175" y="0"/>
                                </a:lnTo>
                                <a:lnTo>
                                  <a:pt x="169" y="5"/>
                                </a:lnTo>
                                <a:lnTo>
                                  <a:pt x="167" y="6"/>
                                </a:lnTo>
                                <a:lnTo>
                                  <a:pt x="162" y="8"/>
                                </a:lnTo>
                                <a:lnTo>
                                  <a:pt x="160" y="9"/>
                                </a:lnTo>
                                <a:lnTo>
                                  <a:pt x="156" y="8"/>
                                </a:lnTo>
                                <a:lnTo>
                                  <a:pt x="148" y="13"/>
                                </a:lnTo>
                                <a:lnTo>
                                  <a:pt x="144" y="15"/>
                                </a:lnTo>
                                <a:lnTo>
                                  <a:pt x="139" y="17"/>
                                </a:lnTo>
                                <a:lnTo>
                                  <a:pt x="133" y="20"/>
                                </a:lnTo>
                                <a:lnTo>
                                  <a:pt x="128" y="23"/>
                                </a:lnTo>
                                <a:lnTo>
                                  <a:pt x="124" y="27"/>
                                </a:lnTo>
                                <a:lnTo>
                                  <a:pt x="119" y="29"/>
                                </a:lnTo>
                                <a:lnTo>
                                  <a:pt x="115" y="32"/>
                                </a:lnTo>
                                <a:lnTo>
                                  <a:pt x="109" y="35"/>
                                </a:lnTo>
                                <a:lnTo>
                                  <a:pt x="105" y="39"/>
                                </a:lnTo>
                                <a:lnTo>
                                  <a:pt x="101" y="42"/>
                                </a:lnTo>
                                <a:lnTo>
                                  <a:pt x="96" y="45"/>
                                </a:lnTo>
                                <a:lnTo>
                                  <a:pt x="92" y="49"/>
                                </a:lnTo>
                                <a:lnTo>
                                  <a:pt x="87" y="53"/>
                                </a:lnTo>
                                <a:lnTo>
                                  <a:pt x="83" y="56"/>
                                </a:lnTo>
                                <a:lnTo>
                                  <a:pt x="80" y="60"/>
                                </a:lnTo>
                                <a:lnTo>
                                  <a:pt x="75" y="65"/>
                                </a:lnTo>
                                <a:lnTo>
                                  <a:pt x="72" y="67"/>
                                </a:lnTo>
                                <a:lnTo>
                                  <a:pt x="67" y="71"/>
                                </a:lnTo>
                                <a:lnTo>
                                  <a:pt x="62" y="76"/>
                                </a:lnTo>
                                <a:lnTo>
                                  <a:pt x="57" y="80"/>
                                </a:lnTo>
                                <a:lnTo>
                                  <a:pt x="56" y="83"/>
                                </a:lnTo>
                                <a:lnTo>
                                  <a:pt x="52" y="89"/>
                                </a:lnTo>
                                <a:lnTo>
                                  <a:pt x="49" y="95"/>
                                </a:lnTo>
                                <a:lnTo>
                                  <a:pt x="45" y="99"/>
                                </a:lnTo>
                                <a:lnTo>
                                  <a:pt x="41" y="104"/>
                                </a:lnTo>
                                <a:lnTo>
                                  <a:pt x="38" y="110"/>
                                </a:lnTo>
                                <a:lnTo>
                                  <a:pt x="36" y="115"/>
                                </a:lnTo>
                                <a:lnTo>
                                  <a:pt x="32" y="121"/>
                                </a:lnTo>
                                <a:lnTo>
                                  <a:pt x="30" y="126"/>
                                </a:lnTo>
                                <a:lnTo>
                                  <a:pt x="27" y="132"/>
                                </a:lnTo>
                                <a:lnTo>
                                  <a:pt x="24" y="138"/>
                                </a:lnTo>
                                <a:lnTo>
                                  <a:pt x="22" y="143"/>
                                </a:lnTo>
                                <a:lnTo>
                                  <a:pt x="20" y="149"/>
                                </a:lnTo>
                                <a:lnTo>
                                  <a:pt x="18" y="155"/>
                                </a:lnTo>
                                <a:lnTo>
                                  <a:pt x="15" y="162"/>
                                </a:lnTo>
                                <a:lnTo>
                                  <a:pt x="15" y="168"/>
                                </a:lnTo>
                                <a:lnTo>
                                  <a:pt x="13" y="174"/>
                                </a:lnTo>
                                <a:lnTo>
                                  <a:pt x="11" y="180"/>
                                </a:lnTo>
                                <a:lnTo>
                                  <a:pt x="10" y="186"/>
                                </a:lnTo>
                                <a:lnTo>
                                  <a:pt x="8" y="193"/>
                                </a:lnTo>
                                <a:lnTo>
                                  <a:pt x="8" y="197"/>
                                </a:lnTo>
                                <a:lnTo>
                                  <a:pt x="7" y="205"/>
                                </a:lnTo>
                                <a:lnTo>
                                  <a:pt x="7" y="211"/>
                                </a:lnTo>
                                <a:lnTo>
                                  <a:pt x="5" y="217"/>
                                </a:lnTo>
                                <a:lnTo>
                                  <a:pt x="3" y="223"/>
                                </a:lnTo>
                                <a:lnTo>
                                  <a:pt x="2" y="229"/>
                                </a:lnTo>
                                <a:lnTo>
                                  <a:pt x="2" y="235"/>
                                </a:lnTo>
                                <a:lnTo>
                                  <a:pt x="0" y="242"/>
                                </a:lnTo>
                                <a:lnTo>
                                  <a:pt x="1" y="241"/>
                                </a:lnTo>
                                <a:lnTo>
                                  <a:pt x="0" y="242"/>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 name="Freeform 521"/>
                        <wps:cNvSpPr>
                          <a:spLocks/>
                        </wps:cNvSpPr>
                        <wps:spPr bwMode="auto">
                          <a:xfrm>
                            <a:off x="8841" y="1201"/>
                            <a:ext cx="163" cy="226"/>
                          </a:xfrm>
                          <a:custGeom>
                            <a:avLst/>
                            <a:gdLst>
                              <a:gd name="T0" fmla="+- 0 9004 8842"/>
                              <a:gd name="T1" fmla="*/ T0 w 163"/>
                              <a:gd name="T2" fmla="+- 0 1202 1202"/>
                              <a:gd name="T3" fmla="*/ 1202 h 226"/>
                              <a:gd name="T4" fmla="+- 0 8965 8842"/>
                              <a:gd name="T5" fmla="*/ T4 w 163"/>
                              <a:gd name="T6" fmla="+- 0 1255 1202"/>
                              <a:gd name="T7" fmla="*/ 1255 h 226"/>
                              <a:gd name="T8" fmla="+- 0 8922 8842"/>
                              <a:gd name="T9" fmla="*/ T8 w 163"/>
                              <a:gd name="T10" fmla="+- 0 1312 1202"/>
                              <a:gd name="T11" fmla="*/ 1312 h 226"/>
                              <a:gd name="T12" fmla="+- 0 8880 8842"/>
                              <a:gd name="T13" fmla="*/ T12 w 163"/>
                              <a:gd name="T14" fmla="+- 0 1370 1202"/>
                              <a:gd name="T15" fmla="*/ 1370 h 226"/>
                              <a:gd name="T16" fmla="+- 0 8842 8842"/>
                              <a:gd name="T17" fmla="*/ T16 w 163"/>
                              <a:gd name="T18" fmla="+- 0 1426 1202"/>
                              <a:gd name="T19" fmla="*/ 1426 h 226"/>
                              <a:gd name="T20" fmla="+- 0 8842 8842"/>
                              <a:gd name="T21" fmla="*/ T20 w 163"/>
                              <a:gd name="T22" fmla="+- 0 1427 1202"/>
                              <a:gd name="T23" fmla="*/ 1427 h 226"/>
                              <a:gd name="T24" fmla="+- 0 8842 8842"/>
                              <a:gd name="T25" fmla="*/ T24 w 163"/>
                              <a:gd name="T26" fmla="+- 0 1428 1202"/>
                              <a:gd name="T27" fmla="*/ 1428 h 226"/>
                              <a:gd name="T28" fmla="+- 0 8843 8842"/>
                              <a:gd name="T29" fmla="*/ T28 w 163"/>
                              <a:gd name="T30" fmla="+- 0 1427 1202"/>
                              <a:gd name="T31" fmla="*/ 1427 h 226"/>
                              <a:gd name="T32" fmla="+- 0 8879 8842"/>
                              <a:gd name="T33" fmla="*/ T32 w 163"/>
                              <a:gd name="T34" fmla="+- 0 1374 1202"/>
                              <a:gd name="T35" fmla="*/ 1374 h 226"/>
                              <a:gd name="T36" fmla="+- 0 8921 8842"/>
                              <a:gd name="T37" fmla="*/ T36 w 163"/>
                              <a:gd name="T38" fmla="+- 0 1316 1202"/>
                              <a:gd name="T39" fmla="*/ 1316 h 226"/>
                              <a:gd name="T40" fmla="+- 0 8964 8842"/>
                              <a:gd name="T41" fmla="*/ T40 w 163"/>
                              <a:gd name="T42" fmla="+- 0 1257 1202"/>
                              <a:gd name="T43" fmla="*/ 1257 h 226"/>
                              <a:gd name="T44" fmla="+- 0 9004 8842"/>
                              <a:gd name="T45" fmla="*/ T44 w 163"/>
                              <a:gd name="T46" fmla="+- 0 1202 1202"/>
                              <a:gd name="T47" fmla="*/ 1202 h 2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3" h="226">
                                <a:moveTo>
                                  <a:pt x="162" y="0"/>
                                </a:moveTo>
                                <a:lnTo>
                                  <a:pt x="123" y="53"/>
                                </a:lnTo>
                                <a:lnTo>
                                  <a:pt x="80" y="110"/>
                                </a:lnTo>
                                <a:lnTo>
                                  <a:pt x="38" y="168"/>
                                </a:lnTo>
                                <a:lnTo>
                                  <a:pt x="0" y="224"/>
                                </a:lnTo>
                                <a:lnTo>
                                  <a:pt x="0" y="225"/>
                                </a:lnTo>
                                <a:lnTo>
                                  <a:pt x="0" y="226"/>
                                </a:lnTo>
                                <a:lnTo>
                                  <a:pt x="1" y="225"/>
                                </a:lnTo>
                                <a:lnTo>
                                  <a:pt x="37" y="172"/>
                                </a:lnTo>
                                <a:lnTo>
                                  <a:pt x="79" y="114"/>
                                </a:lnTo>
                                <a:lnTo>
                                  <a:pt x="122" y="55"/>
                                </a:lnTo>
                                <a:lnTo>
                                  <a:pt x="162"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8" name="Picture 5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8782" y="1175"/>
                            <a:ext cx="103"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9" name="Freeform 523"/>
                        <wps:cNvSpPr>
                          <a:spLocks/>
                        </wps:cNvSpPr>
                        <wps:spPr bwMode="auto">
                          <a:xfrm>
                            <a:off x="8782" y="1175"/>
                            <a:ext cx="103" cy="299"/>
                          </a:xfrm>
                          <a:custGeom>
                            <a:avLst/>
                            <a:gdLst>
                              <a:gd name="T0" fmla="+- 0 8839 8782"/>
                              <a:gd name="T1" fmla="*/ T0 w 103"/>
                              <a:gd name="T2" fmla="+- 0 1468 1175"/>
                              <a:gd name="T3" fmla="*/ 1468 h 299"/>
                              <a:gd name="T4" fmla="+- 0 8844 8782"/>
                              <a:gd name="T5" fmla="*/ T4 w 103"/>
                              <a:gd name="T6" fmla="+- 0 1457 1175"/>
                              <a:gd name="T7" fmla="*/ 1457 h 299"/>
                              <a:gd name="T8" fmla="+- 0 8849 8782"/>
                              <a:gd name="T9" fmla="*/ T8 w 103"/>
                              <a:gd name="T10" fmla="+- 0 1446 1175"/>
                              <a:gd name="T11" fmla="*/ 1446 h 299"/>
                              <a:gd name="T12" fmla="+- 0 8854 8782"/>
                              <a:gd name="T13" fmla="*/ T12 w 103"/>
                              <a:gd name="T14" fmla="+- 0 1434 1175"/>
                              <a:gd name="T15" fmla="*/ 1434 h 299"/>
                              <a:gd name="T16" fmla="+- 0 8859 8782"/>
                              <a:gd name="T17" fmla="*/ T16 w 103"/>
                              <a:gd name="T18" fmla="+- 0 1424 1175"/>
                              <a:gd name="T19" fmla="*/ 1424 h 299"/>
                              <a:gd name="T20" fmla="+- 0 8865 8782"/>
                              <a:gd name="T21" fmla="*/ T20 w 103"/>
                              <a:gd name="T22" fmla="+- 0 1413 1175"/>
                              <a:gd name="T23" fmla="*/ 1413 h 299"/>
                              <a:gd name="T24" fmla="+- 0 8870 8782"/>
                              <a:gd name="T25" fmla="*/ T24 w 103"/>
                              <a:gd name="T26" fmla="+- 0 1401 1175"/>
                              <a:gd name="T27" fmla="*/ 1401 h 299"/>
                              <a:gd name="T28" fmla="+- 0 8875 8782"/>
                              <a:gd name="T29" fmla="*/ T28 w 103"/>
                              <a:gd name="T30" fmla="+- 0 1390 1175"/>
                              <a:gd name="T31" fmla="*/ 1390 h 299"/>
                              <a:gd name="T32" fmla="+- 0 8880 8782"/>
                              <a:gd name="T33" fmla="*/ T32 w 103"/>
                              <a:gd name="T34" fmla="+- 0 1379 1175"/>
                              <a:gd name="T35" fmla="*/ 1379 h 299"/>
                              <a:gd name="T36" fmla="+- 0 8881 8782"/>
                              <a:gd name="T37" fmla="*/ T36 w 103"/>
                              <a:gd name="T38" fmla="+- 0 1367 1175"/>
                              <a:gd name="T39" fmla="*/ 1367 h 299"/>
                              <a:gd name="T40" fmla="+- 0 8884 8782"/>
                              <a:gd name="T41" fmla="*/ T40 w 103"/>
                              <a:gd name="T42" fmla="+- 0 1355 1175"/>
                              <a:gd name="T43" fmla="*/ 1355 h 299"/>
                              <a:gd name="T44" fmla="+- 0 8885 8782"/>
                              <a:gd name="T45" fmla="*/ T44 w 103"/>
                              <a:gd name="T46" fmla="+- 0 1343 1175"/>
                              <a:gd name="T47" fmla="*/ 1343 h 299"/>
                              <a:gd name="T48" fmla="+- 0 8885 8782"/>
                              <a:gd name="T49" fmla="*/ T48 w 103"/>
                              <a:gd name="T50" fmla="+- 0 1330 1175"/>
                              <a:gd name="T51" fmla="*/ 1330 h 299"/>
                              <a:gd name="T52" fmla="+- 0 8884 8782"/>
                              <a:gd name="T53" fmla="*/ T52 w 103"/>
                              <a:gd name="T54" fmla="+- 0 1319 1175"/>
                              <a:gd name="T55" fmla="*/ 1319 h 299"/>
                              <a:gd name="T56" fmla="+- 0 8882 8782"/>
                              <a:gd name="T57" fmla="*/ T56 w 103"/>
                              <a:gd name="T58" fmla="+- 0 1307 1175"/>
                              <a:gd name="T59" fmla="*/ 1307 h 299"/>
                              <a:gd name="T60" fmla="+- 0 8883 8782"/>
                              <a:gd name="T61" fmla="*/ T60 w 103"/>
                              <a:gd name="T62" fmla="+- 0 1295 1175"/>
                              <a:gd name="T63" fmla="*/ 1295 h 299"/>
                              <a:gd name="T64" fmla="+- 0 8879 8782"/>
                              <a:gd name="T65" fmla="*/ T64 w 103"/>
                              <a:gd name="T66" fmla="+- 0 1284 1175"/>
                              <a:gd name="T67" fmla="*/ 1284 h 299"/>
                              <a:gd name="T68" fmla="+- 0 8877 8782"/>
                              <a:gd name="T69" fmla="*/ T68 w 103"/>
                              <a:gd name="T70" fmla="+- 0 1272 1175"/>
                              <a:gd name="T71" fmla="*/ 1272 h 299"/>
                              <a:gd name="T72" fmla="+- 0 8872 8782"/>
                              <a:gd name="T73" fmla="*/ T72 w 103"/>
                              <a:gd name="T74" fmla="+- 0 1261 1175"/>
                              <a:gd name="T75" fmla="*/ 1261 h 299"/>
                              <a:gd name="T76" fmla="+- 0 8868 8782"/>
                              <a:gd name="T77" fmla="*/ T76 w 103"/>
                              <a:gd name="T78" fmla="+- 0 1250 1175"/>
                              <a:gd name="T79" fmla="*/ 1250 h 299"/>
                              <a:gd name="T80" fmla="+- 0 8864 8782"/>
                              <a:gd name="T81" fmla="*/ T80 w 103"/>
                              <a:gd name="T82" fmla="+- 0 1240 1175"/>
                              <a:gd name="T83" fmla="*/ 1240 h 299"/>
                              <a:gd name="T84" fmla="+- 0 8858 8782"/>
                              <a:gd name="T85" fmla="*/ T84 w 103"/>
                              <a:gd name="T86" fmla="+- 0 1228 1175"/>
                              <a:gd name="T87" fmla="*/ 1228 h 299"/>
                              <a:gd name="T88" fmla="+- 0 8853 8782"/>
                              <a:gd name="T89" fmla="*/ T88 w 103"/>
                              <a:gd name="T90" fmla="+- 0 1218 1175"/>
                              <a:gd name="T91" fmla="*/ 1218 h 299"/>
                              <a:gd name="T92" fmla="+- 0 8847 8782"/>
                              <a:gd name="T93" fmla="*/ T92 w 103"/>
                              <a:gd name="T94" fmla="+- 0 1208 1175"/>
                              <a:gd name="T95" fmla="*/ 1208 h 299"/>
                              <a:gd name="T96" fmla="+- 0 8838 8782"/>
                              <a:gd name="T97" fmla="*/ T96 w 103"/>
                              <a:gd name="T98" fmla="+- 0 1198 1175"/>
                              <a:gd name="T99" fmla="*/ 1198 h 299"/>
                              <a:gd name="T100" fmla="+- 0 8834 8782"/>
                              <a:gd name="T101" fmla="*/ T100 w 103"/>
                              <a:gd name="T102" fmla="+- 0 1190 1175"/>
                              <a:gd name="T103" fmla="*/ 1190 h 299"/>
                              <a:gd name="T104" fmla="+- 0 8832 8782"/>
                              <a:gd name="T105" fmla="*/ T104 w 103"/>
                              <a:gd name="T106" fmla="+- 0 1185 1175"/>
                              <a:gd name="T107" fmla="*/ 1185 h 299"/>
                              <a:gd name="T108" fmla="+- 0 8824 8782"/>
                              <a:gd name="T109" fmla="*/ T108 w 103"/>
                              <a:gd name="T110" fmla="+- 0 1183 1175"/>
                              <a:gd name="T111" fmla="*/ 1183 h 299"/>
                              <a:gd name="T112" fmla="+- 0 8821 8782"/>
                              <a:gd name="T113" fmla="*/ T112 w 103"/>
                              <a:gd name="T114" fmla="+- 0 1190 1175"/>
                              <a:gd name="T115" fmla="*/ 1190 h 299"/>
                              <a:gd name="T116" fmla="+- 0 8816 8782"/>
                              <a:gd name="T117" fmla="*/ T116 w 103"/>
                              <a:gd name="T118" fmla="+- 0 1194 1175"/>
                              <a:gd name="T119" fmla="*/ 1194 h 299"/>
                              <a:gd name="T120" fmla="+- 0 8811 8782"/>
                              <a:gd name="T121" fmla="*/ T120 w 103"/>
                              <a:gd name="T122" fmla="+- 0 1206 1175"/>
                              <a:gd name="T123" fmla="*/ 1206 h 299"/>
                              <a:gd name="T124" fmla="+- 0 8805 8782"/>
                              <a:gd name="T125" fmla="*/ T124 w 103"/>
                              <a:gd name="T126" fmla="+- 0 1217 1175"/>
                              <a:gd name="T127" fmla="*/ 1217 h 299"/>
                              <a:gd name="T128" fmla="+- 0 8803 8782"/>
                              <a:gd name="T129" fmla="*/ T128 w 103"/>
                              <a:gd name="T130" fmla="+- 0 1228 1175"/>
                              <a:gd name="T131" fmla="*/ 1228 h 299"/>
                              <a:gd name="T132" fmla="+- 0 8799 8782"/>
                              <a:gd name="T133" fmla="*/ T132 w 103"/>
                              <a:gd name="T134" fmla="+- 0 1238 1175"/>
                              <a:gd name="T135" fmla="*/ 1238 h 299"/>
                              <a:gd name="T136" fmla="+- 0 8795 8782"/>
                              <a:gd name="T137" fmla="*/ T136 w 103"/>
                              <a:gd name="T138" fmla="+- 0 1249 1175"/>
                              <a:gd name="T139" fmla="*/ 1249 h 299"/>
                              <a:gd name="T140" fmla="+- 0 8792 8782"/>
                              <a:gd name="T141" fmla="*/ T140 w 103"/>
                              <a:gd name="T142" fmla="+- 0 1260 1175"/>
                              <a:gd name="T143" fmla="*/ 1260 h 299"/>
                              <a:gd name="T144" fmla="+- 0 8789 8782"/>
                              <a:gd name="T145" fmla="*/ T144 w 103"/>
                              <a:gd name="T146" fmla="+- 0 1272 1175"/>
                              <a:gd name="T147" fmla="*/ 1272 h 299"/>
                              <a:gd name="T148" fmla="+- 0 8788 8782"/>
                              <a:gd name="T149" fmla="*/ T148 w 103"/>
                              <a:gd name="T150" fmla="+- 0 1281 1175"/>
                              <a:gd name="T151" fmla="*/ 1281 h 299"/>
                              <a:gd name="T152" fmla="+- 0 8786 8782"/>
                              <a:gd name="T153" fmla="*/ T152 w 103"/>
                              <a:gd name="T154" fmla="+- 0 1292 1175"/>
                              <a:gd name="T155" fmla="*/ 1292 h 299"/>
                              <a:gd name="T156" fmla="+- 0 8784 8782"/>
                              <a:gd name="T157" fmla="*/ T156 w 103"/>
                              <a:gd name="T158" fmla="+- 0 1305 1175"/>
                              <a:gd name="T159" fmla="*/ 1305 h 299"/>
                              <a:gd name="T160" fmla="+- 0 8784 8782"/>
                              <a:gd name="T161" fmla="*/ T160 w 103"/>
                              <a:gd name="T162" fmla="+- 0 1314 1175"/>
                              <a:gd name="T163" fmla="*/ 1314 h 299"/>
                              <a:gd name="T164" fmla="+- 0 8785 8782"/>
                              <a:gd name="T165" fmla="*/ T164 w 103"/>
                              <a:gd name="T166" fmla="+- 0 1328 1175"/>
                              <a:gd name="T167" fmla="*/ 1328 h 299"/>
                              <a:gd name="T168" fmla="+- 0 8784 8782"/>
                              <a:gd name="T169" fmla="*/ T168 w 103"/>
                              <a:gd name="T170" fmla="+- 0 1340 1175"/>
                              <a:gd name="T171" fmla="*/ 1340 h 299"/>
                              <a:gd name="T172" fmla="+- 0 8787 8782"/>
                              <a:gd name="T173" fmla="*/ T172 w 103"/>
                              <a:gd name="T174" fmla="+- 0 1352 1175"/>
                              <a:gd name="T175" fmla="*/ 1352 h 299"/>
                              <a:gd name="T176" fmla="+- 0 8789 8782"/>
                              <a:gd name="T177" fmla="*/ T176 w 103"/>
                              <a:gd name="T178" fmla="+- 0 1364 1175"/>
                              <a:gd name="T179" fmla="*/ 1364 h 299"/>
                              <a:gd name="T180" fmla="+- 0 8792 8782"/>
                              <a:gd name="T181" fmla="*/ T180 w 103"/>
                              <a:gd name="T182" fmla="+- 0 1377 1175"/>
                              <a:gd name="T183" fmla="*/ 1377 h 299"/>
                              <a:gd name="T184" fmla="+- 0 8796 8782"/>
                              <a:gd name="T185" fmla="*/ T184 w 103"/>
                              <a:gd name="T186" fmla="+- 0 1389 1175"/>
                              <a:gd name="T187" fmla="*/ 1389 h 299"/>
                              <a:gd name="T188" fmla="+- 0 8799 8782"/>
                              <a:gd name="T189" fmla="*/ T188 w 103"/>
                              <a:gd name="T190" fmla="+- 0 1401 1175"/>
                              <a:gd name="T191" fmla="*/ 1401 h 299"/>
                              <a:gd name="T192" fmla="+- 0 8805 8782"/>
                              <a:gd name="T193" fmla="*/ T192 w 103"/>
                              <a:gd name="T194" fmla="+- 0 1412 1175"/>
                              <a:gd name="T195" fmla="*/ 1412 h 299"/>
                              <a:gd name="T196" fmla="+- 0 8810 8782"/>
                              <a:gd name="T197" fmla="*/ T196 w 103"/>
                              <a:gd name="T198" fmla="+- 0 1424 1175"/>
                              <a:gd name="T199" fmla="*/ 1424 h 299"/>
                              <a:gd name="T200" fmla="+- 0 8815 8782"/>
                              <a:gd name="T201" fmla="*/ T200 w 103"/>
                              <a:gd name="T202" fmla="+- 0 1434 1175"/>
                              <a:gd name="T203" fmla="*/ 1434 h 299"/>
                              <a:gd name="T204" fmla="+- 0 8823 8782"/>
                              <a:gd name="T205" fmla="*/ T204 w 103"/>
                              <a:gd name="T206" fmla="+- 0 1446 1175"/>
                              <a:gd name="T207" fmla="*/ 1446 h 299"/>
                              <a:gd name="T208" fmla="+- 0 8828 8782"/>
                              <a:gd name="T209" fmla="*/ T208 w 103"/>
                              <a:gd name="T210" fmla="+- 0 1457 1175"/>
                              <a:gd name="T211" fmla="*/ 1457 h 299"/>
                              <a:gd name="T212" fmla="+- 0 8833 8782"/>
                              <a:gd name="T213" fmla="*/ T212 w 103"/>
                              <a:gd name="T214" fmla="+- 0 1467 1175"/>
                              <a:gd name="T215" fmla="*/ 1467 h 299"/>
                              <a:gd name="T216" fmla="+- 0 8837 8782"/>
                              <a:gd name="T217" fmla="*/ T216 w 103"/>
                              <a:gd name="T218" fmla="+- 0 1473 1175"/>
                              <a:gd name="T219" fmla="*/ 1473 h 2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3" h="299">
                                <a:moveTo>
                                  <a:pt x="54" y="299"/>
                                </a:moveTo>
                                <a:lnTo>
                                  <a:pt x="57" y="293"/>
                                </a:lnTo>
                                <a:lnTo>
                                  <a:pt x="61" y="286"/>
                                </a:lnTo>
                                <a:lnTo>
                                  <a:pt x="62" y="282"/>
                                </a:lnTo>
                                <a:lnTo>
                                  <a:pt x="65" y="275"/>
                                </a:lnTo>
                                <a:lnTo>
                                  <a:pt x="67" y="271"/>
                                </a:lnTo>
                                <a:lnTo>
                                  <a:pt x="70" y="265"/>
                                </a:lnTo>
                                <a:lnTo>
                                  <a:pt x="72" y="259"/>
                                </a:lnTo>
                                <a:lnTo>
                                  <a:pt x="75" y="254"/>
                                </a:lnTo>
                                <a:lnTo>
                                  <a:pt x="77" y="249"/>
                                </a:lnTo>
                                <a:lnTo>
                                  <a:pt x="80" y="244"/>
                                </a:lnTo>
                                <a:lnTo>
                                  <a:pt x="83" y="238"/>
                                </a:lnTo>
                                <a:lnTo>
                                  <a:pt x="85" y="232"/>
                                </a:lnTo>
                                <a:lnTo>
                                  <a:pt x="88" y="226"/>
                                </a:lnTo>
                                <a:lnTo>
                                  <a:pt x="92" y="220"/>
                                </a:lnTo>
                                <a:lnTo>
                                  <a:pt x="93" y="215"/>
                                </a:lnTo>
                                <a:lnTo>
                                  <a:pt x="95" y="209"/>
                                </a:lnTo>
                                <a:lnTo>
                                  <a:pt x="98" y="204"/>
                                </a:lnTo>
                                <a:lnTo>
                                  <a:pt x="98" y="198"/>
                                </a:lnTo>
                                <a:lnTo>
                                  <a:pt x="99" y="192"/>
                                </a:lnTo>
                                <a:lnTo>
                                  <a:pt x="101" y="186"/>
                                </a:lnTo>
                                <a:lnTo>
                                  <a:pt x="102" y="180"/>
                                </a:lnTo>
                                <a:lnTo>
                                  <a:pt x="103" y="175"/>
                                </a:lnTo>
                                <a:lnTo>
                                  <a:pt x="103" y="168"/>
                                </a:lnTo>
                                <a:lnTo>
                                  <a:pt x="103" y="161"/>
                                </a:lnTo>
                                <a:lnTo>
                                  <a:pt x="103" y="155"/>
                                </a:lnTo>
                                <a:lnTo>
                                  <a:pt x="103" y="150"/>
                                </a:lnTo>
                                <a:lnTo>
                                  <a:pt x="102" y="144"/>
                                </a:lnTo>
                                <a:lnTo>
                                  <a:pt x="103" y="138"/>
                                </a:lnTo>
                                <a:lnTo>
                                  <a:pt x="100" y="132"/>
                                </a:lnTo>
                                <a:lnTo>
                                  <a:pt x="100" y="126"/>
                                </a:lnTo>
                                <a:lnTo>
                                  <a:pt x="101" y="120"/>
                                </a:lnTo>
                                <a:lnTo>
                                  <a:pt x="98" y="114"/>
                                </a:lnTo>
                                <a:lnTo>
                                  <a:pt x="97" y="109"/>
                                </a:lnTo>
                                <a:lnTo>
                                  <a:pt x="95" y="103"/>
                                </a:lnTo>
                                <a:lnTo>
                                  <a:pt x="95" y="97"/>
                                </a:lnTo>
                                <a:lnTo>
                                  <a:pt x="92" y="92"/>
                                </a:lnTo>
                                <a:lnTo>
                                  <a:pt x="90" y="86"/>
                                </a:lnTo>
                                <a:lnTo>
                                  <a:pt x="88" y="80"/>
                                </a:lnTo>
                                <a:lnTo>
                                  <a:pt x="86" y="75"/>
                                </a:lnTo>
                                <a:lnTo>
                                  <a:pt x="84" y="70"/>
                                </a:lnTo>
                                <a:lnTo>
                                  <a:pt x="82" y="65"/>
                                </a:lnTo>
                                <a:lnTo>
                                  <a:pt x="79" y="59"/>
                                </a:lnTo>
                                <a:lnTo>
                                  <a:pt x="76" y="53"/>
                                </a:lnTo>
                                <a:lnTo>
                                  <a:pt x="74" y="48"/>
                                </a:lnTo>
                                <a:lnTo>
                                  <a:pt x="71" y="43"/>
                                </a:lnTo>
                                <a:lnTo>
                                  <a:pt x="68" y="38"/>
                                </a:lnTo>
                                <a:lnTo>
                                  <a:pt x="65" y="33"/>
                                </a:lnTo>
                                <a:lnTo>
                                  <a:pt x="62" y="29"/>
                                </a:lnTo>
                                <a:lnTo>
                                  <a:pt x="56" y="23"/>
                                </a:lnTo>
                                <a:lnTo>
                                  <a:pt x="55" y="17"/>
                                </a:lnTo>
                                <a:lnTo>
                                  <a:pt x="52" y="15"/>
                                </a:lnTo>
                                <a:lnTo>
                                  <a:pt x="50" y="11"/>
                                </a:lnTo>
                                <a:lnTo>
                                  <a:pt x="50" y="10"/>
                                </a:lnTo>
                                <a:lnTo>
                                  <a:pt x="44" y="0"/>
                                </a:lnTo>
                                <a:lnTo>
                                  <a:pt x="42" y="8"/>
                                </a:lnTo>
                                <a:lnTo>
                                  <a:pt x="42" y="11"/>
                                </a:lnTo>
                                <a:lnTo>
                                  <a:pt x="39" y="15"/>
                                </a:lnTo>
                                <a:lnTo>
                                  <a:pt x="39" y="17"/>
                                </a:lnTo>
                                <a:lnTo>
                                  <a:pt x="34" y="19"/>
                                </a:lnTo>
                                <a:lnTo>
                                  <a:pt x="31" y="27"/>
                                </a:lnTo>
                                <a:lnTo>
                                  <a:pt x="29" y="31"/>
                                </a:lnTo>
                                <a:lnTo>
                                  <a:pt x="26" y="37"/>
                                </a:lnTo>
                                <a:lnTo>
                                  <a:pt x="23" y="42"/>
                                </a:lnTo>
                                <a:lnTo>
                                  <a:pt x="21" y="48"/>
                                </a:lnTo>
                                <a:lnTo>
                                  <a:pt x="21" y="53"/>
                                </a:lnTo>
                                <a:lnTo>
                                  <a:pt x="18" y="58"/>
                                </a:lnTo>
                                <a:lnTo>
                                  <a:pt x="17" y="63"/>
                                </a:lnTo>
                                <a:lnTo>
                                  <a:pt x="14" y="69"/>
                                </a:lnTo>
                                <a:lnTo>
                                  <a:pt x="13" y="74"/>
                                </a:lnTo>
                                <a:lnTo>
                                  <a:pt x="12" y="79"/>
                                </a:lnTo>
                                <a:lnTo>
                                  <a:pt x="10" y="85"/>
                                </a:lnTo>
                                <a:lnTo>
                                  <a:pt x="9" y="90"/>
                                </a:lnTo>
                                <a:lnTo>
                                  <a:pt x="7" y="97"/>
                                </a:lnTo>
                                <a:lnTo>
                                  <a:pt x="6" y="102"/>
                                </a:lnTo>
                                <a:lnTo>
                                  <a:pt x="6" y="106"/>
                                </a:lnTo>
                                <a:lnTo>
                                  <a:pt x="5" y="113"/>
                                </a:lnTo>
                                <a:lnTo>
                                  <a:pt x="4" y="117"/>
                                </a:lnTo>
                                <a:lnTo>
                                  <a:pt x="3" y="123"/>
                                </a:lnTo>
                                <a:lnTo>
                                  <a:pt x="2" y="130"/>
                                </a:lnTo>
                                <a:lnTo>
                                  <a:pt x="0" y="136"/>
                                </a:lnTo>
                                <a:lnTo>
                                  <a:pt x="2" y="139"/>
                                </a:lnTo>
                                <a:lnTo>
                                  <a:pt x="2" y="146"/>
                                </a:lnTo>
                                <a:lnTo>
                                  <a:pt x="3" y="153"/>
                                </a:lnTo>
                                <a:lnTo>
                                  <a:pt x="3" y="158"/>
                                </a:lnTo>
                                <a:lnTo>
                                  <a:pt x="2" y="165"/>
                                </a:lnTo>
                                <a:lnTo>
                                  <a:pt x="3" y="172"/>
                                </a:lnTo>
                                <a:lnTo>
                                  <a:pt x="5" y="177"/>
                                </a:lnTo>
                                <a:lnTo>
                                  <a:pt x="6" y="183"/>
                                </a:lnTo>
                                <a:lnTo>
                                  <a:pt x="7" y="189"/>
                                </a:lnTo>
                                <a:lnTo>
                                  <a:pt x="8" y="196"/>
                                </a:lnTo>
                                <a:lnTo>
                                  <a:pt x="10" y="202"/>
                                </a:lnTo>
                                <a:lnTo>
                                  <a:pt x="11" y="208"/>
                                </a:lnTo>
                                <a:lnTo>
                                  <a:pt x="14" y="214"/>
                                </a:lnTo>
                                <a:lnTo>
                                  <a:pt x="16" y="220"/>
                                </a:lnTo>
                                <a:lnTo>
                                  <a:pt x="17" y="226"/>
                                </a:lnTo>
                                <a:lnTo>
                                  <a:pt x="21" y="231"/>
                                </a:lnTo>
                                <a:lnTo>
                                  <a:pt x="23" y="237"/>
                                </a:lnTo>
                                <a:lnTo>
                                  <a:pt x="25" y="243"/>
                                </a:lnTo>
                                <a:lnTo>
                                  <a:pt x="28" y="249"/>
                                </a:lnTo>
                                <a:lnTo>
                                  <a:pt x="31" y="256"/>
                                </a:lnTo>
                                <a:lnTo>
                                  <a:pt x="33" y="259"/>
                                </a:lnTo>
                                <a:lnTo>
                                  <a:pt x="37" y="266"/>
                                </a:lnTo>
                                <a:lnTo>
                                  <a:pt x="41" y="271"/>
                                </a:lnTo>
                                <a:lnTo>
                                  <a:pt x="43" y="277"/>
                                </a:lnTo>
                                <a:lnTo>
                                  <a:pt x="46" y="282"/>
                                </a:lnTo>
                                <a:lnTo>
                                  <a:pt x="48" y="287"/>
                                </a:lnTo>
                                <a:lnTo>
                                  <a:pt x="51" y="292"/>
                                </a:lnTo>
                                <a:lnTo>
                                  <a:pt x="54" y="299"/>
                                </a:lnTo>
                                <a:lnTo>
                                  <a:pt x="55" y="298"/>
                                </a:lnTo>
                                <a:lnTo>
                                  <a:pt x="54" y="299"/>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 name="Freeform 524"/>
                        <wps:cNvSpPr>
                          <a:spLocks/>
                        </wps:cNvSpPr>
                        <wps:spPr bwMode="auto">
                          <a:xfrm>
                            <a:off x="8826" y="1194"/>
                            <a:ext cx="11" cy="278"/>
                          </a:xfrm>
                          <a:custGeom>
                            <a:avLst/>
                            <a:gdLst>
                              <a:gd name="T0" fmla="+- 0 8826 8826"/>
                              <a:gd name="T1" fmla="*/ T0 w 11"/>
                              <a:gd name="T2" fmla="+- 0 1195 1195"/>
                              <a:gd name="T3" fmla="*/ 1195 h 278"/>
                              <a:gd name="T4" fmla="+- 0 8828 8826"/>
                              <a:gd name="T5" fmla="*/ T4 w 11"/>
                              <a:gd name="T6" fmla="+- 0 1260 1195"/>
                              <a:gd name="T7" fmla="*/ 1260 h 278"/>
                              <a:gd name="T8" fmla="+- 0 8829 8826"/>
                              <a:gd name="T9" fmla="*/ T8 w 11"/>
                              <a:gd name="T10" fmla="+- 0 1332 1195"/>
                              <a:gd name="T11" fmla="*/ 1332 h 278"/>
                              <a:gd name="T12" fmla="+- 0 8831 8826"/>
                              <a:gd name="T13" fmla="*/ T12 w 11"/>
                              <a:gd name="T14" fmla="+- 0 1404 1195"/>
                              <a:gd name="T15" fmla="*/ 1404 h 278"/>
                              <a:gd name="T16" fmla="+- 0 8836 8826"/>
                              <a:gd name="T17" fmla="*/ T16 w 11"/>
                              <a:gd name="T18" fmla="+- 0 1471 1195"/>
                              <a:gd name="T19" fmla="*/ 1471 h 278"/>
                              <a:gd name="T20" fmla="+- 0 8836 8826"/>
                              <a:gd name="T21" fmla="*/ T20 w 11"/>
                              <a:gd name="T22" fmla="+- 0 1472 1195"/>
                              <a:gd name="T23" fmla="*/ 1472 h 278"/>
                              <a:gd name="T24" fmla="+- 0 8837 8826"/>
                              <a:gd name="T25" fmla="*/ T24 w 11"/>
                              <a:gd name="T26" fmla="+- 0 1472 1195"/>
                              <a:gd name="T27" fmla="*/ 1472 h 278"/>
                              <a:gd name="T28" fmla="+- 0 8837 8826"/>
                              <a:gd name="T29" fmla="*/ T28 w 11"/>
                              <a:gd name="T30" fmla="+- 0 1471 1195"/>
                              <a:gd name="T31" fmla="*/ 1471 h 278"/>
                              <a:gd name="T32" fmla="+- 0 8833 8826"/>
                              <a:gd name="T33" fmla="*/ T32 w 11"/>
                              <a:gd name="T34" fmla="+- 0 1408 1195"/>
                              <a:gd name="T35" fmla="*/ 1408 h 278"/>
                              <a:gd name="T36" fmla="+- 0 8830 8826"/>
                              <a:gd name="T37" fmla="*/ T36 w 11"/>
                              <a:gd name="T38" fmla="+- 0 1336 1195"/>
                              <a:gd name="T39" fmla="*/ 1336 h 278"/>
                              <a:gd name="T40" fmla="+- 0 8828 8826"/>
                              <a:gd name="T41" fmla="*/ T40 w 11"/>
                              <a:gd name="T42" fmla="+- 0 1263 1195"/>
                              <a:gd name="T43" fmla="*/ 1263 h 278"/>
                              <a:gd name="T44" fmla="+- 0 8826 8826"/>
                              <a:gd name="T45" fmla="*/ T44 w 11"/>
                              <a:gd name="T46" fmla="+- 0 1195 1195"/>
                              <a:gd name="T47" fmla="*/ 1195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 h="278">
                                <a:moveTo>
                                  <a:pt x="0" y="0"/>
                                </a:moveTo>
                                <a:lnTo>
                                  <a:pt x="2" y="65"/>
                                </a:lnTo>
                                <a:lnTo>
                                  <a:pt x="3" y="137"/>
                                </a:lnTo>
                                <a:lnTo>
                                  <a:pt x="5" y="209"/>
                                </a:lnTo>
                                <a:lnTo>
                                  <a:pt x="10" y="276"/>
                                </a:lnTo>
                                <a:lnTo>
                                  <a:pt x="10" y="277"/>
                                </a:lnTo>
                                <a:lnTo>
                                  <a:pt x="11" y="277"/>
                                </a:lnTo>
                                <a:lnTo>
                                  <a:pt x="11" y="276"/>
                                </a:lnTo>
                                <a:lnTo>
                                  <a:pt x="7" y="213"/>
                                </a:lnTo>
                                <a:lnTo>
                                  <a:pt x="4" y="141"/>
                                </a:lnTo>
                                <a:lnTo>
                                  <a:pt x="2" y="68"/>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1" name="Picture 52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8832" y="1274"/>
                            <a:ext cx="130"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2" name="Freeform 526"/>
                        <wps:cNvSpPr>
                          <a:spLocks/>
                        </wps:cNvSpPr>
                        <wps:spPr bwMode="auto">
                          <a:xfrm>
                            <a:off x="8832" y="1274"/>
                            <a:ext cx="130" cy="274"/>
                          </a:xfrm>
                          <a:custGeom>
                            <a:avLst/>
                            <a:gdLst>
                              <a:gd name="T0" fmla="+- 0 8839 8832"/>
                              <a:gd name="T1" fmla="*/ T0 w 130"/>
                              <a:gd name="T2" fmla="+- 0 1544 1275"/>
                              <a:gd name="T3" fmla="*/ 1544 h 274"/>
                              <a:gd name="T4" fmla="+- 0 8848 8832"/>
                              <a:gd name="T5" fmla="*/ T4 w 130"/>
                              <a:gd name="T6" fmla="+- 0 1536 1275"/>
                              <a:gd name="T7" fmla="*/ 1536 h 274"/>
                              <a:gd name="T8" fmla="+- 0 8858 8832"/>
                              <a:gd name="T9" fmla="*/ T8 w 130"/>
                              <a:gd name="T10" fmla="+- 0 1528 1275"/>
                              <a:gd name="T11" fmla="*/ 1528 h 274"/>
                              <a:gd name="T12" fmla="+- 0 8867 8832"/>
                              <a:gd name="T13" fmla="*/ T12 w 130"/>
                              <a:gd name="T14" fmla="+- 0 1519 1275"/>
                              <a:gd name="T15" fmla="*/ 1519 h 274"/>
                              <a:gd name="T16" fmla="+- 0 8877 8832"/>
                              <a:gd name="T17" fmla="*/ T16 w 130"/>
                              <a:gd name="T18" fmla="+- 0 1513 1275"/>
                              <a:gd name="T19" fmla="*/ 1513 h 274"/>
                              <a:gd name="T20" fmla="+- 0 8887 8832"/>
                              <a:gd name="T21" fmla="*/ T20 w 130"/>
                              <a:gd name="T22" fmla="+- 0 1506 1275"/>
                              <a:gd name="T23" fmla="*/ 1506 h 274"/>
                              <a:gd name="T24" fmla="+- 0 8896 8832"/>
                              <a:gd name="T25" fmla="*/ T24 w 130"/>
                              <a:gd name="T26" fmla="+- 0 1496 1275"/>
                              <a:gd name="T27" fmla="*/ 1496 h 274"/>
                              <a:gd name="T28" fmla="+- 0 8905 8832"/>
                              <a:gd name="T29" fmla="*/ T28 w 130"/>
                              <a:gd name="T30" fmla="+- 0 1489 1275"/>
                              <a:gd name="T31" fmla="*/ 1489 h 274"/>
                              <a:gd name="T32" fmla="+- 0 8915 8832"/>
                              <a:gd name="T33" fmla="*/ T32 w 130"/>
                              <a:gd name="T34" fmla="+- 0 1481 1275"/>
                              <a:gd name="T35" fmla="*/ 1481 h 274"/>
                              <a:gd name="T36" fmla="+- 0 8921 8832"/>
                              <a:gd name="T37" fmla="*/ T36 w 130"/>
                              <a:gd name="T38" fmla="+- 0 1471 1275"/>
                              <a:gd name="T39" fmla="*/ 1471 h 274"/>
                              <a:gd name="T40" fmla="+- 0 8929 8832"/>
                              <a:gd name="T41" fmla="*/ T40 w 130"/>
                              <a:gd name="T42" fmla="+- 0 1461 1275"/>
                              <a:gd name="T43" fmla="*/ 1461 h 274"/>
                              <a:gd name="T44" fmla="+- 0 8935 8832"/>
                              <a:gd name="T45" fmla="*/ T44 w 130"/>
                              <a:gd name="T46" fmla="+- 0 1451 1275"/>
                              <a:gd name="T47" fmla="*/ 1451 h 274"/>
                              <a:gd name="T48" fmla="+- 0 8940 8832"/>
                              <a:gd name="T49" fmla="*/ T48 w 130"/>
                              <a:gd name="T50" fmla="+- 0 1439 1275"/>
                              <a:gd name="T51" fmla="*/ 1439 h 274"/>
                              <a:gd name="T52" fmla="+- 0 8945 8832"/>
                              <a:gd name="T53" fmla="*/ T52 w 130"/>
                              <a:gd name="T54" fmla="+- 0 1429 1275"/>
                              <a:gd name="T55" fmla="*/ 1429 h 274"/>
                              <a:gd name="T56" fmla="+- 0 8948 8832"/>
                              <a:gd name="T57" fmla="*/ T56 w 130"/>
                              <a:gd name="T58" fmla="+- 0 1418 1275"/>
                              <a:gd name="T59" fmla="*/ 1418 h 274"/>
                              <a:gd name="T60" fmla="+- 0 8954 8832"/>
                              <a:gd name="T61" fmla="*/ T60 w 130"/>
                              <a:gd name="T62" fmla="+- 0 1407 1275"/>
                              <a:gd name="T63" fmla="*/ 1407 h 274"/>
                              <a:gd name="T64" fmla="+- 0 8955 8832"/>
                              <a:gd name="T65" fmla="*/ T64 w 130"/>
                              <a:gd name="T66" fmla="+- 0 1395 1275"/>
                              <a:gd name="T67" fmla="*/ 1395 h 274"/>
                              <a:gd name="T68" fmla="+- 0 8959 8832"/>
                              <a:gd name="T69" fmla="*/ T68 w 130"/>
                              <a:gd name="T70" fmla="+- 0 1384 1275"/>
                              <a:gd name="T71" fmla="*/ 1384 h 274"/>
                              <a:gd name="T72" fmla="+- 0 8959 8832"/>
                              <a:gd name="T73" fmla="*/ T72 w 130"/>
                              <a:gd name="T74" fmla="+- 0 1372 1275"/>
                              <a:gd name="T75" fmla="*/ 1372 h 274"/>
                              <a:gd name="T76" fmla="+- 0 8960 8832"/>
                              <a:gd name="T77" fmla="*/ T76 w 130"/>
                              <a:gd name="T78" fmla="+- 0 1360 1275"/>
                              <a:gd name="T79" fmla="*/ 1360 h 274"/>
                              <a:gd name="T80" fmla="+- 0 8961 8832"/>
                              <a:gd name="T81" fmla="*/ T80 w 130"/>
                              <a:gd name="T82" fmla="+- 0 1349 1275"/>
                              <a:gd name="T83" fmla="*/ 1349 h 274"/>
                              <a:gd name="T84" fmla="+- 0 8961 8832"/>
                              <a:gd name="T85" fmla="*/ T84 w 130"/>
                              <a:gd name="T86" fmla="+- 0 1336 1275"/>
                              <a:gd name="T87" fmla="*/ 1336 h 274"/>
                              <a:gd name="T88" fmla="+- 0 8961 8832"/>
                              <a:gd name="T89" fmla="*/ T88 w 130"/>
                              <a:gd name="T90" fmla="+- 0 1325 1275"/>
                              <a:gd name="T91" fmla="*/ 1325 h 274"/>
                              <a:gd name="T92" fmla="+- 0 8959 8832"/>
                              <a:gd name="T93" fmla="*/ T92 w 130"/>
                              <a:gd name="T94" fmla="+- 0 1313 1275"/>
                              <a:gd name="T95" fmla="*/ 1313 h 274"/>
                              <a:gd name="T96" fmla="+- 0 8956 8832"/>
                              <a:gd name="T97" fmla="*/ T96 w 130"/>
                              <a:gd name="T98" fmla="+- 0 1300 1275"/>
                              <a:gd name="T99" fmla="*/ 1300 h 274"/>
                              <a:gd name="T100" fmla="+- 0 8955 8832"/>
                              <a:gd name="T101" fmla="*/ T100 w 130"/>
                              <a:gd name="T102" fmla="+- 0 1291 1275"/>
                              <a:gd name="T103" fmla="*/ 1291 h 274"/>
                              <a:gd name="T104" fmla="+- 0 8956 8832"/>
                              <a:gd name="T105" fmla="*/ T104 w 130"/>
                              <a:gd name="T106" fmla="+- 0 1286 1275"/>
                              <a:gd name="T107" fmla="*/ 1286 h 274"/>
                              <a:gd name="T108" fmla="+- 0 8950 8832"/>
                              <a:gd name="T109" fmla="*/ T108 w 130"/>
                              <a:gd name="T110" fmla="+- 0 1281 1275"/>
                              <a:gd name="T111" fmla="*/ 1281 h 274"/>
                              <a:gd name="T112" fmla="+- 0 8944 8832"/>
                              <a:gd name="T113" fmla="*/ T112 w 130"/>
                              <a:gd name="T114" fmla="+- 0 1286 1275"/>
                              <a:gd name="T115" fmla="*/ 1286 h 274"/>
                              <a:gd name="T116" fmla="+- 0 8938 8832"/>
                              <a:gd name="T117" fmla="*/ T116 w 130"/>
                              <a:gd name="T118" fmla="+- 0 1287 1275"/>
                              <a:gd name="T119" fmla="*/ 1287 h 274"/>
                              <a:gd name="T120" fmla="+- 0 8928 8832"/>
                              <a:gd name="T121" fmla="*/ T120 w 130"/>
                              <a:gd name="T122" fmla="+- 0 1296 1275"/>
                              <a:gd name="T123" fmla="*/ 1296 h 274"/>
                              <a:gd name="T124" fmla="+- 0 8918 8832"/>
                              <a:gd name="T125" fmla="*/ T124 w 130"/>
                              <a:gd name="T126" fmla="+- 0 1303 1275"/>
                              <a:gd name="T127" fmla="*/ 1303 h 274"/>
                              <a:gd name="T128" fmla="+- 0 8911 8832"/>
                              <a:gd name="T129" fmla="*/ T128 w 130"/>
                              <a:gd name="T130" fmla="+- 0 1312 1275"/>
                              <a:gd name="T131" fmla="*/ 1312 h 274"/>
                              <a:gd name="T132" fmla="+- 0 8903 8832"/>
                              <a:gd name="T133" fmla="*/ T132 w 130"/>
                              <a:gd name="T134" fmla="+- 0 1319 1275"/>
                              <a:gd name="T135" fmla="*/ 1319 h 274"/>
                              <a:gd name="T136" fmla="+- 0 8895 8832"/>
                              <a:gd name="T137" fmla="*/ T136 w 130"/>
                              <a:gd name="T138" fmla="+- 0 1327 1275"/>
                              <a:gd name="T139" fmla="*/ 1327 h 274"/>
                              <a:gd name="T140" fmla="+- 0 8887 8832"/>
                              <a:gd name="T141" fmla="*/ T140 w 130"/>
                              <a:gd name="T142" fmla="+- 0 1336 1275"/>
                              <a:gd name="T143" fmla="*/ 1336 h 274"/>
                              <a:gd name="T144" fmla="+- 0 8880 8832"/>
                              <a:gd name="T145" fmla="*/ T144 w 130"/>
                              <a:gd name="T146" fmla="+- 0 1345 1275"/>
                              <a:gd name="T147" fmla="*/ 1345 h 274"/>
                              <a:gd name="T148" fmla="+- 0 8874 8832"/>
                              <a:gd name="T149" fmla="*/ T148 w 130"/>
                              <a:gd name="T150" fmla="+- 0 1353 1275"/>
                              <a:gd name="T151" fmla="*/ 1353 h 274"/>
                              <a:gd name="T152" fmla="+- 0 8868 8832"/>
                              <a:gd name="T153" fmla="*/ T152 w 130"/>
                              <a:gd name="T154" fmla="+- 0 1362 1275"/>
                              <a:gd name="T155" fmla="*/ 1362 h 274"/>
                              <a:gd name="T156" fmla="+- 0 8860 8832"/>
                              <a:gd name="T157" fmla="*/ T156 w 130"/>
                              <a:gd name="T158" fmla="+- 0 1373 1275"/>
                              <a:gd name="T159" fmla="*/ 1373 h 274"/>
                              <a:gd name="T160" fmla="+- 0 8856 8832"/>
                              <a:gd name="T161" fmla="*/ T160 w 130"/>
                              <a:gd name="T162" fmla="+- 0 1381 1275"/>
                              <a:gd name="T163" fmla="*/ 1381 h 274"/>
                              <a:gd name="T164" fmla="+- 0 8852 8832"/>
                              <a:gd name="T165" fmla="*/ T164 w 130"/>
                              <a:gd name="T166" fmla="+- 0 1394 1275"/>
                              <a:gd name="T167" fmla="*/ 1394 h 274"/>
                              <a:gd name="T168" fmla="+- 0 8846 8832"/>
                              <a:gd name="T169" fmla="*/ T168 w 130"/>
                              <a:gd name="T170" fmla="+- 0 1404 1275"/>
                              <a:gd name="T171" fmla="*/ 1404 h 274"/>
                              <a:gd name="T172" fmla="+- 0 8842 8832"/>
                              <a:gd name="T173" fmla="*/ T172 w 130"/>
                              <a:gd name="T174" fmla="+- 0 1417 1275"/>
                              <a:gd name="T175" fmla="*/ 1417 h 274"/>
                              <a:gd name="T176" fmla="+- 0 8839 8832"/>
                              <a:gd name="T177" fmla="*/ T176 w 130"/>
                              <a:gd name="T178" fmla="+- 0 1428 1275"/>
                              <a:gd name="T179" fmla="*/ 1428 h 274"/>
                              <a:gd name="T180" fmla="+- 0 8836 8832"/>
                              <a:gd name="T181" fmla="*/ T180 w 130"/>
                              <a:gd name="T182" fmla="+- 0 1441 1275"/>
                              <a:gd name="T183" fmla="*/ 1441 h 274"/>
                              <a:gd name="T184" fmla="+- 0 8835 8832"/>
                              <a:gd name="T185" fmla="*/ T184 w 130"/>
                              <a:gd name="T186" fmla="+- 0 1453 1275"/>
                              <a:gd name="T187" fmla="*/ 1453 h 274"/>
                              <a:gd name="T188" fmla="+- 0 8832 8832"/>
                              <a:gd name="T189" fmla="*/ T188 w 130"/>
                              <a:gd name="T190" fmla="+- 0 1466 1275"/>
                              <a:gd name="T191" fmla="*/ 1466 h 274"/>
                              <a:gd name="T192" fmla="+- 0 8833 8832"/>
                              <a:gd name="T193" fmla="*/ T192 w 130"/>
                              <a:gd name="T194" fmla="+- 0 1479 1275"/>
                              <a:gd name="T195" fmla="*/ 1479 h 274"/>
                              <a:gd name="T196" fmla="+- 0 8833 8832"/>
                              <a:gd name="T197" fmla="*/ T196 w 130"/>
                              <a:gd name="T198" fmla="+- 0 1491 1275"/>
                              <a:gd name="T199" fmla="*/ 1491 h 274"/>
                              <a:gd name="T200" fmla="+- 0 8832 8832"/>
                              <a:gd name="T201" fmla="*/ T200 w 130"/>
                              <a:gd name="T202" fmla="+- 0 1502 1275"/>
                              <a:gd name="T203" fmla="*/ 1502 h 274"/>
                              <a:gd name="T204" fmla="+- 0 8834 8832"/>
                              <a:gd name="T205" fmla="*/ T204 w 130"/>
                              <a:gd name="T206" fmla="+- 0 1516 1275"/>
                              <a:gd name="T207" fmla="*/ 1516 h 274"/>
                              <a:gd name="T208" fmla="+- 0 8833 8832"/>
                              <a:gd name="T209" fmla="*/ T208 w 130"/>
                              <a:gd name="T210" fmla="+- 0 1529 1275"/>
                              <a:gd name="T211" fmla="*/ 1529 h 274"/>
                              <a:gd name="T212" fmla="+- 0 8834 8832"/>
                              <a:gd name="T213" fmla="*/ T212 w 130"/>
                              <a:gd name="T214" fmla="+- 0 1541 1275"/>
                              <a:gd name="T215" fmla="*/ 1541 h 274"/>
                              <a:gd name="T216" fmla="+- 0 8835 8832"/>
                              <a:gd name="T217" fmla="*/ T216 w 130"/>
                              <a:gd name="T218" fmla="+- 0 1547 1275"/>
                              <a:gd name="T219" fmla="*/ 1547 h 2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30" h="274">
                                <a:moveTo>
                                  <a:pt x="2" y="273"/>
                                </a:moveTo>
                                <a:lnTo>
                                  <a:pt x="7" y="269"/>
                                </a:lnTo>
                                <a:lnTo>
                                  <a:pt x="13" y="264"/>
                                </a:lnTo>
                                <a:lnTo>
                                  <a:pt x="16" y="261"/>
                                </a:lnTo>
                                <a:lnTo>
                                  <a:pt x="22" y="256"/>
                                </a:lnTo>
                                <a:lnTo>
                                  <a:pt x="26" y="253"/>
                                </a:lnTo>
                                <a:lnTo>
                                  <a:pt x="30" y="249"/>
                                </a:lnTo>
                                <a:lnTo>
                                  <a:pt x="35" y="244"/>
                                </a:lnTo>
                                <a:lnTo>
                                  <a:pt x="40" y="241"/>
                                </a:lnTo>
                                <a:lnTo>
                                  <a:pt x="45" y="238"/>
                                </a:lnTo>
                                <a:lnTo>
                                  <a:pt x="49" y="234"/>
                                </a:lnTo>
                                <a:lnTo>
                                  <a:pt x="55" y="231"/>
                                </a:lnTo>
                                <a:lnTo>
                                  <a:pt x="59" y="226"/>
                                </a:lnTo>
                                <a:lnTo>
                                  <a:pt x="64" y="221"/>
                                </a:lnTo>
                                <a:lnTo>
                                  <a:pt x="70" y="219"/>
                                </a:lnTo>
                                <a:lnTo>
                                  <a:pt x="73" y="214"/>
                                </a:lnTo>
                                <a:lnTo>
                                  <a:pt x="78" y="210"/>
                                </a:lnTo>
                                <a:lnTo>
                                  <a:pt x="83" y="206"/>
                                </a:lnTo>
                                <a:lnTo>
                                  <a:pt x="86" y="201"/>
                                </a:lnTo>
                                <a:lnTo>
                                  <a:pt x="89" y="196"/>
                                </a:lnTo>
                                <a:lnTo>
                                  <a:pt x="93" y="191"/>
                                </a:lnTo>
                                <a:lnTo>
                                  <a:pt x="97" y="186"/>
                                </a:lnTo>
                                <a:lnTo>
                                  <a:pt x="99" y="182"/>
                                </a:lnTo>
                                <a:lnTo>
                                  <a:pt x="103" y="176"/>
                                </a:lnTo>
                                <a:lnTo>
                                  <a:pt x="106" y="170"/>
                                </a:lnTo>
                                <a:lnTo>
                                  <a:pt x="108" y="164"/>
                                </a:lnTo>
                                <a:lnTo>
                                  <a:pt x="111" y="160"/>
                                </a:lnTo>
                                <a:lnTo>
                                  <a:pt x="113" y="154"/>
                                </a:lnTo>
                                <a:lnTo>
                                  <a:pt x="116" y="149"/>
                                </a:lnTo>
                                <a:lnTo>
                                  <a:pt x="116" y="143"/>
                                </a:lnTo>
                                <a:lnTo>
                                  <a:pt x="119" y="137"/>
                                </a:lnTo>
                                <a:lnTo>
                                  <a:pt x="122" y="132"/>
                                </a:lnTo>
                                <a:lnTo>
                                  <a:pt x="122" y="125"/>
                                </a:lnTo>
                                <a:lnTo>
                                  <a:pt x="123" y="120"/>
                                </a:lnTo>
                                <a:lnTo>
                                  <a:pt x="124" y="115"/>
                                </a:lnTo>
                                <a:lnTo>
                                  <a:pt x="127" y="109"/>
                                </a:lnTo>
                                <a:lnTo>
                                  <a:pt x="126" y="103"/>
                                </a:lnTo>
                                <a:lnTo>
                                  <a:pt x="127" y="97"/>
                                </a:lnTo>
                                <a:lnTo>
                                  <a:pt x="128" y="91"/>
                                </a:lnTo>
                                <a:lnTo>
                                  <a:pt x="128" y="85"/>
                                </a:lnTo>
                                <a:lnTo>
                                  <a:pt x="128" y="80"/>
                                </a:lnTo>
                                <a:lnTo>
                                  <a:pt x="129" y="74"/>
                                </a:lnTo>
                                <a:lnTo>
                                  <a:pt x="129" y="68"/>
                                </a:lnTo>
                                <a:lnTo>
                                  <a:pt x="129" y="61"/>
                                </a:lnTo>
                                <a:lnTo>
                                  <a:pt x="129" y="56"/>
                                </a:lnTo>
                                <a:lnTo>
                                  <a:pt x="129" y="50"/>
                                </a:lnTo>
                                <a:lnTo>
                                  <a:pt x="128" y="43"/>
                                </a:lnTo>
                                <a:lnTo>
                                  <a:pt x="127" y="38"/>
                                </a:lnTo>
                                <a:lnTo>
                                  <a:pt x="127" y="33"/>
                                </a:lnTo>
                                <a:lnTo>
                                  <a:pt x="124" y="25"/>
                                </a:lnTo>
                                <a:lnTo>
                                  <a:pt x="125" y="19"/>
                                </a:lnTo>
                                <a:lnTo>
                                  <a:pt x="123" y="16"/>
                                </a:lnTo>
                                <a:lnTo>
                                  <a:pt x="124" y="11"/>
                                </a:lnTo>
                                <a:lnTo>
                                  <a:pt x="123" y="0"/>
                                </a:lnTo>
                                <a:lnTo>
                                  <a:pt x="118" y="6"/>
                                </a:lnTo>
                                <a:lnTo>
                                  <a:pt x="117" y="8"/>
                                </a:lnTo>
                                <a:lnTo>
                                  <a:pt x="112" y="11"/>
                                </a:lnTo>
                                <a:lnTo>
                                  <a:pt x="111" y="12"/>
                                </a:lnTo>
                                <a:lnTo>
                                  <a:pt x="106" y="12"/>
                                </a:lnTo>
                                <a:lnTo>
                                  <a:pt x="99" y="18"/>
                                </a:lnTo>
                                <a:lnTo>
                                  <a:pt x="96" y="21"/>
                                </a:lnTo>
                                <a:lnTo>
                                  <a:pt x="91" y="24"/>
                                </a:lnTo>
                                <a:lnTo>
                                  <a:pt x="86" y="28"/>
                                </a:lnTo>
                                <a:lnTo>
                                  <a:pt x="82" y="32"/>
                                </a:lnTo>
                                <a:lnTo>
                                  <a:pt x="79" y="37"/>
                                </a:lnTo>
                                <a:lnTo>
                                  <a:pt x="74" y="40"/>
                                </a:lnTo>
                                <a:lnTo>
                                  <a:pt x="71" y="44"/>
                                </a:lnTo>
                                <a:lnTo>
                                  <a:pt x="66" y="48"/>
                                </a:lnTo>
                                <a:lnTo>
                                  <a:pt x="63" y="52"/>
                                </a:lnTo>
                                <a:lnTo>
                                  <a:pt x="60" y="56"/>
                                </a:lnTo>
                                <a:lnTo>
                                  <a:pt x="55" y="61"/>
                                </a:lnTo>
                                <a:lnTo>
                                  <a:pt x="52" y="65"/>
                                </a:lnTo>
                                <a:lnTo>
                                  <a:pt x="48" y="70"/>
                                </a:lnTo>
                                <a:lnTo>
                                  <a:pt x="45" y="74"/>
                                </a:lnTo>
                                <a:lnTo>
                                  <a:pt x="42" y="78"/>
                                </a:lnTo>
                                <a:lnTo>
                                  <a:pt x="39" y="84"/>
                                </a:lnTo>
                                <a:lnTo>
                                  <a:pt x="36" y="87"/>
                                </a:lnTo>
                                <a:lnTo>
                                  <a:pt x="33" y="92"/>
                                </a:lnTo>
                                <a:lnTo>
                                  <a:pt x="28" y="98"/>
                                </a:lnTo>
                                <a:lnTo>
                                  <a:pt x="24" y="102"/>
                                </a:lnTo>
                                <a:lnTo>
                                  <a:pt x="24" y="106"/>
                                </a:lnTo>
                                <a:lnTo>
                                  <a:pt x="22" y="112"/>
                                </a:lnTo>
                                <a:lnTo>
                                  <a:pt x="20" y="119"/>
                                </a:lnTo>
                                <a:lnTo>
                                  <a:pt x="17" y="124"/>
                                </a:lnTo>
                                <a:lnTo>
                                  <a:pt x="14" y="129"/>
                                </a:lnTo>
                                <a:lnTo>
                                  <a:pt x="12" y="136"/>
                                </a:lnTo>
                                <a:lnTo>
                                  <a:pt x="10" y="142"/>
                                </a:lnTo>
                                <a:lnTo>
                                  <a:pt x="9" y="148"/>
                                </a:lnTo>
                                <a:lnTo>
                                  <a:pt x="7" y="153"/>
                                </a:lnTo>
                                <a:lnTo>
                                  <a:pt x="6" y="160"/>
                                </a:lnTo>
                                <a:lnTo>
                                  <a:pt x="4" y="166"/>
                                </a:lnTo>
                                <a:lnTo>
                                  <a:pt x="3" y="172"/>
                                </a:lnTo>
                                <a:lnTo>
                                  <a:pt x="3" y="178"/>
                                </a:lnTo>
                                <a:lnTo>
                                  <a:pt x="2" y="185"/>
                                </a:lnTo>
                                <a:lnTo>
                                  <a:pt x="0" y="191"/>
                                </a:lnTo>
                                <a:lnTo>
                                  <a:pt x="1" y="197"/>
                                </a:lnTo>
                                <a:lnTo>
                                  <a:pt x="1" y="204"/>
                                </a:lnTo>
                                <a:lnTo>
                                  <a:pt x="0" y="210"/>
                                </a:lnTo>
                                <a:lnTo>
                                  <a:pt x="1" y="216"/>
                                </a:lnTo>
                                <a:lnTo>
                                  <a:pt x="0" y="224"/>
                                </a:lnTo>
                                <a:lnTo>
                                  <a:pt x="0" y="227"/>
                                </a:lnTo>
                                <a:lnTo>
                                  <a:pt x="1" y="235"/>
                                </a:lnTo>
                                <a:lnTo>
                                  <a:pt x="2" y="241"/>
                                </a:lnTo>
                                <a:lnTo>
                                  <a:pt x="1" y="248"/>
                                </a:lnTo>
                                <a:lnTo>
                                  <a:pt x="1" y="254"/>
                                </a:lnTo>
                                <a:lnTo>
                                  <a:pt x="1" y="260"/>
                                </a:lnTo>
                                <a:lnTo>
                                  <a:pt x="2" y="266"/>
                                </a:lnTo>
                                <a:lnTo>
                                  <a:pt x="2" y="273"/>
                                </a:lnTo>
                                <a:lnTo>
                                  <a:pt x="3" y="272"/>
                                </a:lnTo>
                                <a:lnTo>
                                  <a:pt x="2" y="273"/>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Freeform 527"/>
                        <wps:cNvSpPr>
                          <a:spLocks/>
                        </wps:cNvSpPr>
                        <wps:spPr bwMode="auto">
                          <a:xfrm>
                            <a:off x="8834" y="1291"/>
                            <a:ext cx="113" cy="255"/>
                          </a:xfrm>
                          <a:custGeom>
                            <a:avLst/>
                            <a:gdLst>
                              <a:gd name="T0" fmla="+- 0 8947 8835"/>
                              <a:gd name="T1" fmla="*/ T0 w 113"/>
                              <a:gd name="T2" fmla="+- 0 1292 1292"/>
                              <a:gd name="T3" fmla="*/ 1292 h 255"/>
                              <a:gd name="T4" fmla="+- 0 8919 8835"/>
                              <a:gd name="T5" fmla="*/ T4 w 113"/>
                              <a:gd name="T6" fmla="+- 0 1352 1292"/>
                              <a:gd name="T7" fmla="*/ 1352 h 255"/>
                              <a:gd name="T8" fmla="+- 0 8889 8835"/>
                              <a:gd name="T9" fmla="*/ T8 w 113"/>
                              <a:gd name="T10" fmla="+- 0 1416 1292"/>
                              <a:gd name="T11" fmla="*/ 1416 h 255"/>
                              <a:gd name="T12" fmla="+- 0 8860 8835"/>
                              <a:gd name="T13" fmla="*/ T12 w 113"/>
                              <a:gd name="T14" fmla="+- 0 1482 1292"/>
                              <a:gd name="T15" fmla="*/ 1482 h 255"/>
                              <a:gd name="T16" fmla="+- 0 8835 8835"/>
                              <a:gd name="T17" fmla="*/ T16 w 113"/>
                              <a:gd name="T18" fmla="+- 0 1545 1292"/>
                              <a:gd name="T19" fmla="*/ 1545 h 255"/>
                              <a:gd name="T20" fmla="+- 0 8835 8835"/>
                              <a:gd name="T21" fmla="*/ T20 w 113"/>
                              <a:gd name="T22" fmla="+- 0 1546 1292"/>
                              <a:gd name="T23" fmla="*/ 1546 h 255"/>
                              <a:gd name="T24" fmla="+- 0 8835 8835"/>
                              <a:gd name="T25" fmla="*/ T24 w 113"/>
                              <a:gd name="T26" fmla="+- 0 1547 1292"/>
                              <a:gd name="T27" fmla="*/ 1547 h 255"/>
                              <a:gd name="T28" fmla="+- 0 8836 8835"/>
                              <a:gd name="T29" fmla="*/ T28 w 113"/>
                              <a:gd name="T30" fmla="+- 0 1546 1292"/>
                              <a:gd name="T31" fmla="*/ 1546 h 255"/>
                              <a:gd name="T32" fmla="+- 0 8860 8835"/>
                              <a:gd name="T33" fmla="*/ T32 w 113"/>
                              <a:gd name="T34" fmla="+- 0 1487 1292"/>
                              <a:gd name="T35" fmla="*/ 1487 h 255"/>
                              <a:gd name="T36" fmla="+- 0 8888 8835"/>
                              <a:gd name="T37" fmla="*/ T36 w 113"/>
                              <a:gd name="T38" fmla="+- 0 1421 1292"/>
                              <a:gd name="T39" fmla="*/ 1421 h 255"/>
                              <a:gd name="T40" fmla="+- 0 8919 8835"/>
                              <a:gd name="T41" fmla="*/ T40 w 113"/>
                              <a:gd name="T42" fmla="+- 0 1354 1292"/>
                              <a:gd name="T43" fmla="*/ 1354 h 255"/>
                              <a:gd name="T44" fmla="+- 0 8947 8835"/>
                              <a:gd name="T45" fmla="*/ T44 w 113"/>
                              <a:gd name="T46" fmla="+- 0 1292 1292"/>
                              <a:gd name="T47" fmla="*/ 1292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3" h="255">
                                <a:moveTo>
                                  <a:pt x="112" y="0"/>
                                </a:moveTo>
                                <a:lnTo>
                                  <a:pt x="84" y="60"/>
                                </a:lnTo>
                                <a:lnTo>
                                  <a:pt x="54" y="124"/>
                                </a:lnTo>
                                <a:lnTo>
                                  <a:pt x="25" y="190"/>
                                </a:lnTo>
                                <a:lnTo>
                                  <a:pt x="0" y="253"/>
                                </a:lnTo>
                                <a:lnTo>
                                  <a:pt x="0" y="254"/>
                                </a:lnTo>
                                <a:lnTo>
                                  <a:pt x="0" y="255"/>
                                </a:lnTo>
                                <a:lnTo>
                                  <a:pt x="1" y="254"/>
                                </a:lnTo>
                                <a:lnTo>
                                  <a:pt x="25" y="195"/>
                                </a:lnTo>
                                <a:lnTo>
                                  <a:pt x="53" y="129"/>
                                </a:lnTo>
                                <a:lnTo>
                                  <a:pt x="84" y="62"/>
                                </a:lnTo>
                                <a:lnTo>
                                  <a:pt x="112"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4" name="Picture 52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8750" y="1303"/>
                            <a:ext cx="112"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5" name="Freeform 529"/>
                        <wps:cNvSpPr>
                          <a:spLocks/>
                        </wps:cNvSpPr>
                        <wps:spPr bwMode="auto">
                          <a:xfrm>
                            <a:off x="8750" y="1303"/>
                            <a:ext cx="112" cy="290"/>
                          </a:xfrm>
                          <a:custGeom>
                            <a:avLst/>
                            <a:gdLst>
                              <a:gd name="T0" fmla="+- 0 8840 8751"/>
                              <a:gd name="T1" fmla="*/ T0 w 112"/>
                              <a:gd name="T2" fmla="+- 0 1587 1303"/>
                              <a:gd name="T3" fmla="*/ 1587 h 290"/>
                              <a:gd name="T4" fmla="+- 0 8843 8751"/>
                              <a:gd name="T5" fmla="*/ T4 w 112"/>
                              <a:gd name="T6" fmla="+- 0 1575 1303"/>
                              <a:gd name="T7" fmla="*/ 1575 h 290"/>
                              <a:gd name="T8" fmla="+- 0 8846 8751"/>
                              <a:gd name="T9" fmla="*/ T8 w 112"/>
                              <a:gd name="T10" fmla="+- 0 1563 1303"/>
                              <a:gd name="T11" fmla="*/ 1563 h 290"/>
                              <a:gd name="T12" fmla="+- 0 8848 8751"/>
                              <a:gd name="T13" fmla="*/ T12 w 112"/>
                              <a:gd name="T14" fmla="+- 0 1550 1303"/>
                              <a:gd name="T15" fmla="*/ 1550 h 290"/>
                              <a:gd name="T16" fmla="+- 0 8851 8751"/>
                              <a:gd name="T17" fmla="*/ T16 w 112"/>
                              <a:gd name="T18" fmla="+- 0 1539 1303"/>
                              <a:gd name="T19" fmla="*/ 1539 h 290"/>
                              <a:gd name="T20" fmla="+- 0 8855 8751"/>
                              <a:gd name="T21" fmla="*/ T20 w 112"/>
                              <a:gd name="T22" fmla="+- 0 1528 1303"/>
                              <a:gd name="T23" fmla="*/ 1528 h 290"/>
                              <a:gd name="T24" fmla="+- 0 8856 8751"/>
                              <a:gd name="T25" fmla="*/ T24 w 112"/>
                              <a:gd name="T26" fmla="+- 0 1514 1303"/>
                              <a:gd name="T27" fmla="*/ 1514 h 290"/>
                              <a:gd name="T28" fmla="+- 0 8859 8751"/>
                              <a:gd name="T29" fmla="*/ T28 w 112"/>
                              <a:gd name="T30" fmla="+- 0 1503 1303"/>
                              <a:gd name="T31" fmla="*/ 1503 h 290"/>
                              <a:gd name="T32" fmla="+- 0 8862 8751"/>
                              <a:gd name="T33" fmla="*/ T32 w 112"/>
                              <a:gd name="T34" fmla="+- 0 1491 1303"/>
                              <a:gd name="T35" fmla="*/ 1491 h 290"/>
                              <a:gd name="T36" fmla="+- 0 8860 8751"/>
                              <a:gd name="T37" fmla="*/ T36 w 112"/>
                              <a:gd name="T38" fmla="+- 0 1479 1303"/>
                              <a:gd name="T39" fmla="*/ 1479 h 290"/>
                              <a:gd name="T40" fmla="+- 0 8860 8751"/>
                              <a:gd name="T41" fmla="*/ T40 w 112"/>
                              <a:gd name="T42" fmla="+- 0 1466 1303"/>
                              <a:gd name="T43" fmla="*/ 1466 h 290"/>
                              <a:gd name="T44" fmla="+- 0 8859 8751"/>
                              <a:gd name="T45" fmla="*/ T44 w 112"/>
                              <a:gd name="T46" fmla="+- 0 1455 1303"/>
                              <a:gd name="T47" fmla="*/ 1455 h 290"/>
                              <a:gd name="T48" fmla="+- 0 8856 8751"/>
                              <a:gd name="T49" fmla="*/ T48 w 112"/>
                              <a:gd name="T50" fmla="+- 0 1442 1303"/>
                              <a:gd name="T51" fmla="*/ 1442 h 290"/>
                              <a:gd name="T52" fmla="+- 0 8853 8751"/>
                              <a:gd name="T53" fmla="*/ T52 w 112"/>
                              <a:gd name="T54" fmla="+- 0 1431 1303"/>
                              <a:gd name="T55" fmla="*/ 1431 h 290"/>
                              <a:gd name="T56" fmla="+- 0 8849 8751"/>
                              <a:gd name="T57" fmla="*/ T56 w 112"/>
                              <a:gd name="T58" fmla="+- 0 1420 1303"/>
                              <a:gd name="T59" fmla="*/ 1420 h 290"/>
                              <a:gd name="T60" fmla="+- 0 8847 8751"/>
                              <a:gd name="T61" fmla="*/ T60 w 112"/>
                              <a:gd name="T62" fmla="+- 0 1409 1303"/>
                              <a:gd name="T63" fmla="*/ 1409 h 290"/>
                              <a:gd name="T64" fmla="+- 0 8841 8751"/>
                              <a:gd name="T65" fmla="*/ T64 w 112"/>
                              <a:gd name="T66" fmla="+- 0 1398 1303"/>
                              <a:gd name="T67" fmla="*/ 1398 h 290"/>
                              <a:gd name="T68" fmla="+- 0 8837 8751"/>
                              <a:gd name="T69" fmla="*/ T68 w 112"/>
                              <a:gd name="T70" fmla="+- 0 1387 1303"/>
                              <a:gd name="T71" fmla="*/ 1387 h 290"/>
                              <a:gd name="T72" fmla="+- 0 8830 8751"/>
                              <a:gd name="T73" fmla="*/ T72 w 112"/>
                              <a:gd name="T74" fmla="+- 0 1378 1303"/>
                              <a:gd name="T75" fmla="*/ 1378 h 290"/>
                              <a:gd name="T76" fmla="+- 0 8824 8751"/>
                              <a:gd name="T77" fmla="*/ T76 w 112"/>
                              <a:gd name="T78" fmla="+- 0 1368 1303"/>
                              <a:gd name="T79" fmla="*/ 1368 h 290"/>
                              <a:gd name="T80" fmla="+- 0 8818 8751"/>
                              <a:gd name="T81" fmla="*/ T80 w 112"/>
                              <a:gd name="T82" fmla="+- 0 1358 1303"/>
                              <a:gd name="T83" fmla="*/ 1358 h 290"/>
                              <a:gd name="T84" fmla="+- 0 8809 8751"/>
                              <a:gd name="T85" fmla="*/ T84 w 112"/>
                              <a:gd name="T86" fmla="+- 0 1348 1303"/>
                              <a:gd name="T87" fmla="*/ 1348 h 290"/>
                              <a:gd name="T88" fmla="+- 0 8802 8751"/>
                              <a:gd name="T89" fmla="*/ T88 w 112"/>
                              <a:gd name="T90" fmla="+- 0 1339 1303"/>
                              <a:gd name="T91" fmla="*/ 1339 h 290"/>
                              <a:gd name="T92" fmla="+- 0 8794 8751"/>
                              <a:gd name="T93" fmla="*/ T92 w 112"/>
                              <a:gd name="T94" fmla="+- 0 1331 1303"/>
                              <a:gd name="T95" fmla="*/ 1331 h 290"/>
                              <a:gd name="T96" fmla="+- 0 8783 8751"/>
                              <a:gd name="T97" fmla="*/ T96 w 112"/>
                              <a:gd name="T98" fmla="+- 0 1322 1303"/>
                              <a:gd name="T99" fmla="*/ 1322 h 290"/>
                              <a:gd name="T100" fmla="+- 0 8777 8751"/>
                              <a:gd name="T101" fmla="*/ T100 w 112"/>
                              <a:gd name="T102" fmla="+- 0 1316 1303"/>
                              <a:gd name="T103" fmla="*/ 1316 h 290"/>
                              <a:gd name="T104" fmla="+- 0 8774 8751"/>
                              <a:gd name="T105" fmla="*/ T104 w 112"/>
                              <a:gd name="T106" fmla="+- 0 1312 1303"/>
                              <a:gd name="T107" fmla="*/ 1312 h 290"/>
                              <a:gd name="T108" fmla="+- 0 8767 8751"/>
                              <a:gd name="T109" fmla="*/ T108 w 112"/>
                              <a:gd name="T110" fmla="+- 0 1311 1303"/>
                              <a:gd name="T111" fmla="*/ 1311 h 290"/>
                              <a:gd name="T112" fmla="+- 0 8765 8751"/>
                              <a:gd name="T113" fmla="*/ T112 w 112"/>
                              <a:gd name="T114" fmla="+- 0 1318 1303"/>
                              <a:gd name="T115" fmla="*/ 1318 h 290"/>
                              <a:gd name="T116" fmla="+- 0 8761 8751"/>
                              <a:gd name="T117" fmla="*/ T116 w 112"/>
                              <a:gd name="T118" fmla="+- 0 1323 1303"/>
                              <a:gd name="T119" fmla="*/ 1323 h 290"/>
                              <a:gd name="T120" fmla="+- 0 8758 8751"/>
                              <a:gd name="T121" fmla="*/ T120 w 112"/>
                              <a:gd name="T122" fmla="+- 0 1337 1303"/>
                              <a:gd name="T123" fmla="*/ 1337 h 290"/>
                              <a:gd name="T124" fmla="+- 0 8755 8751"/>
                              <a:gd name="T125" fmla="*/ T124 w 112"/>
                              <a:gd name="T126" fmla="+- 0 1348 1303"/>
                              <a:gd name="T127" fmla="*/ 1348 h 290"/>
                              <a:gd name="T128" fmla="+- 0 8755 8751"/>
                              <a:gd name="T129" fmla="*/ T128 w 112"/>
                              <a:gd name="T130" fmla="+- 0 1360 1303"/>
                              <a:gd name="T131" fmla="*/ 1360 h 290"/>
                              <a:gd name="T132" fmla="+- 0 8753 8751"/>
                              <a:gd name="T133" fmla="*/ T132 w 112"/>
                              <a:gd name="T134" fmla="+- 0 1370 1303"/>
                              <a:gd name="T135" fmla="*/ 1370 h 290"/>
                              <a:gd name="T136" fmla="+- 0 8752 8751"/>
                              <a:gd name="T137" fmla="*/ T136 w 112"/>
                              <a:gd name="T138" fmla="+- 0 1382 1303"/>
                              <a:gd name="T139" fmla="*/ 1382 h 290"/>
                              <a:gd name="T140" fmla="+- 0 8751 8751"/>
                              <a:gd name="T141" fmla="*/ T140 w 112"/>
                              <a:gd name="T142" fmla="+- 0 1393 1303"/>
                              <a:gd name="T143" fmla="*/ 1393 h 290"/>
                              <a:gd name="T144" fmla="+- 0 8751 8751"/>
                              <a:gd name="T145" fmla="*/ T144 w 112"/>
                              <a:gd name="T146" fmla="+- 0 1405 1303"/>
                              <a:gd name="T147" fmla="*/ 1405 h 290"/>
                              <a:gd name="T148" fmla="+- 0 8751 8751"/>
                              <a:gd name="T149" fmla="*/ T148 w 112"/>
                              <a:gd name="T150" fmla="+- 0 1415 1303"/>
                              <a:gd name="T151" fmla="*/ 1415 h 290"/>
                              <a:gd name="T152" fmla="+- 0 8752 8751"/>
                              <a:gd name="T153" fmla="*/ T152 w 112"/>
                              <a:gd name="T154" fmla="+- 0 1426 1303"/>
                              <a:gd name="T155" fmla="*/ 1426 h 290"/>
                              <a:gd name="T156" fmla="+- 0 8752 8751"/>
                              <a:gd name="T157" fmla="*/ T156 w 112"/>
                              <a:gd name="T158" fmla="+- 0 1439 1303"/>
                              <a:gd name="T159" fmla="*/ 1439 h 290"/>
                              <a:gd name="T160" fmla="+- 0 8754 8751"/>
                              <a:gd name="T161" fmla="*/ T160 w 112"/>
                              <a:gd name="T162" fmla="+- 0 1448 1303"/>
                              <a:gd name="T163" fmla="*/ 1448 h 290"/>
                              <a:gd name="T164" fmla="+- 0 8759 8751"/>
                              <a:gd name="T165" fmla="*/ T164 w 112"/>
                              <a:gd name="T166" fmla="+- 0 1461 1303"/>
                              <a:gd name="T167" fmla="*/ 1461 h 290"/>
                              <a:gd name="T168" fmla="+- 0 8760 8751"/>
                              <a:gd name="T169" fmla="*/ T168 w 112"/>
                              <a:gd name="T170" fmla="+- 0 1473 1303"/>
                              <a:gd name="T171" fmla="*/ 1473 h 290"/>
                              <a:gd name="T172" fmla="+- 0 8765 8751"/>
                              <a:gd name="T173" fmla="*/ T172 w 112"/>
                              <a:gd name="T174" fmla="+- 0 1484 1303"/>
                              <a:gd name="T175" fmla="*/ 1484 h 290"/>
                              <a:gd name="T176" fmla="+- 0 8770 8751"/>
                              <a:gd name="T177" fmla="*/ T176 w 112"/>
                              <a:gd name="T178" fmla="+- 0 1495 1303"/>
                              <a:gd name="T179" fmla="*/ 1495 h 290"/>
                              <a:gd name="T180" fmla="+- 0 8775 8751"/>
                              <a:gd name="T181" fmla="*/ T180 w 112"/>
                              <a:gd name="T182" fmla="+- 0 1508 1303"/>
                              <a:gd name="T183" fmla="*/ 1508 h 290"/>
                              <a:gd name="T184" fmla="+- 0 8781 8751"/>
                              <a:gd name="T185" fmla="*/ T184 w 112"/>
                              <a:gd name="T186" fmla="+- 0 1518 1303"/>
                              <a:gd name="T187" fmla="*/ 1518 h 290"/>
                              <a:gd name="T188" fmla="+- 0 8788 8751"/>
                              <a:gd name="T189" fmla="*/ T188 w 112"/>
                              <a:gd name="T190" fmla="+- 0 1530 1303"/>
                              <a:gd name="T191" fmla="*/ 1530 h 290"/>
                              <a:gd name="T192" fmla="+- 0 8796 8751"/>
                              <a:gd name="T193" fmla="*/ T192 w 112"/>
                              <a:gd name="T194" fmla="+- 0 1539 1303"/>
                              <a:gd name="T195" fmla="*/ 1539 h 290"/>
                              <a:gd name="T196" fmla="+- 0 8803 8751"/>
                              <a:gd name="T197" fmla="*/ T196 w 112"/>
                              <a:gd name="T198" fmla="+- 0 1549 1303"/>
                              <a:gd name="T199" fmla="*/ 1549 h 290"/>
                              <a:gd name="T200" fmla="+- 0 8810 8751"/>
                              <a:gd name="T201" fmla="*/ T200 w 112"/>
                              <a:gd name="T202" fmla="+- 0 1558 1303"/>
                              <a:gd name="T203" fmla="*/ 1558 h 290"/>
                              <a:gd name="T204" fmla="+- 0 8820 8751"/>
                              <a:gd name="T205" fmla="*/ T204 w 112"/>
                              <a:gd name="T206" fmla="+- 0 1568 1303"/>
                              <a:gd name="T207" fmla="*/ 1568 h 290"/>
                              <a:gd name="T208" fmla="+- 0 8827 8751"/>
                              <a:gd name="T209" fmla="*/ T208 w 112"/>
                              <a:gd name="T210" fmla="+- 0 1579 1303"/>
                              <a:gd name="T211" fmla="*/ 1579 h 290"/>
                              <a:gd name="T212" fmla="+- 0 8835 8751"/>
                              <a:gd name="T213" fmla="*/ T212 w 112"/>
                              <a:gd name="T214" fmla="+- 0 1587 1303"/>
                              <a:gd name="T215" fmla="*/ 1587 h 290"/>
                              <a:gd name="T216" fmla="+- 0 8839 8751"/>
                              <a:gd name="T217" fmla="*/ T216 w 112"/>
                              <a:gd name="T218" fmla="+- 0 1592 1303"/>
                              <a:gd name="T219" fmla="*/ 1592 h 2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12" h="290">
                                <a:moveTo>
                                  <a:pt x="88" y="290"/>
                                </a:moveTo>
                                <a:lnTo>
                                  <a:pt x="89" y="284"/>
                                </a:lnTo>
                                <a:lnTo>
                                  <a:pt x="91" y="277"/>
                                </a:lnTo>
                                <a:lnTo>
                                  <a:pt x="92" y="272"/>
                                </a:lnTo>
                                <a:lnTo>
                                  <a:pt x="93" y="265"/>
                                </a:lnTo>
                                <a:lnTo>
                                  <a:pt x="95" y="260"/>
                                </a:lnTo>
                                <a:lnTo>
                                  <a:pt x="96" y="254"/>
                                </a:lnTo>
                                <a:lnTo>
                                  <a:pt x="97" y="247"/>
                                </a:lnTo>
                                <a:lnTo>
                                  <a:pt x="99" y="242"/>
                                </a:lnTo>
                                <a:lnTo>
                                  <a:pt x="100" y="236"/>
                                </a:lnTo>
                                <a:lnTo>
                                  <a:pt x="101" y="231"/>
                                </a:lnTo>
                                <a:lnTo>
                                  <a:pt x="104" y="225"/>
                                </a:lnTo>
                                <a:lnTo>
                                  <a:pt x="104" y="218"/>
                                </a:lnTo>
                                <a:lnTo>
                                  <a:pt x="105" y="211"/>
                                </a:lnTo>
                                <a:lnTo>
                                  <a:pt x="108" y="206"/>
                                </a:lnTo>
                                <a:lnTo>
                                  <a:pt x="108" y="200"/>
                                </a:lnTo>
                                <a:lnTo>
                                  <a:pt x="109" y="194"/>
                                </a:lnTo>
                                <a:lnTo>
                                  <a:pt x="111" y="188"/>
                                </a:lnTo>
                                <a:lnTo>
                                  <a:pt x="110" y="182"/>
                                </a:lnTo>
                                <a:lnTo>
                                  <a:pt x="109" y="176"/>
                                </a:lnTo>
                                <a:lnTo>
                                  <a:pt x="110" y="170"/>
                                </a:lnTo>
                                <a:lnTo>
                                  <a:pt x="109" y="163"/>
                                </a:lnTo>
                                <a:lnTo>
                                  <a:pt x="109" y="159"/>
                                </a:lnTo>
                                <a:lnTo>
                                  <a:pt x="108" y="152"/>
                                </a:lnTo>
                                <a:lnTo>
                                  <a:pt x="107" y="145"/>
                                </a:lnTo>
                                <a:lnTo>
                                  <a:pt x="105" y="139"/>
                                </a:lnTo>
                                <a:lnTo>
                                  <a:pt x="104" y="134"/>
                                </a:lnTo>
                                <a:lnTo>
                                  <a:pt x="102" y="128"/>
                                </a:lnTo>
                                <a:lnTo>
                                  <a:pt x="102" y="122"/>
                                </a:lnTo>
                                <a:lnTo>
                                  <a:pt x="98" y="117"/>
                                </a:lnTo>
                                <a:lnTo>
                                  <a:pt x="97" y="111"/>
                                </a:lnTo>
                                <a:lnTo>
                                  <a:pt x="96" y="106"/>
                                </a:lnTo>
                                <a:lnTo>
                                  <a:pt x="92" y="100"/>
                                </a:lnTo>
                                <a:lnTo>
                                  <a:pt x="90" y="95"/>
                                </a:lnTo>
                                <a:lnTo>
                                  <a:pt x="87" y="90"/>
                                </a:lnTo>
                                <a:lnTo>
                                  <a:pt x="86" y="84"/>
                                </a:lnTo>
                                <a:lnTo>
                                  <a:pt x="82" y="80"/>
                                </a:lnTo>
                                <a:lnTo>
                                  <a:pt x="79" y="75"/>
                                </a:lnTo>
                                <a:lnTo>
                                  <a:pt x="75" y="69"/>
                                </a:lnTo>
                                <a:lnTo>
                                  <a:pt x="73" y="65"/>
                                </a:lnTo>
                                <a:lnTo>
                                  <a:pt x="69" y="60"/>
                                </a:lnTo>
                                <a:lnTo>
                                  <a:pt x="67" y="55"/>
                                </a:lnTo>
                                <a:lnTo>
                                  <a:pt x="63" y="50"/>
                                </a:lnTo>
                                <a:lnTo>
                                  <a:pt x="58" y="45"/>
                                </a:lnTo>
                                <a:lnTo>
                                  <a:pt x="55" y="40"/>
                                </a:lnTo>
                                <a:lnTo>
                                  <a:pt x="51" y="36"/>
                                </a:lnTo>
                                <a:lnTo>
                                  <a:pt x="47" y="32"/>
                                </a:lnTo>
                                <a:lnTo>
                                  <a:pt x="43" y="28"/>
                                </a:lnTo>
                                <a:lnTo>
                                  <a:pt x="39" y="24"/>
                                </a:lnTo>
                                <a:lnTo>
                                  <a:pt x="32" y="19"/>
                                </a:lnTo>
                                <a:lnTo>
                                  <a:pt x="30" y="14"/>
                                </a:lnTo>
                                <a:lnTo>
                                  <a:pt x="26" y="13"/>
                                </a:lnTo>
                                <a:lnTo>
                                  <a:pt x="24" y="9"/>
                                </a:lnTo>
                                <a:lnTo>
                                  <a:pt x="23" y="9"/>
                                </a:lnTo>
                                <a:lnTo>
                                  <a:pt x="16" y="0"/>
                                </a:lnTo>
                                <a:lnTo>
                                  <a:pt x="16" y="8"/>
                                </a:lnTo>
                                <a:lnTo>
                                  <a:pt x="16" y="11"/>
                                </a:lnTo>
                                <a:lnTo>
                                  <a:pt x="14" y="15"/>
                                </a:lnTo>
                                <a:lnTo>
                                  <a:pt x="14" y="18"/>
                                </a:lnTo>
                                <a:lnTo>
                                  <a:pt x="10" y="20"/>
                                </a:lnTo>
                                <a:lnTo>
                                  <a:pt x="9" y="29"/>
                                </a:lnTo>
                                <a:lnTo>
                                  <a:pt x="7" y="34"/>
                                </a:lnTo>
                                <a:lnTo>
                                  <a:pt x="6" y="39"/>
                                </a:lnTo>
                                <a:lnTo>
                                  <a:pt x="4" y="45"/>
                                </a:lnTo>
                                <a:lnTo>
                                  <a:pt x="3" y="51"/>
                                </a:lnTo>
                                <a:lnTo>
                                  <a:pt x="4" y="57"/>
                                </a:lnTo>
                                <a:lnTo>
                                  <a:pt x="2" y="62"/>
                                </a:lnTo>
                                <a:lnTo>
                                  <a:pt x="2" y="67"/>
                                </a:lnTo>
                                <a:lnTo>
                                  <a:pt x="0" y="73"/>
                                </a:lnTo>
                                <a:lnTo>
                                  <a:pt x="1" y="79"/>
                                </a:lnTo>
                                <a:lnTo>
                                  <a:pt x="0" y="83"/>
                                </a:lnTo>
                                <a:lnTo>
                                  <a:pt x="0" y="90"/>
                                </a:lnTo>
                                <a:lnTo>
                                  <a:pt x="0" y="95"/>
                                </a:lnTo>
                                <a:lnTo>
                                  <a:pt x="0" y="102"/>
                                </a:lnTo>
                                <a:lnTo>
                                  <a:pt x="0" y="107"/>
                                </a:lnTo>
                                <a:lnTo>
                                  <a:pt x="0" y="112"/>
                                </a:lnTo>
                                <a:lnTo>
                                  <a:pt x="1" y="119"/>
                                </a:lnTo>
                                <a:lnTo>
                                  <a:pt x="1" y="123"/>
                                </a:lnTo>
                                <a:lnTo>
                                  <a:pt x="1" y="129"/>
                                </a:lnTo>
                                <a:lnTo>
                                  <a:pt x="1" y="136"/>
                                </a:lnTo>
                                <a:lnTo>
                                  <a:pt x="1" y="142"/>
                                </a:lnTo>
                                <a:lnTo>
                                  <a:pt x="3" y="145"/>
                                </a:lnTo>
                                <a:lnTo>
                                  <a:pt x="5" y="151"/>
                                </a:lnTo>
                                <a:lnTo>
                                  <a:pt x="8" y="158"/>
                                </a:lnTo>
                                <a:lnTo>
                                  <a:pt x="8" y="163"/>
                                </a:lnTo>
                                <a:lnTo>
                                  <a:pt x="9" y="170"/>
                                </a:lnTo>
                                <a:lnTo>
                                  <a:pt x="12" y="176"/>
                                </a:lnTo>
                                <a:lnTo>
                                  <a:pt x="14" y="181"/>
                                </a:lnTo>
                                <a:lnTo>
                                  <a:pt x="16" y="187"/>
                                </a:lnTo>
                                <a:lnTo>
                                  <a:pt x="19" y="192"/>
                                </a:lnTo>
                                <a:lnTo>
                                  <a:pt x="21" y="199"/>
                                </a:lnTo>
                                <a:lnTo>
                                  <a:pt x="24" y="205"/>
                                </a:lnTo>
                                <a:lnTo>
                                  <a:pt x="27" y="210"/>
                                </a:lnTo>
                                <a:lnTo>
                                  <a:pt x="30" y="215"/>
                                </a:lnTo>
                                <a:lnTo>
                                  <a:pt x="34" y="221"/>
                                </a:lnTo>
                                <a:lnTo>
                                  <a:pt x="37" y="227"/>
                                </a:lnTo>
                                <a:lnTo>
                                  <a:pt x="41" y="231"/>
                                </a:lnTo>
                                <a:lnTo>
                                  <a:pt x="45" y="236"/>
                                </a:lnTo>
                                <a:lnTo>
                                  <a:pt x="48" y="241"/>
                                </a:lnTo>
                                <a:lnTo>
                                  <a:pt x="52" y="246"/>
                                </a:lnTo>
                                <a:lnTo>
                                  <a:pt x="56" y="253"/>
                                </a:lnTo>
                                <a:lnTo>
                                  <a:pt x="59" y="255"/>
                                </a:lnTo>
                                <a:lnTo>
                                  <a:pt x="64" y="261"/>
                                </a:lnTo>
                                <a:lnTo>
                                  <a:pt x="69" y="265"/>
                                </a:lnTo>
                                <a:lnTo>
                                  <a:pt x="72" y="271"/>
                                </a:lnTo>
                                <a:lnTo>
                                  <a:pt x="76" y="276"/>
                                </a:lnTo>
                                <a:lnTo>
                                  <a:pt x="79" y="280"/>
                                </a:lnTo>
                                <a:lnTo>
                                  <a:pt x="84" y="284"/>
                                </a:lnTo>
                                <a:lnTo>
                                  <a:pt x="88" y="290"/>
                                </a:lnTo>
                                <a:lnTo>
                                  <a:pt x="88" y="289"/>
                                </a:lnTo>
                                <a:lnTo>
                                  <a:pt x="88" y="290"/>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Freeform 530"/>
                        <wps:cNvSpPr>
                          <a:spLocks/>
                        </wps:cNvSpPr>
                        <wps:spPr bwMode="auto">
                          <a:xfrm>
                            <a:off x="8771" y="1321"/>
                            <a:ext cx="69" cy="270"/>
                          </a:xfrm>
                          <a:custGeom>
                            <a:avLst/>
                            <a:gdLst>
                              <a:gd name="T0" fmla="+- 0 8771 8771"/>
                              <a:gd name="T1" fmla="*/ T0 w 69"/>
                              <a:gd name="T2" fmla="+- 0 1322 1322"/>
                              <a:gd name="T3" fmla="*/ 1322 h 270"/>
                              <a:gd name="T4" fmla="+- 0 8786 8771"/>
                              <a:gd name="T5" fmla="*/ T4 w 69"/>
                              <a:gd name="T6" fmla="+- 0 1386 1322"/>
                              <a:gd name="T7" fmla="*/ 1386 h 270"/>
                              <a:gd name="T8" fmla="+- 0 8802 8771"/>
                              <a:gd name="T9" fmla="*/ T8 w 69"/>
                              <a:gd name="T10" fmla="+- 0 1455 1322"/>
                              <a:gd name="T11" fmla="*/ 1455 h 270"/>
                              <a:gd name="T12" fmla="+- 0 8819 8771"/>
                              <a:gd name="T13" fmla="*/ T12 w 69"/>
                              <a:gd name="T14" fmla="+- 0 1525 1322"/>
                              <a:gd name="T15" fmla="*/ 1525 h 270"/>
                              <a:gd name="T16" fmla="+- 0 8838 8771"/>
                              <a:gd name="T17" fmla="*/ T16 w 69"/>
                              <a:gd name="T18" fmla="+- 0 1591 1322"/>
                              <a:gd name="T19" fmla="*/ 1591 h 270"/>
                              <a:gd name="T20" fmla="+- 0 8838 8771"/>
                              <a:gd name="T21" fmla="*/ T20 w 69"/>
                              <a:gd name="T22" fmla="+- 0 1591 1322"/>
                              <a:gd name="T23" fmla="*/ 1591 h 270"/>
                              <a:gd name="T24" fmla="+- 0 8839 8771"/>
                              <a:gd name="T25" fmla="*/ T24 w 69"/>
                              <a:gd name="T26" fmla="+- 0 1592 1322"/>
                              <a:gd name="T27" fmla="*/ 1592 h 270"/>
                              <a:gd name="T28" fmla="+- 0 8839 8771"/>
                              <a:gd name="T29" fmla="*/ T28 w 69"/>
                              <a:gd name="T30" fmla="+- 0 1590 1322"/>
                              <a:gd name="T31" fmla="*/ 1590 h 270"/>
                              <a:gd name="T32" fmla="+- 0 8822 8771"/>
                              <a:gd name="T33" fmla="*/ T32 w 69"/>
                              <a:gd name="T34" fmla="+- 0 1529 1322"/>
                              <a:gd name="T35" fmla="*/ 1529 h 270"/>
                              <a:gd name="T36" fmla="+- 0 8804 8771"/>
                              <a:gd name="T37" fmla="*/ T36 w 69"/>
                              <a:gd name="T38" fmla="+- 0 1460 1322"/>
                              <a:gd name="T39" fmla="*/ 1460 h 270"/>
                              <a:gd name="T40" fmla="+- 0 8787 8771"/>
                              <a:gd name="T41" fmla="*/ T40 w 69"/>
                              <a:gd name="T42" fmla="+- 0 1388 1322"/>
                              <a:gd name="T43" fmla="*/ 1388 h 270"/>
                              <a:gd name="T44" fmla="+- 0 8771 8771"/>
                              <a:gd name="T45" fmla="*/ T44 w 69"/>
                              <a:gd name="T46" fmla="+- 0 1322 1322"/>
                              <a:gd name="T47" fmla="*/ 1322 h 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9" h="270">
                                <a:moveTo>
                                  <a:pt x="0" y="0"/>
                                </a:moveTo>
                                <a:lnTo>
                                  <a:pt x="15" y="64"/>
                                </a:lnTo>
                                <a:lnTo>
                                  <a:pt x="31" y="133"/>
                                </a:lnTo>
                                <a:lnTo>
                                  <a:pt x="48" y="203"/>
                                </a:lnTo>
                                <a:lnTo>
                                  <a:pt x="67" y="269"/>
                                </a:lnTo>
                                <a:lnTo>
                                  <a:pt x="68" y="270"/>
                                </a:lnTo>
                                <a:lnTo>
                                  <a:pt x="68" y="268"/>
                                </a:lnTo>
                                <a:lnTo>
                                  <a:pt x="51" y="207"/>
                                </a:lnTo>
                                <a:lnTo>
                                  <a:pt x="33" y="138"/>
                                </a:lnTo>
                                <a:lnTo>
                                  <a:pt x="16" y="66"/>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7" name="Picture 53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8831" y="1373"/>
                            <a:ext cx="10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8" name="Freeform 532"/>
                        <wps:cNvSpPr>
                          <a:spLocks/>
                        </wps:cNvSpPr>
                        <wps:spPr bwMode="auto">
                          <a:xfrm>
                            <a:off x="8831" y="1373"/>
                            <a:ext cx="108" cy="293"/>
                          </a:xfrm>
                          <a:custGeom>
                            <a:avLst/>
                            <a:gdLst>
                              <a:gd name="T0" fmla="+- 0 8856 8832"/>
                              <a:gd name="T1" fmla="*/ T0 w 108"/>
                              <a:gd name="T2" fmla="+- 0 1661 1373"/>
                              <a:gd name="T3" fmla="*/ 1661 h 293"/>
                              <a:gd name="T4" fmla="+- 0 8863 8832"/>
                              <a:gd name="T5" fmla="*/ T4 w 108"/>
                              <a:gd name="T6" fmla="+- 0 1651 1373"/>
                              <a:gd name="T7" fmla="*/ 1651 h 293"/>
                              <a:gd name="T8" fmla="+- 0 8871 8832"/>
                              <a:gd name="T9" fmla="*/ T8 w 108"/>
                              <a:gd name="T10" fmla="+- 0 1642 1373"/>
                              <a:gd name="T11" fmla="*/ 1642 h 293"/>
                              <a:gd name="T12" fmla="+- 0 8879 8832"/>
                              <a:gd name="T13" fmla="*/ T12 w 108"/>
                              <a:gd name="T14" fmla="+- 0 1631 1373"/>
                              <a:gd name="T15" fmla="*/ 1631 h 293"/>
                              <a:gd name="T16" fmla="+- 0 8886 8832"/>
                              <a:gd name="T17" fmla="*/ T16 w 108"/>
                              <a:gd name="T18" fmla="+- 0 1622 1373"/>
                              <a:gd name="T19" fmla="*/ 1622 h 293"/>
                              <a:gd name="T20" fmla="+- 0 8895 8832"/>
                              <a:gd name="T21" fmla="*/ T20 w 108"/>
                              <a:gd name="T22" fmla="+- 0 1614 1373"/>
                              <a:gd name="T23" fmla="*/ 1614 h 293"/>
                              <a:gd name="T24" fmla="+- 0 8902 8832"/>
                              <a:gd name="T25" fmla="*/ T24 w 108"/>
                              <a:gd name="T26" fmla="+- 0 1603 1373"/>
                              <a:gd name="T27" fmla="*/ 1603 h 293"/>
                              <a:gd name="T28" fmla="+- 0 8909 8832"/>
                              <a:gd name="T29" fmla="*/ T28 w 108"/>
                              <a:gd name="T30" fmla="+- 0 1594 1373"/>
                              <a:gd name="T31" fmla="*/ 1594 h 293"/>
                              <a:gd name="T32" fmla="+- 0 8917 8832"/>
                              <a:gd name="T33" fmla="*/ T32 w 108"/>
                              <a:gd name="T34" fmla="+- 0 1584 1373"/>
                              <a:gd name="T35" fmla="*/ 1584 h 293"/>
                              <a:gd name="T36" fmla="+- 0 8921 8832"/>
                              <a:gd name="T37" fmla="*/ T36 w 108"/>
                              <a:gd name="T38" fmla="+- 0 1573 1373"/>
                              <a:gd name="T39" fmla="*/ 1573 h 293"/>
                              <a:gd name="T40" fmla="+- 0 8926 8832"/>
                              <a:gd name="T41" fmla="*/ T40 w 108"/>
                              <a:gd name="T42" fmla="+- 0 1561 1373"/>
                              <a:gd name="T43" fmla="*/ 1561 h 293"/>
                              <a:gd name="T44" fmla="+- 0 8930 8832"/>
                              <a:gd name="T45" fmla="*/ T44 w 108"/>
                              <a:gd name="T46" fmla="+- 0 1550 1373"/>
                              <a:gd name="T47" fmla="*/ 1550 h 293"/>
                              <a:gd name="T48" fmla="+- 0 8933 8832"/>
                              <a:gd name="T49" fmla="*/ T48 w 108"/>
                              <a:gd name="T50" fmla="+- 0 1538 1373"/>
                              <a:gd name="T51" fmla="*/ 1538 h 293"/>
                              <a:gd name="T52" fmla="+- 0 8936 8832"/>
                              <a:gd name="T53" fmla="*/ T52 w 108"/>
                              <a:gd name="T54" fmla="+- 0 1526 1373"/>
                              <a:gd name="T55" fmla="*/ 1526 h 293"/>
                              <a:gd name="T56" fmla="+- 0 8937 8832"/>
                              <a:gd name="T57" fmla="*/ T56 w 108"/>
                              <a:gd name="T58" fmla="+- 0 1515 1373"/>
                              <a:gd name="T59" fmla="*/ 1515 h 293"/>
                              <a:gd name="T60" fmla="+- 0 8940 8832"/>
                              <a:gd name="T61" fmla="*/ T60 w 108"/>
                              <a:gd name="T62" fmla="+- 0 1503 1373"/>
                              <a:gd name="T63" fmla="*/ 1503 h 293"/>
                              <a:gd name="T64" fmla="+- 0 8939 8832"/>
                              <a:gd name="T65" fmla="*/ T64 w 108"/>
                              <a:gd name="T66" fmla="+- 0 1491 1373"/>
                              <a:gd name="T67" fmla="*/ 1491 h 293"/>
                              <a:gd name="T68" fmla="+- 0 8940 8832"/>
                              <a:gd name="T69" fmla="*/ T68 w 108"/>
                              <a:gd name="T70" fmla="+- 0 1480 1373"/>
                              <a:gd name="T71" fmla="*/ 1480 h 293"/>
                              <a:gd name="T72" fmla="+- 0 8938 8832"/>
                              <a:gd name="T73" fmla="*/ T72 w 108"/>
                              <a:gd name="T74" fmla="+- 0 1468 1373"/>
                              <a:gd name="T75" fmla="*/ 1468 h 293"/>
                              <a:gd name="T76" fmla="+- 0 8937 8832"/>
                              <a:gd name="T77" fmla="*/ T76 w 108"/>
                              <a:gd name="T78" fmla="+- 0 1456 1373"/>
                              <a:gd name="T79" fmla="*/ 1456 h 293"/>
                              <a:gd name="T80" fmla="+- 0 8935 8832"/>
                              <a:gd name="T81" fmla="*/ T80 w 108"/>
                              <a:gd name="T82" fmla="+- 0 1445 1373"/>
                              <a:gd name="T83" fmla="*/ 1445 h 293"/>
                              <a:gd name="T84" fmla="+- 0 8932 8832"/>
                              <a:gd name="T85" fmla="*/ T84 w 108"/>
                              <a:gd name="T86" fmla="+- 0 1432 1373"/>
                              <a:gd name="T87" fmla="*/ 1432 h 293"/>
                              <a:gd name="T88" fmla="+- 0 8930 8832"/>
                              <a:gd name="T89" fmla="*/ T88 w 108"/>
                              <a:gd name="T90" fmla="+- 0 1422 1373"/>
                              <a:gd name="T91" fmla="*/ 1422 h 293"/>
                              <a:gd name="T92" fmla="+- 0 8926 8832"/>
                              <a:gd name="T93" fmla="*/ T92 w 108"/>
                              <a:gd name="T94" fmla="+- 0 1410 1373"/>
                              <a:gd name="T95" fmla="*/ 1410 h 293"/>
                              <a:gd name="T96" fmla="+- 0 8920 8832"/>
                              <a:gd name="T97" fmla="*/ T96 w 108"/>
                              <a:gd name="T98" fmla="+- 0 1398 1373"/>
                              <a:gd name="T99" fmla="*/ 1398 h 293"/>
                              <a:gd name="T100" fmla="+- 0 8917 8832"/>
                              <a:gd name="T101" fmla="*/ T100 w 108"/>
                              <a:gd name="T102" fmla="+- 0 1390 1373"/>
                              <a:gd name="T103" fmla="*/ 1390 h 293"/>
                              <a:gd name="T104" fmla="+- 0 8916 8832"/>
                              <a:gd name="T105" fmla="*/ T104 w 108"/>
                              <a:gd name="T106" fmla="+- 0 1384 1373"/>
                              <a:gd name="T107" fmla="*/ 1384 h 293"/>
                              <a:gd name="T108" fmla="+- 0 8910 8832"/>
                              <a:gd name="T109" fmla="*/ T108 w 108"/>
                              <a:gd name="T110" fmla="+- 0 1381 1373"/>
                              <a:gd name="T111" fmla="*/ 1381 h 293"/>
                              <a:gd name="T112" fmla="+- 0 8905 8832"/>
                              <a:gd name="T113" fmla="*/ T112 w 108"/>
                              <a:gd name="T114" fmla="+- 0 1386 1373"/>
                              <a:gd name="T115" fmla="*/ 1386 h 293"/>
                              <a:gd name="T116" fmla="+- 0 8899 8832"/>
                              <a:gd name="T117" fmla="*/ T116 w 108"/>
                              <a:gd name="T118" fmla="+- 0 1389 1373"/>
                              <a:gd name="T119" fmla="*/ 1389 h 293"/>
                              <a:gd name="T120" fmla="+- 0 8891 8832"/>
                              <a:gd name="T121" fmla="*/ T120 w 108"/>
                              <a:gd name="T122" fmla="+- 0 1400 1373"/>
                              <a:gd name="T123" fmla="*/ 1400 h 293"/>
                              <a:gd name="T124" fmla="+- 0 8883 8832"/>
                              <a:gd name="T125" fmla="*/ T124 w 108"/>
                              <a:gd name="T126" fmla="+- 0 1409 1373"/>
                              <a:gd name="T127" fmla="*/ 1409 h 293"/>
                              <a:gd name="T128" fmla="+- 0 8878 8832"/>
                              <a:gd name="T129" fmla="*/ T128 w 108"/>
                              <a:gd name="T130" fmla="+- 0 1419 1373"/>
                              <a:gd name="T131" fmla="*/ 1419 h 293"/>
                              <a:gd name="T132" fmla="+- 0 8872 8832"/>
                              <a:gd name="T133" fmla="*/ T132 w 108"/>
                              <a:gd name="T134" fmla="+- 0 1428 1373"/>
                              <a:gd name="T135" fmla="*/ 1428 h 293"/>
                              <a:gd name="T136" fmla="+- 0 8866 8832"/>
                              <a:gd name="T137" fmla="*/ T136 w 108"/>
                              <a:gd name="T138" fmla="+- 0 1437 1373"/>
                              <a:gd name="T139" fmla="*/ 1437 h 293"/>
                              <a:gd name="T140" fmla="+- 0 8860 8832"/>
                              <a:gd name="T141" fmla="*/ T140 w 108"/>
                              <a:gd name="T142" fmla="+- 0 1447 1373"/>
                              <a:gd name="T143" fmla="*/ 1447 h 293"/>
                              <a:gd name="T144" fmla="+- 0 8855 8832"/>
                              <a:gd name="T145" fmla="*/ T144 w 108"/>
                              <a:gd name="T146" fmla="+- 0 1458 1373"/>
                              <a:gd name="T147" fmla="*/ 1458 h 293"/>
                              <a:gd name="T148" fmla="+- 0 8851 8832"/>
                              <a:gd name="T149" fmla="*/ T148 w 108"/>
                              <a:gd name="T150" fmla="+- 0 1467 1373"/>
                              <a:gd name="T151" fmla="*/ 1467 h 293"/>
                              <a:gd name="T152" fmla="+- 0 8847 8832"/>
                              <a:gd name="T153" fmla="*/ T152 w 108"/>
                              <a:gd name="T154" fmla="+- 0 1477 1373"/>
                              <a:gd name="T155" fmla="*/ 1477 h 293"/>
                              <a:gd name="T156" fmla="+- 0 8841 8832"/>
                              <a:gd name="T157" fmla="*/ T156 w 108"/>
                              <a:gd name="T158" fmla="+- 0 1489 1373"/>
                              <a:gd name="T159" fmla="*/ 1489 h 293"/>
                              <a:gd name="T160" fmla="+- 0 8839 8832"/>
                              <a:gd name="T161" fmla="*/ T160 w 108"/>
                              <a:gd name="T162" fmla="+- 0 1498 1373"/>
                              <a:gd name="T163" fmla="*/ 1498 h 293"/>
                              <a:gd name="T164" fmla="+- 0 8837 8832"/>
                              <a:gd name="T165" fmla="*/ T164 w 108"/>
                              <a:gd name="T166" fmla="+- 0 1512 1373"/>
                              <a:gd name="T167" fmla="*/ 1512 h 293"/>
                              <a:gd name="T168" fmla="+- 0 8834 8832"/>
                              <a:gd name="T169" fmla="*/ T168 w 108"/>
                              <a:gd name="T170" fmla="+- 0 1523 1373"/>
                              <a:gd name="T171" fmla="*/ 1523 h 293"/>
                              <a:gd name="T172" fmla="+- 0 8833 8832"/>
                              <a:gd name="T173" fmla="*/ T172 w 108"/>
                              <a:gd name="T174" fmla="+- 0 1536 1373"/>
                              <a:gd name="T175" fmla="*/ 1536 h 293"/>
                              <a:gd name="T176" fmla="+- 0 8832 8832"/>
                              <a:gd name="T177" fmla="*/ T176 w 108"/>
                              <a:gd name="T178" fmla="+- 0 1548 1373"/>
                              <a:gd name="T179" fmla="*/ 1548 h 293"/>
                              <a:gd name="T180" fmla="+- 0 8832 8832"/>
                              <a:gd name="T181" fmla="*/ T180 w 108"/>
                              <a:gd name="T182" fmla="+- 0 1561 1373"/>
                              <a:gd name="T183" fmla="*/ 1561 h 293"/>
                              <a:gd name="T184" fmla="+- 0 8833 8832"/>
                              <a:gd name="T185" fmla="*/ T184 w 108"/>
                              <a:gd name="T186" fmla="+- 0 1573 1373"/>
                              <a:gd name="T187" fmla="*/ 1573 h 293"/>
                              <a:gd name="T188" fmla="+- 0 8833 8832"/>
                              <a:gd name="T189" fmla="*/ T188 w 108"/>
                              <a:gd name="T190" fmla="+- 0 1587 1373"/>
                              <a:gd name="T191" fmla="*/ 1587 h 293"/>
                              <a:gd name="T192" fmla="+- 0 8837 8832"/>
                              <a:gd name="T193" fmla="*/ T192 w 108"/>
                              <a:gd name="T194" fmla="+- 0 1598 1373"/>
                              <a:gd name="T195" fmla="*/ 1598 h 293"/>
                              <a:gd name="T196" fmla="+- 0 8839 8832"/>
                              <a:gd name="T197" fmla="*/ T196 w 108"/>
                              <a:gd name="T198" fmla="+- 0 1611 1373"/>
                              <a:gd name="T199" fmla="*/ 1611 h 293"/>
                              <a:gd name="T200" fmla="+- 0 8841 8832"/>
                              <a:gd name="T201" fmla="*/ T200 w 108"/>
                              <a:gd name="T202" fmla="+- 0 1622 1373"/>
                              <a:gd name="T203" fmla="*/ 1622 h 293"/>
                              <a:gd name="T204" fmla="+- 0 8846 8832"/>
                              <a:gd name="T205" fmla="*/ T204 w 108"/>
                              <a:gd name="T206" fmla="+- 0 1635 1373"/>
                              <a:gd name="T207" fmla="*/ 1635 h 293"/>
                              <a:gd name="T208" fmla="+- 0 8847 8832"/>
                              <a:gd name="T209" fmla="*/ T208 w 108"/>
                              <a:gd name="T210" fmla="+- 0 1648 1373"/>
                              <a:gd name="T211" fmla="*/ 1648 h 293"/>
                              <a:gd name="T212" fmla="+- 0 8851 8832"/>
                              <a:gd name="T213" fmla="*/ T212 w 108"/>
                              <a:gd name="T214" fmla="+- 0 1659 1373"/>
                              <a:gd name="T215" fmla="*/ 1659 h 293"/>
                              <a:gd name="T216" fmla="+- 0 8852 8832"/>
                              <a:gd name="T217" fmla="*/ T216 w 108"/>
                              <a:gd name="T218" fmla="+- 0 1665 1373"/>
                              <a:gd name="T219" fmla="*/ 1665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8" h="293">
                                <a:moveTo>
                                  <a:pt x="20" y="293"/>
                                </a:moveTo>
                                <a:lnTo>
                                  <a:pt x="24" y="288"/>
                                </a:lnTo>
                                <a:lnTo>
                                  <a:pt x="29" y="282"/>
                                </a:lnTo>
                                <a:lnTo>
                                  <a:pt x="31" y="278"/>
                                </a:lnTo>
                                <a:lnTo>
                                  <a:pt x="36" y="272"/>
                                </a:lnTo>
                                <a:lnTo>
                                  <a:pt x="39" y="269"/>
                                </a:lnTo>
                                <a:lnTo>
                                  <a:pt x="43" y="264"/>
                                </a:lnTo>
                                <a:lnTo>
                                  <a:pt x="47" y="258"/>
                                </a:lnTo>
                                <a:lnTo>
                                  <a:pt x="51" y="254"/>
                                </a:lnTo>
                                <a:lnTo>
                                  <a:pt x="54" y="249"/>
                                </a:lnTo>
                                <a:lnTo>
                                  <a:pt x="58" y="245"/>
                                </a:lnTo>
                                <a:lnTo>
                                  <a:pt x="63" y="241"/>
                                </a:lnTo>
                                <a:lnTo>
                                  <a:pt x="66" y="235"/>
                                </a:lnTo>
                                <a:lnTo>
                                  <a:pt x="70" y="230"/>
                                </a:lnTo>
                                <a:lnTo>
                                  <a:pt x="75" y="226"/>
                                </a:lnTo>
                                <a:lnTo>
                                  <a:pt x="77" y="221"/>
                                </a:lnTo>
                                <a:lnTo>
                                  <a:pt x="81" y="215"/>
                                </a:lnTo>
                                <a:lnTo>
                                  <a:pt x="85" y="211"/>
                                </a:lnTo>
                                <a:lnTo>
                                  <a:pt x="87" y="205"/>
                                </a:lnTo>
                                <a:lnTo>
                                  <a:pt x="89" y="200"/>
                                </a:lnTo>
                                <a:lnTo>
                                  <a:pt x="92" y="194"/>
                                </a:lnTo>
                                <a:lnTo>
                                  <a:pt x="94" y="188"/>
                                </a:lnTo>
                                <a:lnTo>
                                  <a:pt x="96" y="184"/>
                                </a:lnTo>
                                <a:lnTo>
                                  <a:pt x="98" y="177"/>
                                </a:lnTo>
                                <a:lnTo>
                                  <a:pt x="100" y="171"/>
                                </a:lnTo>
                                <a:lnTo>
                                  <a:pt x="101" y="165"/>
                                </a:lnTo>
                                <a:lnTo>
                                  <a:pt x="103" y="160"/>
                                </a:lnTo>
                                <a:lnTo>
                                  <a:pt x="104" y="153"/>
                                </a:lnTo>
                                <a:lnTo>
                                  <a:pt x="105" y="148"/>
                                </a:lnTo>
                                <a:lnTo>
                                  <a:pt x="105" y="142"/>
                                </a:lnTo>
                                <a:lnTo>
                                  <a:pt x="106" y="136"/>
                                </a:lnTo>
                                <a:lnTo>
                                  <a:pt x="108" y="130"/>
                                </a:lnTo>
                                <a:lnTo>
                                  <a:pt x="106" y="124"/>
                                </a:lnTo>
                                <a:lnTo>
                                  <a:pt x="107" y="118"/>
                                </a:lnTo>
                                <a:lnTo>
                                  <a:pt x="106" y="113"/>
                                </a:lnTo>
                                <a:lnTo>
                                  <a:pt x="108" y="107"/>
                                </a:lnTo>
                                <a:lnTo>
                                  <a:pt x="106" y="101"/>
                                </a:lnTo>
                                <a:lnTo>
                                  <a:pt x="106" y="95"/>
                                </a:lnTo>
                                <a:lnTo>
                                  <a:pt x="105" y="88"/>
                                </a:lnTo>
                                <a:lnTo>
                                  <a:pt x="105" y="83"/>
                                </a:lnTo>
                                <a:lnTo>
                                  <a:pt x="104" y="78"/>
                                </a:lnTo>
                                <a:lnTo>
                                  <a:pt x="103" y="72"/>
                                </a:lnTo>
                                <a:lnTo>
                                  <a:pt x="102" y="66"/>
                                </a:lnTo>
                                <a:lnTo>
                                  <a:pt x="100" y="59"/>
                                </a:lnTo>
                                <a:lnTo>
                                  <a:pt x="99" y="54"/>
                                </a:lnTo>
                                <a:lnTo>
                                  <a:pt x="98" y="49"/>
                                </a:lnTo>
                                <a:lnTo>
                                  <a:pt x="96" y="42"/>
                                </a:lnTo>
                                <a:lnTo>
                                  <a:pt x="94" y="37"/>
                                </a:lnTo>
                                <a:lnTo>
                                  <a:pt x="92" y="32"/>
                                </a:lnTo>
                                <a:lnTo>
                                  <a:pt x="88" y="25"/>
                                </a:lnTo>
                                <a:lnTo>
                                  <a:pt x="88" y="19"/>
                                </a:lnTo>
                                <a:lnTo>
                                  <a:pt x="85" y="17"/>
                                </a:lnTo>
                                <a:lnTo>
                                  <a:pt x="85" y="12"/>
                                </a:lnTo>
                                <a:lnTo>
                                  <a:pt x="84" y="11"/>
                                </a:lnTo>
                                <a:lnTo>
                                  <a:pt x="82" y="0"/>
                                </a:lnTo>
                                <a:lnTo>
                                  <a:pt x="78" y="8"/>
                                </a:lnTo>
                                <a:lnTo>
                                  <a:pt x="77" y="10"/>
                                </a:lnTo>
                                <a:lnTo>
                                  <a:pt x="73" y="13"/>
                                </a:lnTo>
                                <a:lnTo>
                                  <a:pt x="72" y="15"/>
                                </a:lnTo>
                                <a:lnTo>
                                  <a:pt x="67" y="16"/>
                                </a:lnTo>
                                <a:lnTo>
                                  <a:pt x="62" y="24"/>
                                </a:lnTo>
                                <a:lnTo>
                                  <a:pt x="59" y="27"/>
                                </a:lnTo>
                                <a:lnTo>
                                  <a:pt x="55" y="31"/>
                                </a:lnTo>
                                <a:lnTo>
                                  <a:pt x="51" y="36"/>
                                </a:lnTo>
                                <a:lnTo>
                                  <a:pt x="48" y="41"/>
                                </a:lnTo>
                                <a:lnTo>
                                  <a:pt x="46" y="46"/>
                                </a:lnTo>
                                <a:lnTo>
                                  <a:pt x="42" y="50"/>
                                </a:lnTo>
                                <a:lnTo>
                                  <a:pt x="40" y="55"/>
                                </a:lnTo>
                                <a:lnTo>
                                  <a:pt x="36" y="59"/>
                                </a:lnTo>
                                <a:lnTo>
                                  <a:pt x="34" y="64"/>
                                </a:lnTo>
                                <a:lnTo>
                                  <a:pt x="31" y="69"/>
                                </a:lnTo>
                                <a:lnTo>
                                  <a:pt x="28" y="74"/>
                                </a:lnTo>
                                <a:lnTo>
                                  <a:pt x="26" y="79"/>
                                </a:lnTo>
                                <a:lnTo>
                                  <a:pt x="23" y="85"/>
                                </a:lnTo>
                                <a:lnTo>
                                  <a:pt x="20" y="90"/>
                                </a:lnTo>
                                <a:lnTo>
                                  <a:pt x="19" y="94"/>
                                </a:lnTo>
                                <a:lnTo>
                                  <a:pt x="16" y="101"/>
                                </a:lnTo>
                                <a:lnTo>
                                  <a:pt x="15" y="104"/>
                                </a:lnTo>
                                <a:lnTo>
                                  <a:pt x="12" y="110"/>
                                </a:lnTo>
                                <a:lnTo>
                                  <a:pt x="9" y="116"/>
                                </a:lnTo>
                                <a:lnTo>
                                  <a:pt x="6" y="122"/>
                                </a:lnTo>
                                <a:lnTo>
                                  <a:pt x="7" y="125"/>
                                </a:lnTo>
                                <a:lnTo>
                                  <a:pt x="6" y="132"/>
                                </a:lnTo>
                                <a:lnTo>
                                  <a:pt x="5" y="139"/>
                                </a:lnTo>
                                <a:lnTo>
                                  <a:pt x="3" y="144"/>
                                </a:lnTo>
                                <a:lnTo>
                                  <a:pt x="2" y="150"/>
                                </a:lnTo>
                                <a:lnTo>
                                  <a:pt x="1" y="157"/>
                                </a:lnTo>
                                <a:lnTo>
                                  <a:pt x="1" y="163"/>
                                </a:lnTo>
                                <a:lnTo>
                                  <a:pt x="0" y="169"/>
                                </a:lnTo>
                                <a:lnTo>
                                  <a:pt x="0" y="175"/>
                                </a:lnTo>
                                <a:lnTo>
                                  <a:pt x="0" y="182"/>
                                </a:lnTo>
                                <a:lnTo>
                                  <a:pt x="0" y="188"/>
                                </a:lnTo>
                                <a:lnTo>
                                  <a:pt x="0" y="194"/>
                                </a:lnTo>
                                <a:lnTo>
                                  <a:pt x="1" y="200"/>
                                </a:lnTo>
                                <a:lnTo>
                                  <a:pt x="1" y="207"/>
                                </a:lnTo>
                                <a:lnTo>
                                  <a:pt x="1" y="214"/>
                                </a:lnTo>
                                <a:lnTo>
                                  <a:pt x="3" y="219"/>
                                </a:lnTo>
                                <a:lnTo>
                                  <a:pt x="5" y="225"/>
                                </a:lnTo>
                                <a:lnTo>
                                  <a:pt x="5" y="232"/>
                                </a:lnTo>
                                <a:lnTo>
                                  <a:pt x="7" y="238"/>
                                </a:lnTo>
                                <a:lnTo>
                                  <a:pt x="8" y="245"/>
                                </a:lnTo>
                                <a:lnTo>
                                  <a:pt x="9" y="249"/>
                                </a:lnTo>
                                <a:lnTo>
                                  <a:pt x="11" y="256"/>
                                </a:lnTo>
                                <a:lnTo>
                                  <a:pt x="14" y="262"/>
                                </a:lnTo>
                                <a:lnTo>
                                  <a:pt x="14" y="268"/>
                                </a:lnTo>
                                <a:lnTo>
                                  <a:pt x="15" y="275"/>
                                </a:lnTo>
                                <a:lnTo>
                                  <a:pt x="17" y="280"/>
                                </a:lnTo>
                                <a:lnTo>
                                  <a:pt x="19" y="286"/>
                                </a:lnTo>
                                <a:lnTo>
                                  <a:pt x="20" y="293"/>
                                </a:lnTo>
                                <a:lnTo>
                                  <a:pt x="20" y="292"/>
                                </a:lnTo>
                                <a:lnTo>
                                  <a:pt x="20" y="293"/>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Freeform 533"/>
                        <wps:cNvSpPr>
                          <a:spLocks/>
                        </wps:cNvSpPr>
                        <wps:spPr bwMode="auto">
                          <a:xfrm>
                            <a:off x="8852" y="1392"/>
                            <a:ext cx="58" cy="273"/>
                          </a:xfrm>
                          <a:custGeom>
                            <a:avLst/>
                            <a:gdLst>
                              <a:gd name="T0" fmla="+- 0 8909 8852"/>
                              <a:gd name="T1" fmla="*/ T0 w 58"/>
                              <a:gd name="T2" fmla="+- 0 1392 1392"/>
                              <a:gd name="T3" fmla="*/ 1392 h 273"/>
                              <a:gd name="T4" fmla="+- 0 8895 8852"/>
                              <a:gd name="T5" fmla="*/ T4 w 58"/>
                              <a:gd name="T6" fmla="+- 0 1456 1392"/>
                              <a:gd name="T7" fmla="*/ 1456 h 273"/>
                              <a:gd name="T8" fmla="+- 0 8879 8852"/>
                              <a:gd name="T9" fmla="*/ T8 w 58"/>
                              <a:gd name="T10" fmla="+- 0 1526 1392"/>
                              <a:gd name="T11" fmla="*/ 1526 h 273"/>
                              <a:gd name="T12" fmla="+- 0 8863 8852"/>
                              <a:gd name="T13" fmla="*/ T12 w 58"/>
                              <a:gd name="T14" fmla="+- 0 1596 1392"/>
                              <a:gd name="T15" fmla="*/ 1596 h 273"/>
                              <a:gd name="T16" fmla="+- 0 8852 8852"/>
                              <a:gd name="T17" fmla="*/ T16 w 58"/>
                              <a:gd name="T18" fmla="+- 0 1663 1392"/>
                              <a:gd name="T19" fmla="*/ 1663 h 273"/>
                              <a:gd name="T20" fmla="+- 0 8852 8852"/>
                              <a:gd name="T21" fmla="*/ T20 w 58"/>
                              <a:gd name="T22" fmla="+- 0 1664 1392"/>
                              <a:gd name="T23" fmla="*/ 1664 h 273"/>
                              <a:gd name="T24" fmla="+- 0 8853 8852"/>
                              <a:gd name="T25" fmla="*/ T24 w 58"/>
                              <a:gd name="T26" fmla="+- 0 1664 1392"/>
                              <a:gd name="T27" fmla="*/ 1664 h 273"/>
                              <a:gd name="T28" fmla="+- 0 8854 8852"/>
                              <a:gd name="T29" fmla="*/ T28 w 58"/>
                              <a:gd name="T30" fmla="+- 0 1663 1392"/>
                              <a:gd name="T31" fmla="*/ 1663 h 273"/>
                              <a:gd name="T32" fmla="+- 0 8864 8852"/>
                              <a:gd name="T33" fmla="*/ T32 w 58"/>
                              <a:gd name="T34" fmla="+- 0 1601 1392"/>
                              <a:gd name="T35" fmla="*/ 1601 h 273"/>
                              <a:gd name="T36" fmla="+- 0 8879 8852"/>
                              <a:gd name="T37" fmla="*/ T36 w 58"/>
                              <a:gd name="T38" fmla="+- 0 1531 1392"/>
                              <a:gd name="T39" fmla="*/ 1531 h 273"/>
                              <a:gd name="T40" fmla="+- 0 8895 8852"/>
                              <a:gd name="T41" fmla="*/ T40 w 58"/>
                              <a:gd name="T42" fmla="+- 0 1459 1392"/>
                              <a:gd name="T43" fmla="*/ 1459 h 273"/>
                              <a:gd name="T44" fmla="+- 0 8909 8852"/>
                              <a:gd name="T45" fmla="*/ T44 w 58"/>
                              <a:gd name="T46" fmla="+- 0 1392 1392"/>
                              <a:gd name="T47" fmla="*/ 1392 h 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 h="273">
                                <a:moveTo>
                                  <a:pt x="57" y="0"/>
                                </a:moveTo>
                                <a:lnTo>
                                  <a:pt x="43" y="64"/>
                                </a:lnTo>
                                <a:lnTo>
                                  <a:pt x="27" y="134"/>
                                </a:lnTo>
                                <a:lnTo>
                                  <a:pt x="11" y="204"/>
                                </a:lnTo>
                                <a:lnTo>
                                  <a:pt x="0" y="271"/>
                                </a:lnTo>
                                <a:lnTo>
                                  <a:pt x="0" y="272"/>
                                </a:lnTo>
                                <a:lnTo>
                                  <a:pt x="1" y="272"/>
                                </a:lnTo>
                                <a:lnTo>
                                  <a:pt x="2" y="271"/>
                                </a:lnTo>
                                <a:lnTo>
                                  <a:pt x="12" y="209"/>
                                </a:lnTo>
                                <a:lnTo>
                                  <a:pt x="27" y="139"/>
                                </a:lnTo>
                                <a:lnTo>
                                  <a:pt x="43" y="67"/>
                                </a:lnTo>
                                <a:lnTo>
                                  <a:pt x="57"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0" name="Picture 53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8733" y="1440"/>
                            <a:ext cx="136"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1" name="Freeform 535"/>
                        <wps:cNvSpPr>
                          <a:spLocks/>
                        </wps:cNvSpPr>
                        <wps:spPr bwMode="auto">
                          <a:xfrm>
                            <a:off x="8733" y="1440"/>
                            <a:ext cx="136" cy="269"/>
                          </a:xfrm>
                          <a:custGeom>
                            <a:avLst/>
                            <a:gdLst>
                              <a:gd name="T0" fmla="+- 0 8866 8733"/>
                              <a:gd name="T1" fmla="*/ T0 w 136"/>
                              <a:gd name="T2" fmla="+- 0 1703 1440"/>
                              <a:gd name="T3" fmla="*/ 1703 h 269"/>
                              <a:gd name="T4" fmla="+- 0 8866 8733"/>
                              <a:gd name="T5" fmla="*/ T4 w 136"/>
                              <a:gd name="T6" fmla="+- 0 1691 1440"/>
                              <a:gd name="T7" fmla="*/ 1691 h 269"/>
                              <a:gd name="T8" fmla="+- 0 8867 8733"/>
                              <a:gd name="T9" fmla="*/ T8 w 136"/>
                              <a:gd name="T10" fmla="+- 0 1678 1440"/>
                              <a:gd name="T11" fmla="*/ 1678 h 269"/>
                              <a:gd name="T12" fmla="+- 0 8866 8733"/>
                              <a:gd name="T13" fmla="*/ T12 w 136"/>
                              <a:gd name="T14" fmla="+- 0 1665 1440"/>
                              <a:gd name="T15" fmla="*/ 1665 h 269"/>
                              <a:gd name="T16" fmla="+- 0 8867 8733"/>
                              <a:gd name="T17" fmla="*/ T16 w 136"/>
                              <a:gd name="T18" fmla="+- 0 1654 1440"/>
                              <a:gd name="T19" fmla="*/ 1654 h 269"/>
                              <a:gd name="T20" fmla="+- 0 8868 8733"/>
                              <a:gd name="T21" fmla="*/ T20 w 136"/>
                              <a:gd name="T22" fmla="+- 0 1642 1440"/>
                              <a:gd name="T23" fmla="*/ 1642 h 269"/>
                              <a:gd name="T24" fmla="+- 0 8867 8733"/>
                              <a:gd name="T25" fmla="*/ T24 w 136"/>
                              <a:gd name="T26" fmla="+- 0 1628 1440"/>
                              <a:gd name="T27" fmla="*/ 1628 h 269"/>
                              <a:gd name="T28" fmla="+- 0 8867 8733"/>
                              <a:gd name="T29" fmla="*/ T28 w 136"/>
                              <a:gd name="T30" fmla="+- 0 1617 1440"/>
                              <a:gd name="T31" fmla="*/ 1617 h 269"/>
                              <a:gd name="T32" fmla="+- 0 8868 8733"/>
                              <a:gd name="T33" fmla="*/ T32 w 136"/>
                              <a:gd name="T34" fmla="+- 0 1604 1440"/>
                              <a:gd name="T35" fmla="*/ 1604 h 269"/>
                              <a:gd name="T36" fmla="+- 0 8864 8733"/>
                              <a:gd name="T37" fmla="*/ T36 w 136"/>
                              <a:gd name="T38" fmla="+- 0 1593 1440"/>
                              <a:gd name="T39" fmla="*/ 1593 h 269"/>
                              <a:gd name="T40" fmla="+- 0 8861 8733"/>
                              <a:gd name="T41" fmla="*/ T40 w 136"/>
                              <a:gd name="T42" fmla="+- 0 1581 1440"/>
                              <a:gd name="T43" fmla="*/ 1581 h 269"/>
                              <a:gd name="T44" fmla="+- 0 8857 8733"/>
                              <a:gd name="T45" fmla="*/ T44 w 136"/>
                              <a:gd name="T46" fmla="+- 0 1569 1440"/>
                              <a:gd name="T47" fmla="*/ 1569 h 269"/>
                              <a:gd name="T48" fmla="+- 0 8852 8733"/>
                              <a:gd name="T49" fmla="*/ T48 w 136"/>
                              <a:gd name="T50" fmla="+- 0 1558 1440"/>
                              <a:gd name="T51" fmla="*/ 1558 h 269"/>
                              <a:gd name="T52" fmla="+- 0 8847 8733"/>
                              <a:gd name="T53" fmla="*/ T52 w 136"/>
                              <a:gd name="T54" fmla="+- 0 1548 1440"/>
                              <a:gd name="T55" fmla="*/ 1548 h 269"/>
                              <a:gd name="T56" fmla="+- 0 8840 8733"/>
                              <a:gd name="T57" fmla="*/ T56 w 136"/>
                              <a:gd name="T58" fmla="+- 0 1538 1440"/>
                              <a:gd name="T59" fmla="*/ 1538 h 269"/>
                              <a:gd name="T60" fmla="+- 0 8836 8733"/>
                              <a:gd name="T61" fmla="*/ T60 w 136"/>
                              <a:gd name="T62" fmla="+- 0 1527 1440"/>
                              <a:gd name="T63" fmla="*/ 1527 h 269"/>
                              <a:gd name="T64" fmla="+- 0 8828 8733"/>
                              <a:gd name="T65" fmla="*/ T64 w 136"/>
                              <a:gd name="T66" fmla="+- 0 1518 1440"/>
                              <a:gd name="T67" fmla="*/ 1518 h 269"/>
                              <a:gd name="T68" fmla="+- 0 8821 8733"/>
                              <a:gd name="T69" fmla="*/ T68 w 136"/>
                              <a:gd name="T70" fmla="+- 0 1508 1440"/>
                              <a:gd name="T71" fmla="*/ 1508 h 269"/>
                              <a:gd name="T72" fmla="+- 0 8813 8733"/>
                              <a:gd name="T73" fmla="*/ T72 w 136"/>
                              <a:gd name="T74" fmla="+- 0 1500 1440"/>
                              <a:gd name="T75" fmla="*/ 1500 h 269"/>
                              <a:gd name="T76" fmla="+- 0 8804 8733"/>
                              <a:gd name="T77" fmla="*/ T76 w 136"/>
                              <a:gd name="T78" fmla="+- 0 1492 1440"/>
                              <a:gd name="T79" fmla="*/ 1492 h 269"/>
                              <a:gd name="T80" fmla="+- 0 8797 8733"/>
                              <a:gd name="T81" fmla="*/ T80 w 136"/>
                              <a:gd name="T82" fmla="+- 0 1484 1440"/>
                              <a:gd name="T83" fmla="*/ 1484 h 269"/>
                              <a:gd name="T84" fmla="+- 0 8786 8733"/>
                              <a:gd name="T85" fmla="*/ T84 w 136"/>
                              <a:gd name="T86" fmla="+- 0 1475 1440"/>
                              <a:gd name="T87" fmla="*/ 1475 h 269"/>
                              <a:gd name="T88" fmla="+- 0 8778 8733"/>
                              <a:gd name="T89" fmla="*/ T88 w 136"/>
                              <a:gd name="T90" fmla="+- 0 1469 1440"/>
                              <a:gd name="T91" fmla="*/ 1469 h 269"/>
                              <a:gd name="T92" fmla="+- 0 8767 8733"/>
                              <a:gd name="T93" fmla="*/ T92 w 136"/>
                              <a:gd name="T94" fmla="+- 0 1462 1440"/>
                              <a:gd name="T95" fmla="*/ 1462 h 269"/>
                              <a:gd name="T96" fmla="+- 0 8756 8733"/>
                              <a:gd name="T97" fmla="*/ T96 w 136"/>
                              <a:gd name="T98" fmla="+- 0 1456 1440"/>
                              <a:gd name="T99" fmla="*/ 1456 h 269"/>
                              <a:gd name="T100" fmla="+- 0 8749 8733"/>
                              <a:gd name="T101" fmla="*/ T100 w 136"/>
                              <a:gd name="T102" fmla="+- 0 1451 1440"/>
                              <a:gd name="T103" fmla="*/ 1451 h 269"/>
                              <a:gd name="T104" fmla="+- 0 8744 8733"/>
                              <a:gd name="T105" fmla="*/ T104 w 136"/>
                              <a:gd name="T106" fmla="+- 0 1447 1440"/>
                              <a:gd name="T107" fmla="*/ 1447 h 269"/>
                              <a:gd name="T108" fmla="+- 0 8737 8733"/>
                              <a:gd name="T109" fmla="*/ T108 w 136"/>
                              <a:gd name="T110" fmla="+- 0 1448 1440"/>
                              <a:gd name="T111" fmla="*/ 1448 h 269"/>
                              <a:gd name="T112" fmla="+- 0 8737 8733"/>
                              <a:gd name="T113" fmla="*/ T112 w 136"/>
                              <a:gd name="T114" fmla="+- 0 1456 1440"/>
                              <a:gd name="T115" fmla="*/ 1456 h 269"/>
                              <a:gd name="T116" fmla="+- 0 8734 8733"/>
                              <a:gd name="T117" fmla="*/ T116 w 136"/>
                              <a:gd name="T118" fmla="+- 0 1461 1440"/>
                              <a:gd name="T119" fmla="*/ 1461 h 269"/>
                              <a:gd name="T120" fmla="+- 0 8734 8733"/>
                              <a:gd name="T121" fmla="*/ T120 w 136"/>
                              <a:gd name="T122" fmla="+- 0 1475 1440"/>
                              <a:gd name="T123" fmla="*/ 1475 h 269"/>
                              <a:gd name="T124" fmla="+- 0 8733 8733"/>
                              <a:gd name="T125" fmla="*/ T124 w 136"/>
                              <a:gd name="T126" fmla="+- 0 1487 1440"/>
                              <a:gd name="T127" fmla="*/ 1487 h 269"/>
                              <a:gd name="T128" fmla="+- 0 8735 8733"/>
                              <a:gd name="T129" fmla="*/ T128 w 136"/>
                              <a:gd name="T130" fmla="+- 0 1498 1440"/>
                              <a:gd name="T131" fmla="*/ 1498 h 269"/>
                              <a:gd name="T132" fmla="+- 0 8736 8733"/>
                              <a:gd name="T133" fmla="*/ T132 w 136"/>
                              <a:gd name="T134" fmla="+- 0 1508 1440"/>
                              <a:gd name="T135" fmla="*/ 1508 h 269"/>
                              <a:gd name="T136" fmla="+- 0 8737 8733"/>
                              <a:gd name="T137" fmla="*/ T136 w 136"/>
                              <a:gd name="T138" fmla="+- 0 1520 1440"/>
                              <a:gd name="T139" fmla="*/ 1520 h 269"/>
                              <a:gd name="T140" fmla="+- 0 8738 8733"/>
                              <a:gd name="T141" fmla="*/ T140 w 136"/>
                              <a:gd name="T142" fmla="+- 0 1532 1440"/>
                              <a:gd name="T143" fmla="*/ 1532 h 269"/>
                              <a:gd name="T144" fmla="+- 0 8741 8733"/>
                              <a:gd name="T145" fmla="*/ T144 w 136"/>
                              <a:gd name="T146" fmla="+- 0 1543 1440"/>
                              <a:gd name="T147" fmla="*/ 1543 h 269"/>
                              <a:gd name="T148" fmla="+- 0 8743 8733"/>
                              <a:gd name="T149" fmla="*/ T148 w 136"/>
                              <a:gd name="T150" fmla="+- 0 1553 1440"/>
                              <a:gd name="T151" fmla="*/ 1553 h 269"/>
                              <a:gd name="T152" fmla="+- 0 8747 8733"/>
                              <a:gd name="T153" fmla="*/ T152 w 136"/>
                              <a:gd name="T154" fmla="+- 0 1563 1440"/>
                              <a:gd name="T155" fmla="*/ 1563 h 269"/>
                              <a:gd name="T156" fmla="+- 0 8750 8733"/>
                              <a:gd name="T157" fmla="*/ T156 w 136"/>
                              <a:gd name="T158" fmla="+- 0 1576 1440"/>
                              <a:gd name="T159" fmla="*/ 1576 h 269"/>
                              <a:gd name="T160" fmla="+- 0 8753 8733"/>
                              <a:gd name="T161" fmla="*/ T160 w 136"/>
                              <a:gd name="T162" fmla="+- 0 1585 1440"/>
                              <a:gd name="T163" fmla="*/ 1585 h 269"/>
                              <a:gd name="T164" fmla="+- 0 8760 8733"/>
                              <a:gd name="T165" fmla="*/ T164 w 136"/>
                              <a:gd name="T166" fmla="+- 0 1596 1440"/>
                              <a:gd name="T167" fmla="*/ 1596 h 269"/>
                              <a:gd name="T168" fmla="+- 0 8764 8733"/>
                              <a:gd name="T169" fmla="*/ T168 w 136"/>
                              <a:gd name="T170" fmla="+- 0 1608 1440"/>
                              <a:gd name="T171" fmla="*/ 1608 h 269"/>
                              <a:gd name="T172" fmla="+- 0 8771 8733"/>
                              <a:gd name="T173" fmla="*/ T172 w 136"/>
                              <a:gd name="T174" fmla="+- 0 1618 1440"/>
                              <a:gd name="T175" fmla="*/ 1618 h 269"/>
                              <a:gd name="T176" fmla="+- 0 8778 8733"/>
                              <a:gd name="T177" fmla="*/ T176 w 136"/>
                              <a:gd name="T178" fmla="+- 0 1628 1440"/>
                              <a:gd name="T179" fmla="*/ 1628 h 269"/>
                              <a:gd name="T180" fmla="+- 0 8786 8733"/>
                              <a:gd name="T181" fmla="*/ T180 w 136"/>
                              <a:gd name="T182" fmla="+- 0 1639 1440"/>
                              <a:gd name="T183" fmla="*/ 1639 h 269"/>
                              <a:gd name="T184" fmla="+- 0 8794 8733"/>
                              <a:gd name="T185" fmla="*/ T184 w 136"/>
                              <a:gd name="T186" fmla="+- 0 1648 1440"/>
                              <a:gd name="T187" fmla="*/ 1648 h 269"/>
                              <a:gd name="T188" fmla="+- 0 8803 8733"/>
                              <a:gd name="T189" fmla="*/ T188 w 136"/>
                              <a:gd name="T190" fmla="+- 0 1658 1440"/>
                              <a:gd name="T191" fmla="*/ 1658 h 269"/>
                              <a:gd name="T192" fmla="+- 0 8813 8733"/>
                              <a:gd name="T193" fmla="*/ T192 w 136"/>
                              <a:gd name="T194" fmla="+- 0 1665 1440"/>
                              <a:gd name="T195" fmla="*/ 1665 h 269"/>
                              <a:gd name="T196" fmla="+- 0 8822 8733"/>
                              <a:gd name="T197" fmla="*/ T196 w 136"/>
                              <a:gd name="T198" fmla="+- 0 1674 1440"/>
                              <a:gd name="T199" fmla="*/ 1674 h 269"/>
                              <a:gd name="T200" fmla="+- 0 8830 8733"/>
                              <a:gd name="T201" fmla="*/ T200 w 136"/>
                              <a:gd name="T202" fmla="+- 0 1681 1440"/>
                              <a:gd name="T203" fmla="*/ 1681 h 269"/>
                              <a:gd name="T204" fmla="+- 0 8842 8733"/>
                              <a:gd name="T205" fmla="*/ T204 w 136"/>
                              <a:gd name="T206" fmla="+- 0 1689 1440"/>
                              <a:gd name="T207" fmla="*/ 1689 h 269"/>
                              <a:gd name="T208" fmla="+- 0 8851 8733"/>
                              <a:gd name="T209" fmla="*/ T208 w 136"/>
                              <a:gd name="T210" fmla="+- 0 1697 1440"/>
                              <a:gd name="T211" fmla="*/ 1697 h 269"/>
                              <a:gd name="T212" fmla="+- 0 8861 8733"/>
                              <a:gd name="T213" fmla="*/ T212 w 136"/>
                              <a:gd name="T214" fmla="+- 0 1704 1440"/>
                              <a:gd name="T215" fmla="*/ 1704 h 269"/>
                              <a:gd name="T216" fmla="+- 0 8866 8733"/>
                              <a:gd name="T217" fmla="*/ T216 w 136"/>
                              <a:gd name="T218" fmla="+- 0 1708 1440"/>
                              <a:gd name="T219" fmla="*/ 1708 h 2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36" h="269">
                                <a:moveTo>
                                  <a:pt x="133" y="269"/>
                                </a:moveTo>
                                <a:lnTo>
                                  <a:pt x="133" y="263"/>
                                </a:lnTo>
                                <a:lnTo>
                                  <a:pt x="134" y="255"/>
                                </a:lnTo>
                                <a:lnTo>
                                  <a:pt x="133" y="251"/>
                                </a:lnTo>
                                <a:lnTo>
                                  <a:pt x="133" y="243"/>
                                </a:lnTo>
                                <a:lnTo>
                                  <a:pt x="134" y="238"/>
                                </a:lnTo>
                                <a:lnTo>
                                  <a:pt x="133" y="232"/>
                                </a:lnTo>
                                <a:lnTo>
                                  <a:pt x="133" y="225"/>
                                </a:lnTo>
                                <a:lnTo>
                                  <a:pt x="134" y="219"/>
                                </a:lnTo>
                                <a:lnTo>
                                  <a:pt x="134" y="214"/>
                                </a:lnTo>
                                <a:lnTo>
                                  <a:pt x="134" y="208"/>
                                </a:lnTo>
                                <a:lnTo>
                                  <a:pt x="135" y="202"/>
                                </a:lnTo>
                                <a:lnTo>
                                  <a:pt x="134" y="195"/>
                                </a:lnTo>
                                <a:lnTo>
                                  <a:pt x="134" y="188"/>
                                </a:lnTo>
                                <a:lnTo>
                                  <a:pt x="135" y="182"/>
                                </a:lnTo>
                                <a:lnTo>
                                  <a:pt x="134" y="177"/>
                                </a:lnTo>
                                <a:lnTo>
                                  <a:pt x="134" y="170"/>
                                </a:lnTo>
                                <a:lnTo>
                                  <a:pt x="135" y="164"/>
                                </a:lnTo>
                                <a:lnTo>
                                  <a:pt x="132" y="159"/>
                                </a:lnTo>
                                <a:lnTo>
                                  <a:pt x="131" y="153"/>
                                </a:lnTo>
                                <a:lnTo>
                                  <a:pt x="130" y="147"/>
                                </a:lnTo>
                                <a:lnTo>
                                  <a:pt x="128" y="141"/>
                                </a:lnTo>
                                <a:lnTo>
                                  <a:pt x="127" y="136"/>
                                </a:lnTo>
                                <a:lnTo>
                                  <a:pt x="124" y="129"/>
                                </a:lnTo>
                                <a:lnTo>
                                  <a:pt x="121" y="124"/>
                                </a:lnTo>
                                <a:lnTo>
                                  <a:pt x="119" y="118"/>
                                </a:lnTo>
                                <a:lnTo>
                                  <a:pt x="117" y="113"/>
                                </a:lnTo>
                                <a:lnTo>
                                  <a:pt x="114" y="108"/>
                                </a:lnTo>
                                <a:lnTo>
                                  <a:pt x="112" y="102"/>
                                </a:lnTo>
                                <a:lnTo>
                                  <a:pt x="107" y="98"/>
                                </a:lnTo>
                                <a:lnTo>
                                  <a:pt x="105" y="93"/>
                                </a:lnTo>
                                <a:lnTo>
                                  <a:pt x="103" y="87"/>
                                </a:lnTo>
                                <a:lnTo>
                                  <a:pt x="98" y="83"/>
                                </a:lnTo>
                                <a:lnTo>
                                  <a:pt x="95" y="78"/>
                                </a:lnTo>
                                <a:lnTo>
                                  <a:pt x="91" y="74"/>
                                </a:lnTo>
                                <a:lnTo>
                                  <a:pt x="88" y="68"/>
                                </a:lnTo>
                                <a:lnTo>
                                  <a:pt x="83" y="64"/>
                                </a:lnTo>
                                <a:lnTo>
                                  <a:pt x="80" y="60"/>
                                </a:lnTo>
                                <a:lnTo>
                                  <a:pt x="75" y="55"/>
                                </a:lnTo>
                                <a:lnTo>
                                  <a:pt x="71" y="52"/>
                                </a:lnTo>
                                <a:lnTo>
                                  <a:pt x="67" y="48"/>
                                </a:lnTo>
                                <a:lnTo>
                                  <a:pt x="64" y="44"/>
                                </a:lnTo>
                                <a:lnTo>
                                  <a:pt x="59" y="40"/>
                                </a:lnTo>
                                <a:lnTo>
                                  <a:pt x="53" y="35"/>
                                </a:lnTo>
                                <a:lnTo>
                                  <a:pt x="49" y="32"/>
                                </a:lnTo>
                                <a:lnTo>
                                  <a:pt x="45" y="29"/>
                                </a:lnTo>
                                <a:lnTo>
                                  <a:pt x="39" y="25"/>
                                </a:lnTo>
                                <a:lnTo>
                                  <a:pt x="34" y="22"/>
                                </a:lnTo>
                                <a:lnTo>
                                  <a:pt x="30" y="19"/>
                                </a:lnTo>
                                <a:lnTo>
                                  <a:pt x="23" y="16"/>
                                </a:lnTo>
                                <a:lnTo>
                                  <a:pt x="19" y="11"/>
                                </a:lnTo>
                                <a:lnTo>
                                  <a:pt x="16" y="11"/>
                                </a:lnTo>
                                <a:lnTo>
                                  <a:pt x="12" y="7"/>
                                </a:lnTo>
                                <a:lnTo>
                                  <a:pt x="11" y="7"/>
                                </a:lnTo>
                                <a:lnTo>
                                  <a:pt x="3" y="0"/>
                                </a:lnTo>
                                <a:lnTo>
                                  <a:pt x="4" y="8"/>
                                </a:lnTo>
                                <a:lnTo>
                                  <a:pt x="5" y="11"/>
                                </a:lnTo>
                                <a:lnTo>
                                  <a:pt x="4" y="16"/>
                                </a:lnTo>
                                <a:lnTo>
                                  <a:pt x="4" y="18"/>
                                </a:lnTo>
                                <a:lnTo>
                                  <a:pt x="1" y="21"/>
                                </a:lnTo>
                                <a:lnTo>
                                  <a:pt x="1" y="31"/>
                                </a:lnTo>
                                <a:lnTo>
                                  <a:pt x="1" y="35"/>
                                </a:lnTo>
                                <a:lnTo>
                                  <a:pt x="1" y="41"/>
                                </a:lnTo>
                                <a:lnTo>
                                  <a:pt x="0" y="47"/>
                                </a:lnTo>
                                <a:lnTo>
                                  <a:pt x="1" y="53"/>
                                </a:lnTo>
                                <a:lnTo>
                                  <a:pt x="2" y="58"/>
                                </a:lnTo>
                                <a:lnTo>
                                  <a:pt x="2" y="64"/>
                                </a:lnTo>
                                <a:lnTo>
                                  <a:pt x="3" y="68"/>
                                </a:lnTo>
                                <a:lnTo>
                                  <a:pt x="2" y="75"/>
                                </a:lnTo>
                                <a:lnTo>
                                  <a:pt x="4" y="80"/>
                                </a:lnTo>
                                <a:lnTo>
                                  <a:pt x="5" y="85"/>
                                </a:lnTo>
                                <a:lnTo>
                                  <a:pt x="5" y="92"/>
                                </a:lnTo>
                                <a:lnTo>
                                  <a:pt x="7" y="97"/>
                                </a:lnTo>
                                <a:lnTo>
                                  <a:pt x="8" y="103"/>
                                </a:lnTo>
                                <a:lnTo>
                                  <a:pt x="9" y="108"/>
                                </a:lnTo>
                                <a:lnTo>
                                  <a:pt x="10" y="113"/>
                                </a:lnTo>
                                <a:lnTo>
                                  <a:pt x="13" y="120"/>
                                </a:lnTo>
                                <a:lnTo>
                                  <a:pt x="14" y="123"/>
                                </a:lnTo>
                                <a:lnTo>
                                  <a:pt x="15" y="129"/>
                                </a:lnTo>
                                <a:lnTo>
                                  <a:pt x="17" y="136"/>
                                </a:lnTo>
                                <a:lnTo>
                                  <a:pt x="17" y="142"/>
                                </a:lnTo>
                                <a:lnTo>
                                  <a:pt x="20" y="145"/>
                                </a:lnTo>
                                <a:lnTo>
                                  <a:pt x="23" y="151"/>
                                </a:lnTo>
                                <a:lnTo>
                                  <a:pt x="27" y="156"/>
                                </a:lnTo>
                                <a:lnTo>
                                  <a:pt x="29" y="162"/>
                                </a:lnTo>
                                <a:lnTo>
                                  <a:pt x="31" y="168"/>
                                </a:lnTo>
                                <a:lnTo>
                                  <a:pt x="35" y="174"/>
                                </a:lnTo>
                                <a:lnTo>
                                  <a:pt x="38" y="178"/>
                                </a:lnTo>
                                <a:lnTo>
                                  <a:pt x="42" y="183"/>
                                </a:lnTo>
                                <a:lnTo>
                                  <a:pt x="45" y="188"/>
                                </a:lnTo>
                                <a:lnTo>
                                  <a:pt x="49" y="193"/>
                                </a:lnTo>
                                <a:lnTo>
                                  <a:pt x="53" y="199"/>
                                </a:lnTo>
                                <a:lnTo>
                                  <a:pt x="57" y="203"/>
                                </a:lnTo>
                                <a:lnTo>
                                  <a:pt x="61" y="208"/>
                                </a:lnTo>
                                <a:lnTo>
                                  <a:pt x="66" y="212"/>
                                </a:lnTo>
                                <a:lnTo>
                                  <a:pt x="70" y="218"/>
                                </a:lnTo>
                                <a:lnTo>
                                  <a:pt x="75" y="221"/>
                                </a:lnTo>
                                <a:lnTo>
                                  <a:pt x="80" y="225"/>
                                </a:lnTo>
                                <a:lnTo>
                                  <a:pt x="84" y="230"/>
                                </a:lnTo>
                                <a:lnTo>
                                  <a:pt x="89" y="234"/>
                                </a:lnTo>
                                <a:lnTo>
                                  <a:pt x="95" y="239"/>
                                </a:lnTo>
                                <a:lnTo>
                                  <a:pt x="97" y="241"/>
                                </a:lnTo>
                                <a:lnTo>
                                  <a:pt x="104" y="246"/>
                                </a:lnTo>
                                <a:lnTo>
                                  <a:pt x="109" y="249"/>
                                </a:lnTo>
                                <a:lnTo>
                                  <a:pt x="114" y="253"/>
                                </a:lnTo>
                                <a:lnTo>
                                  <a:pt x="118" y="257"/>
                                </a:lnTo>
                                <a:lnTo>
                                  <a:pt x="123" y="261"/>
                                </a:lnTo>
                                <a:lnTo>
                                  <a:pt x="128" y="264"/>
                                </a:lnTo>
                                <a:lnTo>
                                  <a:pt x="133" y="269"/>
                                </a:lnTo>
                                <a:lnTo>
                                  <a:pt x="133" y="268"/>
                                </a:lnTo>
                                <a:lnTo>
                                  <a:pt x="133" y="269"/>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Freeform 536"/>
                        <wps:cNvSpPr>
                          <a:spLocks/>
                        </wps:cNvSpPr>
                        <wps:spPr bwMode="auto">
                          <a:xfrm>
                            <a:off x="8743" y="1457"/>
                            <a:ext cx="123" cy="250"/>
                          </a:xfrm>
                          <a:custGeom>
                            <a:avLst/>
                            <a:gdLst>
                              <a:gd name="T0" fmla="+- 0 8743 8743"/>
                              <a:gd name="T1" fmla="*/ T0 w 123"/>
                              <a:gd name="T2" fmla="+- 0 1458 1458"/>
                              <a:gd name="T3" fmla="*/ 1458 h 250"/>
                              <a:gd name="T4" fmla="+- 0 8771 8743"/>
                              <a:gd name="T5" fmla="*/ T4 w 123"/>
                              <a:gd name="T6" fmla="+- 0 1517 1458"/>
                              <a:gd name="T7" fmla="*/ 1517 h 250"/>
                              <a:gd name="T8" fmla="+- 0 8801 8743"/>
                              <a:gd name="T9" fmla="*/ T8 w 123"/>
                              <a:gd name="T10" fmla="+- 0 1582 1458"/>
                              <a:gd name="T11" fmla="*/ 1582 h 250"/>
                              <a:gd name="T12" fmla="+- 0 8833 8743"/>
                              <a:gd name="T13" fmla="*/ T12 w 123"/>
                              <a:gd name="T14" fmla="+- 0 1647 1458"/>
                              <a:gd name="T15" fmla="*/ 1647 h 250"/>
                              <a:gd name="T16" fmla="+- 0 8864 8743"/>
                              <a:gd name="T17" fmla="*/ T16 w 123"/>
                              <a:gd name="T18" fmla="+- 0 1707 1458"/>
                              <a:gd name="T19" fmla="*/ 1707 h 250"/>
                              <a:gd name="T20" fmla="+- 0 8865 8743"/>
                              <a:gd name="T21" fmla="*/ T20 w 123"/>
                              <a:gd name="T22" fmla="+- 0 1708 1458"/>
                              <a:gd name="T23" fmla="*/ 1708 h 250"/>
                              <a:gd name="T24" fmla="+- 0 8866 8743"/>
                              <a:gd name="T25" fmla="*/ T24 w 123"/>
                              <a:gd name="T26" fmla="+- 0 1708 1458"/>
                              <a:gd name="T27" fmla="*/ 1708 h 250"/>
                              <a:gd name="T28" fmla="+- 0 8866 8743"/>
                              <a:gd name="T29" fmla="*/ T28 w 123"/>
                              <a:gd name="T30" fmla="+- 0 1706 1458"/>
                              <a:gd name="T31" fmla="*/ 1706 h 250"/>
                              <a:gd name="T32" fmla="+- 0 8836 8743"/>
                              <a:gd name="T33" fmla="*/ T32 w 123"/>
                              <a:gd name="T34" fmla="+- 0 1650 1458"/>
                              <a:gd name="T35" fmla="*/ 1650 h 250"/>
                              <a:gd name="T36" fmla="+- 0 8805 8743"/>
                              <a:gd name="T37" fmla="*/ T36 w 123"/>
                              <a:gd name="T38" fmla="+- 0 1586 1458"/>
                              <a:gd name="T39" fmla="*/ 1586 h 250"/>
                              <a:gd name="T40" fmla="+- 0 8773 8743"/>
                              <a:gd name="T41" fmla="*/ T40 w 123"/>
                              <a:gd name="T42" fmla="+- 0 1519 1458"/>
                              <a:gd name="T43" fmla="*/ 1519 h 250"/>
                              <a:gd name="T44" fmla="+- 0 8743 8743"/>
                              <a:gd name="T45" fmla="*/ T44 w 123"/>
                              <a:gd name="T46" fmla="+- 0 1458 1458"/>
                              <a:gd name="T47" fmla="*/ 1458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23" h="250">
                                <a:moveTo>
                                  <a:pt x="0" y="0"/>
                                </a:moveTo>
                                <a:lnTo>
                                  <a:pt x="28" y="59"/>
                                </a:lnTo>
                                <a:lnTo>
                                  <a:pt x="58" y="124"/>
                                </a:lnTo>
                                <a:lnTo>
                                  <a:pt x="90" y="189"/>
                                </a:lnTo>
                                <a:lnTo>
                                  <a:pt x="121" y="249"/>
                                </a:lnTo>
                                <a:lnTo>
                                  <a:pt x="122" y="250"/>
                                </a:lnTo>
                                <a:lnTo>
                                  <a:pt x="123" y="250"/>
                                </a:lnTo>
                                <a:lnTo>
                                  <a:pt x="123" y="248"/>
                                </a:lnTo>
                                <a:lnTo>
                                  <a:pt x="93" y="192"/>
                                </a:lnTo>
                                <a:lnTo>
                                  <a:pt x="62" y="128"/>
                                </a:lnTo>
                                <a:lnTo>
                                  <a:pt x="30" y="61"/>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3" name="Picture 53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8845" y="1478"/>
                            <a:ext cx="103"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4" name="Freeform 538"/>
                        <wps:cNvSpPr>
                          <a:spLocks/>
                        </wps:cNvSpPr>
                        <wps:spPr bwMode="auto">
                          <a:xfrm>
                            <a:off x="8845" y="1478"/>
                            <a:ext cx="103" cy="299"/>
                          </a:xfrm>
                          <a:custGeom>
                            <a:avLst/>
                            <a:gdLst>
                              <a:gd name="T0" fmla="+- 0 8897 8845"/>
                              <a:gd name="T1" fmla="*/ T0 w 103"/>
                              <a:gd name="T2" fmla="+- 0 1772 1479"/>
                              <a:gd name="T3" fmla="*/ 1772 h 299"/>
                              <a:gd name="T4" fmla="+- 0 8902 8845"/>
                              <a:gd name="T5" fmla="*/ T4 w 103"/>
                              <a:gd name="T6" fmla="+- 0 1761 1479"/>
                              <a:gd name="T7" fmla="*/ 1761 h 299"/>
                              <a:gd name="T8" fmla="+- 0 8908 8845"/>
                              <a:gd name="T9" fmla="*/ T8 w 103"/>
                              <a:gd name="T10" fmla="+- 0 1750 1479"/>
                              <a:gd name="T11" fmla="*/ 1750 h 299"/>
                              <a:gd name="T12" fmla="+- 0 8913 8845"/>
                              <a:gd name="T13" fmla="*/ T12 w 103"/>
                              <a:gd name="T14" fmla="+- 0 1738 1479"/>
                              <a:gd name="T15" fmla="*/ 1738 h 299"/>
                              <a:gd name="T16" fmla="+- 0 8919 8845"/>
                              <a:gd name="T17" fmla="*/ T16 w 103"/>
                              <a:gd name="T18" fmla="+- 0 1728 1479"/>
                              <a:gd name="T19" fmla="*/ 1728 h 299"/>
                              <a:gd name="T20" fmla="+- 0 8925 8845"/>
                              <a:gd name="T21" fmla="*/ T20 w 103"/>
                              <a:gd name="T22" fmla="+- 0 1718 1479"/>
                              <a:gd name="T23" fmla="*/ 1718 h 299"/>
                              <a:gd name="T24" fmla="+- 0 8930 8845"/>
                              <a:gd name="T25" fmla="*/ T24 w 103"/>
                              <a:gd name="T26" fmla="+- 0 1705 1479"/>
                              <a:gd name="T27" fmla="*/ 1705 h 299"/>
                              <a:gd name="T28" fmla="+- 0 8935 8845"/>
                              <a:gd name="T29" fmla="*/ T28 w 103"/>
                              <a:gd name="T30" fmla="+- 0 1695 1479"/>
                              <a:gd name="T31" fmla="*/ 1695 h 299"/>
                              <a:gd name="T32" fmla="+- 0 8941 8845"/>
                              <a:gd name="T33" fmla="*/ T32 w 103"/>
                              <a:gd name="T34" fmla="+- 0 1684 1479"/>
                              <a:gd name="T35" fmla="*/ 1684 h 299"/>
                              <a:gd name="T36" fmla="+- 0 8942 8845"/>
                              <a:gd name="T37" fmla="*/ T36 w 103"/>
                              <a:gd name="T38" fmla="+- 0 1672 1479"/>
                              <a:gd name="T39" fmla="*/ 1672 h 299"/>
                              <a:gd name="T40" fmla="+- 0 8945 8845"/>
                              <a:gd name="T41" fmla="*/ T40 w 103"/>
                              <a:gd name="T42" fmla="+- 0 1660 1479"/>
                              <a:gd name="T43" fmla="*/ 1660 h 299"/>
                              <a:gd name="T44" fmla="+- 0 8947 8845"/>
                              <a:gd name="T45" fmla="*/ T44 w 103"/>
                              <a:gd name="T46" fmla="+- 0 1648 1479"/>
                              <a:gd name="T47" fmla="*/ 1648 h 299"/>
                              <a:gd name="T48" fmla="+- 0 8947 8845"/>
                              <a:gd name="T49" fmla="*/ T48 w 103"/>
                              <a:gd name="T50" fmla="+- 0 1635 1479"/>
                              <a:gd name="T51" fmla="*/ 1635 h 299"/>
                              <a:gd name="T52" fmla="+- 0 8947 8845"/>
                              <a:gd name="T53" fmla="*/ T52 w 103"/>
                              <a:gd name="T54" fmla="+- 0 1624 1479"/>
                              <a:gd name="T55" fmla="*/ 1624 h 299"/>
                              <a:gd name="T56" fmla="+- 0 8945 8845"/>
                              <a:gd name="T57" fmla="*/ T56 w 103"/>
                              <a:gd name="T58" fmla="+- 0 1612 1479"/>
                              <a:gd name="T59" fmla="*/ 1612 h 299"/>
                              <a:gd name="T60" fmla="+- 0 8946 8845"/>
                              <a:gd name="T61" fmla="*/ T60 w 103"/>
                              <a:gd name="T62" fmla="+- 0 1600 1479"/>
                              <a:gd name="T63" fmla="*/ 1600 h 299"/>
                              <a:gd name="T64" fmla="+- 0 8942 8845"/>
                              <a:gd name="T65" fmla="*/ T64 w 103"/>
                              <a:gd name="T66" fmla="+- 0 1589 1479"/>
                              <a:gd name="T67" fmla="*/ 1589 h 299"/>
                              <a:gd name="T68" fmla="+- 0 8941 8845"/>
                              <a:gd name="T69" fmla="*/ T68 w 103"/>
                              <a:gd name="T70" fmla="+- 0 1577 1479"/>
                              <a:gd name="T71" fmla="*/ 1577 h 299"/>
                              <a:gd name="T72" fmla="+- 0 8937 8845"/>
                              <a:gd name="T73" fmla="*/ T72 w 103"/>
                              <a:gd name="T74" fmla="+- 0 1566 1479"/>
                              <a:gd name="T75" fmla="*/ 1566 h 299"/>
                              <a:gd name="T76" fmla="+- 0 8933 8845"/>
                              <a:gd name="T77" fmla="*/ T76 w 103"/>
                              <a:gd name="T78" fmla="+- 0 1555 1479"/>
                              <a:gd name="T79" fmla="*/ 1555 h 299"/>
                              <a:gd name="T80" fmla="+- 0 8930 8845"/>
                              <a:gd name="T81" fmla="*/ T80 w 103"/>
                              <a:gd name="T82" fmla="+- 0 1544 1479"/>
                              <a:gd name="T83" fmla="*/ 1544 h 299"/>
                              <a:gd name="T84" fmla="+- 0 8924 8845"/>
                              <a:gd name="T85" fmla="*/ T84 w 103"/>
                              <a:gd name="T86" fmla="+- 0 1532 1479"/>
                              <a:gd name="T87" fmla="*/ 1532 h 299"/>
                              <a:gd name="T88" fmla="+- 0 8919 8845"/>
                              <a:gd name="T89" fmla="*/ T88 w 103"/>
                              <a:gd name="T90" fmla="+- 0 1522 1479"/>
                              <a:gd name="T91" fmla="*/ 1522 h 299"/>
                              <a:gd name="T92" fmla="+- 0 8913 8845"/>
                              <a:gd name="T93" fmla="*/ T92 w 103"/>
                              <a:gd name="T94" fmla="+- 0 1512 1479"/>
                              <a:gd name="T95" fmla="*/ 1512 h 299"/>
                              <a:gd name="T96" fmla="+- 0 8905 8845"/>
                              <a:gd name="T97" fmla="*/ T96 w 103"/>
                              <a:gd name="T98" fmla="+- 0 1501 1479"/>
                              <a:gd name="T99" fmla="*/ 1501 h 299"/>
                              <a:gd name="T100" fmla="+- 0 8901 8845"/>
                              <a:gd name="T101" fmla="*/ T100 w 103"/>
                              <a:gd name="T102" fmla="+- 0 1494 1479"/>
                              <a:gd name="T103" fmla="*/ 1494 h 299"/>
                              <a:gd name="T104" fmla="+- 0 8899 8845"/>
                              <a:gd name="T105" fmla="*/ T104 w 103"/>
                              <a:gd name="T106" fmla="+- 0 1489 1479"/>
                              <a:gd name="T107" fmla="*/ 1489 h 299"/>
                              <a:gd name="T108" fmla="+- 0 8891 8845"/>
                              <a:gd name="T109" fmla="*/ T108 w 103"/>
                              <a:gd name="T110" fmla="+- 0 1486 1479"/>
                              <a:gd name="T111" fmla="*/ 1486 h 299"/>
                              <a:gd name="T112" fmla="+- 0 8888 8845"/>
                              <a:gd name="T113" fmla="*/ T112 w 103"/>
                              <a:gd name="T114" fmla="+- 0 1493 1479"/>
                              <a:gd name="T115" fmla="*/ 1493 h 299"/>
                              <a:gd name="T116" fmla="+- 0 8883 8845"/>
                              <a:gd name="T117" fmla="*/ T116 w 103"/>
                              <a:gd name="T118" fmla="+- 0 1497 1479"/>
                              <a:gd name="T119" fmla="*/ 1497 h 299"/>
                              <a:gd name="T120" fmla="+- 0 8877 8845"/>
                              <a:gd name="T121" fmla="*/ T120 w 103"/>
                              <a:gd name="T122" fmla="+- 0 1509 1479"/>
                              <a:gd name="T123" fmla="*/ 1509 h 299"/>
                              <a:gd name="T124" fmla="+- 0 8871 8845"/>
                              <a:gd name="T125" fmla="*/ T124 w 103"/>
                              <a:gd name="T126" fmla="+- 0 1520 1479"/>
                              <a:gd name="T127" fmla="*/ 1520 h 299"/>
                              <a:gd name="T128" fmla="+- 0 8868 8845"/>
                              <a:gd name="T129" fmla="*/ T128 w 103"/>
                              <a:gd name="T130" fmla="+- 0 1531 1479"/>
                              <a:gd name="T131" fmla="*/ 1531 h 299"/>
                              <a:gd name="T132" fmla="+- 0 8864 8845"/>
                              <a:gd name="T133" fmla="*/ T132 w 103"/>
                              <a:gd name="T134" fmla="+- 0 1540 1479"/>
                              <a:gd name="T135" fmla="*/ 1540 h 299"/>
                              <a:gd name="T136" fmla="+- 0 8860 8845"/>
                              <a:gd name="T137" fmla="*/ T136 w 103"/>
                              <a:gd name="T138" fmla="+- 0 1551 1479"/>
                              <a:gd name="T139" fmla="*/ 1551 h 299"/>
                              <a:gd name="T140" fmla="+- 0 8856 8845"/>
                              <a:gd name="T141" fmla="*/ T140 w 103"/>
                              <a:gd name="T142" fmla="+- 0 1562 1479"/>
                              <a:gd name="T143" fmla="*/ 1562 h 299"/>
                              <a:gd name="T144" fmla="+- 0 8854 8845"/>
                              <a:gd name="T145" fmla="*/ T144 w 103"/>
                              <a:gd name="T146" fmla="+- 0 1574 1479"/>
                              <a:gd name="T147" fmla="*/ 1574 h 299"/>
                              <a:gd name="T148" fmla="+- 0 8852 8845"/>
                              <a:gd name="T149" fmla="*/ T148 w 103"/>
                              <a:gd name="T150" fmla="+- 0 1584 1479"/>
                              <a:gd name="T151" fmla="*/ 1584 h 299"/>
                              <a:gd name="T152" fmla="+- 0 8850 8845"/>
                              <a:gd name="T153" fmla="*/ T152 w 103"/>
                              <a:gd name="T154" fmla="+- 0 1594 1479"/>
                              <a:gd name="T155" fmla="*/ 1594 h 299"/>
                              <a:gd name="T156" fmla="+- 0 8847 8845"/>
                              <a:gd name="T157" fmla="*/ T156 w 103"/>
                              <a:gd name="T158" fmla="+- 0 1607 1479"/>
                              <a:gd name="T159" fmla="*/ 1607 h 299"/>
                              <a:gd name="T160" fmla="+- 0 8846 8845"/>
                              <a:gd name="T161" fmla="*/ T160 w 103"/>
                              <a:gd name="T162" fmla="+- 0 1616 1479"/>
                              <a:gd name="T163" fmla="*/ 1616 h 299"/>
                              <a:gd name="T164" fmla="+- 0 8848 8845"/>
                              <a:gd name="T165" fmla="*/ T164 w 103"/>
                              <a:gd name="T166" fmla="+- 0 1630 1479"/>
                              <a:gd name="T167" fmla="*/ 1630 h 299"/>
                              <a:gd name="T168" fmla="+- 0 8847 8845"/>
                              <a:gd name="T169" fmla="*/ T168 w 103"/>
                              <a:gd name="T170" fmla="+- 0 1642 1479"/>
                              <a:gd name="T171" fmla="*/ 1642 h 299"/>
                              <a:gd name="T172" fmla="+- 0 8848 8845"/>
                              <a:gd name="T173" fmla="*/ T172 w 103"/>
                              <a:gd name="T174" fmla="+- 0 1654 1479"/>
                              <a:gd name="T175" fmla="*/ 1654 h 299"/>
                              <a:gd name="T176" fmla="+- 0 8850 8845"/>
                              <a:gd name="T177" fmla="*/ T176 w 103"/>
                              <a:gd name="T178" fmla="+- 0 1666 1479"/>
                              <a:gd name="T179" fmla="*/ 1666 h 299"/>
                              <a:gd name="T180" fmla="+- 0 8853 8845"/>
                              <a:gd name="T181" fmla="*/ T180 w 103"/>
                              <a:gd name="T182" fmla="+- 0 1679 1479"/>
                              <a:gd name="T183" fmla="*/ 1679 h 299"/>
                              <a:gd name="T184" fmla="+- 0 8856 8845"/>
                              <a:gd name="T185" fmla="*/ T184 w 103"/>
                              <a:gd name="T186" fmla="+- 0 1691 1479"/>
                              <a:gd name="T187" fmla="*/ 1691 h 299"/>
                              <a:gd name="T188" fmla="+- 0 8859 8845"/>
                              <a:gd name="T189" fmla="*/ T188 w 103"/>
                              <a:gd name="T190" fmla="+- 0 1704 1479"/>
                              <a:gd name="T191" fmla="*/ 1704 h 299"/>
                              <a:gd name="T192" fmla="+- 0 8865 8845"/>
                              <a:gd name="T193" fmla="*/ T192 w 103"/>
                              <a:gd name="T194" fmla="+- 0 1715 1479"/>
                              <a:gd name="T195" fmla="*/ 1715 h 299"/>
                              <a:gd name="T196" fmla="+- 0 8870 8845"/>
                              <a:gd name="T197" fmla="*/ T196 w 103"/>
                              <a:gd name="T198" fmla="+- 0 1726 1479"/>
                              <a:gd name="T199" fmla="*/ 1726 h 299"/>
                              <a:gd name="T200" fmla="+- 0 8874 8845"/>
                              <a:gd name="T201" fmla="*/ T200 w 103"/>
                              <a:gd name="T202" fmla="+- 0 1737 1479"/>
                              <a:gd name="T203" fmla="*/ 1737 h 299"/>
                              <a:gd name="T204" fmla="+- 0 8882 8845"/>
                              <a:gd name="T205" fmla="*/ T204 w 103"/>
                              <a:gd name="T206" fmla="+- 0 1749 1479"/>
                              <a:gd name="T207" fmla="*/ 1749 h 299"/>
                              <a:gd name="T208" fmla="+- 0 8886 8845"/>
                              <a:gd name="T209" fmla="*/ T208 w 103"/>
                              <a:gd name="T210" fmla="+- 0 1761 1479"/>
                              <a:gd name="T211" fmla="*/ 1761 h 299"/>
                              <a:gd name="T212" fmla="+- 0 8891 8845"/>
                              <a:gd name="T213" fmla="*/ T212 w 103"/>
                              <a:gd name="T214" fmla="+- 0 1771 1479"/>
                              <a:gd name="T215" fmla="*/ 1771 h 299"/>
                              <a:gd name="T216" fmla="+- 0 8894 8845"/>
                              <a:gd name="T217" fmla="*/ T216 w 103"/>
                              <a:gd name="T218" fmla="+- 0 1777 1479"/>
                              <a:gd name="T219" fmla="*/ 1777 h 2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3" h="299">
                                <a:moveTo>
                                  <a:pt x="49" y="298"/>
                                </a:moveTo>
                                <a:lnTo>
                                  <a:pt x="52" y="293"/>
                                </a:lnTo>
                                <a:lnTo>
                                  <a:pt x="56" y="286"/>
                                </a:lnTo>
                                <a:lnTo>
                                  <a:pt x="57" y="282"/>
                                </a:lnTo>
                                <a:lnTo>
                                  <a:pt x="60" y="275"/>
                                </a:lnTo>
                                <a:lnTo>
                                  <a:pt x="63" y="271"/>
                                </a:lnTo>
                                <a:lnTo>
                                  <a:pt x="65" y="265"/>
                                </a:lnTo>
                                <a:lnTo>
                                  <a:pt x="68" y="259"/>
                                </a:lnTo>
                                <a:lnTo>
                                  <a:pt x="71" y="254"/>
                                </a:lnTo>
                                <a:lnTo>
                                  <a:pt x="74" y="249"/>
                                </a:lnTo>
                                <a:lnTo>
                                  <a:pt x="76" y="244"/>
                                </a:lnTo>
                                <a:lnTo>
                                  <a:pt x="80" y="239"/>
                                </a:lnTo>
                                <a:lnTo>
                                  <a:pt x="82" y="233"/>
                                </a:lnTo>
                                <a:lnTo>
                                  <a:pt x="85" y="226"/>
                                </a:lnTo>
                                <a:lnTo>
                                  <a:pt x="89" y="221"/>
                                </a:lnTo>
                                <a:lnTo>
                                  <a:pt x="90" y="216"/>
                                </a:lnTo>
                                <a:lnTo>
                                  <a:pt x="93" y="210"/>
                                </a:lnTo>
                                <a:lnTo>
                                  <a:pt x="96" y="205"/>
                                </a:lnTo>
                                <a:lnTo>
                                  <a:pt x="96" y="199"/>
                                </a:lnTo>
                                <a:lnTo>
                                  <a:pt x="97" y="193"/>
                                </a:lnTo>
                                <a:lnTo>
                                  <a:pt x="99" y="187"/>
                                </a:lnTo>
                                <a:lnTo>
                                  <a:pt x="100" y="181"/>
                                </a:lnTo>
                                <a:lnTo>
                                  <a:pt x="101" y="176"/>
                                </a:lnTo>
                                <a:lnTo>
                                  <a:pt x="102" y="169"/>
                                </a:lnTo>
                                <a:lnTo>
                                  <a:pt x="102" y="162"/>
                                </a:lnTo>
                                <a:lnTo>
                                  <a:pt x="102" y="156"/>
                                </a:lnTo>
                                <a:lnTo>
                                  <a:pt x="102" y="151"/>
                                </a:lnTo>
                                <a:lnTo>
                                  <a:pt x="102" y="145"/>
                                </a:lnTo>
                                <a:lnTo>
                                  <a:pt x="102" y="139"/>
                                </a:lnTo>
                                <a:lnTo>
                                  <a:pt x="100" y="133"/>
                                </a:lnTo>
                                <a:lnTo>
                                  <a:pt x="100" y="127"/>
                                </a:lnTo>
                                <a:lnTo>
                                  <a:pt x="101" y="121"/>
                                </a:lnTo>
                                <a:lnTo>
                                  <a:pt x="98" y="115"/>
                                </a:lnTo>
                                <a:lnTo>
                                  <a:pt x="97" y="110"/>
                                </a:lnTo>
                                <a:lnTo>
                                  <a:pt x="96" y="104"/>
                                </a:lnTo>
                                <a:lnTo>
                                  <a:pt x="96" y="98"/>
                                </a:lnTo>
                                <a:lnTo>
                                  <a:pt x="93" y="93"/>
                                </a:lnTo>
                                <a:lnTo>
                                  <a:pt x="92" y="87"/>
                                </a:lnTo>
                                <a:lnTo>
                                  <a:pt x="90" y="81"/>
                                </a:lnTo>
                                <a:lnTo>
                                  <a:pt x="88" y="76"/>
                                </a:lnTo>
                                <a:lnTo>
                                  <a:pt x="86" y="71"/>
                                </a:lnTo>
                                <a:lnTo>
                                  <a:pt x="85" y="65"/>
                                </a:lnTo>
                                <a:lnTo>
                                  <a:pt x="82" y="59"/>
                                </a:lnTo>
                                <a:lnTo>
                                  <a:pt x="79" y="53"/>
                                </a:lnTo>
                                <a:lnTo>
                                  <a:pt x="77" y="48"/>
                                </a:lnTo>
                                <a:lnTo>
                                  <a:pt x="74" y="43"/>
                                </a:lnTo>
                                <a:lnTo>
                                  <a:pt x="71" y="38"/>
                                </a:lnTo>
                                <a:lnTo>
                                  <a:pt x="68" y="33"/>
                                </a:lnTo>
                                <a:lnTo>
                                  <a:pt x="65" y="28"/>
                                </a:lnTo>
                                <a:lnTo>
                                  <a:pt x="60" y="22"/>
                                </a:lnTo>
                                <a:lnTo>
                                  <a:pt x="59" y="17"/>
                                </a:lnTo>
                                <a:lnTo>
                                  <a:pt x="56" y="15"/>
                                </a:lnTo>
                                <a:lnTo>
                                  <a:pt x="54" y="10"/>
                                </a:lnTo>
                                <a:lnTo>
                                  <a:pt x="49" y="0"/>
                                </a:lnTo>
                                <a:lnTo>
                                  <a:pt x="46" y="7"/>
                                </a:lnTo>
                                <a:lnTo>
                                  <a:pt x="46" y="10"/>
                                </a:lnTo>
                                <a:lnTo>
                                  <a:pt x="43" y="14"/>
                                </a:lnTo>
                                <a:lnTo>
                                  <a:pt x="42" y="16"/>
                                </a:lnTo>
                                <a:lnTo>
                                  <a:pt x="38" y="18"/>
                                </a:lnTo>
                                <a:lnTo>
                                  <a:pt x="34" y="26"/>
                                </a:lnTo>
                                <a:lnTo>
                                  <a:pt x="32" y="30"/>
                                </a:lnTo>
                                <a:lnTo>
                                  <a:pt x="29" y="35"/>
                                </a:lnTo>
                                <a:lnTo>
                                  <a:pt x="26" y="41"/>
                                </a:lnTo>
                                <a:lnTo>
                                  <a:pt x="24" y="46"/>
                                </a:lnTo>
                                <a:lnTo>
                                  <a:pt x="23" y="52"/>
                                </a:lnTo>
                                <a:lnTo>
                                  <a:pt x="20" y="56"/>
                                </a:lnTo>
                                <a:lnTo>
                                  <a:pt x="19" y="61"/>
                                </a:lnTo>
                                <a:lnTo>
                                  <a:pt x="16" y="67"/>
                                </a:lnTo>
                                <a:lnTo>
                                  <a:pt x="15" y="72"/>
                                </a:lnTo>
                                <a:lnTo>
                                  <a:pt x="14" y="77"/>
                                </a:lnTo>
                                <a:lnTo>
                                  <a:pt x="11" y="83"/>
                                </a:lnTo>
                                <a:lnTo>
                                  <a:pt x="10" y="88"/>
                                </a:lnTo>
                                <a:lnTo>
                                  <a:pt x="9" y="95"/>
                                </a:lnTo>
                                <a:lnTo>
                                  <a:pt x="7" y="100"/>
                                </a:lnTo>
                                <a:lnTo>
                                  <a:pt x="7" y="105"/>
                                </a:lnTo>
                                <a:lnTo>
                                  <a:pt x="6" y="111"/>
                                </a:lnTo>
                                <a:lnTo>
                                  <a:pt x="5" y="115"/>
                                </a:lnTo>
                                <a:lnTo>
                                  <a:pt x="3" y="121"/>
                                </a:lnTo>
                                <a:lnTo>
                                  <a:pt x="2" y="128"/>
                                </a:lnTo>
                                <a:lnTo>
                                  <a:pt x="0" y="134"/>
                                </a:lnTo>
                                <a:lnTo>
                                  <a:pt x="1" y="137"/>
                                </a:lnTo>
                                <a:lnTo>
                                  <a:pt x="2" y="144"/>
                                </a:lnTo>
                                <a:lnTo>
                                  <a:pt x="3" y="151"/>
                                </a:lnTo>
                                <a:lnTo>
                                  <a:pt x="2" y="156"/>
                                </a:lnTo>
                                <a:lnTo>
                                  <a:pt x="2" y="163"/>
                                </a:lnTo>
                                <a:lnTo>
                                  <a:pt x="2" y="170"/>
                                </a:lnTo>
                                <a:lnTo>
                                  <a:pt x="3" y="175"/>
                                </a:lnTo>
                                <a:lnTo>
                                  <a:pt x="4" y="182"/>
                                </a:lnTo>
                                <a:lnTo>
                                  <a:pt x="5" y="187"/>
                                </a:lnTo>
                                <a:lnTo>
                                  <a:pt x="6" y="194"/>
                                </a:lnTo>
                                <a:lnTo>
                                  <a:pt x="8" y="200"/>
                                </a:lnTo>
                                <a:lnTo>
                                  <a:pt x="9" y="206"/>
                                </a:lnTo>
                                <a:lnTo>
                                  <a:pt x="11" y="212"/>
                                </a:lnTo>
                                <a:lnTo>
                                  <a:pt x="13" y="218"/>
                                </a:lnTo>
                                <a:lnTo>
                                  <a:pt x="14" y="225"/>
                                </a:lnTo>
                                <a:lnTo>
                                  <a:pt x="18" y="230"/>
                                </a:lnTo>
                                <a:lnTo>
                                  <a:pt x="20" y="236"/>
                                </a:lnTo>
                                <a:lnTo>
                                  <a:pt x="22" y="242"/>
                                </a:lnTo>
                                <a:lnTo>
                                  <a:pt x="25" y="247"/>
                                </a:lnTo>
                                <a:lnTo>
                                  <a:pt x="28" y="255"/>
                                </a:lnTo>
                                <a:lnTo>
                                  <a:pt x="29" y="258"/>
                                </a:lnTo>
                                <a:lnTo>
                                  <a:pt x="33" y="265"/>
                                </a:lnTo>
                                <a:lnTo>
                                  <a:pt x="37" y="270"/>
                                </a:lnTo>
                                <a:lnTo>
                                  <a:pt x="38" y="276"/>
                                </a:lnTo>
                                <a:lnTo>
                                  <a:pt x="41" y="282"/>
                                </a:lnTo>
                                <a:lnTo>
                                  <a:pt x="43" y="287"/>
                                </a:lnTo>
                                <a:lnTo>
                                  <a:pt x="46" y="292"/>
                                </a:lnTo>
                                <a:lnTo>
                                  <a:pt x="49" y="298"/>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Freeform 539"/>
                        <wps:cNvSpPr>
                          <a:spLocks/>
                        </wps:cNvSpPr>
                        <wps:spPr bwMode="auto">
                          <a:xfrm>
                            <a:off x="8890" y="1497"/>
                            <a:ext cx="5" cy="279"/>
                          </a:xfrm>
                          <a:custGeom>
                            <a:avLst/>
                            <a:gdLst>
                              <a:gd name="T0" fmla="+- 0 8893 8891"/>
                              <a:gd name="T1" fmla="*/ T0 w 5"/>
                              <a:gd name="T2" fmla="+- 0 1498 1498"/>
                              <a:gd name="T3" fmla="*/ 1498 h 279"/>
                              <a:gd name="T4" fmla="+- 0 8892 8891"/>
                              <a:gd name="T5" fmla="*/ T4 w 5"/>
                              <a:gd name="T6" fmla="+- 0 1564 1498"/>
                              <a:gd name="T7" fmla="*/ 1564 h 279"/>
                              <a:gd name="T8" fmla="+- 0 8891 8891"/>
                              <a:gd name="T9" fmla="*/ T8 w 5"/>
                              <a:gd name="T10" fmla="+- 0 1635 1498"/>
                              <a:gd name="T11" fmla="*/ 1635 h 279"/>
                              <a:gd name="T12" fmla="+- 0 8891 8891"/>
                              <a:gd name="T13" fmla="*/ T12 w 5"/>
                              <a:gd name="T14" fmla="+- 0 1707 1498"/>
                              <a:gd name="T15" fmla="*/ 1707 h 279"/>
                              <a:gd name="T16" fmla="+- 0 8894 8891"/>
                              <a:gd name="T17" fmla="*/ T16 w 5"/>
                              <a:gd name="T18" fmla="+- 0 1775 1498"/>
                              <a:gd name="T19" fmla="*/ 1775 h 279"/>
                              <a:gd name="T20" fmla="+- 0 8894 8891"/>
                              <a:gd name="T21" fmla="*/ T20 w 5"/>
                              <a:gd name="T22" fmla="+- 0 1776 1498"/>
                              <a:gd name="T23" fmla="*/ 1776 h 279"/>
                              <a:gd name="T24" fmla="+- 0 8895 8891"/>
                              <a:gd name="T25" fmla="*/ T24 w 5"/>
                              <a:gd name="T26" fmla="+- 0 1776 1498"/>
                              <a:gd name="T27" fmla="*/ 1776 h 279"/>
                              <a:gd name="T28" fmla="+- 0 8895 8891"/>
                              <a:gd name="T29" fmla="*/ T28 w 5"/>
                              <a:gd name="T30" fmla="+- 0 1775 1498"/>
                              <a:gd name="T31" fmla="*/ 1775 h 279"/>
                              <a:gd name="T32" fmla="+- 0 8893 8891"/>
                              <a:gd name="T33" fmla="*/ T32 w 5"/>
                              <a:gd name="T34" fmla="+- 0 1711 1498"/>
                              <a:gd name="T35" fmla="*/ 1711 h 279"/>
                              <a:gd name="T36" fmla="+- 0 8892 8891"/>
                              <a:gd name="T37" fmla="*/ T36 w 5"/>
                              <a:gd name="T38" fmla="+- 0 1640 1498"/>
                              <a:gd name="T39" fmla="*/ 1640 h 279"/>
                              <a:gd name="T40" fmla="+- 0 8893 8891"/>
                              <a:gd name="T41" fmla="*/ T40 w 5"/>
                              <a:gd name="T42" fmla="+- 0 1566 1498"/>
                              <a:gd name="T43" fmla="*/ 1566 h 279"/>
                              <a:gd name="T44" fmla="+- 0 8893 8891"/>
                              <a:gd name="T45" fmla="*/ T44 w 5"/>
                              <a:gd name="T46" fmla="+- 0 1498 1498"/>
                              <a:gd name="T47" fmla="*/ 1498 h 2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 h="279">
                                <a:moveTo>
                                  <a:pt x="2" y="0"/>
                                </a:moveTo>
                                <a:lnTo>
                                  <a:pt x="1" y="66"/>
                                </a:lnTo>
                                <a:lnTo>
                                  <a:pt x="0" y="137"/>
                                </a:lnTo>
                                <a:lnTo>
                                  <a:pt x="0" y="209"/>
                                </a:lnTo>
                                <a:lnTo>
                                  <a:pt x="3" y="277"/>
                                </a:lnTo>
                                <a:lnTo>
                                  <a:pt x="3" y="278"/>
                                </a:lnTo>
                                <a:lnTo>
                                  <a:pt x="4" y="278"/>
                                </a:lnTo>
                                <a:lnTo>
                                  <a:pt x="4" y="277"/>
                                </a:lnTo>
                                <a:lnTo>
                                  <a:pt x="2" y="213"/>
                                </a:lnTo>
                                <a:lnTo>
                                  <a:pt x="1" y="142"/>
                                </a:lnTo>
                                <a:lnTo>
                                  <a:pt x="2" y="68"/>
                                </a:lnTo>
                                <a:lnTo>
                                  <a:pt x="2"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6" name="Picture 5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8733" y="1581"/>
                            <a:ext cx="184"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7" name="Freeform 541"/>
                        <wps:cNvSpPr>
                          <a:spLocks/>
                        </wps:cNvSpPr>
                        <wps:spPr bwMode="auto">
                          <a:xfrm>
                            <a:off x="8733" y="1581"/>
                            <a:ext cx="184" cy="236"/>
                          </a:xfrm>
                          <a:custGeom>
                            <a:avLst/>
                            <a:gdLst>
                              <a:gd name="T0" fmla="+- 0 8916 8733"/>
                              <a:gd name="T1" fmla="*/ T0 w 184"/>
                              <a:gd name="T2" fmla="+- 0 1810 1581"/>
                              <a:gd name="T3" fmla="*/ 1810 h 236"/>
                              <a:gd name="T4" fmla="+- 0 8913 8733"/>
                              <a:gd name="T5" fmla="*/ T4 w 184"/>
                              <a:gd name="T6" fmla="+- 0 1799 1581"/>
                              <a:gd name="T7" fmla="*/ 1799 h 236"/>
                              <a:gd name="T8" fmla="+- 0 8911 8733"/>
                              <a:gd name="T9" fmla="*/ T8 w 184"/>
                              <a:gd name="T10" fmla="+- 0 1786 1581"/>
                              <a:gd name="T11" fmla="*/ 1786 h 236"/>
                              <a:gd name="T12" fmla="+- 0 8908 8733"/>
                              <a:gd name="T13" fmla="*/ T12 w 184"/>
                              <a:gd name="T14" fmla="+- 0 1774 1581"/>
                              <a:gd name="T15" fmla="*/ 1774 h 236"/>
                              <a:gd name="T16" fmla="+- 0 8906 8733"/>
                              <a:gd name="T17" fmla="*/ T16 w 184"/>
                              <a:gd name="T18" fmla="+- 0 1763 1581"/>
                              <a:gd name="T19" fmla="*/ 1763 h 236"/>
                              <a:gd name="T20" fmla="+- 0 8905 8733"/>
                              <a:gd name="T21" fmla="*/ T20 w 184"/>
                              <a:gd name="T22" fmla="+- 0 1751 1581"/>
                              <a:gd name="T23" fmla="*/ 1751 h 236"/>
                              <a:gd name="T24" fmla="+- 0 8901 8733"/>
                              <a:gd name="T25" fmla="*/ T24 w 184"/>
                              <a:gd name="T26" fmla="+- 0 1738 1581"/>
                              <a:gd name="T27" fmla="*/ 1738 h 236"/>
                              <a:gd name="T28" fmla="+- 0 8899 8733"/>
                              <a:gd name="T29" fmla="*/ T28 w 184"/>
                              <a:gd name="T30" fmla="+- 0 1727 1581"/>
                              <a:gd name="T31" fmla="*/ 1727 h 236"/>
                              <a:gd name="T32" fmla="+- 0 8897 8733"/>
                              <a:gd name="T33" fmla="*/ T32 w 184"/>
                              <a:gd name="T34" fmla="+- 0 1714 1581"/>
                              <a:gd name="T35" fmla="*/ 1714 h 236"/>
                              <a:gd name="T36" fmla="+- 0 8890 8733"/>
                              <a:gd name="T37" fmla="*/ T36 w 184"/>
                              <a:gd name="T38" fmla="+- 0 1704 1581"/>
                              <a:gd name="T39" fmla="*/ 1704 h 236"/>
                              <a:gd name="T40" fmla="+- 0 8885 8733"/>
                              <a:gd name="T41" fmla="*/ T40 w 184"/>
                              <a:gd name="T42" fmla="+- 0 1693 1581"/>
                              <a:gd name="T43" fmla="*/ 1693 h 236"/>
                              <a:gd name="T44" fmla="+- 0 8879 8733"/>
                              <a:gd name="T45" fmla="*/ T44 w 184"/>
                              <a:gd name="T46" fmla="+- 0 1682 1581"/>
                              <a:gd name="T47" fmla="*/ 1682 h 236"/>
                              <a:gd name="T48" fmla="+- 0 8872 8733"/>
                              <a:gd name="T49" fmla="*/ T48 w 184"/>
                              <a:gd name="T50" fmla="+- 0 1672 1581"/>
                              <a:gd name="T51" fmla="*/ 1672 h 236"/>
                              <a:gd name="T52" fmla="+- 0 8864 8733"/>
                              <a:gd name="T53" fmla="*/ T52 w 184"/>
                              <a:gd name="T54" fmla="+- 0 1663 1581"/>
                              <a:gd name="T55" fmla="*/ 1663 h 236"/>
                              <a:gd name="T56" fmla="+- 0 8856 8733"/>
                              <a:gd name="T57" fmla="*/ T56 w 184"/>
                              <a:gd name="T58" fmla="+- 0 1655 1581"/>
                              <a:gd name="T59" fmla="*/ 1655 h 236"/>
                              <a:gd name="T60" fmla="+- 0 8849 8733"/>
                              <a:gd name="T61" fmla="*/ T60 w 184"/>
                              <a:gd name="T62" fmla="+- 0 1645 1581"/>
                              <a:gd name="T63" fmla="*/ 1645 h 236"/>
                              <a:gd name="T64" fmla="+- 0 8839 8733"/>
                              <a:gd name="T65" fmla="*/ T64 w 184"/>
                              <a:gd name="T66" fmla="+- 0 1638 1581"/>
                              <a:gd name="T67" fmla="*/ 1638 h 236"/>
                              <a:gd name="T68" fmla="+- 0 8831 8733"/>
                              <a:gd name="T69" fmla="*/ T68 w 184"/>
                              <a:gd name="T70" fmla="+- 0 1630 1581"/>
                              <a:gd name="T71" fmla="*/ 1630 h 236"/>
                              <a:gd name="T72" fmla="+- 0 8821 8733"/>
                              <a:gd name="T73" fmla="*/ T72 w 184"/>
                              <a:gd name="T74" fmla="+- 0 1624 1581"/>
                              <a:gd name="T75" fmla="*/ 1624 h 236"/>
                              <a:gd name="T76" fmla="+- 0 8811 8733"/>
                              <a:gd name="T77" fmla="*/ T76 w 184"/>
                              <a:gd name="T78" fmla="+- 0 1617 1581"/>
                              <a:gd name="T79" fmla="*/ 1617 h 236"/>
                              <a:gd name="T80" fmla="+- 0 8802 8733"/>
                              <a:gd name="T81" fmla="*/ T80 w 184"/>
                              <a:gd name="T82" fmla="+- 0 1611 1581"/>
                              <a:gd name="T83" fmla="*/ 1611 h 236"/>
                              <a:gd name="T84" fmla="+- 0 8790 8733"/>
                              <a:gd name="T85" fmla="*/ T84 w 184"/>
                              <a:gd name="T86" fmla="+- 0 1605 1581"/>
                              <a:gd name="T87" fmla="*/ 1605 h 236"/>
                              <a:gd name="T88" fmla="+- 0 8781 8733"/>
                              <a:gd name="T89" fmla="*/ T88 w 184"/>
                              <a:gd name="T90" fmla="+- 0 1600 1581"/>
                              <a:gd name="T91" fmla="*/ 1600 h 236"/>
                              <a:gd name="T92" fmla="+- 0 8769 8733"/>
                              <a:gd name="T93" fmla="*/ T92 w 184"/>
                              <a:gd name="T94" fmla="+- 0 1595 1581"/>
                              <a:gd name="T95" fmla="*/ 1595 h 236"/>
                              <a:gd name="T96" fmla="+- 0 8756 8733"/>
                              <a:gd name="T97" fmla="*/ T96 w 184"/>
                              <a:gd name="T98" fmla="+- 0 1592 1581"/>
                              <a:gd name="T99" fmla="*/ 1592 h 236"/>
                              <a:gd name="T100" fmla="+- 0 8748 8733"/>
                              <a:gd name="T101" fmla="*/ T100 w 184"/>
                              <a:gd name="T102" fmla="+- 0 1589 1581"/>
                              <a:gd name="T103" fmla="*/ 1589 h 236"/>
                              <a:gd name="T104" fmla="+- 0 8743 8733"/>
                              <a:gd name="T105" fmla="*/ T104 w 184"/>
                              <a:gd name="T106" fmla="+- 0 1586 1581"/>
                              <a:gd name="T107" fmla="*/ 1586 h 236"/>
                              <a:gd name="T108" fmla="+- 0 8736 8733"/>
                              <a:gd name="T109" fmla="*/ T108 w 184"/>
                              <a:gd name="T110" fmla="+- 0 1589 1581"/>
                              <a:gd name="T111" fmla="*/ 1589 h 236"/>
                              <a:gd name="T112" fmla="+- 0 8738 8733"/>
                              <a:gd name="T113" fmla="*/ T112 w 184"/>
                              <a:gd name="T114" fmla="+- 0 1596 1581"/>
                              <a:gd name="T115" fmla="*/ 1596 h 236"/>
                              <a:gd name="T116" fmla="+- 0 8736 8733"/>
                              <a:gd name="T117" fmla="*/ T116 w 184"/>
                              <a:gd name="T118" fmla="+- 0 1602 1581"/>
                              <a:gd name="T119" fmla="*/ 1602 h 236"/>
                              <a:gd name="T120" fmla="+- 0 8739 8733"/>
                              <a:gd name="T121" fmla="*/ T120 w 184"/>
                              <a:gd name="T122" fmla="+- 0 1615 1581"/>
                              <a:gd name="T123" fmla="*/ 1615 h 236"/>
                              <a:gd name="T124" fmla="+- 0 8741 8733"/>
                              <a:gd name="T125" fmla="*/ T124 w 184"/>
                              <a:gd name="T126" fmla="+- 0 1627 1581"/>
                              <a:gd name="T127" fmla="*/ 1627 h 236"/>
                              <a:gd name="T128" fmla="+- 0 8745 8733"/>
                              <a:gd name="T129" fmla="*/ T128 w 184"/>
                              <a:gd name="T130" fmla="+- 0 1638 1581"/>
                              <a:gd name="T131" fmla="*/ 1638 h 236"/>
                              <a:gd name="T132" fmla="+- 0 8748 8733"/>
                              <a:gd name="T133" fmla="*/ T132 w 184"/>
                              <a:gd name="T134" fmla="+- 0 1648 1581"/>
                              <a:gd name="T135" fmla="*/ 1648 h 236"/>
                              <a:gd name="T136" fmla="+- 0 8751 8733"/>
                              <a:gd name="T137" fmla="*/ T136 w 184"/>
                              <a:gd name="T138" fmla="+- 0 1659 1581"/>
                              <a:gd name="T139" fmla="*/ 1659 h 236"/>
                              <a:gd name="T140" fmla="+- 0 8755 8733"/>
                              <a:gd name="T141" fmla="*/ T140 w 184"/>
                              <a:gd name="T142" fmla="+- 0 1670 1581"/>
                              <a:gd name="T143" fmla="*/ 1670 h 236"/>
                              <a:gd name="T144" fmla="+- 0 8760 8733"/>
                              <a:gd name="T145" fmla="*/ T144 w 184"/>
                              <a:gd name="T146" fmla="+- 0 1681 1581"/>
                              <a:gd name="T147" fmla="*/ 1681 h 236"/>
                              <a:gd name="T148" fmla="+- 0 8764 8733"/>
                              <a:gd name="T149" fmla="*/ T148 w 184"/>
                              <a:gd name="T150" fmla="+- 0 1690 1581"/>
                              <a:gd name="T151" fmla="*/ 1690 h 236"/>
                              <a:gd name="T152" fmla="+- 0 8770 8733"/>
                              <a:gd name="T153" fmla="*/ T152 w 184"/>
                              <a:gd name="T154" fmla="+- 0 1699 1581"/>
                              <a:gd name="T155" fmla="*/ 1699 h 236"/>
                              <a:gd name="T156" fmla="+- 0 8775 8733"/>
                              <a:gd name="T157" fmla="*/ T156 w 184"/>
                              <a:gd name="T158" fmla="+- 0 1711 1581"/>
                              <a:gd name="T159" fmla="*/ 1711 h 236"/>
                              <a:gd name="T160" fmla="+- 0 8780 8733"/>
                              <a:gd name="T161" fmla="*/ T160 w 184"/>
                              <a:gd name="T162" fmla="+- 0 1719 1581"/>
                              <a:gd name="T163" fmla="*/ 1719 h 236"/>
                              <a:gd name="T164" fmla="+- 0 8790 8733"/>
                              <a:gd name="T165" fmla="*/ T164 w 184"/>
                              <a:gd name="T166" fmla="+- 0 1729 1581"/>
                              <a:gd name="T167" fmla="*/ 1729 h 236"/>
                              <a:gd name="T168" fmla="+- 0 8796 8733"/>
                              <a:gd name="T169" fmla="*/ T168 w 184"/>
                              <a:gd name="T170" fmla="+- 0 1739 1581"/>
                              <a:gd name="T171" fmla="*/ 1739 h 236"/>
                              <a:gd name="T172" fmla="+- 0 8805 8733"/>
                              <a:gd name="T173" fmla="*/ T172 w 184"/>
                              <a:gd name="T174" fmla="+- 0 1747 1581"/>
                              <a:gd name="T175" fmla="*/ 1747 h 236"/>
                              <a:gd name="T176" fmla="+- 0 8814 8733"/>
                              <a:gd name="T177" fmla="*/ T176 w 184"/>
                              <a:gd name="T178" fmla="+- 0 1756 1581"/>
                              <a:gd name="T179" fmla="*/ 1756 h 236"/>
                              <a:gd name="T180" fmla="+- 0 8824 8733"/>
                              <a:gd name="T181" fmla="*/ T180 w 184"/>
                              <a:gd name="T182" fmla="+- 0 1765 1581"/>
                              <a:gd name="T183" fmla="*/ 1765 h 236"/>
                              <a:gd name="T184" fmla="+- 0 8834 8733"/>
                              <a:gd name="T185" fmla="*/ T184 w 184"/>
                              <a:gd name="T186" fmla="+- 0 1772 1581"/>
                              <a:gd name="T187" fmla="*/ 1772 h 236"/>
                              <a:gd name="T188" fmla="+- 0 8844 8733"/>
                              <a:gd name="T189" fmla="*/ T188 w 184"/>
                              <a:gd name="T190" fmla="+- 0 1780 1581"/>
                              <a:gd name="T191" fmla="*/ 1780 h 236"/>
                              <a:gd name="T192" fmla="+- 0 8856 8733"/>
                              <a:gd name="T193" fmla="*/ T192 w 184"/>
                              <a:gd name="T194" fmla="+- 0 1785 1581"/>
                              <a:gd name="T195" fmla="*/ 1785 h 236"/>
                              <a:gd name="T196" fmla="+- 0 8866 8733"/>
                              <a:gd name="T197" fmla="*/ T196 w 184"/>
                              <a:gd name="T198" fmla="+- 0 1791 1581"/>
                              <a:gd name="T199" fmla="*/ 1791 h 236"/>
                              <a:gd name="T200" fmla="+- 0 8876 8733"/>
                              <a:gd name="T201" fmla="*/ T200 w 184"/>
                              <a:gd name="T202" fmla="+- 0 1797 1581"/>
                              <a:gd name="T203" fmla="*/ 1797 h 236"/>
                              <a:gd name="T204" fmla="+- 0 8889 8733"/>
                              <a:gd name="T205" fmla="*/ T204 w 184"/>
                              <a:gd name="T206" fmla="+- 0 1802 1581"/>
                              <a:gd name="T207" fmla="*/ 1802 h 236"/>
                              <a:gd name="T208" fmla="+- 0 8900 8733"/>
                              <a:gd name="T209" fmla="*/ T208 w 184"/>
                              <a:gd name="T210" fmla="+- 0 1809 1581"/>
                              <a:gd name="T211" fmla="*/ 1809 h 236"/>
                              <a:gd name="T212" fmla="+- 0 8911 8733"/>
                              <a:gd name="T213" fmla="*/ T212 w 184"/>
                              <a:gd name="T214" fmla="+- 0 1813 1581"/>
                              <a:gd name="T215" fmla="*/ 1813 h 236"/>
                              <a:gd name="T216" fmla="+- 0 8917 8733"/>
                              <a:gd name="T217" fmla="*/ T216 w 184"/>
                              <a:gd name="T218" fmla="+- 0 1816 1581"/>
                              <a:gd name="T219" fmla="*/ 1816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84" h="236">
                                <a:moveTo>
                                  <a:pt x="184" y="236"/>
                                </a:moveTo>
                                <a:lnTo>
                                  <a:pt x="183" y="229"/>
                                </a:lnTo>
                                <a:lnTo>
                                  <a:pt x="182" y="222"/>
                                </a:lnTo>
                                <a:lnTo>
                                  <a:pt x="180" y="218"/>
                                </a:lnTo>
                                <a:lnTo>
                                  <a:pt x="178" y="211"/>
                                </a:lnTo>
                                <a:lnTo>
                                  <a:pt x="178" y="205"/>
                                </a:lnTo>
                                <a:lnTo>
                                  <a:pt x="177" y="200"/>
                                </a:lnTo>
                                <a:lnTo>
                                  <a:pt x="175" y="193"/>
                                </a:lnTo>
                                <a:lnTo>
                                  <a:pt x="174" y="187"/>
                                </a:lnTo>
                                <a:lnTo>
                                  <a:pt x="173" y="182"/>
                                </a:lnTo>
                                <a:lnTo>
                                  <a:pt x="172" y="176"/>
                                </a:lnTo>
                                <a:lnTo>
                                  <a:pt x="172" y="170"/>
                                </a:lnTo>
                                <a:lnTo>
                                  <a:pt x="170" y="164"/>
                                </a:lnTo>
                                <a:lnTo>
                                  <a:pt x="168" y="157"/>
                                </a:lnTo>
                                <a:lnTo>
                                  <a:pt x="168" y="150"/>
                                </a:lnTo>
                                <a:lnTo>
                                  <a:pt x="166" y="146"/>
                                </a:lnTo>
                                <a:lnTo>
                                  <a:pt x="164" y="139"/>
                                </a:lnTo>
                                <a:lnTo>
                                  <a:pt x="164" y="133"/>
                                </a:lnTo>
                                <a:lnTo>
                                  <a:pt x="160" y="128"/>
                                </a:lnTo>
                                <a:lnTo>
                                  <a:pt x="157" y="123"/>
                                </a:lnTo>
                                <a:lnTo>
                                  <a:pt x="155" y="117"/>
                                </a:lnTo>
                                <a:lnTo>
                                  <a:pt x="152" y="112"/>
                                </a:lnTo>
                                <a:lnTo>
                                  <a:pt x="150" y="107"/>
                                </a:lnTo>
                                <a:lnTo>
                                  <a:pt x="146" y="101"/>
                                </a:lnTo>
                                <a:lnTo>
                                  <a:pt x="142" y="96"/>
                                </a:lnTo>
                                <a:lnTo>
                                  <a:pt x="139" y="91"/>
                                </a:lnTo>
                                <a:lnTo>
                                  <a:pt x="136" y="87"/>
                                </a:lnTo>
                                <a:lnTo>
                                  <a:pt x="131" y="82"/>
                                </a:lnTo>
                                <a:lnTo>
                                  <a:pt x="128" y="77"/>
                                </a:lnTo>
                                <a:lnTo>
                                  <a:pt x="123" y="74"/>
                                </a:lnTo>
                                <a:lnTo>
                                  <a:pt x="119" y="69"/>
                                </a:lnTo>
                                <a:lnTo>
                                  <a:pt x="116" y="64"/>
                                </a:lnTo>
                                <a:lnTo>
                                  <a:pt x="110" y="61"/>
                                </a:lnTo>
                                <a:lnTo>
                                  <a:pt x="106" y="57"/>
                                </a:lnTo>
                                <a:lnTo>
                                  <a:pt x="102" y="54"/>
                                </a:lnTo>
                                <a:lnTo>
                                  <a:pt x="98" y="49"/>
                                </a:lnTo>
                                <a:lnTo>
                                  <a:pt x="93" y="46"/>
                                </a:lnTo>
                                <a:lnTo>
                                  <a:pt x="88" y="43"/>
                                </a:lnTo>
                                <a:lnTo>
                                  <a:pt x="83" y="39"/>
                                </a:lnTo>
                                <a:lnTo>
                                  <a:pt x="78" y="36"/>
                                </a:lnTo>
                                <a:lnTo>
                                  <a:pt x="74" y="33"/>
                                </a:lnTo>
                                <a:lnTo>
                                  <a:pt x="69" y="30"/>
                                </a:lnTo>
                                <a:lnTo>
                                  <a:pt x="63" y="27"/>
                                </a:lnTo>
                                <a:lnTo>
                                  <a:pt x="57" y="24"/>
                                </a:lnTo>
                                <a:lnTo>
                                  <a:pt x="53" y="21"/>
                                </a:lnTo>
                                <a:lnTo>
                                  <a:pt x="48" y="19"/>
                                </a:lnTo>
                                <a:lnTo>
                                  <a:pt x="41" y="16"/>
                                </a:lnTo>
                                <a:lnTo>
                                  <a:pt x="36" y="14"/>
                                </a:lnTo>
                                <a:lnTo>
                                  <a:pt x="31" y="13"/>
                                </a:lnTo>
                                <a:lnTo>
                                  <a:pt x="23" y="11"/>
                                </a:lnTo>
                                <a:lnTo>
                                  <a:pt x="19" y="8"/>
                                </a:lnTo>
                                <a:lnTo>
                                  <a:pt x="15" y="8"/>
                                </a:lnTo>
                                <a:lnTo>
                                  <a:pt x="11" y="5"/>
                                </a:lnTo>
                                <a:lnTo>
                                  <a:pt x="10" y="5"/>
                                </a:lnTo>
                                <a:lnTo>
                                  <a:pt x="0" y="0"/>
                                </a:lnTo>
                                <a:lnTo>
                                  <a:pt x="3" y="8"/>
                                </a:lnTo>
                                <a:lnTo>
                                  <a:pt x="5" y="10"/>
                                </a:lnTo>
                                <a:lnTo>
                                  <a:pt x="5" y="15"/>
                                </a:lnTo>
                                <a:lnTo>
                                  <a:pt x="6" y="17"/>
                                </a:lnTo>
                                <a:lnTo>
                                  <a:pt x="3" y="21"/>
                                </a:lnTo>
                                <a:lnTo>
                                  <a:pt x="5" y="30"/>
                                </a:lnTo>
                                <a:lnTo>
                                  <a:pt x="6" y="34"/>
                                </a:lnTo>
                                <a:lnTo>
                                  <a:pt x="7" y="40"/>
                                </a:lnTo>
                                <a:lnTo>
                                  <a:pt x="8" y="46"/>
                                </a:lnTo>
                                <a:lnTo>
                                  <a:pt x="10" y="52"/>
                                </a:lnTo>
                                <a:lnTo>
                                  <a:pt x="12" y="57"/>
                                </a:lnTo>
                                <a:lnTo>
                                  <a:pt x="13" y="62"/>
                                </a:lnTo>
                                <a:lnTo>
                                  <a:pt x="15" y="67"/>
                                </a:lnTo>
                                <a:lnTo>
                                  <a:pt x="16" y="73"/>
                                </a:lnTo>
                                <a:lnTo>
                                  <a:pt x="18" y="78"/>
                                </a:lnTo>
                                <a:lnTo>
                                  <a:pt x="20" y="83"/>
                                </a:lnTo>
                                <a:lnTo>
                                  <a:pt x="22" y="89"/>
                                </a:lnTo>
                                <a:lnTo>
                                  <a:pt x="25" y="94"/>
                                </a:lnTo>
                                <a:lnTo>
                                  <a:pt x="27" y="100"/>
                                </a:lnTo>
                                <a:lnTo>
                                  <a:pt x="29" y="104"/>
                                </a:lnTo>
                                <a:lnTo>
                                  <a:pt x="31" y="109"/>
                                </a:lnTo>
                                <a:lnTo>
                                  <a:pt x="35" y="115"/>
                                </a:lnTo>
                                <a:lnTo>
                                  <a:pt x="37" y="118"/>
                                </a:lnTo>
                                <a:lnTo>
                                  <a:pt x="39" y="124"/>
                                </a:lnTo>
                                <a:lnTo>
                                  <a:pt x="42" y="130"/>
                                </a:lnTo>
                                <a:lnTo>
                                  <a:pt x="44" y="136"/>
                                </a:lnTo>
                                <a:lnTo>
                                  <a:pt x="47" y="138"/>
                                </a:lnTo>
                                <a:lnTo>
                                  <a:pt x="52" y="143"/>
                                </a:lnTo>
                                <a:lnTo>
                                  <a:pt x="57" y="148"/>
                                </a:lnTo>
                                <a:lnTo>
                                  <a:pt x="59" y="152"/>
                                </a:lnTo>
                                <a:lnTo>
                                  <a:pt x="63" y="158"/>
                                </a:lnTo>
                                <a:lnTo>
                                  <a:pt x="68" y="163"/>
                                </a:lnTo>
                                <a:lnTo>
                                  <a:pt x="72" y="166"/>
                                </a:lnTo>
                                <a:lnTo>
                                  <a:pt x="77" y="171"/>
                                </a:lnTo>
                                <a:lnTo>
                                  <a:pt x="81" y="175"/>
                                </a:lnTo>
                                <a:lnTo>
                                  <a:pt x="86" y="179"/>
                                </a:lnTo>
                                <a:lnTo>
                                  <a:pt x="91" y="184"/>
                                </a:lnTo>
                                <a:lnTo>
                                  <a:pt x="96" y="188"/>
                                </a:lnTo>
                                <a:lnTo>
                                  <a:pt x="101" y="191"/>
                                </a:lnTo>
                                <a:lnTo>
                                  <a:pt x="106" y="194"/>
                                </a:lnTo>
                                <a:lnTo>
                                  <a:pt x="111" y="199"/>
                                </a:lnTo>
                                <a:lnTo>
                                  <a:pt x="117" y="201"/>
                                </a:lnTo>
                                <a:lnTo>
                                  <a:pt x="123" y="204"/>
                                </a:lnTo>
                                <a:lnTo>
                                  <a:pt x="128" y="208"/>
                                </a:lnTo>
                                <a:lnTo>
                                  <a:pt x="133" y="210"/>
                                </a:lnTo>
                                <a:lnTo>
                                  <a:pt x="140" y="214"/>
                                </a:lnTo>
                                <a:lnTo>
                                  <a:pt x="143" y="216"/>
                                </a:lnTo>
                                <a:lnTo>
                                  <a:pt x="150" y="219"/>
                                </a:lnTo>
                                <a:lnTo>
                                  <a:pt x="156" y="221"/>
                                </a:lnTo>
                                <a:lnTo>
                                  <a:pt x="162" y="225"/>
                                </a:lnTo>
                                <a:lnTo>
                                  <a:pt x="167" y="228"/>
                                </a:lnTo>
                                <a:lnTo>
                                  <a:pt x="172" y="230"/>
                                </a:lnTo>
                                <a:lnTo>
                                  <a:pt x="178" y="232"/>
                                </a:lnTo>
                                <a:lnTo>
                                  <a:pt x="184" y="236"/>
                                </a:lnTo>
                                <a:lnTo>
                                  <a:pt x="184" y="235"/>
                                </a:lnTo>
                                <a:lnTo>
                                  <a:pt x="184" y="236"/>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Freeform 542"/>
                        <wps:cNvSpPr>
                          <a:spLocks/>
                        </wps:cNvSpPr>
                        <wps:spPr bwMode="auto">
                          <a:xfrm>
                            <a:off x="8744" y="1596"/>
                            <a:ext cx="172" cy="219"/>
                          </a:xfrm>
                          <a:custGeom>
                            <a:avLst/>
                            <a:gdLst>
                              <a:gd name="T0" fmla="+- 0 8745 8745"/>
                              <a:gd name="T1" fmla="*/ T0 w 172"/>
                              <a:gd name="T2" fmla="+- 0 1597 1597"/>
                              <a:gd name="T3" fmla="*/ 1597 h 219"/>
                              <a:gd name="T4" fmla="+- 0 8784 8745"/>
                              <a:gd name="T5" fmla="*/ T4 w 172"/>
                              <a:gd name="T6" fmla="+- 0 1649 1597"/>
                              <a:gd name="T7" fmla="*/ 1649 h 219"/>
                              <a:gd name="T8" fmla="+- 0 8827 8745"/>
                              <a:gd name="T9" fmla="*/ T8 w 172"/>
                              <a:gd name="T10" fmla="+- 0 1706 1597"/>
                              <a:gd name="T11" fmla="*/ 1706 h 219"/>
                              <a:gd name="T12" fmla="+- 0 8871 8745"/>
                              <a:gd name="T13" fmla="*/ T12 w 172"/>
                              <a:gd name="T14" fmla="+- 0 1763 1597"/>
                              <a:gd name="T15" fmla="*/ 1763 h 219"/>
                              <a:gd name="T16" fmla="+- 0 8915 8745"/>
                              <a:gd name="T17" fmla="*/ T16 w 172"/>
                              <a:gd name="T18" fmla="+- 0 1815 1597"/>
                              <a:gd name="T19" fmla="*/ 1815 h 219"/>
                              <a:gd name="T20" fmla="+- 0 8916 8745"/>
                              <a:gd name="T21" fmla="*/ T20 w 172"/>
                              <a:gd name="T22" fmla="+- 0 1816 1597"/>
                              <a:gd name="T23" fmla="*/ 1816 h 219"/>
                              <a:gd name="T24" fmla="+- 0 8916 8745"/>
                              <a:gd name="T25" fmla="*/ T24 w 172"/>
                              <a:gd name="T26" fmla="+- 0 1815 1597"/>
                              <a:gd name="T27" fmla="*/ 1815 h 219"/>
                              <a:gd name="T28" fmla="+- 0 8916 8745"/>
                              <a:gd name="T29" fmla="*/ T28 w 172"/>
                              <a:gd name="T30" fmla="+- 0 1814 1597"/>
                              <a:gd name="T31" fmla="*/ 1814 h 219"/>
                              <a:gd name="T32" fmla="+- 0 8875 8745"/>
                              <a:gd name="T33" fmla="*/ T32 w 172"/>
                              <a:gd name="T34" fmla="+- 0 1766 1597"/>
                              <a:gd name="T35" fmla="*/ 1766 h 219"/>
                              <a:gd name="T36" fmla="+- 0 8831 8745"/>
                              <a:gd name="T37" fmla="*/ T36 w 172"/>
                              <a:gd name="T38" fmla="+- 0 1709 1597"/>
                              <a:gd name="T39" fmla="*/ 1709 h 219"/>
                              <a:gd name="T40" fmla="+- 0 8787 8745"/>
                              <a:gd name="T41" fmla="*/ T40 w 172"/>
                              <a:gd name="T42" fmla="+- 0 1651 1597"/>
                              <a:gd name="T43" fmla="*/ 1651 h 219"/>
                              <a:gd name="T44" fmla="+- 0 8745 8745"/>
                              <a:gd name="T45" fmla="*/ T44 w 172"/>
                              <a:gd name="T46" fmla="+- 0 1597 1597"/>
                              <a:gd name="T47" fmla="*/ 1597 h 2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72" h="219">
                                <a:moveTo>
                                  <a:pt x="0" y="0"/>
                                </a:moveTo>
                                <a:lnTo>
                                  <a:pt x="39" y="52"/>
                                </a:lnTo>
                                <a:lnTo>
                                  <a:pt x="82" y="109"/>
                                </a:lnTo>
                                <a:lnTo>
                                  <a:pt x="126" y="166"/>
                                </a:lnTo>
                                <a:lnTo>
                                  <a:pt x="170" y="218"/>
                                </a:lnTo>
                                <a:lnTo>
                                  <a:pt x="171" y="219"/>
                                </a:lnTo>
                                <a:lnTo>
                                  <a:pt x="171" y="218"/>
                                </a:lnTo>
                                <a:lnTo>
                                  <a:pt x="171" y="217"/>
                                </a:lnTo>
                                <a:lnTo>
                                  <a:pt x="130" y="169"/>
                                </a:lnTo>
                                <a:lnTo>
                                  <a:pt x="86" y="112"/>
                                </a:lnTo>
                                <a:lnTo>
                                  <a:pt x="42" y="54"/>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9" name="Picture 5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8876" y="1585"/>
                            <a:ext cx="109"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0" name="Freeform 544"/>
                        <wps:cNvSpPr>
                          <a:spLocks/>
                        </wps:cNvSpPr>
                        <wps:spPr bwMode="auto">
                          <a:xfrm>
                            <a:off x="8876" y="1585"/>
                            <a:ext cx="109" cy="293"/>
                          </a:xfrm>
                          <a:custGeom>
                            <a:avLst/>
                            <a:gdLst>
                              <a:gd name="T0" fmla="+- 0 8960 8876"/>
                              <a:gd name="T1" fmla="*/ T0 w 109"/>
                              <a:gd name="T2" fmla="+- 0 1872 1586"/>
                              <a:gd name="T3" fmla="*/ 1872 h 293"/>
                              <a:gd name="T4" fmla="+- 0 8963 8876"/>
                              <a:gd name="T5" fmla="*/ T4 w 109"/>
                              <a:gd name="T6" fmla="+- 0 1860 1586"/>
                              <a:gd name="T7" fmla="*/ 1860 h 293"/>
                              <a:gd name="T8" fmla="+- 0 8966 8876"/>
                              <a:gd name="T9" fmla="*/ T8 w 109"/>
                              <a:gd name="T10" fmla="+- 0 1848 1586"/>
                              <a:gd name="T11" fmla="*/ 1848 h 293"/>
                              <a:gd name="T12" fmla="+- 0 8969 8876"/>
                              <a:gd name="T13" fmla="*/ T12 w 109"/>
                              <a:gd name="T14" fmla="+- 0 1835 1586"/>
                              <a:gd name="T15" fmla="*/ 1835 h 293"/>
                              <a:gd name="T16" fmla="+- 0 8972 8876"/>
                              <a:gd name="T17" fmla="*/ T16 w 109"/>
                              <a:gd name="T18" fmla="+- 0 1824 1586"/>
                              <a:gd name="T19" fmla="*/ 1824 h 293"/>
                              <a:gd name="T20" fmla="+- 0 8976 8876"/>
                              <a:gd name="T21" fmla="*/ T20 w 109"/>
                              <a:gd name="T22" fmla="+- 0 1813 1586"/>
                              <a:gd name="T23" fmla="*/ 1813 h 293"/>
                              <a:gd name="T24" fmla="+- 0 8979 8876"/>
                              <a:gd name="T25" fmla="*/ T24 w 109"/>
                              <a:gd name="T26" fmla="+- 0 1800 1586"/>
                              <a:gd name="T27" fmla="*/ 1800 h 293"/>
                              <a:gd name="T28" fmla="+- 0 8981 8876"/>
                              <a:gd name="T29" fmla="*/ T28 w 109"/>
                              <a:gd name="T30" fmla="+- 0 1789 1586"/>
                              <a:gd name="T31" fmla="*/ 1789 h 293"/>
                              <a:gd name="T32" fmla="+- 0 8985 8876"/>
                              <a:gd name="T33" fmla="*/ T32 w 109"/>
                              <a:gd name="T34" fmla="+- 0 1777 1586"/>
                              <a:gd name="T35" fmla="*/ 1777 h 293"/>
                              <a:gd name="T36" fmla="+- 0 8984 8876"/>
                              <a:gd name="T37" fmla="*/ T36 w 109"/>
                              <a:gd name="T38" fmla="+- 0 1765 1586"/>
                              <a:gd name="T39" fmla="*/ 1765 h 293"/>
                              <a:gd name="T40" fmla="+- 0 8984 8876"/>
                              <a:gd name="T41" fmla="*/ T40 w 109"/>
                              <a:gd name="T42" fmla="+- 0 1752 1586"/>
                              <a:gd name="T43" fmla="*/ 1752 h 293"/>
                              <a:gd name="T44" fmla="+- 0 8983 8876"/>
                              <a:gd name="T45" fmla="*/ T44 w 109"/>
                              <a:gd name="T46" fmla="+- 0 1740 1586"/>
                              <a:gd name="T47" fmla="*/ 1740 h 293"/>
                              <a:gd name="T48" fmla="+- 0 8981 8876"/>
                              <a:gd name="T49" fmla="*/ T48 w 109"/>
                              <a:gd name="T50" fmla="+- 0 1728 1586"/>
                              <a:gd name="T51" fmla="*/ 1728 h 293"/>
                              <a:gd name="T52" fmla="+- 0 8978 8876"/>
                              <a:gd name="T53" fmla="*/ T52 w 109"/>
                              <a:gd name="T54" fmla="+- 0 1717 1586"/>
                              <a:gd name="T55" fmla="*/ 1717 h 293"/>
                              <a:gd name="T56" fmla="+- 0 8974 8876"/>
                              <a:gd name="T57" fmla="*/ T56 w 109"/>
                              <a:gd name="T58" fmla="+- 0 1706 1586"/>
                              <a:gd name="T59" fmla="*/ 1706 h 293"/>
                              <a:gd name="T60" fmla="+- 0 8973 8876"/>
                              <a:gd name="T61" fmla="*/ T60 w 109"/>
                              <a:gd name="T62" fmla="+- 0 1694 1586"/>
                              <a:gd name="T63" fmla="*/ 1694 h 293"/>
                              <a:gd name="T64" fmla="+- 0 8967 8876"/>
                              <a:gd name="T65" fmla="*/ T64 w 109"/>
                              <a:gd name="T66" fmla="+- 0 1683 1586"/>
                              <a:gd name="T67" fmla="*/ 1683 h 293"/>
                              <a:gd name="T68" fmla="+- 0 8963 8876"/>
                              <a:gd name="T69" fmla="*/ T68 w 109"/>
                              <a:gd name="T70" fmla="+- 0 1672 1586"/>
                              <a:gd name="T71" fmla="*/ 1672 h 293"/>
                              <a:gd name="T72" fmla="+- 0 8956 8876"/>
                              <a:gd name="T73" fmla="*/ T72 w 109"/>
                              <a:gd name="T74" fmla="+- 0 1662 1586"/>
                              <a:gd name="T75" fmla="*/ 1662 h 293"/>
                              <a:gd name="T76" fmla="+- 0 8950 8876"/>
                              <a:gd name="T77" fmla="*/ T76 w 109"/>
                              <a:gd name="T78" fmla="+- 0 1652 1586"/>
                              <a:gd name="T79" fmla="*/ 1652 h 293"/>
                              <a:gd name="T80" fmla="+- 0 8945 8876"/>
                              <a:gd name="T81" fmla="*/ T80 w 109"/>
                              <a:gd name="T82" fmla="+- 0 1643 1586"/>
                              <a:gd name="T83" fmla="*/ 1643 h 293"/>
                              <a:gd name="T84" fmla="+- 0 8937 8876"/>
                              <a:gd name="T85" fmla="*/ T84 w 109"/>
                              <a:gd name="T86" fmla="+- 0 1632 1586"/>
                              <a:gd name="T87" fmla="*/ 1632 h 293"/>
                              <a:gd name="T88" fmla="+- 0 8930 8876"/>
                              <a:gd name="T89" fmla="*/ T88 w 109"/>
                              <a:gd name="T90" fmla="+- 0 1623 1586"/>
                              <a:gd name="T91" fmla="*/ 1623 h 293"/>
                              <a:gd name="T92" fmla="+- 0 8922 8876"/>
                              <a:gd name="T93" fmla="*/ T92 w 109"/>
                              <a:gd name="T94" fmla="+- 0 1614 1586"/>
                              <a:gd name="T95" fmla="*/ 1614 h 293"/>
                              <a:gd name="T96" fmla="+- 0 8912 8876"/>
                              <a:gd name="T97" fmla="*/ T96 w 109"/>
                              <a:gd name="T98" fmla="+- 0 1606 1586"/>
                              <a:gd name="T99" fmla="*/ 1606 h 293"/>
                              <a:gd name="T100" fmla="+- 0 8906 8876"/>
                              <a:gd name="T101" fmla="*/ T100 w 109"/>
                              <a:gd name="T102" fmla="+- 0 1599 1586"/>
                              <a:gd name="T103" fmla="*/ 1599 h 293"/>
                              <a:gd name="T104" fmla="+- 0 8903 8876"/>
                              <a:gd name="T105" fmla="*/ T104 w 109"/>
                              <a:gd name="T106" fmla="+- 0 1595 1586"/>
                              <a:gd name="T107" fmla="*/ 1595 h 293"/>
                              <a:gd name="T108" fmla="+- 0 8895 8876"/>
                              <a:gd name="T109" fmla="*/ T108 w 109"/>
                              <a:gd name="T110" fmla="+- 0 1594 1586"/>
                              <a:gd name="T111" fmla="*/ 1594 h 293"/>
                              <a:gd name="T112" fmla="+- 0 8894 8876"/>
                              <a:gd name="T113" fmla="*/ T112 w 109"/>
                              <a:gd name="T114" fmla="+- 0 1601 1586"/>
                              <a:gd name="T115" fmla="*/ 1601 h 293"/>
                              <a:gd name="T116" fmla="+- 0 8889 8876"/>
                              <a:gd name="T117" fmla="*/ T116 w 109"/>
                              <a:gd name="T118" fmla="+- 0 1606 1586"/>
                              <a:gd name="T119" fmla="*/ 1606 h 293"/>
                              <a:gd name="T120" fmla="+- 0 8886 8876"/>
                              <a:gd name="T121" fmla="*/ T120 w 109"/>
                              <a:gd name="T122" fmla="+- 0 1619 1586"/>
                              <a:gd name="T123" fmla="*/ 1619 h 293"/>
                              <a:gd name="T124" fmla="+- 0 8883 8876"/>
                              <a:gd name="T125" fmla="*/ T124 w 109"/>
                              <a:gd name="T126" fmla="+- 0 1631 1586"/>
                              <a:gd name="T127" fmla="*/ 1631 h 293"/>
                              <a:gd name="T128" fmla="+- 0 8882 8876"/>
                              <a:gd name="T129" fmla="*/ T128 w 109"/>
                              <a:gd name="T130" fmla="+- 0 1642 1586"/>
                              <a:gd name="T131" fmla="*/ 1642 h 293"/>
                              <a:gd name="T132" fmla="+- 0 8880 8876"/>
                              <a:gd name="T133" fmla="*/ T132 w 109"/>
                              <a:gd name="T134" fmla="+- 0 1652 1586"/>
                              <a:gd name="T135" fmla="*/ 1652 h 293"/>
                              <a:gd name="T136" fmla="+- 0 8878 8876"/>
                              <a:gd name="T137" fmla="*/ T136 w 109"/>
                              <a:gd name="T138" fmla="+- 0 1664 1586"/>
                              <a:gd name="T139" fmla="*/ 1664 h 293"/>
                              <a:gd name="T140" fmla="+- 0 8877 8876"/>
                              <a:gd name="T141" fmla="*/ T140 w 109"/>
                              <a:gd name="T142" fmla="+- 0 1675 1586"/>
                              <a:gd name="T143" fmla="*/ 1675 h 293"/>
                              <a:gd name="T144" fmla="+- 0 8877 8876"/>
                              <a:gd name="T145" fmla="*/ T144 w 109"/>
                              <a:gd name="T146" fmla="+- 0 1687 1586"/>
                              <a:gd name="T147" fmla="*/ 1687 h 293"/>
                              <a:gd name="T148" fmla="+- 0 8877 8876"/>
                              <a:gd name="T149" fmla="*/ T148 w 109"/>
                              <a:gd name="T150" fmla="+- 0 1697 1586"/>
                              <a:gd name="T151" fmla="*/ 1697 h 293"/>
                              <a:gd name="T152" fmla="+- 0 8877 8876"/>
                              <a:gd name="T153" fmla="*/ T152 w 109"/>
                              <a:gd name="T154" fmla="+- 0 1708 1586"/>
                              <a:gd name="T155" fmla="*/ 1708 h 293"/>
                              <a:gd name="T156" fmla="+- 0 8877 8876"/>
                              <a:gd name="T157" fmla="*/ T156 w 109"/>
                              <a:gd name="T158" fmla="+- 0 1721 1586"/>
                              <a:gd name="T159" fmla="*/ 1721 h 293"/>
                              <a:gd name="T160" fmla="+- 0 8878 8876"/>
                              <a:gd name="T161" fmla="*/ T160 w 109"/>
                              <a:gd name="T162" fmla="+- 0 1730 1586"/>
                              <a:gd name="T163" fmla="*/ 1730 h 293"/>
                              <a:gd name="T164" fmla="+- 0 8883 8876"/>
                              <a:gd name="T165" fmla="*/ T164 w 109"/>
                              <a:gd name="T166" fmla="+- 0 1743 1586"/>
                              <a:gd name="T167" fmla="*/ 1743 h 293"/>
                              <a:gd name="T168" fmla="+- 0 8884 8876"/>
                              <a:gd name="T169" fmla="*/ T168 w 109"/>
                              <a:gd name="T170" fmla="+- 0 1755 1586"/>
                              <a:gd name="T171" fmla="*/ 1755 h 293"/>
                              <a:gd name="T172" fmla="+- 0 8888 8876"/>
                              <a:gd name="T173" fmla="*/ T172 w 109"/>
                              <a:gd name="T174" fmla="+- 0 1767 1586"/>
                              <a:gd name="T175" fmla="*/ 1767 h 293"/>
                              <a:gd name="T176" fmla="+- 0 8893 8876"/>
                              <a:gd name="T177" fmla="*/ T176 w 109"/>
                              <a:gd name="T178" fmla="+- 0 1778 1586"/>
                              <a:gd name="T179" fmla="*/ 1778 h 293"/>
                              <a:gd name="T180" fmla="+- 0 8898 8876"/>
                              <a:gd name="T181" fmla="*/ T180 w 109"/>
                              <a:gd name="T182" fmla="+- 0 1791 1586"/>
                              <a:gd name="T183" fmla="*/ 1791 h 293"/>
                              <a:gd name="T184" fmla="+- 0 8903 8876"/>
                              <a:gd name="T185" fmla="*/ T184 w 109"/>
                              <a:gd name="T186" fmla="+- 0 1801 1586"/>
                              <a:gd name="T187" fmla="*/ 1801 h 293"/>
                              <a:gd name="T188" fmla="+- 0 8909 8876"/>
                              <a:gd name="T189" fmla="*/ T188 w 109"/>
                              <a:gd name="T190" fmla="+- 0 1813 1586"/>
                              <a:gd name="T191" fmla="*/ 1813 h 293"/>
                              <a:gd name="T192" fmla="+- 0 8917 8876"/>
                              <a:gd name="T193" fmla="*/ T192 w 109"/>
                              <a:gd name="T194" fmla="+- 0 1823 1586"/>
                              <a:gd name="T195" fmla="*/ 1823 h 293"/>
                              <a:gd name="T196" fmla="+- 0 8924 8876"/>
                              <a:gd name="T197" fmla="*/ T196 w 109"/>
                              <a:gd name="T198" fmla="+- 0 1833 1586"/>
                              <a:gd name="T199" fmla="*/ 1833 h 293"/>
                              <a:gd name="T200" fmla="+- 0 8931 8876"/>
                              <a:gd name="T201" fmla="*/ T200 w 109"/>
                              <a:gd name="T202" fmla="+- 0 1842 1586"/>
                              <a:gd name="T203" fmla="*/ 1842 h 293"/>
                              <a:gd name="T204" fmla="+- 0 8940 8876"/>
                              <a:gd name="T205" fmla="*/ T204 w 109"/>
                              <a:gd name="T206" fmla="+- 0 1852 1586"/>
                              <a:gd name="T207" fmla="*/ 1852 h 293"/>
                              <a:gd name="T208" fmla="+- 0 8947 8876"/>
                              <a:gd name="T209" fmla="*/ T208 w 109"/>
                              <a:gd name="T210" fmla="+- 0 1863 1586"/>
                              <a:gd name="T211" fmla="*/ 1863 h 293"/>
                              <a:gd name="T212" fmla="+- 0 8954 8876"/>
                              <a:gd name="T213" fmla="*/ T212 w 109"/>
                              <a:gd name="T214" fmla="+- 0 1872 1586"/>
                              <a:gd name="T215" fmla="*/ 1872 h 293"/>
                              <a:gd name="T216" fmla="+- 0 8959 8876"/>
                              <a:gd name="T217" fmla="*/ T216 w 109"/>
                              <a:gd name="T218" fmla="+- 0 1877 1586"/>
                              <a:gd name="T219" fmla="*/ 1877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9" h="293">
                                <a:moveTo>
                                  <a:pt x="83" y="292"/>
                                </a:moveTo>
                                <a:lnTo>
                                  <a:pt x="84" y="286"/>
                                </a:lnTo>
                                <a:lnTo>
                                  <a:pt x="87" y="279"/>
                                </a:lnTo>
                                <a:lnTo>
                                  <a:pt x="87" y="274"/>
                                </a:lnTo>
                                <a:lnTo>
                                  <a:pt x="88" y="267"/>
                                </a:lnTo>
                                <a:lnTo>
                                  <a:pt x="90" y="262"/>
                                </a:lnTo>
                                <a:lnTo>
                                  <a:pt x="92" y="256"/>
                                </a:lnTo>
                                <a:lnTo>
                                  <a:pt x="93" y="249"/>
                                </a:lnTo>
                                <a:lnTo>
                                  <a:pt x="95" y="244"/>
                                </a:lnTo>
                                <a:lnTo>
                                  <a:pt x="96" y="238"/>
                                </a:lnTo>
                                <a:lnTo>
                                  <a:pt x="98" y="233"/>
                                </a:lnTo>
                                <a:lnTo>
                                  <a:pt x="100" y="227"/>
                                </a:lnTo>
                                <a:lnTo>
                                  <a:pt x="101" y="221"/>
                                </a:lnTo>
                                <a:lnTo>
                                  <a:pt x="103" y="214"/>
                                </a:lnTo>
                                <a:lnTo>
                                  <a:pt x="106" y="208"/>
                                </a:lnTo>
                                <a:lnTo>
                                  <a:pt x="105" y="203"/>
                                </a:lnTo>
                                <a:lnTo>
                                  <a:pt x="107" y="196"/>
                                </a:lnTo>
                                <a:lnTo>
                                  <a:pt x="109" y="191"/>
                                </a:lnTo>
                                <a:lnTo>
                                  <a:pt x="108" y="184"/>
                                </a:lnTo>
                                <a:lnTo>
                                  <a:pt x="108" y="179"/>
                                </a:lnTo>
                                <a:lnTo>
                                  <a:pt x="108" y="173"/>
                                </a:lnTo>
                                <a:lnTo>
                                  <a:pt x="108" y="166"/>
                                </a:lnTo>
                                <a:lnTo>
                                  <a:pt x="108" y="161"/>
                                </a:lnTo>
                                <a:lnTo>
                                  <a:pt x="107" y="154"/>
                                </a:lnTo>
                                <a:lnTo>
                                  <a:pt x="106" y="148"/>
                                </a:lnTo>
                                <a:lnTo>
                                  <a:pt x="105" y="142"/>
                                </a:lnTo>
                                <a:lnTo>
                                  <a:pt x="104" y="137"/>
                                </a:lnTo>
                                <a:lnTo>
                                  <a:pt x="102" y="131"/>
                                </a:lnTo>
                                <a:lnTo>
                                  <a:pt x="102" y="125"/>
                                </a:lnTo>
                                <a:lnTo>
                                  <a:pt x="98" y="120"/>
                                </a:lnTo>
                                <a:lnTo>
                                  <a:pt x="97" y="114"/>
                                </a:lnTo>
                                <a:lnTo>
                                  <a:pt x="97" y="108"/>
                                </a:lnTo>
                                <a:lnTo>
                                  <a:pt x="93" y="102"/>
                                </a:lnTo>
                                <a:lnTo>
                                  <a:pt x="91" y="97"/>
                                </a:lnTo>
                                <a:lnTo>
                                  <a:pt x="88" y="92"/>
                                </a:lnTo>
                                <a:lnTo>
                                  <a:pt x="87" y="86"/>
                                </a:lnTo>
                                <a:lnTo>
                                  <a:pt x="83" y="81"/>
                                </a:lnTo>
                                <a:lnTo>
                                  <a:pt x="80" y="76"/>
                                </a:lnTo>
                                <a:lnTo>
                                  <a:pt x="77" y="71"/>
                                </a:lnTo>
                                <a:lnTo>
                                  <a:pt x="74" y="66"/>
                                </a:lnTo>
                                <a:lnTo>
                                  <a:pt x="71" y="62"/>
                                </a:lnTo>
                                <a:lnTo>
                                  <a:pt x="69" y="57"/>
                                </a:lnTo>
                                <a:lnTo>
                                  <a:pt x="65" y="51"/>
                                </a:lnTo>
                                <a:lnTo>
                                  <a:pt x="61" y="46"/>
                                </a:lnTo>
                                <a:lnTo>
                                  <a:pt x="58" y="41"/>
                                </a:lnTo>
                                <a:lnTo>
                                  <a:pt x="54" y="37"/>
                                </a:lnTo>
                                <a:lnTo>
                                  <a:pt x="50" y="32"/>
                                </a:lnTo>
                                <a:lnTo>
                                  <a:pt x="46" y="28"/>
                                </a:lnTo>
                                <a:lnTo>
                                  <a:pt x="42" y="25"/>
                                </a:lnTo>
                                <a:lnTo>
                                  <a:pt x="36" y="20"/>
                                </a:lnTo>
                                <a:lnTo>
                                  <a:pt x="33" y="15"/>
                                </a:lnTo>
                                <a:lnTo>
                                  <a:pt x="30" y="13"/>
                                </a:lnTo>
                                <a:lnTo>
                                  <a:pt x="27" y="9"/>
                                </a:lnTo>
                                <a:lnTo>
                                  <a:pt x="20" y="0"/>
                                </a:lnTo>
                                <a:lnTo>
                                  <a:pt x="19" y="8"/>
                                </a:lnTo>
                                <a:lnTo>
                                  <a:pt x="20" y="10"/>
                                </a:lnTo>
                                <a:lnTo>
                                  <a:pt x="18" y="15"/>
                                </a:lnTo>
                                <a:lnTo>
                                  <a:pt x="17" y="17"/>
                                </a:lnTo>
                                <a:lnTo>
                                  <a:pt x="13" y="20"/>
                                </a:lnTo>
                                <a:lnTo>
                                  <a:pt x="11" y="29"/>
                                </a:lnTo>
                                <a:lnTo>
                                  <a:pt x="10" y="33"/>
                                </a:lnTo>
                                <a:lnTo>
                                  <a:pt x="9" y="39"/>
                                </a:lnTo>
                                <a:lnTo>
                                  <a:pt x="7" y="45"/>
                                </a:lnTo>
                                <a:lnTo>
                                  <a:pt x="6" y="50"/>
                                </a:lnTo>
                                <a:lnTo>
                                  <a:pt x="6" y="56"/>
                                </a:lnTo>
                                <a:lnTo>
                                  <a:pt x="4" y="61"/>
                                </a:lnTo>
                                <a:lnTo>
                                  <a:pt x="4" y="66"/>
                                </a:lnTo>
                                <a:lnTo>
                                  <a:pt x="2" y="72"/>
                                </a:lnTo>
                                <a:lnTo>
                                  <a:pt x="2" y="78"/>
                                </a:lnTo>
                                <a:lnTo>
                                  <a:pt x="2" y="83"/>
                                </a:lnTo>
                                <a:lnTo>
                                  <a:pt x="1" y="89"/>
                                </a:lnTo>
                                <a:lnTo>
                                  <a:pt x="1" y="94"/>
                                </a:lnTo>
                                <a:lnTo>
                                  <a:pt x="1" y="101"/>
                                </a:lnTo>
                                <a:lnTo>
                                  <a:pt x="0" y="106"/>
                                </a:lnTo>
                                <a:lnTo>
                                  <a:pt x="1" y="111"/>
                                </a:lnTo>
                                <a:lnTo>
                                  <a:pt x="1" y="118"/>
                                </a:lnTo>
                                <a:lnTo>
                                  <a:pt x="1" y="122"/>
                                </a:lnTo>
                                <a:lnTo>
                                  <a:pt x="1" y="128"/>
                                </a:lnTo>
                                <a:lnTo>
                                  <a:pt x="1" y="135"/>
                                </a:lnTo>
                                <a:lnTo>
                                  <a:pt x="0" y="141"/>
                                </a:lnTo>
                                <a:lnTo>
                                  <a:pt x="2" y="144"/>
                                </a:lnTo>
                                <a:lnTo>
                                  <a:pt x="4" y="151"/>
                                </a:lnTo>
                                <a:lnTo>
                                  <a:pt x="7" y="157"/>
                                </a:lnTo>
                                <a:lnTo>
                                  <a:pt x="7" y="163"/>
                                </a:lnTo>
                                <a:lnTo>
                                  <a:pt x="8" y="169"/>
                                </a:lnTo>
                                <a:lnTo>
                                  <a:pt x="10" y="176"/>
                                </a:lnTo>
                                <a:lnTo>
                                  <a:pt x="12" y="181"/>
                                </a:lnTo>
                                <a:lnTo>
                                  <a:pt x="14" y="187"/>
                                </a:lnTo>
                                <a:lnTo>
                                  <a:pt x="17" y="192"/>
                                </a:lnTo>
                                <a:lnTo>
                                  <a:pt x="19" y="198"/>
                                </a:lnTo>
                                <a:lnTo>
                                  <a:pt x="22" y="205"/>
                                </a:lnTo>
                                <a:lnTo>
                                  <a:pt x="24" y="210"/>
                                </a:lnTo>
                                <a:lnTo>
                                  <a:pt x="27" y="215"/>
                                </a:lnTo>
                                <a:lnTo>
                                  <a:pt x="30" y="221"/>
                                </a:lnTo>
                                <a:lnTo>
                                  <a:pt x="33" y="227"/>
                                </a:lnTo>
                                <a:lnTo>
                                  <a:pt x="37" y="231"/>
                                </a:lnTo>
                                <a:lnTo>
                                  <a:pt x="41" y="237"/>
                                </a:lnTo>
                                <a:lnTo>
                                  <a:pt x="44" y="242"/>
                                </a:lnTo>
                                <a:lnTo>
                                  <a:pt x="48" y="247"/>
                                </a:lnTo>
                                <a:lnTo>
                                  <a:pt x="52" y="253"/>
                                </a:lnTo>
                                <a:lnTo>
                                  <a:pt x="55" y="256"/>
                                </a:lnTo>
                                <a:lnTo>
                                  <a:pt x="59" y="262"/>
                                </a:lnTo>
                                <a:lnTo>
                                  <a:pt x="64" y="266"/>
                                </a:lnTo>
                                <a:lnTo>
                                  <a:pt x="67" y="272"/>
                                </a:lnTo>
                                <a:lnTo>
                                  <a:pt x="71" y="277"/>
                                </a:lnTo>
                                <a:lnTo>
                                  <a:pt x="74" y="282"/>
                                </a:lnTo>
                                <a:lnTo>
                                  <a:pt x="78" y="286"/>
                                </a:lnTo>
                                <a:lnTo>
                                  <a:pt x="83" y="292"/>
                                </a:lnTo>
                                <a:lnTo>
                                  <a:pt x="83" y="291"/>
                                </a:lnTo>
                                <a:lnTo>
                                  <a:pt x="83" y="292"/>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Freeform 545"/>
                        <wps:cNvSpPr>
                          <a:spLocks/>
                        </wps:cNvSpPr>
                        <wps:spPr bwMode="auto">
                          <a:xfrm>
                            <a:off x="8899" y="1604"/>
                            <a:ext cx="60" cy="272"/>
                          </a:xfrm>
                          <a:custGeom>
                            <a:avLst/>
                            <a:gdLst>
                              <a:gd name="T0" fmla="+- 0 8899 8899"/>
                              <a:gd name="T1" fmla="*/ T0 w 60"/>
                              <a:gd name="T2" fmla="+- 0 1605 1605"/>
                              <a:gd name="T3" fmla="*/ 1605 h 272"/>
                              <a:gd name="T4" fmla="+- 0 8912 8899"/>
                              <a:gd name="T5" fmla="*/ T4 w 60"/>
                              <a:gd name="T6" fmla="+- 0 1669 1605"/>
                              <a:gd name="T7" fmla="*/ 1669 h 272"/>
                              <a:gd name="T8" fmla="+- 0 8926 8899"/>
                              <a:gd name="T9" fmla="*/ T8 w 60"/>
                              <a:gd name="T10" fmla="+- 0 1739 1605"/>
                              <a:gd name="T11" fmla="*/ 1739 h 272"/>
                              <a:gd name="T12" fmla="+- 0 8941 8899"/>
                              <a:gd name="T13" fmla="*/ T12 w 60"/>
                              <a:gd name="T14" fmla="+- 0 1810 1605"/>
                              <a:gd name="T15" fmla="*/ 1810 h 272"/>
                              <a:gd name="T16" fmla="+- 0 8957 8899"/>
                              <a:gd name="T17" fmla="*/ T16 w 60"/>
                              <a:gd name="T18" fmla="+- 0 1875 1605"/>
                              <a:gd name="T19" fmla="*/ 1875 h 272"/>
                              <a:gd name="T20" fmla="+- 0 8958 8899"/>
                              <a:gd name="T21" fmla="*/ T20 w 60"/>
                              <a:gd name="T22" fmla="+- 0 1876 1605"/>
                              <a:gd name="T23" fmla="*/ 1876 h 272"/>
                              <a:gd name="T24" fmla="+- 0 8959 8899"/>
                              <a:gd name="T25" fmla="*/ T24 w 60"/>
                              <a:gd name="T26" fmla="+- 0 1876 1605"/>
                              <a:gd name="T27" fmla="*/ 1876 h 272"/>
                              <a:gd name="T28" fmla="+- 0 8959 8899"/>
                              <a:gd name="T29" fmla="*/ T28 w 60"/>
                              <a:gd name="T30" fmla="+- 0 1875 1605"/>
                              <a:gd name="T31" fmla="*/ 1875 h 272"/>
                              <a:gd name="T32" fmla="+- 0 8943 8899"/>
                              <a:gd name="T33" fmla="*/ T32 w 60"/>
                              <a:gd name="T34" fmla="+- 0 1814 1605"/>
                              <a:gd name="T35" fmla="*/ 1814 h 272"/>
                              <a:gd name="T36" fmla="+- 0 8928 8899"/>
                              <a:gd name="T37" fmla="*/ T36 w 60"/>
                              <a:gd name="T38" fmla="+- 0 1744 1605"/>
                              <a:gd name="T39" fmla="*/ 1744 h 272"/>
                              <a:gd name="T40" fmla="+- 0 8914 8899"/>
                              <a:gd name="T41" fmla="*/ T40 w 60"/>
                              <a:gd name="T42" fmla="+- 0 1672 1605"/>
                              <a:gd name="T43" fmla="*/ 1672 h 272"/>
                              <a:gd name="T44" fmla="+- 0 8899 8899"/>
                              <a:gd name="T45" fmla="*/ T44 w 60"/>
                              <a:gd name="T46" fmla="+- 0 1605 1605"/>
                              <a:gd name="T47" fmla="*/ 1605 h 2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0" h="272">
                                <a:moveTo>
                                  <a:pt x="0" y="0"/>
                                </a:moveTo>
                                <a:lnTo>
                                  <a:pt x="13" y="64"/>
                                </a:lnTo>
                                <a:lnTo>
                                  <a:pt x="27" y="134"/>
                                </a:lnTo>
                                <a:lnTo>
                                  <a:pt x="42" y="205"/>
                                </a:lnTo>
                                <a:lnTo>
                                  <a:pt x="58" y="270"/>
                                </a:lnTo>
                                <a:lnTo>
                                  <a:pt x="59" y="271"/>
                                </a:lnTo>
                                <a:lnTo>
                                  <a:pt x="60" y="271"/>
                                </a:lnTo>
                                <a:lnTo>
                                  <a:pt x="60" y="270"/>
                                </a:lnTo>
                                <a:lnTo>
                                  <a:pt x="44" y="209"/>
                                </a:lnTo>
                                <a:lnTo>
                                  <a:pt x="29" y="139"/>
                                </a:lnTo>
                                <a:lnTo>
                                  <a:pt x="15" y="67"/>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2" name="Picture 54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8760" y="1719"/>
                            <a:ext cx="229"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3" name="Freeform 547"/>
                        <wps:cNvSpPr>
                          <a:spLocks/>
                        </wps:cNvSpPr>
                        <wps:spPr bwMode="auto">
                          <a:xfrm>
                            <a:off x="8760" y="1719"/>
                            <a:ext cx="229" cy="193"/>
                          </a:xfrm>
                          <a:custGeom>
                            <a:avLst/>
                            <a:gdLst>
                              <a:gd name="T0" fmla="+- 0 8986 8760"/>
                              <a:gd name="T1" fmla="*/ T0 w 229"/>
                              <a:gd name="T2" fmla="+- 0 1906 1719"/>
                              <a:gd name="T3" fmla="*/ 1906 h 193"/>
                              <a:gd name="T4" fmla="+- 0 8982 8760"/>
                              <a:gd name="T5" fmla="*/ T4 w 229"/>
                              <a:gd name="T6" fmla="+- 0 1895 1719"/>
                              <a:gd name="T7" fmla="*/ 1895 h 193"/>
                              <a:gd name="T8" fmla="+- 0 8977 8760"/>
                              <a:gd name="T9" fmla="*/ T8 w 229"/>
                              <a:gd name="T10" fmla="+- 0 1883 1719"/>
                              <a:gd name="T11" fmla="*/ 1883 h 193"/>
                              <a:gd name="T12" fmla="+- 0 8971 8760"/>
                              <a:gd name="T13" fmla="*/ T12 w 229"/>
                              <a:gd name="T14" fmla="+- 0 1872 1719"/>
                              <a:gd name="T15" fmla="*/ 1872 h 193"/>
                              <a:gd name="T16" fmla="+- 0 8967 8760"/>
                              <a:gd name="T17" fmla="*/ T16 w 229"/>
                              <a:gd name="T18" fmla="+- 0 1861 1719"/>
                              <a:gd name="T19" fmla="*/ 1861 h 193"/>
                              <a:gd name="T20" fmla="+- 0 8963 8760"/>
                              <a:gd name="T21" fmla="*/ T20 w 229"/>
                              <a:gd name="T22" fmla="+- 0 1850 1719"/>
                              <a:gd name="T23" fmla="*/ 1850 h 193"/>
                              <a:gd name="T24" fmla="+- 0 8957 8760"/>
                              <a:gd name="T25" fmla="*/ T24 w 229"/>
                              <a:gd name="T26" fmla="+- 0 1838 1719"/>
                              <a:gd name="T27" fmla="*/ 1838 h 193"/>
                              <a:gd name="T28" fmla="+- 0 8952 8760"/>
                              <a:gd name="T29" fmla="*/ T28 w 229"/>
                              <a:gd name="T30" fmla="+- 0 1827 1719"/>
                              <a:gd name="T31" fmla="*/ 1827 h 193"/>
                              <a:gd name="T32" fmla="+- 0 8948 8760"/>
                              <a:gd name="T33" fmla="*/ T32 w 229"/>
                              <a:gd name="T34" fmla="+- 0 1816 1719"/>
                              <a:gd name="T35" fmla="*/ 1816 h 193"/>
                              <a:gd name="T36" fmla="+- 0 8940 8760"/>
                              <a:gd name="T37" fmla="*/ T36 w 229"/>
                              <a:gd name="T38" fmla="+- 0 1807 1719"/>
                              <a:gd name="T39" fmla="*/ 1807 h 193"/>
                              <a:gd name="T40" fmla="+- 0 8932 8760"/>
                              <a:gd name="T41" fmla="*/ T40 w 229"/>
                              <a:gd name="T42" fmla="+- 0 1797 1719"/>
                              <a:gd name="T43" fmla="*/ 1797 h 193"/>
                              <a:gd name="T44" fmla="+- 0 8924 8760"/>
                              <a:gd name="T45" fmla="*/ T44 w 229"/>
                              <a:gd name="T46" fmla="+- 0 1788 1719"/>
                              <a:gd name="T47" fmla="*/ 1788 h 193"/>
                              <a:gd name="T48" fmla="+- 0 8915 8760"/>
                              <a:gd name="T49" fmla="*/ T48 w 229"/>
                              <a:gd name="T50" fmla="+- 0 1780 1719"/>
                              <a:gd name="T51" fmla="*/ 1780 h 193"/>
                              <a:gd name="T52" fmla="+- 0 8906 8760"/>
                              <a:gd name="T53" fmla="*/ T52 w 229"/>
                              <a:gd name="T54" fmla="+- 0 1772 1719"/>
                              <a:gd name="T55" fmla="*/ 1772 h 193"/>
                              <a:gd name="T56" fmla="+- 0 8896 8760"/>
                              <a:gd name="T57" fmla="*/ T56 w 229"/>
                              <a:gd name="T58" fmla="+- 0 1766 1719"/>
                              <a:gd name="T59" fmla="*/ 1766 h 193"/>
                              <a:gd name="T60" fmla="+- 0 8887 8760"/>
                              <a:gd name="T61" fmla="*/ T60 w 229"/>
                              <a:gd name="T62" fmla="+- 0 1758 1719"/>
                              <a:gd name="T63" fmla="*/ 1758 h 193"/>
                              <a:gd name="T64" fmla="+- 0 8876 8760"/>
                              <a:gd name="T65" fmla="*/ T64 w 229"/>
                              <a:gd name="T66" fmla="+- 0 1753 1719"/>
                              <a:gd name="T67" fmla="*/ 1753 h 193"/>
                              <a:gd name="T68" fmla="+- 0 8866 8760"/>
                              <a:gd name="T69" fmla="*/ T68 w 229"/>
                              <a:gd name="T70" fmla="+- 0 1746 1719"/>
                              <a:gd name="T71" fmla="*/ 1746 h 193"/>
                              <a:gd name="T72" fmla="+- 0 8855 8760"/>
                              <a:gd name="T73" fmla="*/ T72 w 229"/>
                              <a:gd name="T74" fmla="+- 0 1743 1719"/>
                              <a:gd name="T75" fmla="*/ 1743 h 193"/>
                              <a:gd name="T76" fmla="+- 0 8844 8760"/>
                              <a:gd name="T77" fmla="*/ T76 w 229"/>
                              <a:gd name="T78" fmla="+- 0 1738 1719"/>
                              <a:gd name="T79" fmla="*/ 1738 h 193"/>
                              <a:gd name="T80" fmla="+- 0 8834 8760"/>
                              <a:gd name="T81" fmla="*/ T80 w 229"/>
                              <a:gd name="T82" fmla="+- 0 1734 1719"/>
                              <a:gd name="T83" fmla="*/ 1734 h 193"/>
                              <a:gd name="T84" fmla="+- 0 8821 8760"/>
                              <a:gd name="T85" fmla="*/ T84 w 229"/>
                              <a:gd name="T86" fmla="+- 0 1731 1719"/>
                              <a:gd name="T87" fmla="*/ 1731 h 193"/>
                              <a:gd name="T88" fmla="+- 0 8811 8760"/>
                              <a:gd name="T89" fmla="*/ T88 w 229"/>
                              <a:gd name="T90" fmla="+- 0 1728 1719"/>
                              <a:gd name="T91" fmla="*/ 1728 h 193"/>
                              <a:gd name="T92" fmla="+- 0 8798 8760"/>
                              <a:gd name="T93" fmla="*/ T92 w 229"/>
                              <a:gd name="T94" fmla="+- 0 1726 1719"/>
                              <a:gd name="T95" fmla="*/ 1726 h 193"/>
                              <a:gd name="T96" fmla="+- 0 8785 8760"/>
                              <a:gd name="T97" fmla="*/ T96 w 229"/>
                              <a:gd name="T98" fmla="+- 0 1725 1719"/>
                              <a:gd name="T99" fmla="*/ 1725 h 193"/>
                              <a:gd name="T100" fmla="+- 0 8777 8760"/>
                              <a:gd name="T101" fmla="*/ T100 w 229"/>
                              <a:gd name="T102" fmla="+- 0 1724 1719"/>
                              <a:gd name="T103" fmla="*/ 1724 h 193"/>
                              <a:gd name="T104" fmla="+- 0 8771 8760"/>
                              <a:gd name="T105" fmla="*/ T104 w 229"/>
                              <a:gd name="T106" fmla="+- 0 1722 1719"/>
                              <a:gd name="T107" fmla="*/ 1722 h 193"/>
                              <a:gd name="T108" fmla="+- 0 8765 8760"/>
                              <a:gd name="T109" fmla="*/ T108 w 229"/>
                              <a:gd name="T110" fmla="+- 0 1726 1719"/>
                              <a:gd name="T111" fmla="*/ 1726 h 193"/>
                              <a:gd name="T112" fmla="+- 0 8768 8760"/>
                              <a:gd name="T113" fmla="*/ T112 w 229"/>
                              <a:gd name="T114" fmla="+- 0 1733 1719"/>
                              <a:gd name="T115" fmla="*/ 1733 h 193"/>
                              <a:gd name="T116" fmla="+- 0 8768 8760"/>
                              <a:gd name="T117" fmla="*/ T116 w 229"/>
                              <a:gd name="T118" fmla="+- 0 1739 1719"/>
                              <a:gd name="T119" fmla="*/ 1739 h 193"/>
                              <a:gd name="T120" fmla="+- 0 8773 8760"/>
                              <a:gd name="T121" fmla="*/ T120 w 229"/>
                              <a:gd name="T122" fmla="+- 0 1752 1719"/>
                              <a:gd name="T123" fmla="*/ 1752 h 193"/>
                              <a:gd name="T124" fmla="+- 0 8777 8760"/>
                              <a:gd name="T125" fmla="*/ T124 w 229"/>
                              <a:gd name="T126" fmla="+- 0 1763 1719"/>
                              <a:gd name="T127" fmla="*/ 1763 h 193"/>
                              <a:gd name="T128" fmla="+- 0 8784 8760"/>
                              <a:gd name="T129" fmla="*/ T128 w 229"/>
                              <a:gd name="T130" fmla="+- 0 1772 1719"/>
                              <a:gd name="T131" fmla="*/ 1772 h 193"/>
                              <a:gd name="T132" fmla="+- 0 8789 8760"/>
                              <a:gd name="T133" fmla="*/ T132 w 229"/>
                              <a:gd name="T134" fmla="+- 0 1781 1719"/>
                              <a:gd name="T135" fmla="*/ 1781 h 193"/>
                              <a:gd name="T136" fmla="+- 0 8794 8760"/>
                              <a:gd name="T137" fmla="*/ T136 w 229"/>
                              <a:gd name="T138" fmla="+- 0 1792 1719"/>
                              <a:gd name="T139" fmla="*/ 1792 h 193"/>
                              <a:gd name="T140" fmla="+- 0 8800 8760"/>
                              <a:gd name="T141" fmla="*/ T140 w 229"/>
                              <a:gd name="T142" fmla="+- 0 1802 1719"/>
                              <a:gd name="T143" fmla="*/ 1802 h 193"/>
                              <a:gd name="T144" fmla="+- 0 8807 8760"/>
                              <a:gd name="T145" fmla="*/ T144 w 229"/>
                              <a:gd name="T146" fmla="+- 0 1811 1719"/>
                              <a:gd name="T147" fmla="*/ 1811 h 193"/>
                              <a:gd name="T148" fmla="+- 0 8813 8760"/>
                              <a:gd name="T149" fmla="*/ T148 w 229"/>
                              <a:gd name="T150" fmla="+- 0 1819 1719"/>
                              <a:gd name="T151" fmla="*/ 1819 h 193"/>
                              <a:gd name="T152" fmla="+- 0 8821 8760"/>
                              <a:gd name="T153" fmla="*/ T152 w 229"/>
                              <a:gd name="T154" fmla="+- 0 1827 1719"/>
                              <a:gd name="T155" fmla="*/ 1827 h 193"/>
                              <a:gd name="T156" fmla="+- 0 8829 8760"/>
                              <a:gd name="T157" fmla="*/ T156 w 229"/>
                              <a:gd name="T158" fmla="+- 0 1838 1719"/>
                              <a:gd name="T159" fmla="*/ 1838 h 193"/>
                              <a:gd name="T160" fmla="+- 0 8835 8760"/>
                              <a:gd name="T161" fmla="*/ T160 w 229"/>
                              <a:gd name="T162" fmla="+- 0 1844 1719"/>
                              <a:gd name="T163" fmla="*/ 1844 h 193"/>
                              <a:gd name="T164" fmla="+- 0 8846 8760"/>
                              <a:gd name="T165" fmla="*/ T164 w 229"/>
                              <a:gd name="T166" fmla="+- 0 1852 1719"/>
                              <a:gd name="T167" fmla="*/ 1852 h 193"/>
                              <a:gd name="T168" fmla="+- 0 8855 8760"/>
                              <a:gd name="T169" fmla="*/ T168 w 229"/>
                              <a:gd name="T170" fmla="+- 0 1861 1719"/>
                              <a:gd name="T171" fmla="*/ 1861 h 193"/>
                              <a:gd name="T172" fmla="+- 0 8865 8760"/>
                              <a:gd name="T173" fmla="*/ T172 w 229"/>
                              <a:gd name="T174" fmla="+- 0 1867 1719"/>
                              <a:gd name="T175" fmla="*/ 1867 h 193"/>
                              <a:gd name="T176" fmla="+- 0 8876 8760"/>
                              <a:gd name="T177" fmla="*/ T176 w 229"/>
                              <a:gd name="T178" fmla="+- 0 1873 1719"/>
                              <a:gd name="T179" fmla="*/ 1873 h 193"/>
                              <a:gd name="T180" fmla="+- 0 8887 8760"/>
                              <a:gd name="T181" fmla="*/ T180 w 229"/>
                              <a:gd name="T182" fmla="+- 0 1880 1719"/>
                              <a:gd name="T183" fmla="*/ 1880 h 193"/>
                              <a:gd name="T184" fmla="+- 0 8899 8760"/>
                              <a:gd name="T185" fmla="*/ T184 w 229"/>
                              <a:gd name="T186" fmla="+- 0 1885 1719"/>
                              <a:gd name="T187" fmla="*/ 1885 h 193"/>
                              <a:gd name="T188" fmla="+- 0 8910 8760"/>
                              <a:gd name="T189" fmla="*/ T188 w 229"/>
                              <a:gd name="T190" fmla="+- 0 1891 1719"/>
                              <a:gd name="T191" fmla="*/ 1891 h 193"/>
                              <a:gd name="T192" fmla="+- 0 8922 8760"/>
                              <a:gd name="T193" fmla="*/ T192 w 229"/>
                              <a:gd name="T194" fmla="+- 0 1894 1719"/>
                              <a:gd name="T195" fmla="*/ 1894 h 193"/>
                              <a:gd name="T196" fmla="+- 0 8934 8760"/>
                              <a:gd name="T197" fmla="*/ T196 w 229"/>
                              <a:gd name="T198" fmla="+- 0 1897 1719"/>
                              <a:gd name="T199" fmla="*/ 1897 h 193"/>
                              <a:gd name="T200" fmla="+- 0 8945 8760"/>
                              <a:gd name="T201" fmla="*/ T200 w 229"/>
                              <a:gd name="T202" fmla="+- 0 1901 1719"/>
                              <a:gd name="T203" fmla="*/ 1901 h 193"/>
                              <a:gd name="T204" fmla="+- 0 8959 8760"/>
                              <a:gd name="T205" fmla="*/ T204 w 229"/>
                              <a:gd name="T206" fmla="+- 0 1903 1719"/>
                              <a:gd name="T207" fmla="*/ 1903 h 193"/>
                              <a:gd name="T208" fmla="+- 0 8971 8760"/>
                              <a:gd name="T209" fmla="*/ T208 w 229"/>
                              <a:gd name="T210" fmla="+- 0 1907 1719"/>
                              <a:gd name="T211" fmla="*/ 1907 h 193"/>
                              <a:gd name="T212" fmla="+- 0 8982 8760"/>
                              <a:gd name="T213" fmla="*/ T212 w 229"/>
                              <a:gd name="T214" fmla="+- 0 1910 1719"/>
                              <a:gd name="T215" fmla="*/ 1910 h 193"/>
                              <a:gd name="T216" fmla="+- 0 8989 8760"/>
                              <a:gd name="T217" fmla="*/ T216 w 229"/>
                              <a:gd name="T218" fmla="+- 0 1911 1719"/>
                              <a:gd name="T219" fmla="*/ 1911 h 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29" h="193">
                                <a:moveTo>
                                  <a:pt x="229" y="193"/>
                                </a:moveTo>
                                <a:lnTo>
                                  <a:pt x="226" y="187"/>
                                </a:lnTo>
                                <a:lnTo>
                                  <a:pt x="224" y="180"/>
                                </a:lnTo>
                                <a:lnTo>
                                  <a:pt x="222" y="176"/>
                                </a:lnTo>
                                <a:lnTo>
                                  <a:pt x="218" y="169"/>
                                </a:lnTo>
                                <a:lnTo>
                                  <a:pt x="217" y="164"/>
                                </a:lnTo>
                                <a:lnTo>
                                  <a:pt x="214" y="159"/>
                                </a:lnTo>
                                <a:lnTo>
                                  <a:pt x="211" y="153"/>
                                </a:lnTo>
                                <a:lnTo>
                                  <a:pt x="209" y="147"/>
                                </a:lnTo>
                                <a:lnTo>
                                  <a:pt x="207" y="142"/>
                                </a:lnTo>
                                <a:lnTo>
                                  <a:pt x="205" y="137"/>
                                </a:lnTo>
                                <a:lnTo>
                                  <a:pt x="203" y="131"/>
                                </a:lnTo>
                                <a:lnTo>
                                  <a:pt x="200" y="125"/>
                                </a:lnTo>
                                <a:lnTo>
                                  <a:pt x="197" y="119"/>
                                </a:lnTo>
                                <a:lnTo>
                                  <a:pt x="196" y="112"/>
                                </a:lnTo>
                                <a:lnTo>
                                  <a:pt x="192" y="108"/>
                                </a:lnTo>
                                <a:lnTo>
                                  <a:pt x="190" y="102"/>
                                </a:lnTo>
                                <a:lnTo>
                                  <a:pt x="188" y="97"/>
                                </a:lnTo>
                                <a:lnTo>
                                  <a:pt x="183" y="92"/>
                                </a:lnTo>
                                <a:lnTo>
                                  <a:pt x="180" y="88"/>
                                </a:lnTo>
                                <a:lnTo>
                                  <a:pt x="176" y="83"/>
                                </a:lnTo>
                                <a:lnTo>
                                  <a:pt x="172" y="78"/>
                                </a:lnTo>
                                <a:lnTo>
                                  <a:pt x="169" y="74"/>
                                </a:lnTo>
                                <a:lnTo>
                                  <a:pt x="164" y="69"/>
                                </a:lnTo>
                                <a:lnTo>
                                  <a:pt x="159" y="65"/>
                                </a:lnTo>
                                <a:lnTo>
                                  <a:pt x="155" y="61"/>
                                </a:lnTo>
                                <a:lnTo>
                                  <a:pt x="151" y="57"/>
                                </a:lnTo>
                                <a:lnTo>
                                  <a:pt x="146" y="53"/>
                                </a:lnTo>
                                <a:lnTo>
                                  <a:pt x="141" y="49"/>
                                </a:lnTo>
                                <a:lnTo>
                                  <a:pt x="136" y="47"/>
                                </a:lnTo>
                                <a:lnTo>
                                  <a:pt x="131" y="43"/>
                                </a:lnTo>
                                <a:lnTo>
                                  <a:pt x="127" y="39"/>
                                </a:lnTo>
                                <a:lnTo>
                                  <a:pt x="121" y="37"/>
                                </a:lnTo>
                                <a:lnTo>
                                  <a:pt x="116" y="34"/>
                                </a:lnTo>
                                <a:lnTo>
                                  <a:pt x="111" y="31"/>
                                </a:lnTo>
                                <a:lnTo>
                                  <a:pt x="106" y="27"/>
                                </a:lnTo>
                                <a:lnTo>
                                  <a:pt x="100" y="26"/>
                                </a:lnTo>
                                <a:lnTo>
                                  <a:pt x="95" y="24"/>
                                </a:lnTo>
                                <a:lnTo>
                                  <a:pt x="89" y="21"/>
                                </a:lnTo>
                                <a:lnTo>
                                  <a:pt x="84" y="19"/>
                                </a:lnTo>
                                <a:lnTo>
                                  <a:pt x="79" y="18"/>
                                </a:lnTo>
                                <a:lnTo>
                                  <a:pt x="74" y="15"/>
                                </a:lnTo>
                                <a:lnTo>
                                  <a:pt x="68" y="13"/>
                                </a:lnTo>
                                <a:lnTo>
                                  <a:pt x="61" y="12"/>
                                </a:lnTo>
                                <a:lnTo>
                                  <a:pt x="56" y="10"/>
                                </a:lnTo>
                                <a:lnTo>
                                  <a:pt x="51" y="9"/>
                                </a:lnTo>
                                <a:lnTo>
                                  <a:pt x="44" y="8"/>
                                </a:lnTo>
                                <a:lnTo>
                                  <a:pt x="38" y="7"/>
                                </a:lnTo>
                                <a:lnTo>
                                  <a:pt x="33" y="6"/>
                                </a:lnTo>
                                <a:lnTo>
                                  <a:pt x="25" y="6"/>
                                </a:lnTo>
                                <a:lnTo>
                                  <a:pt x="20" y="4"/>
                                </a:lnTo>
                                <a:lnTo>
                                  <a:pt x="17" y="5"/>
                                </a:lnTo>
                                <a:lnTo>
                                  <a:pt x="12" y="3"/>
                                </a:lnTo>
                                <a:lnTo>
                                  <a:pt x="11" y="3"/>
                                </a:lnTo>
                                <a:lnTo>
                                  <a:pt x="0" y="0"/>
                                </a:lnTo>
                                <a:lnTo>
                                  <a:pt x="5" y="7"/>
                                </a:lnTo>
                                <a:lnTo>
                                  <a:pt x="7" y="9"/>
                                </a:lnTo>
                                <a:lnTo>
                                  <a:pt x="8" y="14"/>
                                </a:lnTo>
                                <a:lnTo>
                                  <a:pt x="9" y="16"/>
                                </a:lnTo>
                                <a:lnTo>
                                  <a:pt x="8" y="20"/>
                                </a:lnTo>
                                <a:lnTo>
                                  <a:pt x="12" y="29"/>
                                </a:lnTo>
                                <a:lnTo>
                                  <a:pt x="13" y="33"/>
                                </a:lnTo>
                                <a:lnTo>
                                  <a:pt x="15" y="38"/>
                                </a:lnTo>
                                <a:lnTo>
                                  <a:pt x="17" y="44"/>
                                </a:lnTo>
                                <a:lnTo>
                                  <a:pt x="20" y="49"/>
                                </a:lnTo>
                                <a:lnTo>
                                  <a:pt x="24" y="53"/>
                                </a:lnTo>
                                <a:lnTo>
                                  <a:pt x="25" y="59"/>
                                </a:lnTo>
                                <a:lnTo>
                                  <a:pt x="29" y="62"/>
                                </a:lnTo>
                                <a:lnTo>
                                  <a:pt x="31" y="69"/>
                                </a:lnTo>
                                <a:lnTo>
                                  <a:pt x="34" y="73"/>
                                </a:lnTo>
                                <a:lnTo>
                                  <a:pt x="37" y="77"/>
                                </a:lnTo>
                                <a:lnTo>
                                  <a:pt x="40" y="83"/>
                                </a:lnTo>
                                <a:lnTo>
                                  <a:pt x="44" y="87"/>
                                </a:lnTo>
                                <a:lnTo>
                                  <a:pt x="47" y="92"/>
                                </a:lnTo>
                                <a:lnTo>
                                  <a:pt x="50" y="96"/>
                                </a:lnTo>
                                <a:lnTo>
                                  <a:pt x="53" y="100"/>
                                </a:lnTo>
                                <a:lnTo>
                                  <a:pt x="58" y="105"/>
                                </a:lnTo>
                                <a:lnTo>
                                  <a:pt x="61" y="108"/>
                                </a:lnTo>
                                <a:lnTo>
                                  <a:pt x="64" y="113"/>
                                </a:lnTo>
                                <a:lnTo>
                                  <a:pt x="69" y="119"/>
                                </a:lnTo>
                                <a:lnTo>
                                  <a:pt x="72" y="124"/>
                                </a:lnTo>
                                <a:lnTo>
                                  <a:pt x="75" y="125"/>
                                </a:lnTo>
                                <a:lnTo>
                                  <a:pt x="80" y="129"/>
                                </a:lnTo>
                                <a:lnTo>
                                  <a:pt x="86" y="133"/>
                                </a:lnTo>
                                <a:lnTo>
                                  <a:pt x="90" y="137"/>
                                </a:lnTo>
                                <a:lnTo>
                                  <a:pt x="95" y="142"/>
                                </a:lnTo>
                                <a:lnTo>
                                  <a:pt x="100" y="145"/>
                                </a:lnTo>
                                <a:lnTo>
                                  <a:pt x="105" y="148"/>
                                </a:lnTo>
                                <a:lnTo>
                                  <a:pt x="111" y="152"/>
                                </a:lnTo>
                                <a:lnTo>
                                  <a:pt x="116" y="154"/>
                                </a:lnTo>
                                <a:lnTo>
                                  <a:pt x="122" y="158"/>
                                </a:lnTo>
                                <a:lnTo>
                                  <a:pt x="127" y="161"/>
                                </a:lnTo>
                                <a:lnTo>
                                  <a:pt x="132" y="164"/>
                                </a:lnTo>
                                <a:lnTo>
                                  <a:pt x="139" y="166"/>
                                </a:lnTo>
                                <a:lnTo>
                                  <a:pt x="144" y="168"/>
                                </a:lnTo>
                                <a:lnTo>
                                  <a:pt x="150" y="172"/>
                                </a:lnTo>
                                <a:lnTo>
                                  <a:pt x="156" y="173"/>
                                </a:lnTo>
                                <a:lnTo>
                                  <a:pt x="162" y="175"/>
                                </a:lnTo>
                                <a:lnTo>
                                  <a:pt x="168" y="177"/>
                                </a:lnTo>
                                <a:lnTo>
                                  <a:pt x="174" y="178"/>
                                </a:lnTo>
                                <a:lnTo>
                                  <a:pt x="182" y="181"/>
                                </a:lnTo>
                                <a:lnTo>
                                  <a:pt x="185" y="182"/>
                                </a:lnTo>
                                <a:lnTo>
                                  <a:pt x="192" y="183"/>
                                </a:lnTo>
                                <a:lnTo>
                                  <a:pt x="199" y="184"/>
                                </a:lnTo>
                                <a:lnTo>
                                  <a:pt x="205" y="186"/>
                                </a:lnTo>
                                <a:lnTo>
                                  <a:pt x="211" y="188"/>
                                </a:lnTo>
                                <a:lnTo>
                                  <a:pt x="216" y="190"/>
                                </a:lnTo>
                                <a:lnTo>
                                  <a:pt x="222" y="191"/>
                                </a:lnTo>
                                <a:lnTo>
                                  <a:pt x="229" y="193"/>
                                </a:lnTo>
                                <a:lnTo>
                                  <a:pt x="229" y="192"/>
                                </a:lnTo>
                                <a:lnTo>
                                  <a:pt x="229" y="193"/>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 name="Freeform 548"/>
                        <wps:cNvSpPr>
                          <a:spLocks/>
                        </wps:cNvSpPr>
                        <wps:spPr bwMode="auto">
                          <a:xfrm>
                            <a:off x="8774" y="1732"/>
                            <a:ext cx="214" cy="179"/>
                          </a:xfrm>
                          <a:custGeom>
                            <a:avLst/>
                            <a:gdLst>
                              <a:gd name="T0" fmla="+- 0 8775 8775"/>
                              <a:gd name="T1" fmla="*/ T0 w 214"/>
                              <a:gd name="T2" fmla="+- 0 1732 1732"/>
                              <a:gd name="T3" fmla="*/ 1732 h 179"/>
                              <a:gd name="T4" fmla="+- 0 8825 8775"/>
                              <a:gd name="T5" fmla="*/ T4 w 214"/>
                              <a:gd name="T6" fmla="+- 0 1775 1732"/>
                              <a:gd name="T7" fmla="*/ 1775 h 179"/>
                              <a:gd name="T8" fmla="+- 0 8878 8775"/>
                              <a:gd name="T9" fmla="*/ T8 w 214"/>
                              <a:gd name="T10" fmla="+- 0 1822 1732"/>
                              <a:gd name="T11" fmla="*/ 1822 h 179"/>
                              <a:gd name="T12" fmla="+- 0 8933 8775"/>
                              <a:gd name="T13" fmla="*/ T12 w 214"/>
                              <a:gd name="T14" fmla="+- 0 1869 1732"/>
                              <a:gd name="T15" fmla="*/ 1869 h 179"/>
                              <a:gd name="T16" fmla="+- 0 8987 8775"/>
                              <a:gd name="T17" fmla="*/ T16 w 214"/>
                              <a:gd name="T18" fmla="+- 0 1910 1732"/>
                              <a:gd name="T19" fmla="*/ 1910 h 179"/>
                              <a:gd name="T20" fmla="+- 0 8988 8775"/>
                              <a:gd name="T21" fmla="*/ T20 w 214"/>
                              <a:gd name="T22" fmla="+- 0 1911 1732"/>
                              <a:gd name="T23" fmla="*/ 1911 h 179"/>
                              <a:gd name="T24" fmla="+- 0 8988 8775"/>
                              <a:gd name="T25" fmla="*/ T24 w 214"/>
                              <a:gd name="T26" fmla="+- 0 1910 1732"/>
                              <a:gd name="T27" fmla="*/ 1910 h 179"/>
                              <a:gd name="T28" fmla="+- 0 8988 8775"/>
                              <a:gd name="T29" fmla="*/ T28 w 214"/>
                              <a:gd name="T30" fmla="+- 0 1909 1732"/>
                              <a:gd name="T31" fmla="*/ 1909 h 179"/>
                              <a:gd name="T32" fmla="+- 0 8938 8775"/>
                              <a:gd name="T33" fmla="*/ T32 w 214"/>
                              <a:gd name="T34" fmla="+- 0 1870 1732"/>
                              <a:gd name="T35" fmla="*/ 1870 h 179"/>
                              <a:gd name="T36" fmla="+- 0 8883 8775"/>
                              <a:gd name="T37" fmla="*/ T36 w 214"/>
                              <a:gd name="T38" fmla="+- 0 1824 1732"/>
                              <a:gd name="T39" fmla="*/ 1824 h 179"/>
                              <a:gd name="T40" fmla="+- 0 8827 8775"/>
                              <a:gd name="T41" fmla="*/ T40 w 214"/>
                              <a:gd name="T42" fmla="+- 0 1776 1732"/>
                              <a:gd name="T43" fmla="*/ 1776 h 179"/>
                              <a:gd name="T44" fmla="+- 0 8775 8775"/>
                              <a:gd name="T45" fmla="*/ T44 w 214"/>
                              <a:gd name="T46" fmla="+- 0 1732 1732"/>
                              <a:gd name="T47" fmla="*/ 1732 h 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14" h="179">
                                <a:moveTo>
                                  <a:pt x="0" y="0"/>
                                </a:moveTo>
                                <a:lnTo>
                                  <a:pt x="50" y="43"/>
                                </a:lnTo>
                                <a:lnTo>
                                  <a:pt x="103" y="90"/>
                                </a:lnTo>
                                <a:lnTo>
                                  <a:pt x="158" y="137"/>
                                </a:lnTo>
                                <a:lnTo>
                                  <a:pt x="212" y="178"/>
                                </a:lnTo>
                                <a:lnTo>
                                  <a:pt x="213" y="179"/>
                                </a:lnTo>
                                <a:lnTo>
                                  <a:pt x="213" y="178"/>
                                </a:lnTo>
                                <a:lnTo>
                                  <a:pt x="213" y="177"/>
                                </a:lnTo>
                                <a:lnTo>
                                  <a:pt x="163" y="138"/>
                                </a:lnTo>
                                <a:lnTo>
                                  <a:pt x="108" y="92"/>
                                </a:lnTo>
                                <a:lnTo>
                                  <a:pt x="52" y="44"/>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5" name="Picture 5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8916" y="1690"/>
                            <a:ext cx="131"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6" name="Freeform 550"/>
                        <wps:cNvSpPr>
                          <a:spLocks/>
                        </wps:cNvSpPr>
                        <wps:spPr bwMode="auto">
                          <a:xfrm>
                            <a:off x="8916" y="1690"/>
                            <a:ext cx="131" cy="273"/>
                          </a:xfrm>
                          <a:custGeom>
                            <a:avLst/>
                            <a:gdLst>
                              <a:gd name="T0" fmla="+- 0 9043 8917"/>
                              <a:gd name="T1" fmla="*/ T0 w 131"/>
                              <a:gd name="T2" fmla="+- 0 1956 1690"/>
                              <a:gd name="T3" fmla="*/ 1956 h 273"/>
                              <a:gd name="T4" fmla="+- 0 9043 8917"/>
                              <a:gd name="T5" fmla="*/ T4 w 131"/>
                              <a:gd name="T6" fmla="+- 0 1944 1690"/>
                              <a:gd name="T7" fmla="*/ 1944 h 273"/>
                              <a:gd name="T8" fmla="+- 0 9044 8917"/>
                              <a:gd name="T9" fmla="*/ T8 w 131"/>
                              <a:gd name="T10" fmla="+- 0 1932 1690"/>
                              <a:gd name="T11" fmla="*/ 1932 h 273"/>
                              <a:gd name="T12" fmla="+- 0 9044 8917"/>
                              <a:gd name="T13" fmla="*/ T12 w 131"/>
                              <a:gd name="T14" fmla="+- 0 1919 1690"/>
                              <a:gd name="T15" fmla="*/ 1919 h 273"/>
                              <a:gd name="T16" fmla="+- 0 9045 8917"/>
                              <a:gd name="T17" fmla="*/ T16 w 131"/>
                              <a:gd name="T18" fmla="+- 0 1908 1690"/>
                              <a:gd name="T19" fmla="*/ 1908 h 273"/>
                              <a:gd name="T20" fmla="+- 0 9046 8917"/>
                              <a:gd name="T21" fmla="*/ T20 w 131"/>
                              <a:gd name="T22" fmla="+- 0 1896 1690"/>
                              <a:gd name="T23" fmla="*/ 1896 h 273"/>
                              <a:gd name="T24" fmla="+- 0 9046 8917"/>
                              <a:gd name="T25" fmla="*/ T24 w 131"/>
                              <a:gd name="T26" fmla="+- 0 1882 1690"/>
                              <a:gd name="T27" fmla="*/ 1882 h 273"/>
                              <a:gd name="T28" fmla="+- 0 9046 8917"/>
                              <a:gd name="T29" fmla="*/ T28 w 131"/>
                              <a:gd name="T30" fmla="+- 0 1871 1690"/>
                              <a:gd name="T31" fmla="*/ 1871 h 273"/>
                              <a:gd name="T32" fmla="+- 0 9047 8917"/>
                              <a:gd name="T33" fmla="*/ T32 w 131"/>
                              <a:gd name="T34" fmla="+- 0 1858 1690"/>
                              <a:gd name="T35" fmla="*/ 1858 h 273"/>
                              <a:gd name="T36" fmla="+- 0 9043 8917"/>
                              <a:gd name="T37" fmla="*/ T36 w 131"/>
                              <a:gd name="T38" fmla="+- 0 1847 1690"/>
                              <a:gd name="T39" fmla="*/ 1847 h 273"/>
                              <a:gd name="T40" fmla="+- 0 9041 8917"/>
                              <a:gd name="T41" fmla="*/ T40 w 131"/>
                              <a:gd name="T42" fmla="+- 0 1834 1690"/>
                              <a:gd name="T43" fmla="*/ 1834 h 273"/>
                              <a:gd name="T44" fmla="+- 0 9038 8917"/>
                              <a:gd name="T45" fmla="*/ T44 w 131"/>
                              <a:gd name="T46" fmla="+- 0 1823 1690"/>
                              <a:gd name="T47" fmla="*/ 1823 h 273"/>
                              <a:gd name="T48" fmla="+- 0 9033 8917"/>
                              <a:gd name="T49" fmla="*/ T48 w 131"/>
                              <a:gd name="T50" fmla="+- 0 1812 1690"/>
                              <a:gd name="T51" fmla="*/ 1812 h 273"/>
                              <a:gd name="T52" fmla="+- 0 9028 8917"/>
                              <a:gd name="T53" fmla="*/ T52 w 131"/>
                              <a:gd name="T54" fmla="+- 0 1801 1690"/>
                              <a:gd name="T55" fmla="*/ 1801 h 273"/>
                              <a:gd name="T56" fmla="+- 0 9022 8917"/>
                              <a:gd name="T57" fmla="*/ T56 w 131"/>
                              <a:gd name="T58" fmla="+- 0 1791 1690"/>
                              <a:gd name="T59" fmla="*/ 1791 h 273"/>
                              <a:gd name="T60" fmla="+- 0 9018 8917"/>
                              <a:gd name="T61" fmla="*/ T60 w 131"/>
                              <a:gd name="T62" fmla="+- 0 1780 1690"/>
                              <a:gd name="T63" fmla="*/ 1780 h 273"/>
                              <a:gd name="T64" fmla="+- 0 9010 8917"/>
                              <a:gd name="T65" fmla="*/ T64 w 131"/>
                              <a:gd name="T66" fmla="+- 0 1771 1690"/>
                              <a:gd name="T67" fmla="*/ 1771 h 273"/>
                              <a:gd name="T68" fmla="+- 0 9004 8917"/>
                              <a:gd name="T69" fmla="*/ T68 w 131"/>
                              <a:gd name="T70" fmla="+- 0 1761 1690"/>
                              <a:gd name="T71" fmla="*/ 1761 h 273"/>
                              <a:gd name="T72" fmla="+- 0 8995 8917"/>
                              <a:gd name="T73" fmla="*/ T72 w 131"/>
                              <a:gd name="T74" fmla="+- 0 1752 1690"/>
                              <a:gd name="T75" fmla="*/ 1752 h 273"/>
                              <a:gd name="T76" fmla="+- 0 8988 8917"/>
                              <a:gd name="T77" fmla="*/ T76 w 131"/>
                              <a:gd name="T78" fmla="+- 0 1744 1690"/>
                              <a:gd name="T79" fmla="*/ 1744 h 273"/>
                              <a:gd name="T80" fmla="+- 0 8980 8917"/>
                              <a:gd name="T81" fmla="*/ T80 w 131"/>
                              <a:gd name="T82" fmla="+- 0 1735 1690"/>
                              <a:gd name="T83" fmla="*/ 1735 h 273"/>
                              <a:gd name="T84" fmla="+- 0 8970 8917"/>
                              <a:gd name="T85" fmla="*/ T84 w 131"/>
                              <a:gd name="T86" fmla="+- 0 1726 1690"/>
                              <a:gd name="T87" fmla="*/ 1726 h 273"/>
                              <a:gd name="T88" fmla="+- 0 8962 8917"/>
                              <a:gd name="T89" fmla="*/ T88 w 131"/>
                              <a:gd name="T90" fmla="+- 0 1720 1690"/>
                              <a:gd name="T91" fmla="*/ 1720 h 273"/>
                              <a:gd name="T92" fmla="+- 0 8952 8917"/>
                              <a:gd name="T93" fmla="*/ T92 w 131"/>
                              <a:gd name="T94" fmla="+- 0 1712 1690"/>
                              <a:gd name="T95" fmla="*/ 1712 h 273"/>
                              <a:gd name="T96" fmla="+- 0 8940 8917"/>
                              <a:gd name="T97" fmla="*/ T96 w 131"/>
                              <a:gd name="T98" fmla="+- 0 1706 1690"/>
                              <a:gd name="T99" fmla="*/ 1706 h 273"/>
                              <a:gd name="T100" fmla="+- 0 8933 8917"/>
                              <a:gd name="T101" fmla="*/ T100 w 131"/>
                              <a:gd name="T102" fmla="+- 0 1701 1690"/>
                              <a:gd name="T103" fmla="*/ 1701 h 273"/>
                              <a:gd name="T104" fmla="+- 0 8929 8917"/>
                              <a:gd name="T105" fmla="*/ T104 w 131"/>
                              <a:gd name="T106" fmla="+- 0 1697 1690"/>
                              <a:gd name="T107" fmla="*/ 1697 h 273"/>
                              <a:gd name="T108" fmla="+- 0 8921 8917"/>
                              <a:gd name="T109" fmla="*/ T108 w 131"/>
                              <a:gd name="T110" fmla="+- 0 1698 1690"/>
                              <a:gd name="T111" fmla="*/ 1698 h 273"/>
                              <a:gd name="T112" fmla="+- 0 8921 8917"/>
                              <a:gd name="T113" fmla="*/ T112 w 131"/>
                              <a:gd name="T114" fmla="+- 0 1705 1690"/>
                              <a:gd name="T115" fmla="*/ 1705 h 273"/>
                              <a:gd name="T116" fmla="+- 0 8918 8917"/>
                              <a:gd name="T117" fmla="*/ T116 w 131"/>
                              <a:gd name="T118" fmla="+- 0 1711 1690"/>
                              <a:gd name="T119" fmla="*/ 1711 h 273"/>
                              <a:gd name="T120" fmla="+- 0 8918 8917"/>
                              <a:gd name="T121" fmla="*/ T120 w 131"/>
                              <a:gd name="T122" fmla="+- 0 1725 1690"/>
                              <a:gd name="T123" fmla="*/ 1725 h 273"/>
                              <a:gd name="T124" fmla="+- 0 8917 8917"/>
                              <a:gd name="T125" fmla="*/ T124 w 131"/>
                              <a:gd name="T126" fmla="+- 0 1737 1690"/>
                              <a:gd name="T127" fmla="*/ 1737 h 273"/>
                              <a:gd name="T128" fmla="+- 0 8918 8917"/>
                              <a:gd name="T129" fmla="*/ T128 w 131"/>
                              <a:gd name="T130" fmla="+- 0 1748 1690"/>
                              <a:gd name="T131" fmla="*/ 1748 h 273"/>
                              <a:gd name="T132" fmla="+- 0 8919 8917"/>
                              <a:gd name="T133" fmla="*/ T132 w 131"/>
                              <a:gd name="T134" fmla="+- 0 1758 1690"/>
                              <a:gd name="T135" fmla="*/ 1758 h 273"/>
                              <a:gd name="T136" fmla="+- 0 8919 8917"/>
                              <a:gd name="T137" fmla="*/ T136 w 131"/>
                              <a:gd name="T138" fmla="+- 0 1770 1690"/>
                              <a:gd name="T139" fmla="*/ 1770 h 273"/>
                              <a:gd name="T140" fmla="+- 0 8920 8917"/>
                              <a:gd name="T141" fmla="*/ T140 w 131"/>
                              <a:gd name="T142" fmla="+- 0 1782 1690"/>
                              <a:gd name="T143" fmla="*/ 1782 h 273"/>
                              <a:gd name="T144" fmla="+- 0 8923 8917"/>
                              <a:gd name="T145" fmla="*/ T144 w 131"/>
                              <a:gd name="T146" fmla="+- 0 1793 1690"/>
                              <a:gd name="T147" fmla="*/ 1793 h 273"/>
                              <a:gd name="T148" fmla="+- 0 8925 8917"/>
                              <a:gd name="T149" fmla="*/ T148 w 131"/>
                              <a:gd name="T150" fmla="+- 0 1803 1690"/>
                              <a:gd name="T151" fmla="*/ 1803 h 273"/>
                              <a:gd name="T152" fmla="+- 0 8928 8917"/>
                              <a:gd name="T153" fmla="*/ T152 w 131"/>
                              <a:gd name="T154" fmla="+- 0 1813 1690"/>
                              <a:gd name="T155" fmla="*/ 1813 h 273"/>
                              <a:gd name="T156" fmla="+- 0 8930 8917"/>
                              <a:gd name="T157" fmla="*/ T156 w 131"/>
                              <a:gd name="T158" fmla="+- 0 1826 1690"/>
                              <a:gd name="T159" fmla="*/ 1826 h 273"/>
                              <a:gd name="T160" fmla="+- 0 8933 8917"/>
                              <a:gd name="T161" fmla="*/ T160 w 131"/>
                              <a:gd name="T162" fmla="+- 0 1835 1690"/>
                              <a:gd name="T163" fmla="*/ 1835 h 273"/>
                              <a:gd name="T164" fmla="+- 0 8940 8917"/>
                              <a:gd name="T165" fmla="*/ T164 w 131"/>
                              <a:gd name="T166" fmla="+- 0 1847 1690"/>
                              <a:gd name="T167" fmla="*/ 1847 h 273"/>
                              <a:gd name="T168" fmla="+- 0 8944 8917"/>
                              <a:gd name="T169" fmla="*/ T168 w 131"/>
                              <a:gd name="T170" fmla="+- 0 1858 1690"/>
                              <a:gd name="T171" fmla="*/ 1858 h 273"/>
                              <a:gd name="T172" fmla="+- 0 8951 8917"/>
                              <a:gd name="T173" fmla="*/ T172 w 131"/>
                              <a:gd name="T174" fmla="+- 0 1869 1690"/>
                              <a:gd name="T175" fmla="*/ 1869 h 273"/>
                              <a:gd name="T176" fmla="+- 0 8957 8917"/>
                              <a:gd name="T177" fmla="*/ T176 w 131"/>
                              <a:gd name="T178" fmla="+- 0 1879 1690"/>
                              <a:gd name="T179" fmla="*/ 1879 h 273"/>
                              <a:gd name="T180" fmla="+- 0 8965 8917"/>
                              <a:gd name="T181" fmla="*/ T180 w 131"/>
                              <a:gd name="T182" fmla="+- 0 1890 1690"/>
                              <a:gd name="T183" fmla="*/ 1890 h 273"/>
                              <a:gd name="T184" fmla="+- 0 8973 8917"/>
                              <a:gd name="T185" fmla="*/ T184 w 131"/>
                              <a:gd name="T186" fmla="+- 0 1899 1690"/>
                              <a:gd name="T187" fmla="*/ 1899 h 273"/>
                              <a:gd name="T188" fmla="+- 0 8981 8917"/>
                              <a:gd name="T189" fmla="*/ T188 w 131"/>
                              <a:gd name="T190" fmla="+- 0 1910 1690"/>
                              <a:gd name="T191" fmla="*/ 1910 h 273"/>
                              <a:gd name="T192" fmla="+- 0 8990 8917"/>
                              <a:gd name="T193" fmla="*/ T192 w 131"/>
                              <a:gd name="T194" fmla="+- 0 1917 1690"/>
                              <a:gd name="T195" fmla="*/ 1917 h 273"/>
                              <a:gd name="T196" fmla="+- 0 8999 8917"/>
                              <a:gd name="T197" fmla="*/ T196 w 131"/>
                              <a:gd name="T198" fmla="+- 0 1926 1690"/>
                              <a:gd name="T199" fmla="*/ 1926 h 273"/>
                              <a:gd name="T200" fmla="+- 0 9008 8917"/>
                              <a:gd name="T201" fmla="*/ T200 w 131"/>
                              <a:gd name="T202" fmla="+- 0 1934 1690"/>
                              <a:gd name="T203" fmla="*/ 1934 h 273"/>
                              <a:gd name="T204" fmla="+- 0 9019 8917"/>
                              <a:gd name="T205" fmla="*/ T204 w 131"/>
                              <a:gd name="T206" fmla="+- 0 1942 1690"/>
                              <a:gd name="T207" fmla="*/ 1942 h 273"/>
                              <a:gd name="T208" fmla="+- 0 9028 8917"/>
                              <a:gd name="T209" fmla="*/ T208 w 131"/>
                              <a:gd name="T210" fmla="+- 0 1951 1690"/>
                              <a:gd name="T211" fmla="*/ 1951 h 273"/>
                              <a:gd name="T212" fmla="+- 0 9037 8917"/>
                              <a:gd name="T213" fmla="*/ T212 w 131"/>
                              <a:gd name="T214" fmla="+- 0 1958 1690"/>
                              <a:gd name="T215" fmla="*/ 1958 h 273"/>
                              <a:gd name="T216" fmla="+- 0 9042 8917"/>
                              <a:gd name="T217" fmla="*/ T216 w 131"/>
                              <a:gd name="T218" fmla="+- 0 1962 1690"/>
                              <a:gd name="T219" fmla="*/ 1962 h 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31" h="273">
                                <a:moveTo>
                                  <a:pt x="126" y="273"/>
                                </a:moveTo>
                                <a:lnTo>
                                  <a:pt x="126" y="266"/>
                                </a:lnTo>
                                <a:lnTo>
                                  <a:pt x="127" y="259"/>
                                </a:lnTo>
                                <a:lnTo>
                                  <a:pt x="126" y="254"/>
                                </a:lnTo>
                                <a:lnTo>
                                  <a:pt x="126" y="247"/>
                                </a:lnTo>
                                <a:lnTo>
                                  <a:pt x="127" y="242"/>
                                </a:lnTo>
                                <a:lnTo>
                                  <a:pt x="127" y="236"/>
                                </a:lnTo>
                                <a:lnTo>
                                  <a:pt x="127" y="229"/>
                                </a:lnTo>
                                <a:lnTo>
                                  <a:pt x="128" y="223"/>
                                </a:lnTo>
                                <a:lnTo>
                                  <a:pt x="128" y="218"/>
                                </a:lnTo>
                                <a:lnTo>
                                  <a:pt x="128" y="212"/>
                                </a:lnTo>
                                <a:lnTo>
                                  <a:pt x="129" y="206"/>
                                </a:lnTo>
                                <a:lnTo>
                                  <a:pt x="129" y="199"/>
                                </a:lnTo>
                                <a:lnTo>
                                  <a:pt x="129" y="192"/>
                                </a:lnTo>
                                <a:lnTo>
                                  <a:pt x="131" y="186"/>
                                </a:lnTo>
                                <a:lnTo>
                                  <a:pt x="129" y="181"/>
                                </a:lnTo>
                                <a:lnTo>
                                  <a:pt x="129" y="174"/>
                                </a:lnTo>
                                <a:lnTo>
                                  <a:pt x="130" y="168"/>
                                </a:lnTo>
                                <a:lnTo>
                                  <a:pt x="128" y="162"/>
                                </a:lnTo>
                                <a:lnTo>
                                  <a:pt x="126" y="157"/>
                                </a:lnTo>
                                <a:lnTo>
                                  <a:pt x="126" y="151"/>
                                </a:lnTo>
                                <a:lnTo>
                                  <a:pt x="124" y="144"/>
                                </a:lnTo>
                                <a:lnTo>
                                  <a:pt x="123" y="140"/>
                                </a:lnTo>
                                <a:lnTo>
                                  <a:pt x="121" y="133"/>
                                </a:lnTo>
                                <a:lnTo>
                                  <a:pt x="118" y="127"/>
                                </a:lnTo>
                                <a:lnTo>
                                  <a:pt x="116" y="122"/>
                                </a:lnTo>
                                <a:lnTo>
                                  <a:pt x="114" y="117"/>
                                </a:lnTo>
                                <a:lnTo>
                                  <a:pt x="111" y="111"/>
                                </a:lnTo>
                                <a:lnTo>
                                  <a:pt x="109" y="105"/>
                                </a:lnTo>
                                <a:lnTo>
                                  <a:pt x="105" y="101"/>
                                </a:lnTo>
                                <a:lnTo>
                                  <a:pt x="103" y="96"/>
                                </a:lnTo>
                                <a:lnTo>
                                  <a:pt x="101" y="90"/>
                                </a:lnTo>
                                <a:lnTo>
                                  <a:pt x="96" y="85"/>
                                </a:lnTo>
                                <a:lnTo>
                                  <a:pt x="93" y="81"/>
                                </a:lnTo>
                                <a:lnTo>
                                  <a:pt x="90" y="76"/>
                                </a:lnTo>
                                <a:lnTo>
                                  <a:pt x="87" y="71"/>
                                </a:lnTo>
                                <a:lnTo>
                                  <a:pt x="82" y="67"/>
                                </a:lnTo>
                                <a:lnTo>
                                  <a:pt x="78" y="62"/>
                                </a:lnTo>
                                <a:lnTo>
                                  <a:pt x="74" y="58"/>
                                </a:lnTo>
                                <a:lnTo>
                                  <a:pt x="71" y="54"/>
                                </a:lnTo>
                                <a:lnTo>
                                  <a:pt x="67" y="50"/>
                                </a:lnTo>
                                <a:lnTo>
                                  <a:pt x="63" y="45"/>
                                </a:lnTo>
                                <a:lnTo>
                                  <a:pt x="58" y="41"/>
                                </a:lnTo>
                                <a:lnTo>
                                  <a:pt x="53" y="36"/>
                                </a:lnTo>
                                <a:lnTo>
                                  <a:pt x="49" y="33"/>
                                </a:lnTo>
                                <a:lnTo>
                                  <a:pt x="45" y="30"/>
                                </a:lnTo>
                                <a:lnTo>
                                  <a:pt x="39" y="26"/>
                                </a:lnTo>
                                <a:lnTo>
                                  <a:pt x="35" y="22"/>
                                </a:lnTo>
                                <a:lnTo>
                                  <a:pt x="30" y="20"/>
                                </a:lnTo>
                                <a:lnTo>
                                  <a:pt x="23" y="16"/>
                                </a:lnTo>
                                <a:lnTo>
                                  <a:pt x="20" y="12"/>
                                </a:lnTo>
                                <a:lnTo>
                                  <a:pt x="16" y="11"/>
                                </a:lnTo>
                                <a:lnTo>
                                  <a:pt x="12" y="8"/>
                                </a:lnTo>
                                <a:lnTo>
                                  <a:pt x="12" y="7"/>
                                </a:lnTo>
                                <a:lnTo>
                                  <a:pt x="3" y="0"/>
                                </a:lnTo>
                                <a:lnTo>
                                  <a:pt x="4" y="8"/>
                                </a:lnTo>
                                <a:lnTo>
                                  <a:pt x="5" y="10"/>
                                </a:lnTo>
                                <a:lnTo>
                                  <a:pt x="4" y="15"/>
                                </a:lnTo>
                                <a:lnTo>
                                  <a:pt x="5" y="18"/>
                                </a:lnTo>
                                <a:lnTo>
                                  <a:pt x="1" y="21"/>
                                </a:lnTo>
                                <a:lnTo>
                                  <a:pt x="1" y="30"/>
                                </a:lnTo>
                                <a:lnTo>
                                  <a:pt x="1" y="35"/>
                                </a:lnTo>
                                <a:lnTo>
                                  <a:pt x="0" y="41"/>
                                </a:lnTo>
                                <a:lnTo>
                                  <a:pt x="0" y="47"/>
                                </a:lnTo>
                                <a:lnTo>
                                  <a:pt x="0" y="53"/>
                                </a:lnTo>
                                <a:lnTo>
                                  <a:pt x="1" y="58"/>
                                </a:lnTo>
                                <a:lnTo>
                                  <a:pt x="0" y="64"/>
                                </a:lnTo>
                                <a:lnTo>
                                  <a:pt x="2" y="68"/>
                                </a:lnTo>
                                <a:lnTo>
                                  <a:pt x="1" y="75"/>
                                </a:lnTo>
                                <a:lnTo>
                                  <a:pt x="2" y="80"/>
                                </a:lnTo>
                                <a:lnTo>
                                  <a:pt x="3" y="85"/>
                                </a:lnTo>
                                <a:lnTo>
                                  <a:pt x="3" y="92"/>
                                </a:lnTo>
                                <a:lnTo>
                                  <a:pt x="5" y="97"/>
                                </a:lnTo>
                                <a:lnTo>
                                  <a:pt x="6" y="103"/>
                                </a:lnTo>
                                <a:lnTo>
                                  <a:pt x="6" y="108"/>
                                </a:lnTo>
                                <a:lnTo>
                                  <a:pt x="8" y="113"/>
                                </a:lnTo>
                                <a:lnTo>
                                  <a:pt x="10" y="120"/>
                                </a:lnTo>
                                <a:lnTo>
                                  <a:pt x="11" y="123"/>
                                </a:lnTo>
                                <a:lnTo>
                                  <a:pt x="11" y="129"/>
                                </a:lnTo>
                                <a:lnTo>
                                  <a:pt x="13" y="136"/>
                                </a:lnTo>
                                <a:lnTo>
                                  <a:pt x="14" y="142"/>
                                </a:lnTo>
                                <a:lnTo>
                                  <a:pt x="16" y="145"/>
                                </a:lnTo>
                                <a:lnTo>
                                  <a:pt x="19" y="151"/>
                                </a:lnTo>
                                <a:lnTo>
                                  <a:pt x="23" y="157"/>
                                </a:lnTo>
                                <a:lnTo>
                                  <a:pt x="25" y="162"/>
                                </a:lnTo>
                                <a:lnTo>
                                  <a:pt x="27" y="168"/>
                                </a:lnTo>
                                <a:lnTo>
                                  <a:pt x="30" y="174"/>
                                </a:lnTo>
                                <a:lnTo>
                                  <a:pt x="34" y="179"/>
                                </a:lnTo>
                                <a:lnTo>
                                  <a:pt x="37" y="184"/>
                                </a:lnTo>
                                <a:lnTo>
                                  <a:pt x="40" y="189"/>
                                </a:lnTo>
                                <a:lnTo>
                                  <a:pt x="44" y="195"/>
                                </a:lnTo>
                                <a:lnTo>
                                  <a:pt x="48" y="200"/>
                                </a:lnTo>
                                <a:lnTo>
                                  <a:pt x="51" y="205"/>
                                </a:lnTo>
                                <a:lnTo>
                                  <a:pt x="56" y="209"/>
                                </a:lnTo>
                                <a:lnTo>
                                  <a:pt x="60" y="214"/>
                                </a:lnTo>
                                <a:lnTo>
                                  <a:pt x="64" y="220"/>
                                </a:lnTo>
                                <a:lnTo>
                                  <a:pt x="69" y="223"/>
                                </a:lnTo>
                                <a:lnTo>
                                  <a:pt x="73" y="227"/>
                                </a:lnTo>
                                <a:lnTo>
                                  <a:pt x="78" y="232"/>
                                </a:lnTo>
                                <a:lnTo>
                                  <a:pt x="82" y="236"/>
                                </a:lnTo>
                                <a:lnTo>
                                  <a:pt x="88" y="241"/>
                                </a:lnTo>
                                <a:lnTo>
                                  <a:pt x="91" y="244"/>
                                </a:lnTo>
                                <a:lnTo>
                                  <a:pt x="97" y="249"/>
                                </a:lnTo>
                                <a:lnTo>
                                  <a:pt x="102" y="252"/>
                                </a:lnTo>
                                <a:lnTo>
                                  <a:pt x="106" y="257"/>
                                </a:lnTo>
                                <a:lnTo>
                                  <a:pt x="111" y="261"/>
                                </a:lnTo>
                                <a:lnTo>
                                  <a:pt x="115" y="265"/>
                                </a:lnTo>
                                <a:lnTo>
                                  <a:pt x="120" y="268"/>
                                </a:lnTo>
                                <a:lnTo>
                                  <a:pt x="126" y="273"/>
                                </a:lnTo>
                                <a:lnTo>
                                  <a:pt x="125" y="272"/>
                                </a:lnTo>
                                <a:lnTo>
                                  <a:pt x="126" y="273"/>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 name="Freeform 551"/>
                        <wps:cNvSpPr>
                          <a:spLocks/>
                        </wps:cNvSpPr>
                        <wps:spPr bwMode="auto">
                          <a:xfrm>
                            <a:off x="8927" y="1707"/>
                            <a:ext cx="115" cy="254"/>
                          </a:xfrm>
                          <a:custGeom>
                            <a:avLst/>
                            <a:gdLst>
                              <a:gd name="T0" fmla="+- 0 8928 8928"/>
                              <a:gd name="T1" fmla="*/ T0 w 115"/>
                              <a:gd name="T2" fmla="+- 0 1708 1708"/>
                              <a:gd name="T3" fmla="*/ 1708 h 254"/>
                              <a:gd name="T4" fmla="+- 0 8954 8928"/>
                              <a:gd name="T5" fmla="*/ T4 w 115"/>
                              <a:gd name="T6" fmla="+- 0 1768 1708"/>
                              <a:gd name="T7" fmla="*/ 1768 h 254"/>
                              <a:gd name="T8" fmla="+- 0 8982 8928"/>
                              <a:gd name="T9" fmla="*/ T8 w 115"/>
                              <a:gd name="T10" fmla="+- 0 1834 1708"/>
                              <a:gd name="T11" fmla="*/ 1834 h 254"/>
                              <a:gd name="T12" fmla="+- 0 9011 8928"/>
                              <a:gd name="T13" fmla="*/ T12 w 115"/>
                              <a:gd name="T14" fmla="+- 0 1900 1708"/>
                              <a:gd name="T15" fmla="*/ 1900 h 254"/>
                              <a:gd name="T16" fmla="+- 0 9041 8928"/>
                              <a:gd name="T17" fmla="*/ T16 w 115"/>
                              <a:gd name="T18" fmla="+- 0 1961 1708"/>
                              <a:gd name="T19" fmla="*/ 1961 h 254"/>
                              <a:gd name="T20" fmla="+- 0 9042 8928"/>
                              <a:gd name="T21" fmla="*/ T20 w 115"/>
                              <a:gd name="T22" fmla="+- 0 1961 1708"/>
                              <a:gd name="T23" fmla="*/ 1961 h 254"/>
                              <a:gd name="T24" fmla="+- 0 9042 8928"/>
                              <a:gd name="T25" fmla="*/ T24 w 115"/>
                              <a:gd name="T26" fmla="+- 0 1961 1708"/>
                              <a:gd name="T27" fmla="*/ 1961 h 254"/>
                              <a:gd name="T28" fmla="+- 0 9042 8928"/>
                              <a:gd name="T29" fmla="*/ T28 w 115"/>
                              <a:gd name="T30" fmla="+- 0 1960 1708"/>
                              <a:gd name="T31" fmla="*/ 1960 h 254"/>
                              <a:gd name="T32" fmla="+- 0 9014 8928"/>
                              <a:gd name="T33" fmla="*/ T32 w 115"/>
                              <a:gd name="T34" fmla="+- 0 1903 1708"/>
                              <a:gd name="T35" fmla="*/ 1903 h 254"/>
                              <a:gd name="T36" fmla="+- 0 8985 8928"/>
                              <a:gd name="T37" fmla="*/ T36 w 115"/>
                              <a:gd name="T38" fmla="+- 0 1838 1708"/>
                              <a:gd name="T39" fmla="*/ 1838 h 254"/>
                              <a:gd name="T40" fmla="+- 0 8955 8928"/>
                              <a:gd name="T41" fmla="*/ T40 w 115"/>
                              <a:gd name="T42" fmla="+- 0 1770 1708"/>
                              <a:gd name="T43" fmla="*/ 1770 h 254"/>
                              <a:gd name="T44" fmla="+- 0 8928 8928"/>
                              <a:gd name="T45" fmla="*/ T44 w 115"/>
                              <a:gd name="T46" fmla="+- 0 1708 1708"/>
                              <a:gd name="T47" fmla="*/ 1708 h 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5" h="254">
                                <a:moveTo>
                                  <a:pt x="0" y="0"/>
                                </a:moveTo>
                                <a:lnTo>
                                  <a:pt x="26" y="60"/>
                                </a:lnTo>
                                <a:lnTo>
                                  <a:pt x="54" y="126"/>
                                </a:lnTo>
                                <a:lnTo>
                                  <a:pt x="83" y="192"/>
                                </a:lnTo>
                                <a:lnTo>
                                  <a:pt x="113" y="253"/>
                                </a:lnTo>
                                <a:lnTo>
                                  <a:pt x="114" y="253"/>
                                </a:lnTo>
                                <a:lnTo>
                                  <a:pt x="114" y="252"/>
                                </a:lnTo>
                                <a:lnTo>
                                  <a:pt x="86" y="195"/>
                                </a:lnTo>
                                <a:lnTo>
                                  <a:pt x="57" y="130"/>
                                </a:lnTo>
                                <a:lnTo>
                                  <a:pt x="27" y="62"/>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8" name="Picture 5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8815" y="1846"/>
                            <a:ext cx="264"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9" name="Freeform 553"/>
                        <wps:cNvSpPr>
                          <a:spLocks/>
                        </wps:cNvSpPr>
                        <wps:spPr bwMode="auto">
                          <a:xfrm>
                            <a:off x="8815" y="1846"/>
                            <a:ext cx="264" cy="143"/>
                          </a:xfrm>
                          <a:custGeom>
                            <a:avLst/>
                            <a:gdLst>
                              <a:gd name="T0" fmla="+- 0 9076 8816"/>
                              <a:gd name="T1" fmla="*/ T0 w 264"/>
                              <a:gd name="T2" fmla="+- 0 1984 1847"/>
                              <a:gd name="T3" fmla="*/ 1984 h 143"/>
                              <a:gd name="T4" fmla="+- 0 9068 8816"/>
                              <a:gd name="T5" fmla="*/ T4 w 264"/>
                              <a:gd name="T6" fmla="+- 0 1975 1847"/>
                              <a:gd name="T7" fmla="*/ 1975 h 143"/>
                              <a:gd name="T8" fmla="+- 0 9061 8816"/>
                              <a:gd name="T9" fmla="*/ T8 w 264"/>
                              <a:gd name="T10" fmla="+- 0 1964 1847"/>
                              <a:gd name="T11" fmla="*/ 1964 h 143"/>
                              <a:gd name="T12" fmla="+- 0 9053 8816"/>
                              <a:gd name="T13" fmla="*/ T12 w 264"/>
                              <a:gd name="T14" fmla="+- 0 1954 1847"/>
                              <a:gd name="T15" fmla="*/ 1954 h 143"/>
                              <a:gd name="T16" fmla="+- 0 9047 8816"/>
                              <a:gd name="T17" fmla="*/ T16 w 264"/>
                              <a:gd name="T18" fmla="+- 0 1944 1847"/>
                              <a:gd name="T19" fmla="*/ 1944 h 143"/>
                              <a:gd name="T20" fmla="+- 0 9041 8816"/>
                              <a:gd name="T21" fmla="*/ T20 w 264"/>
                              <a:gd name="T22" fmla="+- 0 1934 1847"/>
                              <a:gd name="T23" fmla="*/ 1934 h 143"/>
                              <a:gd name="T24" fmla="+- 0 9033 8816"/>
                              <a:gd name="T25" fmla="*/ T24 w 264"/>
                              <a:gd name="T26" fmla="+- 0 1924 1847"/>
                              <a:gd name="T27" fmla="*/ 1924 h 143"/>
                              <a:gd name="T28" fmla="+- 0 9026 8816"/>
                              <a:gd name="T29" fmla="*/ T28 w 264"/>
                              <a:gd name="T30" fmla="+- 0 1915 1847"/>
                              <a:gd name="T31" fmla="*/ 1915 h 143"/>
                              <a:gd name="T32" fmla="+- 0 9019 8816"/>
                              <a:gd name="T33" fmla="*/ T32 w 264"/>
                              <a:gd name="T34" fmla="+- 0 1904 1847"/>
                              <a:gd name="T35" fmla="*/ 1904 h 143"/>
                              <a:gd name="T36" fmla="+- 0 9009 8816"/>
                              <a:gd name="T37" fmla="*/ T36 w 264"/>
                              <a:gd name="T38" fmla="+- 0 1897 1847"/>
                              <a:gd name="T39" fmla="*/ 1897 h 143"/>
                              <a:gd name="T40" fmla="+- 0 8999 8816"/>
                              <a:gd name="T41" fmla="*/ T40 w 264"/>
                              <a:gd name="T42" fmla="+- 0 1889 1847"/>
                              <a:gd name="T43" fmla="*/ 1889 h 143"/>
                              <a:gd name="T44" fmla="+- 0 8990 8816"/>
                              <a:gd name="T45" fmla="*/ T44 w 264"/>
                              <a:gd name="T46" fmla="+- 0 1882 1847"/>
                              <a:gd name="T47" fmla="*/ 1882 h 143"/>
                              <a:gd name="T48" fmla="+- 0 8979 8816"/>
                              <a:gd name="T49" fmla="*/ T48 w 264"/>
                              <a:gd name="T50" fmla="+- 0 1876 1847"/>
                              <a:gd name="T51" fmla="*/ 1876 h 143"/>
                              <a:gd name="T52" fmla="+- 0 8969 8816"/>
                              <a:gd name="T53" fmla="*/ T52 w 264"/>
                              <a:gd name="T54" fmla="+- 0 1870 1847"/>
                              <a:gd name="T55" fmla="*/ 1870 h 143"/>
                              <a:gd name="T56" fmla="+- 0 8958 8816"/>
                              <a:gd name="T57" fmla="*/ T56 w 264"/>
                              <a:gd name="T58" fmla="+- 0 1866 1847"/>
                              <a:gd name="T59" fmla="*/ 1866 h 143"/>
                              <a:gd name="T60" fmla="+- 0 8948 8816"/>
                              <a:gd name="T61" fmla="*/ T60 w 264"/>
                              <a:gd name="T62" fmla="+- 0 1860 1847"/>
                              <a:gd name="T63" fmla="*/ 1860 h 143"/>
                              <a:gd name="T64" fmla="+- 0 8936 8816"/>
                              <a:gd name="T65" fmla="*/ T64 w 264"/>
                              <a:gd name="T66" fmla="+- 0 1858 1847"/>
                              <a:gd name="T67" fmla="*/ 1858 h 143"/>
                              <a:gd name="T68" fmla="+- 0 8925 8816"/>
                              <a:gd name="T69" fmla="*/ T68 w 264"/>
                              <a:gd name="T70" fmla="+- 0 1853 1847"/>
                              <a:gd name="T71" fmla="*/ 1853 h 143"/>
                              <a:gd name="T72" fmla="+- 0 8913 8816"/>
                              <a:gd name="T73" fmla="*/ T72 w 264"/>
                              <a:gd name="T74" fmla="+- 0 1852 1847"/>
                              <a:gd name="T75" fmla="*/ 1852 h 143"/>
                              <a:gd name="T76" fmla="+- 0 8901 8816"/>
                              <a:gd name="T77" fmla="*/ T76 w 264"/>
                              <a:gd name="T78" fmla="+- 0 1850 1847"/>
                              <a:gd name="T79" fmla="*/ 1850 h 143"/>
                              <a:gd name="T80" fmla="+- 0 8891 8816"/>
                              <a:gd name="T81" fmla="*/ T80 w 264"/>
                              <a:gd name="T82" fmla="+- 0 1848 1847"/>
                              <a:gd name="T83" fmla="*/ 1848 h 143"/>
                              <a:gd name="T84" fmla="+- 0 8877 8816"/>
                              <a:gd name="T85" fmla="*/ T84 w 264"/>
                              <a:gd name="T86" fmla="+- 0 1847 1847"/>
                              <a:gd name="T87" fmla="*/ 1847 h 143"/>
                              <a:gd name="T88" fmla="+- 0 8866 8816"/>
                              <a:gd name="T89" fmla="*/ T88 w 264"/>
                              <a:gd name="T90" fmla="+- 0 1847 1847"/>
                              <a:gd name="T91" fmla="*/ 1847 h 143"/>
                              <a:gd name="T92" fmla="+- 0 8854 8816"/>
                              <a:gd name="T93" fmla="*/ T92 w 264"/>
                              <a:gd name="T94" fmla="+- 0 1847 1847"/>
                              <a:gd name="T95" fmla="*/ 1847 h 143"/>
                              <a:gd name="T96" fmla="+- 0 8841 8816"/>
                              <a:gd name="T97" fmla="*/ T96 w 264"/>
                              <a:gd name="T98" fmla="+- 0 1850 1847"/>
                              <a:gd name="T99" fmla="*/ 1850 h 143"/>
                              <a:gd name="T100" fmla="+- 0 8832 8816"/>
                              <a:gd name="T101" fmla="*/ T100 w 264"/>
                              <a:gd name="T102" fmla="+- 0 1850 1847"/>
                              <a:gd name="T103" fmla="*/ 1850 h 143"/>
                              <a:gd name="T104" fmla="+- 0 8827 8816"/>
                              <a:gd name="T105" fmla="*/ T104 w 264"/>
                              <a:gd name="T106" fmla="+- 0 1849 1847"/>
                              <a:gd name="T107" fmla="*/ 1849 h 143"/>
                              <a:gd name="T108" fmla="+- 0 8821 8816"/>
                              <a:gd name="T109" fmla="*/ T108 w 264"/>
                              <a:gd name="T110" fmla="+- 0 1855 1847"/>
                              <a:gd name="T111" fmla="*/ 1855 h 143"/>
                              <a:gd name="T112" fmla="+- 0 8826 8816"/>
                              <a:gd name="T113" fmla="*/ T112 w 264"/>
                              <a:gd name="T114" fmla="+- 0 1860 1847"/>
                              <a:gd name="T115" fmla="*/ 1860 h 143"/>
                              <a:gd name="T116" fmla="+- 0 8827 8816"/>
                              <a:gd name="T117" fmla="*/ T116 w 264"/>
                              <a:gd name="T118" fmla="+- 0 1867 1847"/>
                              <a:gd name="T119" fmla="*/ 1867 h 143"/>
                              <a:gd name="T120" fmla="+- 0 8835 8816"/>
                              <a:gd name="T121" fmla="*/ T120 w 264"/>
                              <a:gd name="T122" fmla="+- 0 1878 1847"/>
                              <a:gd name="T123" fmla="*/ 1878 h 143"/>
                              <a:gd name="T124" fmla="+- 0 8841 8816"/>
                              <a:gd name="T125" fmla="*/ T124 w 264"/>
                              <a:gd name="T126" fmla="+- 0 1888 1847"/>
                              <a:gd name="T127" fmla="*/ 1888 h 143"/>
                              <a:gd name="T128" fmla="+- 0 8850 8816"/>
                              <a:gd name="T129" fmla="*/ T128 w 264"/>
                              <a:gd name="T130" fmla="+- 0 1896 1847"/>
                              <a:gd name="T131" fmla="*/ 1896 h 143"/>
                              <a:gd name="T132" fmla="+- 0 8856 8816"/>
                              <a:gd name="T133" fmla="*/ T132 w 264"/>
                              <a:gd name="T134" fmla="+- 0 1904 1847"/>
                              <a:gd name="T135" fmla="*/ 1904 h 143"/>
                              <a:gd name="T136" fmla="+- 0 8864 8816"/>
                              <a:gd name="T137" fmla="*/ T136 w 264"/>
                              <a:gd name="T138" fmla="+- 0 1913 1847"/>
                              <a:gd name="T139" fmla="*/ 1913 h 143"/>
                              <a:gd name="T140" fmla="+- 0 8872 8816"/>
                              <a:gd name="T141" fmla="*/ T140 w 264"/>
                              <a:gd name="T142" fmla="+- 0 1921 1847"/>
                              <a:gd name="T143" fmla="*/ 1921 h 143"/>
                              <a:gd name="T144" fmla="+- 0 8881 8816"/>
                              <a:gd name="T145" fmla="*/ T144 w 264"/>
                              <a:gd name="T146" fmla="+- 0 1929 1847"/>
                              <a:gd name="T147" fmla="*/ 1929 h 143"/>
                              <a:gd name="T148" fmla="+- 0 8888 8816"/>
                              <a:gd name="T149" fmla="*/ T148 w 264"/>
                              <a:gd name="T150" fmla="+- 0 1935 1847"/>
                              <a:gd name="T151" fmla="*/ 1935 h 143"/>
                              <a:gd name="T152" fmla="+- 0 8897 8816"/>
                              <a:gd name="T153" fmla="*/ T152 w 264"/>
                              <a:gd name="T154" fmla="+- 0 1942 1847"/>
                              <a:gd name="T155" fmla="*/ 1942 h 143"/>
                              <a:gd name="T156" fmla="+- 0 8907 8816"/>
                              <a:gd name="T157" fmla="*/ T156 w 264"/>
                              <a:gd name="T158" fmla="+- 0 1951 1847"/>
                              <a:gd name="T159" fmla="*/ 1951 h 143"/>
                              <a:gd name="T160" fmla="+- 0 8915 8816"/>
                              <a:gd name="T161" fmla="*/ T160 w 264"/>
                              <a:gd name="T162" fmla="+- 0 1956 1847"/>
                              <a:gd name="T163" fmla="*/ 1956 h 143"/>
                              <a:gd name="T164" fmla="+- 0 8927 8816"/>
                              <a:gd name="T165" fmla="*/ T164 w 264"/>
                              <a:gd name="T166" fmla="+- 0 1961 1847"/>
                              <a:gd name="T167" fmla="*/ 1961 h 143"/>
                              <a:gd name="T168" fmla="+- 0 8937 8816"/>
                              <a:gd name="T169" fmla="*/ T168 w 264"/>
                              <a:gd name="T170" fmla="+- 0 1967 1847"/>
                              <a:gd name="T171" fmla="*/ 1967 h 143"/>
                              <a:gd name="T172" fmla="+- 0 8949 8816"/>
                              <a:gd name="T173" fmla="*/ T172 w 264"/>
                              <a:gd name="T174" fmla="+- 0 1972 1847"/>
                              <a:gd name="T175" fmla="*/ 1972 h 143"/>
                              <a:gd name="T176" fmla="+- 0 8960 8816"/>
                              <a:gd name="T177" fmla="*/ T176 w 264"/>
                              <a:gd name="T178" fmla="+- 0 1975 1847"/>
                              <a:gd name="T179" fmla="*/ 1975 h 143"/>
                              <a:gd name="T180" fmla="+- 0 8973 8816"/>
                              <a:gd name="T181" fmla="*/ T180 w 264"/>
                              <a:gd name="T182" fmla="+- 0 1980 1847"/>
                              <a:gd name="T183" fmla="*/ 1980 h 143"/>
                              <a:gd name="T184" fmla="+- 0 8985 8816"/>
                              <a:gd name="T185" fmla="*/ T184 w 264"/>
                              <a:gd name="T186" fmla="+- 0 1982 1847"/>
                              <a:gd name="T187" fmla="*/ 1982 h 143"/>
                              <a:gd name="T188" fmla="+- 0 8998 8816"/>
                              <a:gd name="T189" fmla="*/ T188 w 264"/>
                              <a:gd name="T190" fmla="+- 0 1985 1847"/>
                              <a:gd name="T191" fmla="*/ 1985 h 143"/>
                              <a:gd name="T192" fmla="+- 0 9010 8816"/>
                              <a:gd name="T193" fmla="*/ T192 w 264"/>
                              <a:gd name="T194" fmla="+- 0 1986 1847"/>
                              <a:gd name="T195" fmla="*/ 1986 h 143"/>
                              <a:gd name="T196" fmla="+- 0 9023 8816"/>
                              <a:gd name="T197" fmla="*/ T196 w 264"/>
                              <a:gd name="T198" fmla="+- 0 1987 1847"/>
                              <a:gd name="T199" fmla="*/ 1987 h 143"/>
                              <a:gd name="T200" fmla="+- 0 9034 8816"/>
                              <a:gd name="T201" fmla="*/ T200 w 264"/>
                              <a:gd name="T202" fmla="+- 0 1988 1847"/>
                              <a:gd name="T203" fmla="*/ 1988 h 143"/>
                              <a:gd name="T204" fmla="+- 0 9048 8816"/>
                              <a:gd name="T205" fmla="*/ T204 w 264"/>
                              <a:gd name="T206" fmla="+- 0 1987 1847"/>
                              <a:gd name="T207" fmla="*/ 1987 h 143"/>
                              <a:gd name="T208" fmla="+- 0 9060 8816"/>
                              <a:gd name="T209" fmla="*/ T208 w 264"/>
                              <a:gd name="T210" fmla="+- 0 1989 1847"/>
                              <a:gd name="T211" fmla="*/ 1989 h 143"/>
                              <a:gd name="T212" fmla="+- 0 9072 8816"/>
                              <a:gd name="T213" fmla="*/ T212 w 264"/>
                              <a:gd name="T214" fmla="+- 0 1989 1847"/>
                              <a:gd name="T215" fmla="*/ 1989 h 143"/>
                              <a:gd name="T216" fmla="+- 0 9079 8816"/>
                              <a:gd name="T217" fmla="*/ T216 w 264"/>
                              <a:gd name="T218" fmla="+- 0 1989 1847"/>
                              <a:gd name="T219" fmla="*/ 1989 h 1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64" h="143">
                                <a:moveTo>
                                  <a:pt x="263" y="142"/>
                                </a:moveTo>
                                <a:lnTo>
                                  <a:pt x="260" y="137"/>
                                </a:lnTo>
                                <a:lnTo>
                                  <a:pt x="256" y="131"/>
                                </a:lnTo>
                                <a:lnTo>
                                  <a:pt x="252" y="128"/>
                                </a:lnTo>
                                <a:lnTo>
                                  <a:pt x="248" y="122"/>
                                </a:lnTo>
                                <a:lnTo>
                                  <a:pt x="245" y="117"/>
                                </a:lnTo>
                                <a:lnTo>
                                  <a:pt x="242" y="113"/>
                                </a:lnTo>
                                <a:lnTo>
                                  <a:pt x="237" y="107"/>
                                </a:lnTo>
                                <a:lnTo>
                                  <a:pt x="234" y="102"/>
                                </a:lnTo>
                                <a:lnTo>
                                  <a:pt x="231" y="97"/>
                                </a:lnTo>
                                <a:lnTo>
                                  <a:pt x="228" y="93"/>
                                </a:lnTo>
                                <a:lnTo>
                                  <a:pt x="225" y="87"/>
                                </a:lnTo>
                                <a:lnTo>
                                  <a:pt x="221" y="82"/>
                                </a:lnTo>
                                <a:lnTo>
                                  <a:pt x="217" y="77"/>
                                </a:lnTo>
                                <a:lnTo>
                                  <a:pt x="214" y="71"/>
                                </a:lnTo>
                                <a:lnTo>
                                  <a:pt x="210" y="68"/>
                                </a:lnTo>
                                <a:lnTo>
                                  <a:pt x="206" y="62"/>
                                </a:lnTo>
                                <a:lnTo>
                                  <a:pt x="203" y="57"/>
                                </a:lnTo>
                                <a:lnTo>
                                  <a:pt x="198" y="54"/>
                                </a:lnTo>
                                <a:lnTo>
                                  <a:pt x="193" y="50"/>
                                </a:lnTo>
                                <a:lnTo>
                                  <a:pt x="189" y="46"/>
                                </a:lnTo>
                                <a:lnTo>
                                  <a:pt x="183" y="42"/>
                                </a:lnTo>
                                <a:lnTo>
                                  <a:pt x="180" y="39"/>
                                </a:lnTo>
                                <a:lnTo>
                                  <a:pt x="174" y="35"/>
                                </a:lnTo>
                                <a:lnTo>
                                  <a:pt x="168" y="32"/>
                                </a:lnTo>
                                <a:lnTo>
                                  <a:pt x="163" y="29"/>
                                </a:lnTo>
                                <a:lnTo>
                                  <a:pt x="159" y="26"/>
                                </a:lnTo>
                                <a:lnTo>
                                  <a:pt x="153" y="23"/>
                                </a:lnTo>
                                <a:lnTo>
                                  <a:pt x="148" y="20"/>
                                </a:lnTo>
                                <a:lnTo>
                                  <a:pt x="142" y="19"/>
                                </a:lnTo>
                                <a:lnTo>
                                  <a:pt x="136" y="16"/>
                                </a:lnTo>
                                <a:lnTo>
                                  <a:pt x="132" y="13"/>
                                </a:lnTo>
                                <a:lnTo>
                                  <a:pt x="125" y="13"/>
                                </a:lnTo>
                                <a:lnTo>
                                  <a:pt x="120" y="11"/>
                                </a:lnTo>
                                <a:lnTo>
                                  <a:pt x="114" y="9"/>
                                </a:lnTo>
                                <a:lnTo>
                                  <a:pt x="109" y="6"/>
                                </a:lnTo>
                                <a:lnTo>
                                  <a:pt x="103" y="6"/>
                                </a:lnTo>
                                <a:lnTo>
                                  <a:pt x="97" y="5"/>
                                </a:lnTo>
                                <a:lnTo>
                                  <a:pt x="91" y="4"/>
                                </a:lnTo>
                                <a:lnTo>
                                  <a:pt x="85" y="3"/>
                                </a:lnTo>
                                <a:lnTo>
                                  <a:pt x="80" y="2"/>
                                </a:lnTo>
                                <a:lnTo>
                                  <a:pt x="75" y="1"/>
                                </a:lnTo>
                                <a:lnTo>
                                  <a:pt x="68" y="1"/>
                                </a:lnTo>
                                <a:lnTo>
                                  <a:pt x="61" y="0"/>
                                </a:lnTo>
                                <a:lnTo>
                                  <a:pt x="56" y="0"/>
                                </a:lnTo>
                                <a:lnTo>
                                  <a:pt x="50" y="0"/>
                                </a:lnTo>
                                <a:lnTo>
                                  <a:pt x="44" y="0"/>
                                </a:lnTo>
                                <a:lnTo>
                                  <a:pt x="38" y="0"/>
                                </a:lnTo>
                                <a:lnTo>
                                  <a:pt x="33" y="1"/>
                                </a:lnTo>
                                <a:lnTo>
                                  <a:pt x="25" y="3"/>
                                </a:lnTo>
                                <a:lnTo>
                                  <a:pt x="20" y="1"/>
                                </a:lnTo>
                                <a:lnTo>
                                  <a:pt x="16" y="3"/>
                                </a:lnTo>
                                <a:lnTo>
                                  <a:pt x="11" y="2"/>
                                </a:lnTo>
                                <a:lnTo>
                                  <a:pt x="0" y="2"/>
                                </a:lnTo>
                                <a:lnTo>
                                  <a:pt x="5" y="8"/>
                                </a:lnTo>
                                <a:lnTo>
                                  <a:pt x="8" y="9"/>
                                </a:lnTo>
                                <a:lnTo>
                                  <a:pt x="10" y="13"/>
                                </a:lnTo>
                                <a:lnTo>
                                  <a:pt x="11" y="15"/>
                                </a:lnTo>
                                <a:lnTo>
                                  <a:pt x="11" y="20"/>
                                </a:lnTo>
                                <a:lnTo>
                                  <a:pt x="16" y="27"/>
                                </a:lnTo>
                                <a:lnTo>
                                  <a:pt x="19" y="31"/>
                                </a:lnTo>
                                <a:lnTo>
                                  <a:pt x="22" y="36"/>
                                </a:lnTo>
                                <a:lnTo>
                                  <a:pt x="25" y="41"/>
                                </a:lnTo>
                                <a:lnTo>
                                  <a:pt x="29" y="45"/>
                                </a:lnTo>
                                <a:lnTo>
                                  <a:pt x="34" y="49"/>
                                </a:lnTo>
                                <a:lnTo>
                                  <a:pt x="36" y="54"/>
                                </a:lnTo>
                                <a:lnTo>
                                  <a:pt x="40" y="57"/>
                                </a:lnTo>
                                <a:lnTo>
                                  <a:pt x="44" y="63"/>
                                </a:lnTo>
                                <a:lnTo>
                                  <a:pt x="48" y="66"/>
                                </a:lnTo>
                                <a:lnTo>
                                  <a:pt x="51" y="69"/>
                                </a:lnTo>
                                <a:lnTo>
                                  <a:pt x="56" y="74"/>
                                </a:lnTo>
                                <a:lnTo>
                                  <a:pt x="60" y="77"/>
                                </a:lnTo>
                                <a:lnTo>
                                  <a:pt x="65" y="82"/>
                                </a:lnTo>
                                <a:lnTo>
                                  <a:pt x="68" y="86"/>
                                </a:lnTo>
                                <a:lnTo>
                                  <a:pt x="72" y="88"/>
                                </a:lnTo>
                                <a:lnTo>
                                  <a:pt x="78" y="92"/>
                                </a:lnTo>
                                <a:lnTo>
                                  <a:pt x="81" y="95"/>
                                </a:lnTo>
                                <a:lnTo>
                                  <a:pt x="85" y="99"/>
                                </a:lnTo>
                                <a:lnTo>
                                  <a:pt x="91" y="104"/>
                                </a:lnTo>
                                <a:lnTo>
                                  <a:pt x="95" y="108"/>
                                </a:lnTo>
                                <a:lnTo>
                                  <a:pt x="99" y="109"/>
                                </a:lnTo>
                                <a:lnTo>
                                  <a:pt x="105" y="111"/>
                                </a:lnTo>
                                <a:lnTo>
                                  <a:pt x="111" y="114"/>
                                </a:lnTo>
                                <a:lnTo>
                                  <a:pt x="116" y="117"/>
                                </a:lnTo>
                                <a:lnTo>
                                  <a:pt x="121" y="120"/>
                                </a:lnTo>
                                <a:lnTo>
                                  <a:pt x="128" y="123"/>
                                </a:lnTo>
                                <a:lnTo>
                                  <a:pt x="133" y="125"/>
                                </a:lnTo>
                                <a:lnTo>
                                  <a:pt x="139" y="127"/>
                                </a:lnTo>
                                <a:lnTo>
                                  <a:pt x="144" y="128"/>
                                </a:lnTo>
                                <a:lnTo>
                                  <a:pt x="151" y="131"/>
                                </a:lnTo>
                                <a:lnTo>
                                  <a:pt x="157" y="133"/>
                                </a:lnTo>
                                <a:lnTo>
                                  <a:pt x="163" y="134"/>
                                </a:lnTo>
                                <a:lnTo>
                                  <a:pt x="169" y="135"/>
                                </a:lnTo>
                                <a:lnTo>
                                  <a:pt x="175" y="136"/>
                                </a:lnTo>
                                <a:lnTo>
                                  <a:pt x="182" y="138"/>
                                </a:lnTo>
                                <a:lnTo>
                                  <a:pt x="188" y="138"/>
                                </a:lnTo>
                                <a:lnTo>
                                  <a:pt x="194" y="139"/>
                                </a:lnTo>
                                <a:lnTo>
                                  <a:pt x="200" y="140"/>
                                </a:lnTo>
                                <a:lnTo>
                                  <a:pt x="207" y="140"/>
                                </a:lnTo>
                                <a:lnTo>
                                  <a:pt x="214" y="141"/>
                                </a:lnTo>
                                <a:lnTo>
                                  <a:pt x="218" y="141"/>
                                </a:lnTo>
                                <a:lnTo>
                                  <a:pt x="226" y="141"/>
                                </a:lnTo>
                                <a:lnTo>
                                  <a:pt x="232" y="140"/>
                                </a:lnTo>
                                <a:lnTo>
                                  <a:pt x="238" y="141"/>
                                </a:lnTo>
                                <a:lnTo>
                                  <a:pt x="244" y="142"/>
                                </a:lnTo>
                                <a:lnTo>
                                  <a:pt x="250" y="142"/>
                                </a:lnTo>
                                <a:lnTo>
                                  <a:pt x="256" y="142"/>
                                </a:lnTo>
                                <a:lnTo>
                                  <a:pt x="263" y="142"/>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 name="Freeform 554"/>
                        <wps:cNvSpPr>
                          <a:spLocks/>
                        </wps:cNvSpPr>
                        <wps:spPr bwMode="auto">
                          <a:xfrm>
                            <a:off x="8832" y="1858"/>
                            <a:ext cx="246" cy="131"/>
                          </a:xfrm>
                          <a:custGeom>
                            <a:avLst/>
                            <a:gdLst>
                              <a:gd name="T0" fmla="+- 0 8832 8832"/>
                              <a:gd name="T1" fmla="*/ T0 w 246"/>
                              <a:gd name="T2" fmla="+- 0 1858 1858"/>
                              <a:gd name="T3" fmla="*/ 1858 h 131"/>
                              <a:gd name="T4" fmla="+- 0 8890 8832"/>
                              <a:gd name="T5" fmla="*/ T4 w 246"/>
                              <a:gd name="T6" fmla="+- 0 1890 1858"/>
                              <a:gd name="T7" fmla="*/ 1890 h 131"/>
                              <a:gd name="T8" fmla="+- 0 8952 8832"/>
                              <a:gd name="T9" fmla="*/ T8 w 246"/>
                              <a:gd name="T10" fmla="+- 0 1925 1858"/>
                              <a:gd name="T11" fmla="*/ 1925 h 131"/>
                              <a:gd name="T12" fmla="+- 0 9016 8832"/>
                              <a:gd name="T13" fmla="*/ T12 w 246"/>
                              <a:gd name="T14" fmla="+- 0 1959 1858"/>
                              <a:gd name="T15" fmla="*/ 1959 h 131"/>
                              <a:gd name="T16" fmla="+- 0 9077 8832"/>
                              <a:gd name="T17" fmla="*/ T16 w 246"/>
                              <a:gd name="T18" fmla="+- 0 1989 1858"/>
                              <a:gd name="T19" fmla="*/ 1989 h 131"/>
                              <a:gd name="T20" fmla="+- 0 9078 8832"/>
                              <a:gd name="T21" fmla="*/ T20 w 246"/>
                              <a:gd name="T22" fmla="+- 0 1989 1858"/>
                              <a:gd name="T23" fmla="*/ 1989 h 131"/>
                              <a:gd name="T24" fmla="+- 0 9078 8832"/>
                              <a:gd name="T25" fmla="*/ T24 w 246"/>
                              <a:gd name="T26" fmla="+- 0 1989 1858"/>
                              <a:gd name="T27" fmla="*/ 1989 h 131"/>
                              <a:gd name="T28" fmla="+- 0 9077 8832"/>
                              <a:gd name="T29" fmla="*/ T28 w 246"/>
                              <a:gd name="T30" fmla="+- 0 1987 1858"/>
                              <a:gd name="T31" fmla="*/ 1987 h 131"/>
                              <a:gd name="T32" fmla="+- 0 9020 8832"/>
                              <a:gd name="T33" fmla="*/ T32 w 246"/>
                              <a:gd name="T34" fmla="+- 0 1960 1858"/>
                              <a:gd name="T35" fmla="*/ 1960 h 131"/>
                              <a:gd name="T36" fmla="+- 0 8957 8832"/>
                              <a:gd name="T37" fmla="*/ T36 w 246"/>
                              <a:gd name="T38" fmla="+- 0 1926 1858"/>
                              <a:gd name="T39" fmla="*/ 1926 h 131"/>
                              <a:gd name="T40" fmla="+- 0 8893 8832"/>
                              <a:gd name="T41" fmla="*/ T40 w 246"/>
                              <a:gd name="T42" fmla="+- 0 1891 1858"/>
                              <a:gd name="T43" fmla="*/ 1891 h 131"/>
                              <a:gd name="T44" fmla="+- 0 8832 8832"/>
                              <a:gd name="T45" fmla="*/ T44 w 246"/>
                              <a:gd name="T46" fmla="+- 0 1858 1858"/>
                              <a:gd name="T47" fmla="*/ 1858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46" h="131">
                                <a:moveTo>
                                  <a:pt x="0" y="0"/>
                                </a:moveTo>
                                <a:lnTo>
                                  <a:pt x="58" y="32"/>
                                </a:lnTo>
                                <a:lnTo>
                                  <a:pt x="120" y="67"/>
                                </a:lnTo>
                                <a:lnTo>
                                  <a:pt x="184" y="101"/>
                                </a:lnTo>
                                <a:lnTo>
                                  <a:pt x="245" y="131"/>
                                </a:lnTo>
                                <a:lnTo>
                                  <a:pt x="246" y="131"/>
                                </a:lnTo>
                                <a:lnTo>
                                  <a:pt x="245" y="129"/>
                                </a:lnTo>
                                <a:lnTo>
                                  <a:pt x="188" y="102"/>
                                </a:lnTo>
                                <a:lnTo>
                                  <a:pt x="125" y="68"/>
                                </a:lnTo>
                                <a:lnTo>
                                  <a:pt x="61" y="33"/>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400E28" id="Grupo 2" o:spid="_x0000_s1026" style="position:absolute;margin-left:436.65pt;margin-top:27.95pt;width:67.75pt;height:82.1pt;z-index:-251654144;mso-wrap-distance-left:0;mso-wrap-distance-right:0;mso-position-horizontal-relative:page" coordorigin="8733,559" coordsize="1355,1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">
                <v:shape id="Picture 237" o:spid="_x0000_s1027" type="#_x0000_t75" style="position:absolute;left:8815;top:1846;width:264;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">
                  <v:imagedata r:id="rId181" o:title=""/>
                </v:shape>
                <v:shape id="Freeform 238" o:spid="_x0000_s1028" style="position:absolute;left:8815;top:1846;width:264;height:143;visibility:visible;mso-wrap-style:square;v-text-anchor:top" coordsize="26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" path="m263,142r-3,-5l256,131r-4,-3l248,122r-3,-5l242,113r-5,-6l234,102r-3,-5l228,93r-3,-6l221,82r-4,-5l214,71r-4,-3l206,62r-3,-5l198,54r-5,-4l189,46r-6,-4l180,39r-6,-4l168,32r-5,-3l159,26r-6,-3l148,20r-6,-1l136,16r-4,-3l125,13r-5,-2l114,9,109,6r-6,l97,5,91,4,85,3,80,2,75,1r-7,l61,,56,,50,,44,,38,,33,1,25,3,20,1,16,3,11,2,,2,5,8,8,9r2,4l11,15r,5l16,27r3,4l22,36r3,5l29,45r5,4l36,54r4,3l44,63r4,3l51,69r5,5l60,77r5,5l68,86r4,2l78,92r3,3l85,99r6,5l95,108r4,1l105,111r6,3l116,117r5,3l128,123r5,2l139,127r5,1l151,131r6,2l163,134r6,1l175,136r7,2l188,138r6,1l200,140r7,l214,141r4,l226,141r6,-1l238,141r6,1l250,142r6,l263,142e" filled="f" strokeweight=".01683mm">
                  <v:path arrowok="t" o:connecttype="custom" o:connectlocs="260,1984;252,1975;245,1964;237,1954;231,1944;225,1934;217,1924;210,1915;203,1904;193,1897;183,1889;174,1882;163,1876;153,1870;142,1866;132,1860;120,1858;109,1853;97,1852;85,1850;75,1848;61,1847;50,1847;38,1847;25,1850;16,1850;11,1849;5,1855;10,1860;11,1867;19,1878;25,1888;34,1896;40,1904;48,1913;56,1921;65,1929;72,1935;81,1942;91,1951;99,1956;111,1961;121,1967;133,1972;144,1975;157,1980;169,1982;182,1985;194,1986;207,1987;218,1988;232,1987;244,1989;256,1989;263,1989" o:connectangles="0,0,0,0,0,0,0,0,0,0,0,0,0,0,0,0,0,0,0,0,0,0,0,0,0,0,0,0,0,0,0,0,0,0,0,0,0,0,0,0,0,0,0,0,0,0,0,0,0,0,0,0,0,0,0"/>
                </v:shape>
                <v:shape id="Freeform 239" o:spid="_x0000_s1029" style="position:absolute;left:8832;top:1858;width:246;height:131;visibility:visible;mso-wrap-style:square;v-text-anchor:top" coordsize="24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" path="m,l58,32r62,35l184,101r61,30l246,131r-1,-2l188,102,125,68,61,33,,xe" fillcolor="#8eaa33" stroked="f">
                  <v:path arrowok="t" o:connecttype="custom" o:connectlocs="0,1858;58,1890;120,1925;184,1959;245,1989;246,1989;246,1989;245,1987;188,1960;125,1926;61,1891;0,1858" o:connectangles="0,0,0,0,0,0,0,0,0,0,0,0"/>
                </v:shape>
                <v:shape id="Picture 240" o:spid="_x0000_s1030" type="#_x0000_t75" style="position:absolute;left:8916;top:1690;width:131;height: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">
                  <v:imagedata r:id="rId182" o:title=""/>
                </v:shape>
                <v:shape id="Freeform 241" o:spid="_x0000_s1031" style="position:absolute;left:8916;top:1690;width:131;height:273;visibility:visible;mso-wrap-style:square;v-text-anchor:top" coordsize="13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" path="m126,273r,-7l127,259r-1,-5l126,247r1,-5l127,236r,-7l128,223r,-5l128,212r1,-6l129,199r,-7l131,186r-2,-5l129,174r1,-6l128,162r-2,-5l126,151r-2,-7l123,140r-2,-7l118,127r-2,-5l114,117r-3,-6l109,105r-4,-4l103,96r-2,-6l96,85,93,81,90,76,87,71,82,67,78,62,74,58,71,54,67,50,63,45,58,41,53,36,49,33,45,30,39,26,35,22,30,20,23,16,20,12,16,11,12,8r,-1l3,,4,8r1,2l4,15r1,3l1,21r,9l1,35,,41r,6l,53r1,5l,64r2,4l1,75r1,5l3,85r,7l5,97r1,6l6,108r2,5l10,120r1,3l11,129r2,7l14,142r2,3l19,151r4,6l25,162r2,6l30,174r4,5l37,184r3,5l44,195r4,5l51,205r5,4l60,214r4,6l69,223r4,4l78,232r4,4l88,241r3,3l97,249r5,3l106,257r5,4l115,265r5,3l126,273r-1,-1l126,273e" filled="f" strokeweight=".01683mm">
                  <v:path arrowok="t" o:connecttype="custom" o:connectlocs="126,1956;126,1944;127,1932;127,1919;128,1908;129,1896;129,1882;129,1871;130,1858;126,1847;124,1834;121,1823;116,1812;111,1801;105,1791;101,1780;93,1771;87,1761;78,1752;71,1744;63,1735;53,1726;45,1720;35,1712;23,1706;16,1701;12,1697;4,1698;4,1705;1,1711;1,1725;0,1737;1,1748;2,1758;2,1770;3,1782;6,1793;8,1803;11,1813;13,1826;16,1835;23,1847;27,1858;34,1869;40,1879;48,1890;56,1899;64,1910;73,1917;82,1926;91,1934;102,1942;111,1951;120,1958;125,1962" o:connectangles="0,0,0,0,0,0,0,0,0,0,0,0,0,0,0,0,0,0,0,0,0,0,0,0,0,0,0,0,0,0,0,0,0,0,0,0,0,0,0,0,0,0,0,0,0,0,0,0,0,0,0,0,0,0,0"/>
                </v:shape>
                <v:shape id="Freeform 242" o:spid="_x0000_s1032" style="position:absolute;left:8927;top:1707;width:115;height:254;visibility:visible;mso-wrap-style:square;v-text-anchor:top" coordsize="11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" path="m,l26,60r28,66l83,192r30,61l114,253r,-1l86,195,57,130,27,62,,xe" fillcolor="#8eaa33" stroked="f">
                  <v:path arrowok="t" o:connecttype="custom" o:connectlocs="0,1708;26,1768;54,1834;83,1900;113,1961;114,1961;114,1961;114,1960;86,1903;57,1838;27,1770;0,1708" o:connectangles="0,0,0,0,0,0,0,0,0,0,0,0"/>
                </v:shape>
                <v:shape id="Freeform 243" o:spid="_x0000_s1033" style="position:absolute;left:9197;top:844;width:429;height:71;visibility:visible;mso-wrap-style:square;v-text-anchor:top" coordsize="4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" path="m408,71l207,48,5,71,,57,42,27,109,8,191,r87,5l361,23r68,33l413,57r-5,14xe" fillcolor="#ac1418" stroked="f">
                  <v:path arrowok="t" o:connecttype="custom" o:connectlocs="408,915;207,892;5,915;0,901;42,871;109,852;191,844;278,849;361,867;429,900;413,901;408,915" o:connectangles="0,0,0,0,0,0,0,0,0,0,0,0"/>
                </v:shape>
                <v:shape id="AutoShape 244" o:spid="_x0000_s1034" style="position:absolute;left:9197;top:821;width:429;height:94;visibility:visible;mso-wrap-style:square;v-text-anchor:top" coordsize="4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" path="m429,78r-16,1l408,93,207,70,5,93,,79,42,49,109,30r82,-8l278,27r83,18l429,78xm56,12r,-7l62,r8,l77,r6,5l83,12r,7l77,25r-7,l62,25,56,19r,-7xe" filled="f" strokeweight=".02694mm">
                  <v:path arrowok="t" o:connecttype="custom" o:connectlocs="429,900;413,901;408,915;207,892;5,915;0,901;42,871;109,852;191,844;278,849;361,867;429,900;56,834;56,827;62,822;70,822;77,822;83,827;83,834;83,841;77,847;70,847;62,847;56,841;56,834" o:connectangles="0,0,0,0,0,0,0,0,0,0,0,0,0,0,0,0,0,0,0,0,0,0,0,0,0"/>
                </v:shape>
                <v:shape id="Picture 245" o:spid="_x0000_s1035" type="#_x0000_t75" style="position:absolute;left:9109;top:726;width:29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">
                  <v:imagedata r:id="rId183" o:title=""/>
                </v:shape>
                <v:shape id="Freeform 246" o:spid="_x0000_s1036" style="position:absolute;left:9109;top:726;width:294;height:178;visibility:visible;mso-wrap-style:square;v-text-anchor:top" coordsize="29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" path="m291,131r-6,9l275,149r-14,2l248,153r-11,-8l228,136r-17,14l194,153r-16,-4l162,138r-15,18l132,163r-15,-1l101,155r-7,16l90,177,79,176,61,168,42,149,23,128,10,109,,86,2,69,62,36r48,-7l123,29r20,-1l167,24r22,-6l216,9,242,3,268,r25,l292,26r,31l292,92r-1,39xe" filled="f" strokeweight=".02694mm">
                  <v:path arrowok="t" o:connecttype="custom" o:connectlocs="291,858;285,867;275,876;261,878;248,880;237,872;228,863;211,877;194,880;178,876;162,865;147,883;132,890;117,889;101,882;94,898;90,904;79,903;61,895;42,876;23,855;10,836;0,813;2,796;62,763;110,756;123,756;143,755;167,751;189,745;216,736;242,730;268,727;293,727;292,753;292,784;292,819;291,858" o:connectangles="0,0,0,0,0,0,0,0,0,0,0,0,0,0,0,0,0,0,0,0,0,0,0,0,0,0,0,0,0,0,0,0,0,0,0,0,0,0"/>
                </v:shape>
                <v:shape id="Picture 247" o:spid="_x0000_s1037" type="#_x0000_t75" style="position:absolute;left:9408;top:726;width:29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">
                  <v:imagedata r:id="rId184" o:title=""/>
                </v:shape>
                <v:shape id="Freeform 248" o:spid="_x0000_s1038" style="position:absolute;left:9408;top:726;width:294;height:178;visibility:visible;mso-wrap-style:square;v-text-anchor:top" coordsize="29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" path="m2,131r6,9l18,149r14,2l46,153r10,-8l65,136r17,14l99,153r16,-4l131,138r15,18l161,163r15,-1l192,155r8,16l203,177r11,-1l232,168r20,-19l270,128r13,-19l294,86,291,69,232,36,183,29r-13,l150,28,126,24,104,18,77,9,51,3,25,,,,1,26r,31l1,92r1,39xe" filled="f" strokeweight=".02694mm">
                  <v:path arrowok="t" o:connecttype="custom" o:connectlocs="2,858;8,867;18,876;32,878;46,880;56,872;65,863;82,877;99,880;115,876;131,865;146,883;161,890;176,889;192,882;200,898;203,904;214,903;232,895;252,876;270,855;283,836;294,813;291,796;232,763;183,756;170,756;150,755;126,751;104,745;77,736;51,730;25,727;0,727;1,753;1,784;1,819;2,858" o:connectangles="0,0,0,0,0,0,0,0,0,0,0,0,0,0,0,0,0,0,0,0,0,0,0,0,0,0,0,0,0,0,0,0,0,0,0,0,0,0"/>
                </v:shape>
                <v:shape id="Picture 249" o:spid="_x0000_s1039" type="#_x0000_t75" style="position:absolute;left:9852;top:1648;width:74;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">
                  <v:imagedata r:id="rId185" o:title=""/>
                </v:shape>
                <v:shape id="Freeform 250" o:spid="_x0000_s1040" style="position:absolute;left:9852;top:1648;width:74;height:129;visibility:visible;mso-wrap-style:square;v-text-anchor:top" coordsize="7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" path="m74,128l35,69,19,49,6,26,,,17,16r13,7l39,29,67,83r6,38l74,128xe" filled="f" strokecolor="#1f1a17" strokeweight=".02122mm">
                  <v:path arrowok="t" o:connecttype="custom" o:connectlocs="74,1776;35,1717;19,1697;6,1674;0,1648;17,1664;30,1671;39,1677;67,1731;73,1769;74,1776" o:connectangles="0,0,0,0,0,0,0,0,0,0,0"/>
                </v:shape>
                <v:shape id="Picture 251" o:spid="_x0000_s1041" type="#_x0000_t75" style="position:absolute;left:9857;top:1660;width:60;height: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">
                  <v:imagedata r:id="rId186" o:title=""/>
                </v:shape>
                <v:shape id="Freeform 252" o:spid="_x0000_s1042" style="position:absolute;left:9857;top:1660;width:60;height:79;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" path="m59,78l48,63,31,40,13,16,,e" filled="f" strokecolor="#1f1a17" strokeweight=".02122mm">
                  <v:path arrowok="t" o:connecttype="custom" o:connectlocs="59,1739;48,1724;31,1701;13,1677;0,1661" o:connectangles="0,0,0,0,0"/>
                </v:shape>
                <v:shape id="Picture 253" o:spid="_x0000_s1043" type="#_x0000_t75" style="position:absolute;left:9858;top:1554;width:100;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">
                  <v:imagedata r:id="rId187" o:title=""/>
                </v:shape>
                <v:shape id="Freeform 254" o:spid="_x0000_s1044" style="position:absolute;left:9858;top:1554;width:100;height:118;visibility:visible;mso-wrap-style:square;v-text-anchor:top" coordsize="100,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" path="m100,117l95,106,87,94,76,83,62,77,49,69,37,61,28,53,22,45,16,33,8,18,2,5,,,12,6r13,7l36,19,90,63r4,22l96,100r3,12l100,117xe" filled="f" strokecolor="#1f1a17" strokeweight=".02122mm">
                  <v:path arrowok="t" o:connecttype="custom" o:connectlocs="100,1671;95,1660;87,1648;76,1637;62,1631;49,1623;37,1615;28,1607;22,1599;16,1587;8,1572;2,1559;0,1554;12,1560;25,1567;36,1573;90,1617;94,1639;96,1654;99,1666;100,1671" o:connectangles="0,0,0,0,0,0,0,0,0,0,0,0,0,0,0,0,0,0,0,0,0"/>
                </v:shape>
                <v:shape id="Picture 255" o:spid="_x0000_s1045" type="#_x0000_t75" style="position:absolute;left:9961;top:1493;width:104;height: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">
                  <v:imagedata r:id="rId188" o:title=""/>
                </v:shape>
                <v:shape id="AutoShape 256" o:spid="_x0000_s1046" style="position:absolute;left:9961;top:1493;width:104;height:63;visibility:visible;mso-wrap-style:square;v-text-anchor:top" coordsize="10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" path="m,63l3,54,12,36,23,16,36,4,53,1,76,,95,r8,l101,4,93,15,80,27,61,38,,63xm3,56l16,46,35,31,61,17,96,5e" filled="f" strokecolor="#1f1a17" strokeweight=".02122mm">
                  <v:path arrowok="t" o:connecttype="custom" o:connectlocs="0,1557;3,1548;12,1530;23,1510;36,1498;53,1495;76,1494;95,1494;103,1494;101,1498;93,1509;80,1521;61,1532;0,1557;3,1550;16,1540;35,1525;61,1511;96,1499" o:connectangles="0,0,0,0,0,0,0,0,0,0,0,0,0,0,0,0,0,0,0"/>
                </v:shape>
                <v:shape id="Freeform 257" o:spid="_x0000_s1047" style="position:absolute;left:9755;top:1088;width:210;height:860;visibility:visible;mso-wrap-style:square;v-text-anchor:top" coordsize="21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" path="m41,859l36,849,71,815r37,-41l144,725r30,-61l195,593r9,-84l195,410,140,232,76,103,22,26,,,27,29,64,80r42,68l147,229r34,88l203,407r6,74l209,549r-8,63l182,672r-32,60l104,794,41,859xe" fillcolor="#468926" stroked="f">
                  <v:path arrowok="t" o:connecttype="custom" o:connectlocs="41,1948;36,1938;71,1904;108,1863;144,1814;174,1753;195,1682;204,1598;195,1499;140,1321;76,1192;22,1115;0,1089;27,1118;64,1169;106,1237;147,1318;181,1406;203,1496;209,1570;209,1638;201,1701;182,1761;150,1821;104,1883;41,1948" o:connectangles="0,0,0,0,0,0,0,0,0,0,0,0,0,0,0,0,0,0,0,0,0,0,0,0,0,0"/>
                </v:shape>
                <v:shape id="Freeform 258" o:spid="_x0000_s1048" style="position:absolute;left:9755;top:1088;width:210;height:860;visibility:visible;mso-wrap-style:square;v-text-anchor:top" coordsize="21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" path="m,l64,80r42,68l147,229r34,88l203,407r6,74l209,549r-8,63l182,672r-32,60l104,794,41,859,36,849,71,815r37,-41l144,725r30,-61l195,593r9,-84l195,410,140,232,76,103,22,26,,xe" filled="f" strokecolor="#1f1a17" strokeweight=".02122mm">
                  <v:path arrowok="t" o:connecttype="custom" o:connectlocs="0,1089;64,1169;106,1237;147,1318;181,1406;203,1496;209,1570;209,1638;201,1701;182,1761;150,1821;104,1883;41,1948;36,1938;71,1904;108,1863;144,1814;174,1753;195,1682;204,1598;195,1499;140,1321;76,1192;22,1115;0,1089" o:connectangles="0,0,0,0,0,0,0,0,0,0,0,0,0,0,0,0,0,0,0,0,0,0,0,0,0"/>
                </v:shape>
                <v:shape id="Picture 259" o:spid="_x0000_s1049" type="#_x0000_t75" style="position:absolute;left:9842;top:1851;width:164;height: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">
                  <v:imagedata r:id="rId189" o:title=""/>
                </v:shape>
                <v:shape id="AutoShape 260" o:spid="_x0000_s1050" style="position:absolute;left:9842;top:1851;width:164;height:40;visibility:visible;mso-wrap-style:square;v-text-anchor:top" coordsize="1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" path="m5,35l,37,12,26,34,11,57,2,81,r30,1l140,10r22,20l163,33r-27,2l118,37r-14,2l88,39,66,36,47,30,36,25,24,24,5,35xm17,26r6,-2l42,21,76,20r51,2e" filled="f" strokecolor="#1f1a17" strokeweight=".02122mm">
                  <v:path arrowok="t" o:connecttype="custom" o:connectlocs="5,1887;0,1889;12,1878;34,1863;57,1854;81,1852;111,1853;140,1862;162,1882;162,1882;163,1885;136,1887;118,1889;104,1891;88,1891;66,1888;47,1882;36,1877;24,1876;5,1887;17,1878;23,1876;42,1873;76,1872;127,1874" o:connectangles="0,0,0,0,0,0,0,0,0,0,0,0,0,0,0,0,0,0,0,0,0,0,0,0,0"/>
                </v:shape>
                <v:shape id="Picture 261" o:spid="_x0000_s1051" type="#_x0000_t75" style="position:absolute;left:9793;top:1787;width:37;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">
                  <v:imagedata r:id="rId190" o:title=""/>
                </v:shape>
                <v:shape id="Freeform 262" o:spid="_x0000_s1052" style="position:absolute;left:9793;top:1787;width:37;height:138;visibility:visible;mso-wrap-style:square;v-text-anchor:top" coordsize="37,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" path="m23,137r-3,-1l18,118,16,95,11,78,3,61,,42,2,22,9,r3,3l18,10r7,13l29,42r3,17l37,72,36,95,23,137xe" filled="f" strokecolor="#1f1a17" strokeweight=".02122mm">
                  <v:path arrowok="t" o:connecttype="custom" o:connectlocs="23,1924;20,1923;18,1905;16,1882;11,1865;3,1848;0,1829;2,1809;9,1787;12,1790;18,1797;25,1810;29,1829;32,1846;37,1859;36,1882;23,1924" o:connectangles="0,0,0,0,0,0,0,0,0,0,0,0,0,0,0,0,0"/>
                </v:shape>
                <v:shape id="Picture 263" o:spid="_x0000_s1053" type="#_x0000_t75" style="position:absolute;left:9802;top:1795;width:15;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">
                  <v:imagedata r:id="rId191" o:title=""/>
                </v:shape>
                <v:shape id="Freeform 264" o:spid="_x0000_s1054" style="position:absolute;left:9802;top:1795;width:15;height:118;visibility:visible;mso-wrap-style:square;v-text-anchor:top" coordsize="1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" path="m12,117r1,-6l14,95r,-18l11,64,7,49,3,27,1,8,,e" filled="f" strokecolor="#1f1a17" strokeweight=".02122mm">
                  <v:path arrowok="t" o:connecttype="custom" o:connectlocs="12,1913;13,1907;14,1891;14,1873;11,1860;7,1845;3,1823;1,1804;0,1796" o:connectangles="0,0,0,0,0,0,0,0,0"/>
                </v:shape>
                <v:shape id="Freeform 265" o:spid="_x0000_s1055" style="position:absolute;left:9215;top:1831;width:674;height:365;visibility:visible;mso-wrap-style:square;v-text-anchor:top" coordsize="67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" path="m3,364l64,321r59,-25l183,275r70,-17l328,242r68,-22l454,195r78,-53l579,103,629,54,672,r2,8l672,11r,3l630,66r-46,46l538,151r-82,59l399,235r-69,22l255,273r-70,17l125,311,67,335,3,364xe" fillcolor="#468926" stroked="f">
                  <v:path arrowok="t" o:connecttype="custom" o:connectlocs="3,2196;64,2153;123,2128;183,2107;253,2090;328,2074;396,2052;454,2027;532,1974;579,1935;629,1886;672,1832;674,1840;672,1843;672,1846;630,1898;584,1944;538,1983;456,2042;399,2067;330,2089;255,2105;185,2122;125,2143;67,2167;3,2196" o:connectangles="0,0,0,0,0,0,0,0,0,0,0,0,0,0,0,0,0,0,0,0,0,0,0,0,0,0"/>
                </v:shape>
                <v:shape id="Freeform 266" o:spid="_x0000_s1056" style="position:absolute;left:9215;top:1831;width:674;height:365;visibility:visible;mso-wrap-style:square;v-text-anchor:top" coordsize="67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" path="m672,14l630,66r-46,46l538,151r-82,59l399,235r-69,22l255,273r-70,17l125,311,67,335,3,364,,349,64,321r59,-25l183,275r70,-17l328,242r68,-22l454,195r78,-53l579,103,629,54,672,r2,8l672,11r,3xe" filled="f" strokeweight=".02106mm">
                  <v:path arrowok="t" o:connecttype="custom" o:connectlocs="672,1846;630,1898;584,1944;538,1983;456,2042;399,2067;330,2089;255,2105;185,2122;125,2143;67,2167;3,2196;0,2181;64,2153;123,2128;183,2107;253,2090;328,2074;396,2052;454,2027;532,1974;579,1935;629,1886;672,1832;674,1840;672,1843;672,1846" o:connectangles="0,0,0,0,0,0,0,0,0,0,0,0,0,0,0,0,0,0,0,0,0,0,0,0,0,0,0"/>
                </v:shape>
                <v:shape id="Picture 267" o:spid="_x0000_s1057" type="#_x0000_t75" style="position:absolute;left:9704;top:1901;width:42;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">
                  <v:imagedata r:id="rId192" o:title=""/>
                </v:shape>
                <v:shape id="Freeform 268" o:spid="_x0000_s1058" style="position:absolute;left:9704;top:1901;width:42;height:80;visibility:visible;mso-wrap-style:square;v-text-anchor:top" coordsize="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" path="m41,80l33,79,17,61,2,32,,,7,3,23,15,37,39r4,41xe" filled="f" strokecolor="#1f1a17" strokeweight=".02122mm">
                  <v:path arrowok="t" o:connecttype="custom" o:connectlocs="41,1982;33,1981;17,1963;2,1934;0,1902;7,1905;23,1917;37,1941;41,1982" o:connectangles="0,0,0,0,0,0,0,0,0"/>
                </v:shape>
                <v:shape id="Picture 269" o:spid="_x0000_s1059" type="#_x0000_t75" style="position:absolute;left:9704;top:1901;width:42;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">
                  <v:imagedata r:id="rId193" o:title=""/>
                </v:shape>
                <v:shape id="Freeform 270" o:spid="_x0000_s1060" style="position:absolute;left:9704;top:1901;width:42;height:80;visibility:visible;mso-wrap-style:square;v-text-anchor:top" coordsize="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" path="m41,80l36,69,25,45,12,19,,e" filled="f" strokecolor="#1f1a17" strokeweight=".02122mm">
                  <v:path arrowok="t" o:connecttype="custom" o:connectlocs="41,1982;36,1971;25,1947;12,1921;0,1902" o:connectangles="0,0,0,0,0"/>
                </v:shape>
                <v:shape id="Picture 271" o:spid="_x0000_s1061" type="#_x0000_t75" style="position:absolute;left:9768;top:1821;width:38;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">
                  <v:imagedata r:id="rId194" o:title=""/>
                </v:shape>
                <v:shape id="Freeform 272" o:spid="_x0000_s1062" style="position:absolute;left:9768;top:1821;width:38;height:128;visibility:visible;mso-wrap-style:square;v-text-anchor:top" coordsize="38,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" path="m29,127l1,57,,38,1,18,4,,7,13r9,20l25,49,35,69r3,25l29,127xe" filled="f" strokecolor="#1f1a17" strokeweight=".02122mm">
                  <v:path arrowok="t" o:connecttype="custom" o:connectlocs="29,1948;1,1878;0,1859;1,1839;4,1821;7,1834;16,1854;25,1870;35,1890;38,1915;29,1948" o:connectangles="0,0,0,0,0,0,0,0,0,0,0"/>
                </v:shape>
                <v:shape id="Picture 273" o:spid="_x0000_s1063" type="#_x0000_t75" style="position:absolute;left:9770;top:1833;width:2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">
                  <v:imagedata r:id="rId195" o:title=""/>
                </v:shape>
                <v:shape id="Freeform 274" o:spid="_x0000_s1064" style="position:absolute;left:9770;top:1833;width:26;height:116;visibility:visible;mso-wrap-style:square;v-text-anchor:top" coordsize="2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" path="m26,115l22,100,14,64,5,26,,e" filled="f" strokecolor="#1f1a17" strokeweight=".02122mm">
                  <v:path arrowok="t" o:connecttype="custom" o:connectlocs="26,1948;22,1933;14,1897;5,1859;0,1833" o:connectangles="0,0,0,0,0"/>
                </v:shape>
                <v:shape id="Picture 275" o:spid="_x0000_s1065" type="#_x0000_t75" style="position:absolute;left:9775;top:1926;width:130;height: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">
                  <v:imagedata r:id="rId196" o:title=""/>
                </v:shape>
                <v:shape id="Freeform 276" o:spid="_x0000_s1066" style="position:absolute;left:9775;top:1926;width:130;height:40;visibility:visible;mso-wrap-style:square;v-text-anchor:top" coordsize="1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" path="m,28l32,10,66,r34,1l130,13r-5,1l114,15r-14,3l87,22,73,28,58,34,42,39,28,40,12,38,,28xe" filled="f" strokecolor="#1f1a17" strokeweight=".02122mm">
                  <v:path arrowok="t" o:connecttype="custom" o:connectlocs="0,1954;32,1936;66,1926;100,1927;130,1939;125,1940;114,1941;100,1944;87,1948;73,1954;58,1960;42,1965;28,1966;12,1964;0,1954" o:connectangles="0,0,0,0,0,0,0,0,0,0,0,0,0,0,0"/>
                </v:shape>
                <v:shape id="Picture 277" o:spid="_x0000_s1067" type="#_x0000_t75" style="position:absolute;left:9778;top:1937;width:118;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">
                  <v:imagedata r:id="rId197" o:title=""/>
                </v:shape>
                <v:shape id="Freeform 278" o:spid="_x0000_s1068" style="position:absolute;left:9778;top:1937;width:118;height:20;visibility:visible;mso-wrap-style:square;v-text-anchor:top" coordsize="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" path="m,20l15,16,49,7,88,r30,e" filled="f" strokecolor="#1f1a17" strokeweight=".02122mm">
                  <v:path arrowok="t" o:connecttype="custom" o:connectlocs="0,1957;15,1953;49,1944;88,1937;118,1937" o:connectangles="0,0,0,0,0"/>
                </v:shape>
                <v:shape id="Picture 279" o:spid="_x0000_s1069" type="#_x0000_t75" style="position:absolute;left:9730;top:1880;width:47;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">
                  <v:imagedata r:id="rId198" o:title=""/>
                </v:shape>
                <v:shape id="Freeform 280" o:spid="_x0000_s1070" style="position:absolute;left:9730;top:1880;width:47;height:84;visibility:visible;mso-wrap-style:square;v-text-anchor:top" coordsize="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" path="m46,84r-7,l24,67,9,38,,,9,5,27,20,43,46r3,38xe" filled="f" strokecolor="#1f1a17" strokeweight=".02122mm">
                  <v:path arrowok="t" o:connecttype="custom" o:connectlocs="46,1964;39,1964;24,1947;9,1918;0,1880;9,1885;27,1900;43,1926;46,1964" o:connectangles="0,0,0,0,0,0,0,0,0"/>
                </v:shape>
                <v:shape id="Picture 281" o:spid="_x0000_s1071" type="#_x0000_t75" style="position:absolute;left:9733;top:1883;width:44;height: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">
                  <v:imagedata r:id="rId199" o:title=""/>
                </v:shape>
                <v:shape id="Freeform 282" o:spid="_x0000_s1072" style="position:absolute;left:9733;top:1883;width:44;height:81;visibility:visible;mso-wrap-style:square;v-text-anchor:top" coordsize="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" path="m43,80l39,70,28,47,14,20,,e" filled="f" strokecolor="#1f1a17" strokeweight=".02122mm">
                  <v:path arrowok="t" o:connecttype="custom" o:connectlocs="43,1964;39,1954;28,1931;14,1904;0,1884" o:connectangles="0,0,0,0,0"/>
                </v:shape>
                <v:shape id="Picture 283" o:spid="_x0000_s1073" type="#_x0000_t75" style="position:absolute;left:9739;top:1953;width:116;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">
                  <v:imagedata r:id="rId200" o:title=""/>
                </v:shape>
                <v:shape id="AutoShape 284" o:spid="_x0000_s1074" style="position:absolute;left:9739;top:1953;width:116;height:41;visibility:visible;mso-wrap-style:square;v-text-anchor:top" coordsize="1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" path="m,40l2,34,27,12,67,r49,23l113,30r-13,l91,30r-8,1l73,31,61,28,46,24,31,25,16,30,,40xm9,31r8,-4l40,19,73,16r40,10e" filled="f" strokecolor="#1f1a17" strokeweight=".02122mm">
                  <v:path arrowok="t" o:connecttype="custom" o:connectlocs="0,1994;2,1988;27,1966;67,1954;116,1977;116,1977;113,1984;100,1984;91,1984;83,1985;73,1985;61,1982;46,1978;31,1979;16,1984;0,1994;9,1985;17,1981;40,1973;73,1970;113,1980" o:connectangles="0,0,0,0,0,0,0,0,0,0,0,0,0,0,0,0,0,0,0,0,0"/>
                </v:shape>
                <v:shape id="Picture 285" o:spid="_x0000_s1075" type="#_x0000_t75" style="position:absolute;left:9815;top:1887;width:161;height: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">
                  <v:imagedata r:id="rId201" o:title=""/>
                </v:shape>
                <v:shape id="Freeform 286" o:spid="_x0000_s1076" style="position:absolute;left:9815;top:1887;width:161;height:38;visibility:visible;mso-wrap-style:square;v-text-anchor:top" coordsize="16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" path="m,37l11,27r7,-7l28,15,52,7,84,1,113,r25,4l160,14r-3,l148,15r-13,2l119,21r-17,6l84,32,65,36r-18,l29,34,14,35,4,36,,37xe" filled="f" strokecolor="#1f1a17" strokeweight=".02122mm">
                  <v:path arrowok="t" o:connecttype="custom" o:connectlocs="0,1925;11,1915;18,1908;28,1903;52,1895;84,1889;113,1888;138,1892;160,1902;157,1902;148,1903;135,1905;119,1909;102,1915;84,1920;65,1924;47,1924;29,1922;14,1923;4,1924;0,1925" o:connectangles="0,0,0,0,0,0,0,0,0,0,0,0,0,0,0,0,0,0,0,0,0"/>
                </v:shape>
                <v:shape id="Picture 287" o:spid="_x0000_s1077" type="#_x0000_t75" style="position:absolute;left:9825;top:1899;width:137;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">
                  <v:imagedata r:id="rId202" o:title=""/>
                </v:shape>
                <v:shape id="Freeform 288" o:spid="_x0000_s1078" style="position:absolute;left:9825;top:1899;width:137;height:20;visibility:visible;mso-wrap-style:square;v-text-anchor:top" coordsize="1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" path="m,20l16,17,54,8,99,1,136,e" filled="f" strokecolor="#1f1a17" strokeweight=".02122mm">
                  <v:path arrowok="t" o:connecttype="custom" o:connectlocs="0,1919;16,1916;54,1907;99,1900;136,1899" o:connectangles="0,0,0,0,0"/>
                </v:shape>
                <v:shape id="Picture 289" o:spid="_x0000_s1079" type="#_x0000_t75" style="position:absolute;left:9831;top:1825;width:23;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">
                  <v:imagedata r:id="rId203" o:title=""/>
                </v:shape>
                <v:shape id="Freeform 290" o:spid="_x0000_s1080" style="position:absolute;left:9831;top:1825;width:23;height:68;visibility:visible;mso-wrap-style:square;v-text-anchor:top" coordsize="2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" path="m12,67l7,64,2,47,,23,5,r5,4l19,16r4,21l12,67xe" filled="f" strokecolor="#1f1a17" strokeweight=".02122mm">
                  <v:path arrowok="t" o:connecttype="custom" o:connectlocs="12,1893;7,1890;2,1873;0,1849;5,1826;10,1830;19,1842;23,1863;12,1893" o:connectangles="0,0,0,0,0,0,0,0,0"/>
                </v:shape>
                <v:shape id="Freeform 291" o:spid="_x0000_s1081" style="position:absolute;left:9835;top:1833;width:7;height:50;visibility:visible;mso-wrap-style:square;v-text-anchor:top" coordsize="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" path="m6,50r,-5l4,32,2,16,,e" filled="f" strokecolor="#1f1a17" strokeweight=".02106mm">
                  <v:path arrowok="t" o:connecttype="custom" o:connectlocs="6,1883;6,1878;4,1865;2,1849;0,1833" o:connectangles="0,0,0,0,0"/>
                </v:shape>
                <v:shape id="Picture 292" o:spid="_x0000_s1082" type="#_x0000_t75" style="position:absolute;left:9881;top:1823;width:139;height: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">
                  <v:imagedata r:id="rId204" o:title=""/>
                </v:shape>
                <v:shape id="Freeform 293" o:spid="_x0000_s1083" style="position:absolute;left:9881;top:1823;width:139;height:62;visibility:visible;mso-wrap-style:square;v-text-anchor:top" coordsize="1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" path="m,24l12,15,26,8,41,4,59,,79,3r23,13l123,36r15,26l130,60,110,56,87,48,69,37,55,25,38,17,19,16,,24xe" filled="f" strokecolor="#1f1a17" strokeweight=".02122mm">
                  <v:path arrowok="t" o:connecttype="custom" o:connectlocs="0,1847;12,1838;26,1831;41,1827;59,1823;79,1826;102,1839;123,1859;138,1885;130,1883;110,1879;87,1871;69,1860;55,1848;38,1840;19,1839;0,1847" o:connectangles="0,0,0,0,0,0,0,0,0,0,0,0,0,0,0,0,0"/>
                </v:shape>
                <v:shape id="Picture 294" o:spid="_x0000_s1084" type="#_x0000_t75" style="position:absolute;left:9898;top:1834;width:82;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">
                  <v:imagedata r:id="rId205" o:title=""/>
                </v:shape>
                <v:shape id="Freeform 295" o:spid="_x0000_s1085" style="position:absolute;left:9898;top:1834;width:82;height:22;visibility:visible;mso-wrap-style:square;v-text-anchor:top" coordsize="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" path="m,1l16,,38,2,61,8,82,21e" filled="f" strokecolor="#1f1a17" strokeweight=".02122mm">
                  <v:path arrowok="t" o:connecttype="custom" o:connectlocs="0,1836;16,1835;38,1837;61,1843;82,1856" o:connectangles="0,0,0,0,0"/>
                </v:shape>
                <v:shape id="Picture 296" o:spid="_x0000_s1086" type="#_x0000_t75" style="position:absolute;left:9905;top:1741;width:150;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">
                  <v:imagedata r:id="rId206" o:title=""/>
                </v:shape>
                <v:shape id="Freeform 297" o:spid="_x0000_s1087" style="position:absolute;left:9905;top:1741;width:150;height:76;visibility:visible;mso-wrap-style:square;v-text-anchor:top" coordsize="15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" path="m1,76l,70,32,42,85,12,147,r2,4l150,15,140,30,112,46,78,57,52,60,28,65,1,76xe" filled="f" strokecolor="#1f1a17" strokeweight=".02122mm">
                  <v:path arrowok="t" o:connecttype="custom" o:connectlocs="1,1818;0,1812;32,1784;85,1754;147,1742;149,1746;150,1757;140,1772;112,1788;78,1799;52,1802;28,1807;1,1818" o:connectangles="0,0,0,0,0,0,0,0,0,0,0,0,0"/>
                </v:shape>
                <v:shape id="Picture 298" o:spid="_x0000_s1088" type="#_x0000_t75" style="position:absolute;left:9915;top:1792;width:33;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">
                  <v:imagedata r:id="rId52" o:title=""/>
                </v:shape>
                <v:shape id="Freeform 299" o:spid="_x0000_s1089" style="position:absolute;left:9915;top:1792;width:33;height:16;visibility:visible;mso-wrap-style:square;v-text-anchor:top" coordsize="3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" path="m,15l5,11,25,4,32,e" filled="f" strokecolor="#1f1a17" strokeweight=".02122mm">
                  <v:path arrowok="t" o:connecttype="custom" o:connectlocs="0,1808;5,1804;25,1797;32,1793" o:connectangles="0,0,0,0"/>
                </v:shape>
                <v:shape id="Picture 300" o:spid="_x0000_s1090" type="#_x0000_t75" style="position:absolute;left:9835;top:1715;width:43;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">
                  <v:imagedata r:id="rId207" o:title=""/>
                </v:shape>
                <v:shape id="Freeform 301" o:spid="_x0000_s1091" style="position:absolute;left:9835;top:1715;width:43;height:148;visibility:visible;mso-wrap-style:square;v-text-anchor:top" coordsize="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" path="m32,148r-4,-2l21,128,14,105,8,85,4,73,2,64,1,55,,41,,25,,12,,4,,,3,4r8,10l20,27r5,13l32,53r8,20l43,103,32,148xe" filled="f" strokecolor="#1f1a17" strokeweight=".02122mm">
                  <v:path arrowok="t" o:connecttype="custom" o:connectlocs="32,1863;28,1861;21,1843;14,1820;8,1800;4,1788;2,1779;1,1770;0,1756;0,1740;0,1727;0,1719;0,1715;3,1719;11,1729;20,1742;25,1755;32,1768;40,1788;43,1818;32,1863" o:connectangles="0,0,0,0,0,0,0,0,0,0,0,0,0,0,0,0,0,0,0,0,0"/>
                </v:shape>
                <v:shape id="Picture 302" o:spid="_x0000_s1092" type="#_x0000_t75" style="position:absolute;left:9838;top:1726;width:29;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">
                  <v:imagedata r:id="rId208" o:title=""/>
                </v:shape>
                <v:shape id="Freeform 303" o:spid="_x0000_s1093" style="position:absolute;left:9838;top:1726;width:29;height:118;visibility:visible;mso-wrap-style:square;v-text-anchor:top" coordsize="29,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" path="m29,118l28,107,24,80,15,42,,e" filled="f" strokecolor="#1f1a17" strokeweight=".02122mm">
                  <v:path arrowok="t" o:connecttype="custom" o:connectlocs="29,1844;28,1833;24,1806;15,1768;0,1726" o:connectangles="0,0,0,0,0"/>
                </v:shape>
                <v:shape id="Picture 304" o:spid="_x0000_s1094" type="#_x0000_t75" style="position:absolute;left:9872;top:1689;width:4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">
                  <v:imagedata r:id="rId209" o:title=""/>
                </v:shape>
                <v:shape id="Freeform 305" o:spid="_x0000_s1095" style="position:absolute;left:9872;top:1689;width:40;height:140;visibility:visible;mso-wrap-style:square;v-text-anchor:top" coordsize="4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" path="m21,138r,-14l18,113r-7,-9l6,95,2,80,,64,1,50,4,35,4,19,3,5,3,,6,7r7,16l21,41r8,13l35,63r4,12l39,91r-8,23l24,132r-3,7l21,138xe" filled="f" strokecolor="#1f1a17" strokeweight=".02122mm">
                  <v:path arrowok="t" o:connecttype="custom" o:connectlocs="21,1828;21,1814;18,1803;11,1794;6,1785;2,1770;0,1754;1,1740;4,1725;4,1709;3,1695;3,1690;6,1697;13,1713;21,1731;29,1744;35,1753;39,1765;39,1781;31,1804;24,1822;21,1829;21,1829;21,1828" o:connectangles="0,0,0,0,0,0,0,0,0,0,0,0,0,0,0,0,0,0,0,0,0,0,0,0"/>
                </v:shape>
                <v:shape id="Picture 306" o:spid="_x0000_s1096" type="#_x0000_t75" style="position:absolute;left:9882;top:1714;width:15;height: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">
                  <v:imagedata r:id="rId210" o:title=""/>
                </v:shape>
                <v:shape id="Freeform 307" o:spid="_x0000_s1097" style="position:absolute;left:9882;top:1714;width:15;height:98;visibility:visible;mso-wrap-style:square;v-text-anchor:top" coordsize="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" path="m15,97l13,82,10,54,5,23,,e" filled="f" strokecolor="#1f1a17" strokeweight=".02122mm">
                  <v:path arrowok="t" o:connecttype="custom" o:connectlocs="15,1812;13,1797;10,1769;5,1738;0,1715" o:connectangles="0,0,0,0,0"/>
                </v:shape>
                <v:shape id="Picture 308" o:spid="_x0000_s1098" type="#_x0000_t75" style="position:absolute;left:9932;top:1743;width:94;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">
                  <v:imagedata r:id="rId211" o:title=""/>
                </v:shape>
                <v:shape id="Freeform 309" o:spid="_x0000_s1099" style="position:absolute;left:9932;top:1743;width:94;height:126;visibility:visible;mso-wrap-style:square;v-text-anchor:top" coordsize="94,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" path="m3,l60,54r25,54l90,119r3,5l93,125,28,67,,12,3,xe" filled="f" strokecolor="#1f1a17" strokeweight=".01997mm">
                  <v:path arrowok="t" o:connecttype="custom" o:connectlocs="3,1744;60,1798;85,1852;90,1863;93,1868;93,1869;28,1811;0,1756;3,1744" o:connectangles="0,0,0,0,0,0,0,0,0"/>
                </v:shape>
                <v:shape id="Picture 310" o:spid="_x0000_s1100" type="#_x0000_t75" style="position:absolute;left:9940;top:1757;width:75;height: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">
                  <v:imagedata r:id="rId212" o:title=""/>
                </v:shape>
                <v:shape id="Freeform 311" o:spid="_x0000_s1101" style="position:absolute;left:9940;top:1757;width:75;height:99;visibility:visible;mso-wrap-style:square;v-text-anchor:top" coordsize="7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" path="m,l10,16,31,44,54,75,74,99e" filled="f" strokecolor="#1f1a17" strokeweight=".02mm">
                  <v:path arrowok="t" o:connecttype="custom" o:connectlocs="0,1757;10,1773;31,1801;54,1832;74,1856" o:connectangles="0,0,0,0,0"/>
                </v:shape>
                <v:shape id="Picture 312" o:spid="_x0000_s1102" type="#_x0000_t75" style="position:absolute;left:9935;top:1743;width:107;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">
                  <v:imagedata r:id="rId213" o:title=""/>
                </v:shape>
                <v:shape id="Freeform 313" o:spid="_x0000_s1103" style="position:absolute;left:9935;top:1743;width:107;height:89;visibility:visible;mso-wrap-style:square;v-text-anchor:top" coordsize="10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" path="m,l73,32r33,56l102,87,42,51,,xe" filled="f" strokecolor="#1f1a17" strokeweight=".02044mm">
                  <v:path arrowok="t" o:connecttype="custom" o:connectlocs="0,1744;73,1776;106,1832;102,1831;42,1795;0,1744" o:connectangles="0,0,0,0,0,0"/>
                </v:shape>
                <v:shape id="Picture 314" o:spid="_x0000_s1104" type="#_x0000_t75" style="position:absolute;left:9945;top:1750;width:97;height: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">
                  <v:imagedata r:id="rId214" o:title=""/>
                </v:shape>
                <v:shape id="Freeform 315" o:spid="_x0000_s1105" style="position:absolute;left:9945;top:1750;width:97;height:82;visibility:visible;mso-wrap-style:square;v-text-anchor:top" coordsize="9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" path="m,l15,10,41,30,69,55,96,82e" filled="f" strokecolor="#1f1a17" strokeweight=".02042mm">
                  <v:path arrowok="t" o:connecttype="custom" o:connectlocs="0,1750;15,1760;41,1780;69,1805;96,1832" o:connectangles="0,0,0,0,0"/>
                </v:shape>
                <v:shape id="Picture 316" o:spid="_x0000_s1106" type="#_x0000_t75" style="position:absolute;left:9860;top:1606;width:87;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">
                  <v:imagedata r:id="rId215" o:title=""/>
                </v:shape>
                <v:shape id="AutoShape 317" o:spid="_x0000_s1107" style="position:absolute;left:9860;top:1606;width:87;height:139;visibility:visible;mso-wrap-style:square;v-text-anchor:top" coordsize="87,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" path="m80,134r-3,5l78,125,77,104,69,86,54,75,36,66,20,56,11,43,6,27,3,14,1,4,,,4,3,14,8r13,9l38,26,49,36,63,48,74,62r7,14l84,88r2,10l86,112r-6,22xm83,107l80,96,72,80,58,63,38,48,20,33,9,20,4,10,3,6e" filled="f" strokecolor="#1f1a17" strokeweight=".02122mm">
                  <v:path arrowok="t" o:connecttype="custom" o:connectlocs="80,1740;77,1745;78,1731;77,1710;69,1692;54,1681;36,1672;20,1662;11,1649;6,1633;3,1620;1,1610;0,1606;4,1609;14,1614;27,1623;38,1632;49,1642;63,1654;74,1668;81,1682;84,1694;86,1704;86,1718;80,1740;83,1713;80,1702;72,1686;58,1669;38,1654;20,1639;9,1626;4,1616;3,1612" o:connectangles="0,0,0,0,0,0,0,0,0,0,0,0,0,0,0,0,0,0,0,0,0,0,0,0,0,0,0,0,0,0,0,0,0,0"/>
                </v:shape>
                <v:shape id="Picture 318" o:spid="_x0000_s1108" type="#_x0000_t75" style="position:absolute;left:9950;top:1664;width:116;height: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">
                  <v:imagedata r:id="rId216" o:title=""/>
                </v:shape>
                <v:shape id="AutoShape 319" o:spid="_x0000_s1109" style="position:absolute;left:9950;top:1664;width:116;height:70;visibility:visible;mso-wrap-style:square;v-text-anchor:top" coordsize="1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" path="m9,14l19,7,28,2,39,,53,4r15,6l83,18,99,36r16,34l108,66,92,56,72,46,54,41r-17,l19,40,5,40,,40,9,14xm4,36r7,-6l23,21r15,l54,24,76,34,96,47r14,16e" filled="f" strokecolor="#1f1a17" strokeweight=".02122mm">
                  <v:path arrowok="t" o:connecttype="custom" o:connectlocs="9,1678;19,1671;28,1666;39,1664;53,1668;68,1674;83,1682;99,1700;115,1734;108,1730;92,1720;72,1710;54,1705;37,1705;19,1704;5,1704;0,1704;9,1678;4,1700;11,1694;23,1685;38,1685;54,1688;76,1698;96,1711;110,1727" o:connectangles="0,0,0,0,0,0,0,0,0,0,0,0,0,0,0,0,0,0,0,0,0,0,0,0,0,0"/>
                </v:shape>
                <v:shape id="Picture 320" o:spid="_x0000_s1110" type="#_x0000_t75" style="position:absolute;left:9941;top:1700;width:118;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">
                  <v:imagedata r:id="rId217" o:title=""/>
                </v:shape>
                <v:shape id="AutoShape 321" o:spid="_x0000_s1111" style="position:absolute;left:9941;top:1700;width:118;height:80;visibility:visible;mso-wrap-style:square;v-text-anchor:top" coordsize="1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" path="m,44l1,35,6,18,20,3,45,,74,17,97,44r15,25l117,80r-7,-2l91,72,70,63,54,50,39,40,21,39,6,42,,44xm4,36r8,-7l25,22,40,20r16,5l72,39,89,54r14,13l113,76e" filled="f" strokecolor="#1f1a17" strokeweight=".02003mm">
                  <v:path arrowok="t" o:connecttype="custom" o:connectlocs="0,1744;1,1735;6,1718;20,1703;45,1700;74,1717;97,1744;112,1769;117,1780;110,1778;91,1772;70,1763;54,1750;39,1740;21,1739;6,1742;0,1744;4,1736;12,1729;25,1722;40,1720;56,1725;72,1739;89,1754;103,1767;113,1776" o:connectangles="0,0,0,0,0,0,0,0,0,0,0,0,0,0,0,0,0,0,0,0,0,0,0,0,0,0"/>
                </v:shape>
                <v:shape id="Picture 322" o:spid="_x0000_s1112" type="#_x0000_t75" style="position:absolute;left:9959;top:1620;width:115;height: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">
                  <v:imagedata r:id="rId218" o:title=""/>
                </v:shape>
                <v:shape id="Freeform 323" o:spid="_x0000_s1113" style="position:absolute;left:9959;top:1620;width:115;height:81;visibility:visible;mso-wrap-style:square;v-text-anchor:top" coordsize="11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" path="m,17l15,5,28,,42,1,57,7,77,24,99,51r15,24l111,80r-9,-5l89,68,74,62,61,57,47,55,34,50,22,44,15,38,10,29,,17xe" filled="f" strokecolor="#1f1a17" strokeweight=".01989mm">
                  <v:path arrowok="t" o:connecttype="custom" o:connectlocs="0,1638;15,1626;28,1621;42,1622;57,1628;77,1645;99,1672;114,1696;111,1701;102,1696;89,1689;74,1683;61,1678;47,1676;34,1671;22,1665;15,1659;10,1650;0,1638" o:connectangles="0,0,0,0,0,0,0,0,0,0,0,0,0,0,0,0,0,0,0"/>
                </v:shape>
                <v:shape id="Picture 324" o:spid="_x0000_s1114" type="#_x0000_t75" style="position:absolute;left:9958;top:1636;width:112;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">
                  <v:imagedata r:id="rId219" o:title=""/>
                </v:shape>
                <v:shape id="AutoShape 325" o:spid="_x0000_s1115" style="position:absolute;left:9866;top:1562;width:204;height:140;visibility:visible;mso-wrap-style:square;v-text-anchor:top" coordsize="2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" path="m92,77r11,-2l123,78r33,19l203,139m86,93l76,76,56,49,30,21,,e" filled="f" strokecolor="#1f1a17" strokeweight=".02122mm">
                  <v:path arrowok="t" o:connecttype="custom" o:connectlocs="92,1639;103,1637;123,1640;156,1659;203,1701;86,1655;76,1638;56,1611;30,1583;0,1562" o:connectangles="0,0,0,0,0,0,0,0,0,0"/>
                </v:shape>
                <v:shape id="Picture 326" o:spid="_x0000_s1116" type="#_x0000_t75" style="position:absolute;left:9914;top:1557;width:46;height: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">
                  <v:imagedata r:id="rId220" o:title=""/>
                </v:shape>
                <v:shape id="Freeform 327" o:spid="_x0000_s1117" style="position:absolute;left:9914;top:1557;width:46;height:57;visibility:visible;mso-wrap-style:square;v-text-anchor:top" coordsize="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" path="m45,56l40,44,16,36,,,18,1,28,11r7,11l41,37r3,13l45,56xe" filled="f" strokecolor="#1f1a17" strokeweight=".02122mm">
                  <v:path arrowok="t" o:connecttype="custom" o:connectlocs="45,1614;40,1602;16,1594;0,1558;18,1559;28,1569;35,1580;41,1595;44,1608;45,1614" o:connectangles="0,0,0,0,0,0,0,0,0,0"/>
                </v:shape>
                <v:shape id="Picture 328" o:spid="_x0000_s1118" type="#_x0000_t75" style="position:absolute;left:9920;top:1562;width:35;height: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">
                  <v:imagedata r:id="rId221" o:title=""/>
                </v:shape>
                <v:shape id="Freeform 329" o:spid="_x0000_s1119" style="position:absolute;left:9920;top:1562;width:35;height:42;visibility:visible;mso-wrap-style:square;v-text-anchor:top" coordsize="3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" path="m34,42l30,34,21,20,11,8,,e" filled="f" strokecolor="#1f1a17" strokeweight=".02122mm">
                  <v:path arrowok="t" o:connecttype="custom" o:connectlocs="34,1604;30,1596;21,1582;11,1570;0,1562" o:connectangles="0,0,0,0,0"/>
                </v:shape>
                <v:shape id="Picture 330" o:spid="_x0000_s1120" type="#_x0000_t75" style="position:absolute;left:9960;top:1586;width:127;height: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">
                  <v:imagedata r:id="rId222" o:title=""/>
                </v:shape>
                <v:shape id="Freeform 331" o:spid="_x0000_s1121" style="position:absolute;left:9960;top:1586;width:127;height:64;visibility:visible;mso-wrap-style:square;v-text-anchor:top" coordsize="12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" path="m,27l74,,92,2r17,7l127,21r-14,2l81,30,46,40,24,50,9,64,4,51,,27xe" filled="f" strokecolor="#1f1a17" strokeweight=".02122mm">
                  <v:path arrowok="t" o:connecttype="custom" o:connectlocs="0,1613;74,1586;92,1588;109,1595;127,1607;113,1609;81,1616;46,1626;24,1636;9,1650;4,1637;0,1613" o:connectangles="0,0,0,0,0,0,0,0,0,0,0,0"/>
                </v:shape>
                <v:shape id="Picture 332" o:spid="_x0000_s1122" type="#_x0000_t75" style="position:absolute;left:9962;top:1599;width:111;height: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">
                  <v:imagedata r:id="rId223" o:title=""/>
                </v:shape>
                <v:shape id="Freeform 333" o:spid="_x0000_s1123" style="position:absolute;left:9962;top:1599;width:111;height:32;visibility:visible;mso-wrap-style:square;v-text-anchor:top" coordsize="1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" path="m,31l12,21,36,8,69,r42,5e" filled="f" strokecolor="#1f1a17" strokeweight=".02122mm">
                  <v:path arrowok="t" o:connecttype="custom" o:connectlocs="0,1631;12,1621;36,1608;69,1600;111,1605" o:connectangles="0,0,0,0,0"/>
                </v:shape>
                <v:shape id="Picture 334" o:spid="_x0000_s1124" type="#_x0000_t75" style="position:absolute;left:9959;top:1555;width:47;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">
                  <v:imagedata r:id="rId60" o:title=""/>
                </v:shape>
                <v:shape id="Freeform 335" o:spid="_x0000_s1125" style="position:absolute;left:9959;top:1555;width:47;height:17;visibility:visible;mso-wrap-style:square;v-text-anchor:top" coordsize="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" path="m,15r11,2l24,15,36,9,47,e" filled="f" strokecolor="#1f1a17" strokeweight=".00908mm">
                  <v:path arrowok="t" o:connecttype="custom" o:connectlocs="0,1571;11,1573;24,1571;36,1565;47,1556" o:connectangles="0,0,0,0,0"/>
                </v:shape>
                <v:shape id="Picture 336" o:spid="_x0000_s1126" type="#_x0000_t75" style="position:absolute;left:9963;top:1520;width:114;height: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">
                  <v:imagedata r:id="rId224" o:title=""/>
                </v:shape>
                <v:shape id="Freeform 337" o:spid="_x0000_s1127" style="position:absolute;left:9963;top:1520;width:114;height:61;visibility:visible;mso-wrap-style:square;v-text-anchor:top" coordsize="11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" path="m,50l5,48,17,42,33,33,49,24,69,14,93,5,111,r2,2l104,12,91,27,75,43,60,54,43,59,23,61,7,58,,50xe" filled="f" strokecolor="#1f1a17" strokeweight=".02122mm">
                  <v:path arrowok="t" o:connecttype="custom" o:connectlocs="0,1571;5,1569;17,1563;33,1554;49,1545;69,1535;93,1526;111,1521;113,1523;104,1533;91,1548;75,1564;60,1575;43,1580;23,1582;7,1579;0,1571" o:connectangles="0,0,0,0,0,0,0,0,0,0,0,0,0,0,0,0,0"/>
                </v:shape>
                <v:shape id="Picture 338" o:spid="_x0000_s1128" type="#_x0000_t75" style="position:absolute;left:9959;top:1523;width:120;height: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">
                  <v:imagedata r:id="rId225" o:title=""/>
                </v:shape>
                <v:shape id="AutoShape 339" o:spid="_x0000_s1129" style="position:absolute;left:9959;top:1523;width:120;height:55;visibility:visible;mso-wrap-style:square;v-text-anchor:top" coordsize="1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" path="m4,48l,47,13,31,33,11,49,,66,3,87,14r21,18l120,55,108,49,78,39,40,36,4,48xm3,45l13,35,33,24,62,23,98,46e" filled="f" strokecolor="#1f1a17" strokeweight=".02122mm">
                  <v:path arrowok="t" o:connecttype="custom" o:connectlocs="4,1571;0,1570;13,1554;33,1534;49,1523;66,1526;87,1537;108,1555;120,1578;108,1572;78,1562;40,1559;4,1571;3,1568;13,1558;33,1547;62,1546;98,1569" o:connectangles="0,0,0,0,0,0,0,0,0,0,0,0,0,0,0,0,0,0"/>
                </v:shape>
                <v:shape id="Picture 340" o:spid="_x0000_s1130" type="#_x0000_t75" style="position:absolute;left:9962;top:1420;width:106;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">
                  <v:imagedata r:id="rId226" o:title=""/>
                </v:shape>
                <v:shape id="AutoShape 341" o:spid="_x0000_s1131" style="position:absolute;left:9962;top:1420;width:106;height:119;visibility:visible;mso-wrap-style:square;v-text-anchor:top" coordsize="106,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" path="m,119r2,-7l8,97,17,78,29,60,49,41,74,22,96,7,106,r-3,10l94,31,82,57,66,77,47,92,25,106,7,115,,119xm4,114l23,92,53,60,83,27,102,5e" filled="f" strokecolor="#1f1a17" strokeweight=".02122mm">
                  <v:path arrowok="t" o:connecttype="custom" o:connectlocs="0,1539;2,1532;8,1517;17,1498;29,1480;49,1461;74,1442;96,1427;106,1420;103,1430;94,1451;82,1477;66,1497;47,1512;25,1526;7,1535;0,1539;4,1534;23,1512;53,1480;83,1447;102,1425" o:connectangles="0,0,0,0,0,0,0,0,0,0,0,0,0,0,0,0,0,0,0,0,0,0"/>
                </v:shape>
                <v:shape id="Picture 342" o:spid="_x0000_s1132" type="#_x0000_t75" style="position:absolute;left:9863;top:1517;width:101;height: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">
                  <v:imagedata r:id="rId227" o:title=""/>
                </v:shape>
                <v:shape id="Freeform 343" o:spid="_x0000_s1133" style="position:absolute;left:9863;top:1517;width:101;height:73;visibility:visible;mso-wrap-style:square;v-text-anchor:top" coordsize="1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" path="m100,72l82,59,47,43,14,29,1,22,,18,,10,5,3,18,,39,2,92,44r7,24l100,72xe" filled="f" strokecolor="#1f1a17" strokeweight=".02122mm">
                  <v:path arrowok="t" o:connecttype="custom" o:connectlocs="100,1590;82,1577;47,1561;14,1547;1,1540;0,1536;0,1528;5,1521;18,1518;39,1520;92,1562;99,1586;100,1590" o:connectangles="0,0,0,0,0,0,0,0,0,0,0,0,0"/>
                </v:shape>
                <v:shape id="Picture 344" o:spid="_x0000_s1134" type="#_x0000_t75" style="position:absolute;left:9866;top:1529;width:93;height: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">
                  <v:imagedata r:id="rId228" o:title=""/>
                </v:shape>
                <v:shape id="Freeform 345" o:spid="_x0000_s1135" style="position:absolute;left:9866;top:1529;width:93;height:38;visibility:visible;mso-wrap-style:square;v-text-anchor:top" coordsize="9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" path="m92,37l80,24,58,8,29,,,9e" filled="f" strokecolor="#1f1a17" strokeweight=".02122mm">
                  <v:path arrowok="t" o:connecttype="custom" o:connectlocs="92,1566;80,1553;58,1537;29,1529;0,1538" o:connectangles="0,0,0,0,0"/>
                </v:shape>
                <v:shape id="Picture 346" o:spid="_x0000_s1136" type="#_x0000_t75" style="position:absolute;left:9843;top:1455;width:121;height: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">
                  <v:imagedata r:id="rId229" o:title=""/>
                </v:shape>
                <v:shape id="AutoShape 347" o:spid="_x0000_s1137" style="position:absolute;left:9843;top:1455;width:121;height:95;visibility:visible;mso-wrap-style:square;v-text-anchor:top" coordsize="1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" path="m121,94l111,81r2,-4l96,69,83,65,69,61,54,56,38,46,23,32,11,17,3,5,,,5,1,18,4,33,7,45,8,55,9r9,4l75,18r11,9l98,43r12,23l118,86r3,8xm2,4l12,7r22,9l59,28,76,40,87,51,99,62r10,10l114,81e" filled="f" strokecolor="#1f1a17" strokeweight=".02122mm">
                  <v:path arrowok="t" o:connecttype="custom" o:connectlocs="121,1549;111,1536;113,1532;96,1524;83,1520;69,1516;54,1511;38,1501;23,1487;11,1472;3,1460;0,1455;5,1456;18,1459;33,1462;45,1463;55,1464;64,1468;75,1473;86,1482;98,1498;110,1521;118,1541;121,1549;2,1459;12,1462;34,1471;59,1483;76,1495;87,1506;99,1517;109,1527;114,1536" o:connectangles="0,0,0,0,0,0,0,0,0,0,0,0,0,0,0,0,0,0,0,0,0,0,0,0,0,0,0,0,0,0,0,0,0"/>
                </v:shape>
                <v:shape id="Picture 348" o:spid="_x0000_s1138" type="#_x0000_t75" style="position:absolute;left:9960;top:1401;width:54;height: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">
                  <v:imagedata r:id="rId230" o:title=""/>
                </v:shape>
                <v:shape id="Freeform 349" o:spid="_x0000_s1139" style="position:absolute;left:9960;top:1401;width:54;height:102;visibility:visible;mso-wrap-style:square;v-text-anchor:top" coordsize="5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" path="m1,102l,99,,90,3,76,12,59,25,40,38,20,47,6,50,r2,9l53,31,52,57,46,78,34,90,19,97,6,101r-5,1xe" filled="f" strokecolor="#1f1a17" strokeweight=".02122mm">
                  <v:path arrowok="t" o:connecttype="custom" o:connectlocs="1,1504;0,1501;0,1492;3,1478;12,1461;25,1442;38,1422;47,1408;50,1402;52,1411;53,1433;52,1459;46,1480;34,1492;19,1499;6,1503;1,1504" o:connectangles="0,0,0,0,0,0,0,0,0,0,0,0,0,0,0,0,0"/>
                </v:shape>
                <v:shape id="Picture 350" o:spid="_x0000_s1140" type="#_x0000_t75" style="position:absolute;left:9961;top:1413;width:48;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">
                  <v:imagedata r:id="rId231" o:title=""/>
                </v:shape>
                <v:shape id="Freeform 351" o:spid="_x0000_s1141" style="position:absolute;left:9961;top:1413;width:48;height:91;visibility:visible;mso-wrap-style:square;v-text-anchor:top" coordsize="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" path="m,91l13,76,28,52,40,25,47,e" filled="f" strokecolor="#1f1a17" strokeweight=".02122mm">
                  <v:path arrowok="t" o:connecttype="custom" o:connectlocs="0,1504;13,1489;28,1465;40,1438;47,1413" o:connectangles="0,0,0,0,0"/>
                </v:shape>
                <v:shape id="Picture 352" o:spid="_x0000_s1142" type="#_x0000_t75" style="position:absolute;left:9884;top:1443;width:68;height: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">
                  <v:imagedata r:id="rId232" o:title=""/>
                </v:shape>
                <v:shape id="Freeform 353" o:spid="_x0000_s1143" style="position:absolute;left:9884;top:1443;width:68;height:37;visibility:visible;mso-wrap-style:square;v-text-anchor:top" coordsize="6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" path="m67,37l58,36,38,31,16,20,,2,6,,23,,44,9,67,37xe" filled="f" strokecolor="#1f1a17" strokeweight=".02122mm">
                  <v:path arrowok="t" o:connecttype="custom" o:connectlocs="67,1481;58,1480;38,1475;16,1464;0,1446;6,1444;23,1444;44,1453;67,1481" o:connectangles="0,0,0,0,0,0,0,0,0"/>
                </v:shape>
                <v:shape id="Picture 354" o:spid="_x0000_s1144" type="#_x0000_t75" style="position:absolute;left:9884;top:1446;width:68;height: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">
                  <v:imagedata r:id="rId233" o:title=""/>
                </v:shape>
                <v:shape id="Freeform 355" o:spid="_x0000_s1145" style="position:absolute;left:9884;top:1446;width:68;height:35;visibility:visible;mso-wrap-style:square;v-text-anchor:top" coordsize="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" path="m67,35l52,24,33,14,14,5,,e" filled="f" strokecolor="#1f1a17" strokeweight=".02122mm">
                  <v:path arrowok="t" o:connecttype="custom" o:connectlocs="67,1481;52,1470;33,1460;14,1451;0,1446" o:connectangles="0,0,0,0,0"/>
                </v:shape>
                <v:shape id="Picture 356" o:spid="_x0000_s1146" type="#_x0000_t75" style="position:absolute;left:9809;top:1383;width:137;height: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">
                  <v:imagedata r:id="rId234" o:title=""/>
                </v:shape>
                <v:shape id="Freeform 357" o:spid="_x0000_s1147" style="position:absolute;left:9809;top:1383;width:137;height:74;visibility:visible;mso-wrap-style:square;v-text-anchor:top" coordsize="13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" path="m137,74l125,67,107,59,85,52,64,48,43,41,25,29,9,14,,,6,1,20,4,40,7r22,4l94,23r23,22l132,65r5,9xe" filled="f" strokecolor="#1f1a17" strokeweight=".02122mm">
                  <v:path arrowok="t" o:connecttype="custom" o:connectlocs="137,1457;125,1450;107,1442;85,1435;64,1431;43,1424;25,1412;9,1397;0,1383;6,1384;20,1387;40,1390;62,1394;94,1406;117,1428;132,1448;137,1457" o:connectangles="0,0,0,0,0,0,0,0,0,0,0,0,0,0,0,0,0"/>
                </v:shape>
                <v:shape id="Picture 358" o:spid="_x0000_s1148" type="#_x0000_t75" style="position:absolute;left:9819;top:1395;width:122;height: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">
                  <v:imagedata r:id="rId235" o:title=""/>
                </v:shape>
                <v:shape id="Freeform 359" o:spid="_x0000_s1149" style="position:absolute;left:9819;top:1395;width:122;height:55;visibility:visible;mso-wrap-style:square;v-text-anchor:top" coordsize="1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" path="m122,54l103,43,72,27,34,11,,e" filled="f" strokecolor="#1f1a17" strokeweight=".02122mm">
                  <v:path arrowok="t" o:connecttype="custom" o:connectlocs="122,1450;103,1439;72,1423;34,1407;0,1396" o:connectangles="0,0,0,0,0"/>
                </v:shape>
                <v:shape id="Picture 360" o:spid="_x0000_s1150" type="#_x0000_t75" style="position:absolute;left:9938;top:1325;width:98;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">
                  <v:imagedata r:id="rId236" o:title=""/>
                </v:shape>
                <v:shape id="Freeform 361" o:spid="_x0000_s1151" style="position:absolute;left:9938;top:1325;width:98;height:117;visibility:visible;mso-wrap-style:square;v-text-anchor:top" coordsize="98,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" path="m9,116l2,105,,98,7,87,51,37,98,,97,6,92,22,84,43,72,67,61,82r-5,7l52,95,41,106r-11,3l31,115,9,116xe" filled="f" strokecolor="#1f1a17" strokeweight=".02433mm">
                  <v:path arrowok="t" o:connecttype="custom" o:connectlocs="9,1442;2,1431;0,1424;7,1413;51,1363;98,1326;97,1332;92,1348;84,1369;72,1393;61,1408;56,1415;52,1421;41,1432;30,1435;31,1441;9,1442" o:connectangles="0,0,0,0,0,0,0,0,0,0,0,0,0,0,0,0,0"/>
                </v:shape>
                <v:shape id="Picture 362" o:spid="_x0000_s1152" type="#_x0000_t75" style="position:absolute;left:9947;top:1333;width:82;height: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">
                  <v:imagedata r:id="rId237" o:title=""/>
                </v:shape>
                <v:shape id="Freeform 363" o:spid="_x0000_s1153" style="position:absolute;left:9947;top:1333;width:82;height:109;visibility:visible;mso-wrap-style:square;v-text-anchor:top" coordsize="8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" path="m,108l12,96,34,74,59,43,82,e" filled="f" strokecolor="#1f1a17" strokeweight=".02444mm">
                  <v:path arrowok="t" o:connecttype="custom" o:connectlocs="0,1442;12,1430;34,1408;59,1377;82,1334" o:connectangles="0,0,0,0,0"/>
                </v:shape>
                <v:shape id="Picture 364" o:spid="_x0000_s1154" type="#_x0000_t75" style="position:absolute;left:9938;top:1372;width:23;height: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">
                  <v:imagedata r:id="rId238" o:title=""/>
                </v:shape>
                <v:shape id="Freeform 365" o:spid="_x0000_s1155" style="position:absolute;left:9938;top:1372;width:23;height:57;visibility:visible;mso-wrap-style:square;v-text-anchor:top" coordsize="2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" path="m9,57l4,53,,36,,16,5,r6,4l20,16r3,18l9,57xe" filled="f" strokecolor="#1f1a17" strokeweight=".02122mm">
                  <v:path arrowok="t" o:connecttype="custom" o:connectlocs="9,1430;4,1426;0,1409;0,1389;5,1373;11,1377;20,1389;23,1407;9,1430" o:connectangles="0,0,0,0,0,0,0,0,0"/>
                </v:shape>
                <v:shape id="Picture 366" o:spid="_x0000_s1156" type="#_x0000_t75" style="position:absolute;left:9944;top:1382;width: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">
                  <v:imagedata r:id="rId239" o:title=""/>
                </v:shape>
                <v:shape id="Freeform 367" o:spid="_x0000_s1157" style="position:absolute;left:9944;top:1382;width:3;height:44;visibility:visible;mso-wrap-style:square;v-text-anchor:top" coordsize="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" path="m,44l,37,2,26,3,13,1,e" filled="f" strokecolor="#1f1a17" strokeweight=".02122mm">
                  <v:path arrowok="t" o:connecttype="custom" o:connectlocs="0,1426;0,1419;2,1408;3,1395;1,1382" o:connectangles="0,0,0,0,0"/>
                </v:shape>
                <v:shape id="Picture 368" o:spid="_x0000_s1158" type="#_x0000_t75" style="position:absolute;left:9889;top:1384;width:54;height: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">
                  <v:imagedata r:id="rId240" o:title=""/>
                </v:shape>
                <v:shape id="Freeform 369" o:spid="_x0000_s1159" style="position:absolute;left:9889;top:1384;width:54;height:45;visibility:visible;mso-wrap-style:square;v-text-anchor:top" coordsize="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" path="m54,37r-8,8l28,31,9,11,,,8,1,27,4,45,14r9,23xe" filled="f" strokecolor="#1f1a17" strokeweight=".02122mm">
                  <v:path arrowok="t" o:connecttype="custom" o:connectlocs="54,1421;46,1429;28,1415;9,1395;0,1384;8,1385;27,1388;45,1398;54,1421" o:connectangles="0,0,0,0,0,0,0,0,0"/>
                </v:shape>
                <v:shape id="Picture 370" o:spid="_x0000_s1160" type="#_x0000_t75" style="position:absolute;left:9895;top:1390;width:43;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">
                  <v:imagedata r:id="rId241" o:title=""/>
                </v:shape>
                <v:shape id="Freeform 371" o:spid="_x0000_s1161" style="position:absolute;left:9895;top:1390;width:43;height:34;visibility:visible;mso-wrap-style:square;v-text-anchor:top" coordsize="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" path="m43,34l36,26,24,16,11,6,,e" filled="f" strokecolor="#1f1a17" strokeweight=".02122mm">
                  <v:path arrowok="t" o:connecttype="custom" o:connectlocs="43,1424;36,1416;24,1406;11,1396;0,1390" o:connectangles="0,0,0,0,0"/>
                </v:shape>
                <v:shape id="Picture 372" o:spid="_x0000_s1162" type="#_x0000_t75" style="position:absolute;left:9799;top:1348;width:131;height: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">
                  <v:imagedata r:id="rId242" o:title=""/>
                </v:shape>
                <v:shape id="Freeform 373" o:spid="_x0000_s1163" style="position:absolute;left:9799;top:1348;width:131;height:43;visibility:visible;mso-wrap-style:square;v-text-anchor:top" coordsize="1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" path="m130,42l113,40,96,37,81,35,66,34,49,31,30,25,12,16,,5,7,4,24,2,44,,61,1,80,9r23,14l122,37r8,5xe" filled="f" strokecolor="#1f1a17" strokeweight=".02122mm">
                  <v:path arrowok="t" o:connecttype="custom" o:connectlocs="130,1390;113,1388;96,1385;81,1383;66,1382;49,1379;30,1373;12,1364;0,1353;7,1352;24,1350;44,1348;61,1349;80,1357;103,1371;122,1385;130,1390" o:connectangles="0,0,0,0,0,0,0,0,0,0,0,0,0,0,0,0,0"/>
                </v:shape>
                <v:shape id="Picture 374" o:spid="_x0000_s1164" type="#_x0000_t75" style="position:absolute;left:9807;top:1357;width:110;height: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">
                  <v:imagedata r:id="rId243" o:title=""/>
                </v:shape>
                <v:shape id="Freeform 375" o:spid="_x0000_s1165" style="position:absolute;left:9807;top:1357;width:110;height:28;visibility:visible;mso-wrap-style:square;v-text-anchor:top" coordsize="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" path="m110,28l89,20,61,12,30,4,,e" filled="f" strokecolor="#1f1a17" strokeweight=".02122mm">
                  <v:path arrowok="t" o:connecttype="custom" o:connectlocs="110,1385;89,1377;61,1369;30,1361;0,1357" o:connectangles="0,0,0,0,0"/>
                </v:shape>
                <v:shape id="Picture 376" o:spid="_x0000_s1166" type="#_x0000_t75" style="position:absolute;left:9799;top:1323;width:115;height: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">
                  <v:imagedata r:id="rId223" o:title=""/>
                </v:shape>
                <v:shape id="AutoShape 377" o:spid="_x0000_s1167" style="position:absolute;left:9799;top:1323;width:115;height:31;visibility:visible;mso-wrap-style:square;v-text-anchor:top" coordsize="1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" path="m114,30l104,24,92,22,80,21,68,20,54,22,33,27,13,31,,29,3,27r8,-6l23,14,39,7,57,2,72,,85,1r7,5l100,14r14,16xm102,21l88,14,79,7,66,10,53,14,35,19,17,24,6,28e" filled="f" strokecolor="#1f1a17" strokeweight=".02122mm">
                  <v:path arrowok="t" o:connecttype="custom" o:connectlocs="114,1354;104,1348;92,1346;80,1345;68,1344;54,1346;33,1351;13,1355;0,1353;3,1351;11,1345;23,1338;39,1331;57,1326;72,1324;85,1325;92,1330;100,1338;114,1354;114,1354;102,1345;88,1338;79,1331;66,1334;53,1338;35,1343;17,1348;6,1352" o:connectangles="0,0,0,0,0,0,0,0,0,0,0,0,0,0,0,0,0,0,0,0,0,0,0,0,0,0,0,0"/>
                </v:shape>
                <v:shape id="Picture 378" o:spid="_x0000_s1168" type="#_x0000_t75" style="position:absolute;left:9930;top:1285;width:76;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">
                  <v:imagedata r:id="rId244" o:title=""/>
                </v:shape>
                <v:shape id="AutoShape 379" o:spid="_x0000_s1169" style="position:absolute;left:9930;top:1285;width:76;height:106;visibility:visible;mso-wrap-style:square;v-text-anchor:top" coordsize="7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" path="m,105r,-5l1,87,6,70,17,51,34,34,54,17,70,5,76,,75,7,72,22,66,41,59,60,46,77,26,91,8,102,,105xm3,101l15,85,35,58,56,29,70,9e" filled="f" strokecolor="#1f1a17" strokeweight=".02122mm">
                  <v:path arrowok="t" o:connecttype="custom" o:connectlocs="0,1390;0,1385;1,1372;6,1355;17,1336;34,1319;54,1302;70,1290;76,1285;75,1292;72,1307;66,1326;59,1345;46,1362;26,1376;8,1387;0,1390;3,1386;15,1370;35,1343;56,1314;70,1294" o:connectangles="0,0,0,0,0,0,0,0,0,0,0,0,0,0,0,0,0,0,0,0,0,0"/>
                </v:shape>
                <v:shape id="Picture 380" o:spid="_x0000_s1170" type="#_x0000_t75" style="position:absolute;left:9922;top:1326;width:23;height: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">
                  <v:imagedata r:id="rId46" o:title=""/>
                </v:shape>
                <v:shape id="Freeform 381" o:spid="_x0000_s1171" style="position:absolute;left:9922;top:1326;width:23;height:45;visibility:visible;mso-wrap-style:square;v-text-anchor:top" coordsize="2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" path="m4,45l3,41,,30,1,15,10,r5,2l23,9r,13l4,45xe" filled="f" strokecolor="#1f1a17" strokeweight=".02122mm">
                  <v:path arrowok="t" o:connecttype="custom" o:connectlocs="4,1371;3,1367;0,1356;1,1341;10,1326;15,1328;23,1335;23,1348;4,1371" o:connectangles="0,0,0,0,0,0,0,0,0"/>
                </v:shape>
                <v:shape id="Picture 382" o:spid="_x0000_s1172" type="#_x0000_t75" style="position:absolute;left:9924;top:1330;width:11;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">
                  <v:imagedata r:id="rId245" o:title=""/>
                </v:shape>
                <v:shape id="Freeform 383" o:spid="_x0000_s1173" style="position:absolute;left:9924;top:1330;width:11;height:33;visibility:visible;mso-wrap-style:square;v-text-anchor:top" coordsize="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" path="m,32l3,26r7,-7l5,e" filled="f" strokecolor="#1f1a17" strokeweight=".02122mm">
                  <v:path arrowok="t" o:connecttype="custom" o:connectlocs="0,1363;3,1357;10,1350;5,1331" o:connectangles="0,0,0,0"/>
                </v:shape>
                <v:shape id="Picture 384" o:spid="_x0000_s1174" type="#_x0000_t75" style="position:absolute;left:9907;top:1237;width:45;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">
                  <v:imagedata r:id="rId246" o:title=""/>
                </v:shape>
                <v:shape id="AutoShape 385" o:spid="_x0000_s1175" style="position:absolute;left:9907;top:1237;width:45;height:112;visibility:visible;mso-wrap-style:square;v-text-anchor:top" coordsize="45,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" path="m4,112l2,106,,93,,76,5,58,15,40,28,21,40,6,45,,44,5,43,17,40,34,37,54,30,75,19,93,8,107r-4,5xm3,105l10,87,20,61,31,34,41,11e" filled="f" strokecolor="#1f1a17" strokeweight=".02122mm">
                  <v:path arrowok="t" o:connecttype="custom" o:connectlocs="4,1349;2,1343;0,1330;0,1313;5,1295;15,1277;28,1258;40,1243;45,1237;44,1242;43,1254;40,1271;37,1291;30,1312;19,1330;8,1344;4,1349;3,1342;10,1324;20,1298;31,1271;41,1248" o:connectangles="0,0,0,0,0,0,0,0,0,0,0,0,0,0,0,0,0,0,0,0,0,0"/>
                </v:shape>
                <v:shape id="Picture 386" o:spid="_x0000_s1176" type="#_x0000_t75" style="position:absolute;left:9888;top:1257;width:30;height: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">
                  <v:imagedata r:id="rId247" o:title=""/>
                </v:shape>
                <v:shape id="AutoShape 387" o:spid="_x0000_s1177" style="position:absolute;left:9888;top:1257;width:30;height:71;visibility:visible;mso-wrap-style:square;v-text-anchor:top" coordsize="3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" path="m14,71r,l29,57,26,37,21,23,16,11,12,3,10,,1,9,,25,2,39,7,54r5,12l14,71xm16,61r,-10l14,38,10,23,8,9e" filled="f" strokecolor="#1f1a17" strokeweight=".02122mm">
                  <v:path arrowok="t" o:connecttype="custom" o:connectlocs="14,1328;14,1328;29,1314;26,1294;21,1280;16,1268;12,1260;10,1257;10,1257;1,1266;0,1282;2,1296;7,1311;12,1323;14,1328;16,1318;16,1308;14,1295;10,1280;8,1266" o:connectangles="0,0,0,0,0,0,0,0,0,0,0,0,0,0,0,0,0,0,0,0"/>
                </v:shape>
                <v:shape id="Picture 388" o:spid="_x0000_s1178" type="#_x0000_t75" style="position:absolute;left:9798;top:1263;width:103;height: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">
                  <v:imagedata r:id="rId248" o:title=""/>
                </v:shape>
                <v:shape id="AutoShape 389" o:spid="_x0000_s1179" style="position:absolute;left:9798;top:1263;width:103;height:64;visibility:visible;mso-wrap-style:square;v-text-anchor:top" coordsize="10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" path="m103,64r,l89,52,70,51,49,48,31,39,17,28,9,16,,,7,,8,8r5,4l26,13r16,2l59,21,75,32,89,46,99,58r4,6xm91,52l77,47,56,39,36,30,23,22e" filled="f" strokecolor="#1f1a17" strokeweight=".02122mm">
                  <v:path arrowok="t" o:connecttype="custom" o:connectlocs="103,1328;103,1328;89,1316;70,1315;49,1312;31,1303;17,1292;9,1280;0,1264;7,1264;8,1272;13,1276;26,1277;42,1279;59,1285;75,1296;89,1310;99,1322;103,1328;91,1316;77,1311;56,1303;36,1294;23,1286" o:connectangles="0,0,0,0,0,0,0,0,0,0,0,0,0,0,0,0,0,0,0,0,0,0,0,0"/>
                </v:shape>
                <v:shape id="Picture 390" o:spid="_x0000_s1180" type="#_x0000_t75" style="position:absolute;left:9744;top:1239;width:144;height: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">
                  <v:imagedata r:id="rId249" o:title=""/>
                </v:shape>
                <v:shape id="AutoShape 391" o:spid="_x0000_s1181" style="position:absolute;left:9744;top:1239;width:144;height:57;visibility:visible;mso-wrap-style:square;v-text-anchor:top" coordsize="14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" path="m143,57r-3,-6l131,38,118,23,102,13,83,8,63,3,43,1,26,1,5,4,,,1,,9,4r11,6l30,15r12,8l61,34,82,44r16,5l112,51r15,3l138,56r5,1xm138,53l124,45,97,32,60,17,17,6e" filled="f" strokecolor="#1f1a17" strokeweight=".02122mm">
                  <v:path arrowok="t" o:connecttype="custom" o:connectlocs="143,1297;140,1291;131,1278;118,1263;102,1253;83,1248;63,1243;43,1241;26,1241;5,1244;5,1244;0,1240;1,1240;9,1244;20,1250;30,1255;42,1263;61,1274;82,1284;98,1289;112,1291;127,1294;138,1296;143,1297;138,1293;124,1285;97,1272;60,1257;17,1246" o:connectangles="0,0,0,0,0,0,0,0,0,0,0,0,0,0,0,0,0,0,0,0,0,0,0,0,0,0,0,0,0"/>
                </v:shape>
                <v:shape id="Picture 392" o:spid="_x0000_s1182" type="#_x0000_t75" style="position:absolute;left:9873;top:1160;width:70;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">
                  <v:imagedata r:id="rId250" o:title=""/>
                </v:shape>
                <v:shape id="Freeform 393" o:spid="_x0000_s1183" style="position:absolute;left:9873;top:1160;width:70;height:113;visibility:visible;mso-wrap-style:square;v-text-anchor:top" coordsize="7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" path="m,105l23,47,68,r2,7l65,23,61,38,34,95,8,113,,105xe" filled="f" strokecolor="#1f1a17" strokeweight=".02122mm">
                  <v:path arrowok="t" o:connecttype="custom" o:connectlocs="0,1265;23,1207;68,1160;70,1167;65,1183;61,1198;34,1255;8,1273;0,1265" o:connectangles="0,0,0,0,0,0,0,0,0"/>
                </v:shape>
                <v:shape id="Picture 394" o:spid="_x0000_s1184" type="#_x0000_t75" style="position:absolute;left:9879;top:1164;width:63;height: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">
                  <v:imagedata r:id="rId251" o:title=""/>
                </v:shape>
                <v:shape id="Freeform 395" o:spid="_x0000_s1185" style="position:absolute;left:9879;top:1164;width:63;height:100;visibility:visible;mso-wrap-style:square;v-text-anchor:top" coordsize="6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" path="m,99l7,91r9,-9l25,70,34,54,43,36,51,19,58,6,63,e" filled="f" strokecolor="#1f1a17" strokeweight=".02122mm">
                  <v:path arrowok="t" o:connecttype="custom" o:connectlocs="0,1264;7,1256;16,1247;25,1235;34,1219;43,1201;51,1184;58,1171;63,1165" o:connectangles="0,0,0,0,0,0,0,0,0"/>
                </v:shape>
                <v:shape id="Picture 396" o:spid="_x0000_s1186" type="#_x0000_t75" style="position:absolute;left:9858;top:1129;width:4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">
                  <v:imagedata r:id="rId252" o:title=""/>
                </v:shape>
                <v:shape id="Freeform 397" o:spid="_x0000_s1187" style="position:absolute;left:9858;top:1129;width:45;height:116;visibility:visible;mso-wrap-style:square;v-text-anchor:top" coordsize="4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" path="m3,115l2,102,,71,6,33,26,r4,7l39,24r6,23l44,71,34,91,20,104,8,112r-5,3xe" filled="f" strokecolor="#1f1a17" strokeweight=".02122mm">
                  <v:path arrowok="t" o:connecttype="custom" o:connectlocs="3,1245;2,1232;0,1201;6,1163;26,1130;30,1137;39,1154;45,1177;44,1201;34,1221;20,1234;8,1242;3,1245" o:connectangles="0,0,0,0,0,0,0,0,0,0,0,0,0"/>
                </v:shape>
                <v:shape id="Picture 398" o:spid="_x0000_s1188" type="#_x0000_t75" style="position:absolute;left:9863;top:1135;width:19;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">
                  <v:imagedata r:id="rId253" o:title=""/>
                </v:shape>
                <v:shape id="Freeform 399" o:spid="_x0000_s1189" style="position:absolute;left:9863;top:1135;width:19;height:105;visibility:visible;mso-wrap-style:square;v-text-anchor:top" coordsize="1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" path="m18,r,10l17,24,16,37r,12l15,61,12,76,7,91,,104e" filled="f" strokecolor="#1f1a17" strokeweight=".02122mm">
                  <v:path arrowok="t" o:connecttype="custom" o:connectlocs="18,1136;18,1146;17,1160;16,1173;16,1185;15,1197;12,1212;7,1227;0,1240" o:connectangles="0,0,0,0,0,0,0,0,0"/>
                </v:shape>
                <v:shape id="Picture 400" o:spid="_x0000_s1190" type="#_x0000_t75" style="position:absolute;left:9745;top:1191;width:121;height: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">
                  <v:imagedata r:id="rId254" o:title=""/>
                </v:shape>
                <v:shape id="AutoShape 401" o:spid="_x0000_s1191" style="position:absolute;left:9745;top:1191;width:121;height:55;visibility:visible;mso-wrap-style:square;v-text-anchor:top" coordsize="1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" path="m116,53r4,1l111,43,95,28,77,20,61,17,49,12,41,8,38,7,14,3,,,17,7r8,10l34,26r12,8l59,41r12,4l83,46r12,l106,47r10,6xm110,46r-9,-7l90,39,74,33,58,26,50,19,41,15,33,11,28,7,13,6e" filled="f" strokecolor="#1f1a17" strokeweight=".02122mm">
                  <v:path arrowok="t" o:connecttype="custom" o:connectlocs="116,1245;120,1246;111,1235;95,1220;77,1212;61,1209;49,1204;41,1200;38,1199;38,1199;14,1195;0,1192;0,1192;17,1199;25,1209;34,1218;46,1226;59,1233;71,1237;83,1238;95,1238;106,1239;116,1245;110,1238;101,1231;90,1231;74,1225;58,1218;50,1211;41,1207;33,1203;28,1199;13,1198" o:connectangles="0,0,0,0,0,0,0,0,0,0,0,0,0,0,0,0,0,0,0,0,0,0,0,0,0,0,0,0,0,0,0,0,0"/>
                </v:shape>
                <v:shape id="Picture 402" o:spid="_x0000_s1192" type="#_x0000_t75" style="position:absolute;left:9833;top:1170;width:21;height: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">
                  <v:imagedata r:id="rId46" o:title=""/>
                </v:shape>
                <v:shape id="AutoShape 403" o:spid="_x0000_s1193" style="position:absolute;left:9833;top:1170;width:21;height:48;visibility:visible;mso-wrap-style:square;v-text-anchor:top" coordsize="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" path="m14,47l11,44,4,35,,20,6,r4,3l17,12r4,15l14,47xm6,l9,9r3,10l12,29,9,39e" filled="f" strokecolor="#1f1a17" strokeweight=".02122mm">
                  <v:path arrowok="t" o:connecttype="custom" o:connectlocs="14,1218;11,1215;4,1206;0,1191;6,1171;10,1174;17,1183;21,1198;14,1218;6,1171;9,1180;12,1190;12,1200;9,1210" o:connectangles="0,0,0,0,0,0,0,0,0,0,0,0,0,0"/>
                </v:shape>
                <v:shape id="Picture 404" o:spid="_x0000_s1194" type="#_x0000_t75" style="position:absolute;left:9715;top:1146;width:122;height: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">
                  <v:imagedata r:id="rId255" o:title=""/>
                </v:shape>
                <v:shape id="Freeform 405" o:spid="_x0000_s1195" style="position:absolute;left:9715;top:1146;width:122;height:57;visibility:visible;mso-wrap-style:square;v-text-anchor:top" coordsize="1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" path="m122,57l106,50,90,47,75,45,63,41,50,33,35,24,18,13,,,9,1,73,14r30,25l122,57xe" filled="f" strokecolor="#1f1a17" strokeweight=".02122mm">
                  <v:path arrowok="t" o:connecttype="custom" o:connectlocs="122,1204;106,1197;90,1194;75,1192;63,1188;50,1180;35,1171;18,1160;0,1147;9,1148;73,1161;103,1186;122,1204" o:connectangles="0,0,0,0,0,0,0,0,0,0,0,0,0"/>
                </v:shape>
                <v:shape id="Picture 406" o:spid="_x0000_s1196" type="#_x0000_t75" style="position:absolute;left:9718;top:1149;width:106;height: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">
                  <v:imagedata r:id="rId256" o:title=""/>
                </v:shape>
                <v:shape id="Freeform 407" o:spid="_x0000_s1197" style="position:absolute;left:9718;top:1149;width:106;height:48;visibility:visible;mso-wrap-style:square;v-text-anchor:top" coordsize="10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" path="m106,47l48,19,27,11,8,3,,e" filled="f" strokecolor="#1f1a17" strokeweight=".02122mm">
                  <v:path arrowok="t" o:connecttype="custom" o:connectlocs="106,1197;48,1169;27,1161;8,1153;0,1150" o:connectangles="0,0,0,0,0"/>
                </v:shape>
                <v:shape id="Picture 408" o:spid="_x0000_s1198" type="#_x0000_t75" style="position:absolute;left:9814;top:1074;width:39;height: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">
                  <v:imagedata r:id="rId257" o:title=""/>
                </v:shape>
                <v:shape id="AutoShape 409" o:spid="_x0000_s1199" style="position:absolute;left:9814;top:1074;width:39;height:107;visibility:visible;mso-wrap-style:square;v-text-anchor:top" coordsize="39,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" path="m11,106l7,93,2,80,,66,2,51,9,34,19,18,28,5,32,r2,3l37,14r1,18l36,57,30,80,21,95r-7,9l11,106xm6,100l13,79,21,48,29,18,32,e" filled="f" strokecolor="#1f1a17" strokeweight=".02122mm">
                  <v:path arrowok="t" o:connecttype="custom" o:connectlocs="11,1181;7,1168;2,1155;0,1141;2,1126;9,1109;19,1093;28,1080;32,1075;34,1078;37,1089;38,1107;36,1132;30,1155;21,1170;14,1179;11,1181;6,1175;13,1154;21,1123;29,1093;32,1075" o:connectangles="0,0,0,0,0,0,0,0,0,0,0,0,0,0,0,0,0,0,0,0,0,0"/>
                </v:shape>
                <v:shape id="Picture 410" o:spid="_x0000_s1200" type="#_x0000_t75" style="position:absolute;left:9772;top:1037;width:3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">
                  <v:imagedata r:id="rId257" o:title=""/>
                </v:shape>
                <v:shape id="Freeform 411" o:spid="_x0000_s1201" style="position:absolute;left:9772;top:1037;width:37;height:105;visibility:visible;mso-wrap-style:square;v-text-anchor:top" coordsize="37,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" path="m27,105l19,90,10,76,2,61,14,r2,6l22,20r7,17l35,54r2,16l33,86,29,99r-2,6xe" filled="f" strokecolor="#1f1a17" strokeweight=".02122mm">
                  <v:path arrowok="t" o:connecttype="custom" o:connectlocs="27,1143;19,1128;10,1114;2,1099;14,1038;16,1044;22,1058;29,1075;35,1092;37,1108;33,1124;29,1137;27,1143" o:connectangles="0,0,0,0,0,0,0,0,0,0,0,0,0"/>
                </v:shape>
                <v:shape id="Picture 412" o:spid="_x0000_s1202" type="#_x0000_t75" style="position:absolute;left:9786;top:1043;width:11;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">
                  <v:imagedata r:id="rId258" o:title=""/>
                </v:shape>
                <v:shape id="Freeform 413" o:spid="_x0000_s1203" style="position:absolute;left:9786;top:1043;width:11;height:94;visibility:visible;mso-wrap-style:square;v-text-anchor:top" coordsize="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" path="m,l6,69,8,83r2,10e" filled="f" strokecolor="#1f1a17" strokeweight=".02122mm">
                  <v:path arrowok="t" o:connecttype="custom" o:connectlocs="0,1043;6,1112;8,1126;10,1136" o:connectangles="0,0,0,0"/>
                </v:shape>
                <v:shape id="Picture 414" o:spid="_x0000_s1204" type="#_x0000_t75" style="position:absolute;left:9675;top:1094;width:116;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">
                  <v:imagedata r:id="rId259" o:title=""/>
                </v:shape>
                <v:shape id="AutoShape 415" o:spid="_x0000_s1205" style="position:absolute;left:9675;top:1094;width:116;height:41;visibility:visible;mso-wrap-style:square;v-text-anchor:top" coordsize="1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" path="m116,41l98,40r-17,l67,40,54,37,39,28,21,16,7,5,,,4,2,15,4,30,8r17,2l63,13r12,3l84,18r3,1l116,41xm106,38l95,36,83,33,71,30,60,26,45,20,25,11,8,4,,e" filled="f" strokecolor="#1f1a17" strokeweight=".02122mm">
                  <v:path arrowok="t" o:connecttype="custom" o:connectlocs="116,1135;98,1134;81,1134;67,1134;54,1131;39,1122;21,1110;7,1099;0,1094;4,1096;15,1098;30,1102;47,1104;63,1107;75,1110;84,1112;87,1113;116,1135;106,1132;95,1130;83,1127;71,1124;60,1120;45,1114;25,1105;8,1098;0,1094" o:connectangles="0,0,0,0,0,0,0,0,0,0,0,0,0,0,0,0,0,0,0,0,0,0,0,0,0,0,0"/>
                </v:shape>
                <v:shape id="Picture 416" o:spid="_x0000_s1206" type="#_x0000_t75" style="position:absolute;left:9665;top:1018;width:92;height: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">
                  <v:imagedata r:id="rId260" o:title=""/>
                </v:shape>
                <v:shape id="AutoShape 417" o:spid="_x0000_s1207" style="position:absolute;left:9665;top:1018;width:92;height:74;visibility:visible;mso-wrap-style:square;v-text-anchor:top" coordsize="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" path="m92,73r,l91,52,75,39,61,29,45,18,25,8,,,5,11,22,36,51,61,92,73xm87,70l75,59,51,40,25,20,6,4e" filled="f" strokecolor="#1f1a17" strokeweight=".02122mm">
                  <v:path arrowok="t" o:connecttype="custom" o:connectlocs="92,1092;92,1092;91,1071;75,1058;61,1048;45,1037;25,1027;0,1019;5,1030;22,1055;51,1080;92,1092;87,1089;75,1078;51,1059;25,1039;6,1023" o:connectangles="0,0,0,0,0,0,0,0,0,0,0,0,0,0,0,0,0"/>
                </v:shape>
                <v:shape id="Picture 418" o:spid="_x0000_s1208" type="#_x0000_t75" style="position:absolute;left:9804;top:1130;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">
                  <v:imagedata r:id="rId54" o:title=""/>
                </v:shape>
                <v:shape id="Freeform 419" o:spid="_x0000_s1209" style="position:absolute;left:9804;top:1130;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" path="m12,15l8,17,3,15,1,11,,8,1,3,5,2,10,r4,2l16,5r2,4l16,14r-4,1xe" filled="f" strokecolor="#1f1a17" strokeweight=".02122mm">
                  <v:path arrowok="t" o:connecttype="custom" o:connectlocs="12,1145;8,1147;3,1145;1,1141;0,1138;1,1133;5,1132;10,1130;14,1132;16,1135;18,1139;16,1144;12,1145" o:connectangles="0,0,0,0,0,0,0,0,0,0,0,0,0"/>
                </v:shape>
                <v:shape id="Picture 420" o:spid="_x0000_s1210" type="#_x0000_t75" style="position:absolute;left:9814;top:1134;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">
                  <v:imagedata r:id="rId261" o:title=""/>
                </v:shape>
                <v:shape id="Freeform 421" o:spid="_x0000_s1211" style="position:absolute;left:9814;top:1134;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" path="m13,15l9,17,4,15,2,11,,7,2,3,7,1,11,r4,1l17,5r2,4l17,13r-4,2xe" filled="f" strokecolor="#1f1a17" strokeweight=".02122mm">
                  <v:path arrowok="t" o:connecttype="custom" o:connectlocs="13,1150;9,1152;4,1150;2,1146;0,1142;2,1138;7,1136;11,1135;15,1136;17,1140;19,1144;17,1148;13,1150" o:connectangles="0,0,0,0,0,0,0,0,0,0,0,0,0"/>
                </v:shape>
                <v:shape id="Picture 422" o:spid="_x0000_s1212" type="#_x0000_t75" style="position:absolute;left:9804;top:1141;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">
                  <v:imagedata r:id="rId51" o:title=""/>
                </v:shape>
                <v:shape id="Freeform 423" o:spid="_x0000_s1213" style="position:absolute;left:9804;top:1141;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" path="m13,16l8,18,3,16,2,12,,8,2,4,6,2,10,r5,2l17,6r2,4l17,14r-4,2xe" filled="f" strokecolor="#1f1a17" strokeweight=".02122mm">
                  <v:path arrowok="t" o:connecttype="custom" o:connectlocs="13,1157;8,1159;3,1157;2,1153;0,1149;2,1145;6,1143;10,1141;15,1143;17,1147;19,1151;17,1155;13,1157" o:connectangles="0,0,0,0,0,0,0,0,0,0,0,0,0"/>
                </v:shape>
                <v:shape id="Picture 424" o:spid="_x0000_s1214" type="#_x0000_t75" style="position:absolute;left:9817;top:1149;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">
                  <v:imagedata r:id="rId261" o:title=""/>
                </v:shape>
                <v:shape id="Freeform 425" o:spid="_x0000_s1215" style="position:absolute;left:9817;top:1149;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" path="m12,15l8,17,4,15,2,11,,8,2,3,6,1,10,r5,2l17,5r2,4l17,14r-5,1xe" filled="f" strokecolor="#1f1a17" strokeweight=".02122mm">
                  <v:path arrowok="t" o:connecttype="custom" o:connectlocs="12,1165;8,1167;4,1165;2,1161;0,1158;2,1153;6,1151;10,1150;15,1152;17,1155;19,1159;17,1164;12,1165" o:connectangles="0,0,0,0,0,0,0,0,0,0,0,0,0"/>
                </v:shape>
                <v:shape id="Picture 426" o:spid="_x0000_s1216" type="#_x0000_t75" style="position:absolute;left:9862;top:1218;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">
                  <v:imagedata r:id="rId51" o:title=""/>
                </v:shape>
                <v:shape id="Freeform 427" o:spid="_x0000_s1217" style="position:absolute;left:9862;top:1218;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" path="m13,15l9,17,4,16,2,12,,8,2,3,6,2,11,r5,2l17,6r2,3l17,14r-4,1xe" filled="f" strokecolor="#1f1a17" strokeweight=".02122mm">
                  <v:path arrowok="t" o:connecttype="custom" o:connectlocs="13,1234;9,1236;4,1235;2,1231;0,1227;2,1222;6,1221;11,1219;16,1221;17,1225;19,1228;17,1233;13,1234" o:connectangles="0,0,0,0,0,0,0,0,0,0,0,0,0"/>
                </v:shape>
                <v:shape id="Picture 428" o:spid="_x0000_s1218" type="#_x0000_t75" style="position:absolute;left:9852;top:1230;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">
                  <v:imagedata r:id="rId261" o:title=""/>
                </v:shape>
                <v:shape id="Freeform 429" o:spid="_x0000_s1219" style="position:absolute;left:9852;top:1230;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" path="m13,15l9,17,4,15,2,11,,7,2,3,6,1,10,r5,1l17,5r2,4l17,13r-4,2xe" filled="f" strokecolor="#1f1a17" strokeweight=".02122mm">
                  <v:path arrowok="t" o:connecttype="custom" o:connectlocs="13,1246;9,1248;4,1246;2,1242;0,1238;2,1234;6,1232;10,1231;15,1232;17,1236;19,1240;17,1244;13,1246" o:connectangles="0,0,0,0,0,0,0,0,0,0,0,0,0"/>
                </v:shape>
                <v:shape id="Picture 430" o:spid="_x0000_s1220" type="#_x0000_t75" style="position:absolute;left:9866;top:1231;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">
                  <v:imagedata r:id="rId261" o:title=""/>
                </v:shape>
                <v:shape id="Freeform 431" o:spid="_x0000_s1221" style="position:absolute;left:9866;top:1231;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" path="m13,15l9,17,4,15,2,11,,8,3,3,7,2,11,r4,2l17,5r2,4l17,14r-4,1xe" filled="f" strokecolor="#1f1a17" strokeweight=".02122mm">
                  <v:path arrowok="t" o:connecttype="custom" o:connectlocs="13,1246;9,1248;4,1246;2,1242;0,1239;3,1234;7,1233;11,1231;15,1233;17,1236;19,1240;17,1245;13,1246" o:connectangles="0,0,0,0,0,0,0,0,0,0,0,0,0"/>
                </v:shape>
                <v:shape id="Picture 432" o:spid="_x0000_s1222" type="#_x0000_t75" style="position:absolute;left:9859;top:1239;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">
                  <v:imagedata r:id="rId261" o:title=""/>
                </v:shape>
                <v:shape id="Freeform 433" o:spid="_x0000_s1223" style="position:absolute;left:9859;top:1239;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" path="m12,15l8,17,3,15,1,11,,7,1,3,6,1,10,r5,1l16,5r2,4l16,14r-4,1xe" filled="f" strokecolor="#1f1a17" strokeweight=".02122mm">
                  <v:path arrowok="t" o:connecttype="custom" o:connectlocs="12,1255;8,1257;3,1255;1,1251;0,1247;1,1243;6,1241;10,1240;15,1241;16,1245;18,1249;16,1254;12,1255" o:connectangles="0,0,0,0,0,0,0,0,0,0,0,0,0"/>
                </v:shape>
                <v:shape id="Picture 434" o:spid="_x0000_s1224" type="#_x0000_t75" style="position:absolute;left:9874;top:1243;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">
                  <v:imagedata r:id="rId261" o:title=""/>
                </v:shape>
                <v:shape id="Freeform 435" o:spid="_x0000_s1225" style="position:absolute;left:9874;top:1243;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" path="m13,15l9,17,4,15,2,11,,8,2,3,6,2,11,r4,2l17,5r2,4l17,14r-4,1xe" filled="f" strokecolor="#1f1a17" strokeweight=".02122mm">
                  <v:path arrowok="t" o:connecttype="custom" o:connectlocs="13,1259;9,1261;4,1259;2,1255;0,1252;2,1247;6,1246;11,1244;15,1246;17,1249;19,1253;17,1258;13,1259" o:connectangles="0,0,0,0,0,0,0,0,0,0,0,0,0"/>
                </v:shape>
                <v:shape id="Picture 436" o:spid="_x0000_s1226" type="#_x0000_t75" style="position:absolute;left:9884;top:1296;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">
                  <v:imagedata r:id="rId51" o:title=""/>
                </v:shape>
                <v:shape id="Freeform 437" o:spid="_x0000_s1227" style="position:absolute;left:9884;top:1296;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" path="m13,16l8,18,4,16,2,12,,8,2,4,6,2,10,r5,2l17,6r2,4l17,15r-4,1xe" filled="f" strokecolor="#1f1a17" strokeweight=".02122mm">
                  <v:path arrowok="t" o:connecttype="custom" o:connectlocs="13,1312;8,1314;4,1312;2,1308;0,1304;2,1300;6,1298;10,1296;15,1298;17,1302;19,1306;17,1311;13,1312" o:connectangles="0,0,0,0,0,0,0,0,0,0,0,0,0"/>
                </v:shape>
                <v:shape id="Picture 438" o:spid="_x0000_s1228" type="#_x0000_t75" style="position:absolute;left:9896;top:1303;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">
                  <v:imagedata r:id="rId261" o:title=""/>
                </v:shape>
                <v:shape id="Freeform 439" o:spid="_x0000_s1229" style="position:absolute;left:9896;top:1303;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" path="m13,15l9,17,4,15,2,11,,7,2,3,6,1,10,r5,1l17,5r2,4l17,13r-4,2xe" filled="f" strokecolor="#1f1a17" strokeweight=".02122mm">
                  <v:path arrowok="t" o:connecttype="custom" o:connectlocs="13,1319;9,1321;4,1319;2,1315;0,1311;2,1307;6,1305;10,1304;15,1305;17,1309;19,1313;17,1317;13,1319" o:connectangles="0,0,0,0,0,0,0,0,0,0,0,0,0"/>
                </v:shape>
                <v:shape id="Picture 440" o:spid="_x0000_s1230" type="#_x0000_t75" style="position:absolute;left:9912;top:1353;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">
                  <v:imagedata r:id="rId59" o:title=""/>
                </v:shape>
                <v:shape id="Freeform 441" o:spid="_x0000_s1231" style="position:absolute;left:9912;top:1353;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" path="m13,16l9,17,4,16,2,12,,8,2,3,6,2,11,r4,2l17,6r2,3l17,14r-4,2xe" filled="f" strokecolor="#1f1a17" strokeweight=".02122mm">
                  <v:path arrowok="t" o:connecttype="custom" o:connectlocs="13,1370;9,1371;4,1370;2,1366;0,1362;2,1357;6,1356;11,1354;15,1356;17,1360;19,1363;17,1368;13,1370" o:connectangles="0,0,0,0,0,0,0,0,0,0,0,0,0"/>
                </v:shape>
                <v:shape id="Picture 442" o:spid="_x0000_s1232" type="#_x0000_t75" style="position:absolute;left:9903;top:1363;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">
                  <v:imagedata r:id="rId54" o:title=""/>
                </v:shape>
                <v:shape id="Freeform 443" o:spid="_x0000_s1233" style="position:absolute;left:9903;top:1363;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" path="m13,16l8,18,3,16,2,12,,8,2,4,6,2,10,r5,2l17,6r2,4l17,14r-4,2xe" filled="f" strokecolor="#1f1a17" strokeweight=".02122mm">
                  <v:path arrowok="t" o:connecttype="custom" o:connectlocs="13,1379;8,1381;3,1379;2,1375;0,1371;2,1367;6,1365;10,1363;15,1365;17,1369;19,1373;17,1377;13,1379" o:connectangles="0,0,0,0,0,0,0,0,0,0,0,0,0"/>
                </v:shape>
                <v:shape id="Picture 444" o:spid="_x0000_s1234" type="#_x0000_t75" style="position:absolute;left:9920;top:1364;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">
                  <v:imagedata r:id="rId261" o:title=""/>
                </v:shape>
                <v:shape id="Freeform 445" o:spid="_x0000_s1235" style="position:absolute;left:9920;top:1364;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" path="m13,16l9,17,4,16,2,12,,8,2,4,6,2,11,r4,2l17,6r2,4l17,14r-4,2xe" filled="f" strokecolor="#1f1a17" strokeweight=".02122mm">
                  <v:path arrowok="t" o:connecttype="custom" o:connectlocs="13,1380;9,1381;4,1380;2,1376;0,1372;2,1368;6,1366;11,1364;15,1366;17,1370;19,1374;17,1378;13,1380" o:connectangles="0,0,0,0,0,0,0,0,0,0,0,0,0"/>
                </v:shape>
                <v:shape id="Picture 446" o:spid="_x0000_s1236" type="#_x0000_t75" style="position:absolute;left:9913;top:1370;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">
                  <v:imagedata r:id="rId59" o:title=""/>
                </v:shape>
                <v:shape id="Freeform 447" o:spid="_x0000_s1237" style="position:absolute;left:9913;top:1370;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" path="m12,15l8,17,3,16,2,12,,8,2,3,6,2,10,r5,2l17,6r2,3l17,14r-5,1xe" filled="f" strokecolor="#1f1a17" strokeweight=".02122mm">
                  <v:path arrowok="t" o:connecttype="custom" o:connectlocs="12,1386;8,1388;3,1387;2,1383;0,1379;2,1374;6,1373;10,1371;15,1373;17,1377;19,1380;17,1385;12,1386" o:connectangles="0,0,0,0,0,0,0,0,0,0,0,0,0"/>
                </v:shape>
                <v:shape id="Picture 448" o:spid="_x0000_s1238" type="#_x0000_t75" style="position:absolute;left:9924;top:1439;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">
                  <v:imagedata r:id="rId51" o:title=""/>
                </v:shape>
                <v:shape id="Freeform 449" o:spid="_x0000_s1239" style="position:absolute;left:9924;top:1439;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" path="m12,15l8,17,3,15,1,11,,8,1,3,5,2,10,r4,2l16,5r2,4l16,14r-4,1xe" filled="f" strokecolor="#1f1a17" strokeweight=".02122mm">
                  <v:path arrowok="t" o:connecttype="custom" o:connectlocs="12,1455;8,1457;3,1455;1,1451;0,1448;1,1443;5,1442;10,1440;14,1442;16,1445;18,1449;16,1454;12,1455" o:connectangles="0,0,0,0,0,0,0,0,0,0,0,0,0"/>
                </v:shape>
                <v:shape id="Picture 450" o:spid="_x0000_s1240" type="#_x0000_t75" style="position:absolute;left:9942;top:1442;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">
                  <v:imagedata r:id="rId261" o:title=""/>
                </v:shape>
                <v:shape id="Freeform 451" o:spid="_x0000_s1241" style="position:absolute;left:9942;top:1442;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" path="m12,15l9,17,4,15,2,11,,8,2,3,6,1,10,r5,2l17,5r2,4l17,14r-5,1xe" filled="f" strokecolor="#1f1a17" strokeweight=".02122mm">
                  <v:path arrowok="t" o:connecttype="custom" o:connectlocs="12,1458;9,1460;4,1458;2,1454;0,1451;2,1446;6,1444;10,1443;15,1445;17,1448;19,1452;17,1457;12,1458" o:connectangles="0,0,0,0,0,0,0,0,0,0,0,0,0"/>
                </v:shape>
                <v:shape id="Picture 452" o:spid="_x0000_s1242" type="#_x0000_t75" style="position:absolute;left:9935;top:1474;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">
                  <v:imagedata r:id="rId59" o:title=""/>
                </v:shape>
                <v:shape id="Freeform 453" o:spid="_x0000_s1243" style="position:absolute;left:9935;top:1474;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" path="m13,16l9,18,4,16,2,12,,8,2,4,6,2,10,r5,2l17,6r2,4l17,14r-4,2xe" filled="f" strokecolor="#1f1a17" strokeweight=".02122mm">
                  <v:path arrowok="t" o:connecttype="custom" o:connectlocs="13,1490;9,1492;4,1490;2,1486;0,1482;2,1478;6,1476;10,1474;15,1476;17,1480;19,1484;17,1488;13,1490" o:connectangles="0,0,0,0,0,0,0,0,0,0,0,0,0"/>
                </v:shape>
                <v:shape id="Picture 454" o:spid="_x0000_s1244" type="#_x0000_t75" style="position:absolute;left:9938;top:1489;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">
                  <v:imagedata r:id="rId54" o:title=""/>
                </v:shape>
                <v:shape id="Freeform 455" o:spid="_x0000_s1245" style="position:absolute;left:9938;top:1489;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" path="m13,15l9,17,4,15,2,11,,7,3,3,7,1,11,r4,1l17,5r2,4l17,13r-4,2xe" filled="f" strokecolor="#1f1a17" strokeweight=".02122mm">
                  <v:path arrowok="t" o:connecttype="custom" o:connectlocs="13,1505;9,1507;4,1505;2,1501;0,1497;3,1493;7,1491;11,1490;15,1491;17,1495;19,1499;17,1503;13,1505" o:connectangles="0,0,0,0,0,0,0,0,0,0,0,0,0"/>
                </v:shape>
                <v:shape id="Picture 456" o:spid="_x0000_s1246" type="#_x0000_t75" style="position:absolute;left:9949;top:1499;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">
                  <v:imagedata r:id="rId261" o:title=""/>
                </v:shape>
                <v:shape id="Freeform 457" o:spid="_x0000_s1247" style="position:absolute;left:9949;top:1499;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" path="m12,15l8,17,3,15,1,11,,7,2,3,5,1,10,r5,1l16,5r2,4l16,14r-4,1xe" filled="f" strokecolor="#1f1a17" strokeweight=".02122mm">
                  <v:path arrowok="t" o:connecttype="custom" o:connectlocs="12,1515;8,1517;3,1515;1,1511;0,1507;2,1503;5,1501;10,1500;15,1501;16,1505;18,1509;16,1514;12,1515" o:connectangles="0,0,0,0,0,0,0,0,0,0,0,0,0"/>
                </v:shape>
                <v:shape id="Picture 458" o:spid="_x0000_s1248" type="#_x0000_t75" style="position:absolute;left:9955;top:1511;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">
                  <v:imagedata r:id="rId54" o:title=""/>
                </v:shape>
                <v:shape id="Freeform 459" o:spid="_x0000_s1249" style="position:absolute;left:9955;top:1511;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" path="m13,15l9,17,4,15,2,12,,8,2,3,6,2,10,r5,2l17,6r2,3l17,14r-4,1xe" filled="f" strokecolor="#1f1a17" strokeweight=".02122mm">
                  <v:path arrowok="t" o:connecttype="custom" o:connectlocs="13,1527;9,1529;4,1527;2,1524;0,1520;2,1515;6,1514;10,1512;15,1514;17,1518;19,1521;17,1526;13,1527" o:connectangles="0,0,0,0,0,0,0,0,0,0,0,0,0"/>
                </v:shape>
                <v:shape id="Picture 460" o:spid="_x0000_s1250" type="#_x0000_t75" style="position:absolute;left:9945;top:1565;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">
                  <v:imagedata r:id="rId54" o:title=""/>
                </v:shape>
                <v:shape id="Freeform 461" o:spid="_x0000_s1251" style="position:absolute;left:9945;top:1565;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" path="m12,16l8,17,3,16,2,12,,8,2,4,6,2,10,r5,2l17,6r2,4l17,14r-5,2xe" filled="f" strokecolor="#1f1a17" strokeweight=".02122mm">
                  <v:path arrowok="t" o:connecttype="custom" o:connectlocs="12,1581;8,1582;3,1581;2,1577;0,1573;2,1569;6,1567;10,1565;15,1567;17,1571;19,1575;17,1579;12,1581" o:connectangles="0,0,0,0,0,0,0,0,0,0,0,0,0"/>
                </v:shape>
                <v:shape id="Picture 462" o:spid="_x0000_s1252" type="#_x0000_t75" style="position:absolute;left:9951;top:1574;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">
                  <v:imagedata r:id="rId261" o:title=""/>
                </v:shape>
                <v:shape id="Freeform 463" o:spid="_x0000_s1253" style="position:absolute;left:9951;top:1574;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" path="m12,15l8,17,3,15,2,11,,8,2,3,6,1,10,r5,2l17,5r1,4l16,13r-4,2xe" filled="f" strokecolor="#1f1a17" strokeweight=".02122mm">
                  <v:path arrowok="t" o:connecttype="custom" o:connectlocs="12,1590;8,1592;3,1590;2,1586;0,1583;2,1578;6,1576;10,1575;15,1577;17,1580;18,1584;16,1588;12,1590" o:connectangles="0,0,0,0,0,0,0,0,0,0,0,0,0"/>
                </v:shape>
                <v:shape id="Picture 464" o:spid="_x0000_s1254" type="#_x0000_t75" style="position:absolute;left:9963;top:1564;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">
                  <v:imagedata r:id="rId54" o:title=""/>
                </v:shape>
                <v:shape id="Freeform 465" o:spid="_x0000_s1255" style="position:absolute;left:9963;top:1564;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" path="m12,16l8,18,4,16,2,12,,8,2,4,6,2,10,r5,2l17,6r2,4l17,14r-5,2xe" filled="f" strokecolor="#1f1a17" strokeweight=".02122mm">
                  <v:path arrowok="t" o:connecttype="custom" o:connectlocs="12,1580;8,1582;4,1580;2,1576;0,1572;2,1568;6,1566;10,1564;15,1566;17,1570;19,1574;17,1578;12,1580" o:connectangles="0,0,0,0,0,0,0,0,0,0,0,0,0"/>
                </v:shape>
                <v:shape id="Picture 466" o:spid="_x0000_s1256" type="#_x0000_t75" style="position:absolute;left:9925;top:1688;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">
                  <v:imagedata r:id="rId51" o:title=""/>
                </v:shape>
                <v:shape id="Freeform 467" o:spid="_x0000_s1257" style="position:absolute;left:9925;top:1688;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" path="m13,16l9,17,4,15,2,12,,8,2,3,6,2,10,r5,2l17,6r2,3l17,14r-4,2xe" filled="f" strokecolor="#1f1a17" strokeweight=".02122mm">
                  <v:path arrowok="t" o:connecttype="custom" o:connectlocs="13,1705;9,1706;4,1704;2,1701;0,1697;2,1692;6,1691;10,1689;15,1691;17,1695;19,1698;17,1703;13,1705" o:connectangles="0,0,0,0,0,0,0,0,0,0,0,0,0"/>
                </v:shape>
                <v:shape id="Picture 468" o:spid="_x0000_s1258" type="#_x0000_t75" style="position:absolute;left:9925;top:1702;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">
                  <v:imagedata r:id="rId51" o:title=""/>
                </v:shape>
                <v:shape id="Freeform 469" o:spid="_x0000_s1259" style="position:absolute;left:9925;top:1702;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" path="m13,16l9,17,4,15,2,12,,8,2,4,6,2,10,r5,2l17,6r2,3l17,14r-4,2xe" filled="f" strokecolor="#1f1a17" strokeweight=".02122mm">
                  <v:path arrowok="t" o:connecttype="custom" o:connectlocs="13,1718;9,1719;4,1717;2,1714;0,1710;2,1706;6,1704;10,1702;15,1704;17,1708;19,1711;17,1716;13,1718" o:connectangles="0,0,0,0,0,0,0,0,0,0,0,0,0"/>
                </v:shape>
                <v:shape id="Picture 470" o:spid="_x0000_s1260" type="#_x0000_t75" style="position:absolute;left:9933;top:1707;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">
                  <v:imagedata r:id="rId59" o:title=""/>
                </v:shape>
                <v:shape id="Freeform 471" o:spid="_x0000_s1261" style="position:absolute;left:9933;top:1707;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" path="m12,15l9,17,4,15,2,11,,7,2,3,6,1,10,r5,1l17,5r2,4l17,13r-5,2xe" filled="f" strokecolor="#1f1a17" strokeweight=".02122mm">
                  <v:path arrowok="t" o:connecttype="custom" o:connectlocs="12,1723;9,1725;4,1723;2,1719;0,1715;2,1711;6,1709;10,1708;15,1709;17,1713;19,1717;17,1721;12,1723" o:connectangles="0,0,0,0,0,0,0,0,0,0,0,0,0"/>
                </v:shape>
                <v:shape id="Freeform 472" o:spid="_x0000_s1262" style="position:absolute;left:9210;top:930;width:391;height:62;visibility:visible;mso-wrap-style:square;v-text-anchor:top" coordsize="39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" path="m196,62l91,55,6,38,,34,1,31r,-4l91,6,196,r54,2l346,14r45,13l391,31r,3l301,55r-51,5l196,62xe" fillcolor="#c8b100" stroked="f">
                  <v:path arrowok="t" o:connecttype="custom" o:connectlocs="196,992;91,985;6,968;0,964;1,961;1,957;91,936;196,930;250,932;346,944;391,957;391,961;391,964;301,985;250,990;196,992" o:connectangles="0,0,0,0,0,0,0,0,0,0,0,0,0,0,0,0"/>
                </v:shape>
                <v:shape id="Freeform 473" o:spid="_x0000_s1263" style="position:absolute;left:9210;top:930;width:391;height:62;visibility:visible;mso-wrap-style:square;v-text-anchor:top" coordsize="39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" path="m196,62l91,55,6,38,,34,1,31r,-4l91,6,196,r54,2l346,14r45,13l391,31r,3l301,55r-51,5l196,62e" filled="f" strokeweight=".02694mm">
                  <v:path arrowok="t" o:connecttype="custom" o:connectlocs="196,992;91,985;6,968;0,964;1,961;1,957;91,936;196,930;250,932;346,944;391,957;391,961;391,964;301,985;250,990;196,992" o:connectangles="0,0,0,0,0,0,0,0,0,0,0,0,0,0,0,0"/>
                </v:shape>
                <v:shape id="Picture 474" o:spid="_x0000_s1264" type="#_x0000_t75" style="position:absolute;left:9230;top:942;width:351;height: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">
                  <v:imagedata r:id="rId262" o:title=""/>
                </v:shape>
                <v:shape id="Picture 475" o:spid="_x0000_s1265" type="#_x0000_t75" style="position:absolute;left:9069;top:559;width:672;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">
                  <v:imagedata r:id="rId263" o:title=""/>
                </v:shape>
                <v:shape id="Freeform 476" o:spid="_x0000_s1266" style="position:absolute;left:8936;top:1817;width:660;height:382;visibility:visible;mso-wrap-style:square;v-text-anchor:top" coordsize="66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" path="m656,382l593,353,535,328,476,308,407,291,332,274,264,252,208,227,130,166,86,122,41,71,,16,,13,1,8,3,,44,56r44,51l132,152r78,60l267,238r68,21l409,276r69,17l538,314r58,24l659,367r-3,15xe" fillcolor="#4f793d" stroked="f">
                  <v:path arrowok="t" o:connecttype="custom" o:connectlocs="656,2200;593,2171;535,2146;476,2126;407,2109;332,2092;264,2070;208,2045;130,1984;86,1940;41,1889;0,1834;0,1831;1,1826;3,1818;44,1874;88,1925;132,1970;210,2030;267,2056;335,2077;409,2094;478,2111;538,2132;596,2156;659,2185;656,2200" o:connectangles="0,0,0,0,0,0,0,0,0,0,0,0,0,0,0,0,0,0,0,0,0,0,0,0,0,0,0"/>
                </v:shape>
                <v:shape id="Freeform 477" o:spid="_x0000_s1267" style="position:absolute;left:8936;top:1817;width:660;height:382;visibility:visible;mso-wrap-style:square;v-text-anchor:top" coordsize="66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" path="m,16l41,71r45,51l130,166r78,61l264,252r68,22l407,291r69,17l535,328r58,25l656,382r3,-15l596,338,538,314,478,293,409,276,335,259,267,238,210,212,132,152,88,107,44,56,3,,1,8,,13r,3xe" filled="f" strokeweight=".02106mm">
                  <v:path arrowok="t" o:connecttype="custom" o:connectlocs="0,1834;41,1889;86,1940;130,1984;208,2045;264,2070;332,2092;407,2109;476,2126;535,2146;593,2171;656,2200;659,2185;596,2156;538,2132;478,2111;409,2094;335,2077;267,2056;210,2030;132,1970;88,1925;44,1874;3,1818;1,1826;0,1831;0,1834" o:connectangles="0,0,0,0,0,0,0,0,0,0,0,0,0,0,0,0,0,0,0,0,0,0,0,0,0,0,0"/>
                </v:shape>
                <v:shape id="Picture 478" o:spid="_x0000_s1268" type="#_x0000_t75" style="position:absolute;left:9141;top:1708;width:150;height: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">
                  <v:imagedata r:id="rId264" o:title=""/>
                </v:shape>
                <v:shape id="Freeform 479" o:spid="_x0000_s1269" style="position:absolute;left:9141;top:1708;width:150;height:204;visibility:visible;mso-wrap-style:square;v-text-anchor:top" coordsize="150,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" path="m10,203l149,7,140,,,196r10,7xe" filled="f" strokeweight=".00333mm">
                  <v:path arrowok="t" o:connecttype="custom" o:connectlocs="10,1912;149,1716;140,1709;0,1905;10,1912" o:connectangles="0,0,0,0,0"/>
                </v:shape>
                <v:shape id="Picture 480" o:spid="_x0000_s1270" type="#_x0000_t75" style="position:absolute;left:9398;top:1815;width:1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">
                  <v:imagedata r:id="rId265" o:title=""/>
                </v:shape>
                <v:shape id="Freeform 481" o:spid="_x0000_s1271" style="position:absolute;left:9398;top:1815;width:13;height:195;visibility:visible;mso-wrap-style:square;v-text-anchor:top" coordsize="1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" path="m12,194l12,1,1,,,194r12,xe" filled="f" strokeweight=".00347mm">
                  <v:path arrowok="t" o:connecttype="custom" o:connectlocs="12,2009;12,1816;1,1815;0,2009;12,2009" o:connectangles="0,0,0,0,0"/>
                </v:shape>
                <v:shape id="Freeform 482" o:spid="_x0000_s1272" style="position:absolute;left:9005;top:1496;width:204;height:13;visibility:visible;mso-wrap-style:square;v-text-anchor:top" coordsize="20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" path="m,12l203,11,203,,,,,12xe" filled="f" strokeweight=".00325mm">
                  <v:path arrowok="t" o:connecttype="custom" o:connectlocs="0,1508;203,1507;203,1496;0,1496;0,1508" o:connectangles="0,0,0,0,0"/>
                </v:shape>
                <v:shape id="Freeform 483" o:spid="_x0000_s1273" style="position:absolute;left:9006;top:1585;width:209;height:13;visibility:visible;mso-wrap-style:square;v-text-anchor:top" coordsize="20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" path="m,12r209,l209,,,,,12xe" filled="f" strokeweight=".00331mm">
                  <v:path arrowok="t" o:connecttype="custom" o:connectlocs="0,1597;209,1597;209,1585;0,1585;0,1597" o:connectangles="0,0,0,0,0"/>
                </v:shape>
                <v:shape id="Picture 484" o:spid="_x0000_s1274" type="#_x0000_t75" style="position:absolute;left:9093;top:1182;width:596;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">
                  <v:imagedata r:id="rId266" o:title=""/>
                </v:shape>
                <v:shape id="AutoShape 485" o:spid="_x0000_s1275" style="position:absolute;left:9093;top:1182;width:596;height:727;visibility:visible;mso-wrap-style:square;v-text-anchor:top" coordsize="596,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" path="m114,451r39,73l204,580r59,36l326,630r61,-12l438,582r35,-56l491,457r,-77l470,299,430,226,379,170,320,134,258,120r-61,12l145,168r-35,56l92,293r1,77l114,451xm545,263r27,80l590,422r6,74l587,563r-27,59l513,671r-70,36l362,726r-73,l222,707,163,671,112,621,69,557,34,481,9,394,,311,8,235,29,167,64,109,110,62,167,28,246,4,313,r55,13l414,41r39,41l487,134r30,61l545,263xe" filled="f" strokeweight=".03369mm">
                  <v:path arrowok="t" o:connecttype="custom" o:connectlocs="114,1634;153,1707;204,1763;263,1799;326,1813;387,1801;438,1765;473,1709;491,1640;491,1563;470,1482;430,1409;379,1353;320,1317;258,1303;197,1315;145,1351;110,1407;92,1476;93,1553;114,1634;545,1446;572,1526;590,1605;596,1679;587,1746;560,1805;513,1854;443,1890;362,1909;289,1909;222,1890;163,1854;112,1804;69,1740;34,1664;9,1577;0,1494;8,1418;29,1350;64,1292;110,1245;167,1211;246,1187;313,1183;368,1196;414,1224;453,1265;487,1317;517,1378;545,1446" o:connectangles="0,0,0,0,0,0,0,0,0,0,0,0,0,0,0,0,0,0,0,0,0,0,0,0,0,0,0,0,0,0,0,0,0,0,0,0,0,0,0,0,0,0,0,0,0,0,0,0,0,0,0"/>
                </v:shape>
                <v:shape id="Picture 486" o:spid="_x0000_s1276" type="#_x0000_t75" style="position:absolute;left:9139;top:1180;width:577;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">
                  <v:imagedata r:id="rId267" o:title=""/>
                </v:shape>
                <v:shape id="AutoShape 487" o:spid="_x0000_s1277" style="position:absolute;left:9139;top:1180;width:577;height:716;visibility:visible;mso-wrap-style:square;v-text-anchor:top" coordsize="57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" path="m543,249r24,81l576,410r-5,76l552,556r-32,61l476,666r-55,34l359,716r-63,-3l232,693,172,657,117,606,70,542,32,467,9,386,,306,5,229,24,160,56,99,99,50,154,16,216,r64,3l343,23r61,36l459,110r47,63l543,249xm112,437r39,73l203,566r59,36l324,616r61,-12l437,568r35,-56l490,443r-1,-77l468,285,429,212,378,156,319,120,256,106r-61,12l144,154r-36,56l91,279r,77l112,437xe" filled="f" strokeweight=".01683mm">
                  <v:path arrowok="t" o:connecttype="custom" o:connectlocs="543,1429;567,1510;576,1590;571,1666;552,1736;520,1797;476,1846;421,1880;359,1896;296,1893;232,1873;172,1837;117,1786;70,1722;32,1647;9,1566;0,1486;5,1409;24,1340;56,1279;99,1230;154,1196;216,1180;280,1183;343,1203;404,1239;459,1290;506,1353;543,1429;112,1617;151,1690;203,1746;262,1782;324,1796;385,1784;437,1748;472,1692;490,1623;489,1546;468,1465;429,1392;378,1336;319,1300;256,1286;195,1298;144,1334;108,1390;91,1459;91,1536;112,1617" o:connectangles="0,0,0,0,0,0,0,0,0,0,0,0,0,0,0,0,0,0,0,0,0,0,0,0,0,0,0,0,0,0,0,0,0,0,0,0,0,0,0,0,0,0,0,0,0,0,0,0,0,0"/>
                </v:shape>
                <v:shape id="Picture 488" o:spid="_x0000_s1278" type="#_x0000_t75" style="position:absolute;left:9294;top:1172;width:380;height: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">
                  <v:imagedata r:id="rId268" o:title=""/>
                </v:shape>
                <v:shape id="Freeform 489" o:spid="_x0000_s1279" style="position:absolute;left:9294;top:1172;width:380;height:531;visibility:visible;mso-wrap-style:square;v-text-anchor:top" coordsize="380,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" path="m370,l,520r7,10l380,7,370,xe" filled="f" strokeweight=".00547mm">
                  <v:path arrowok="t" o:connecttype="custom" o:connectlocs="370,1173;0,1693;7,1703;380,1180;370,1173" o:connectangles="0,0,0,0,0"/>
                </v:shape>
                <v:shape id="Picture 490" o:spid="_x0000_s1280" type="#_x0000_t75" style="position:absolute;left:9102;top:2092;width:121;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">
                  <v:imagedata r:id="rId269" o:title=""/>
                </v:shape>
                <v:shape id="Freeform 491" o:spid="_x0000_s1281" style="position:absolute;left:9102;top:2092;width:121;height:101;visibility:visible;mso-wrap-style:square;v-text-anchor:top" coordsize="12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" path="m120,l70,50,37,55,21,53,3,51,,100r21,l41,99,101,85,120,63,120,xe" filled="f" strokeweight=".02106mm">
                  <v:path arrowok="t" o:connecttype="custom" o:connectlocs="120,2093;70,2143;37,2148;21,2146;3,2144;0,2193;21,2193;41,2192;101,2178;120,2156;120,2093" o:connectangles="0,0,0,0,0,0,0,0,0,0,0"/>
                </v:shape>
                <v:shape id="Picture 492" o:spid="_x0000_s1282" type="#_x0000_t75" style="position:absolute;left:9172;top:2097;width:52;height: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">
                  <v:imagedata r:id="rId270" o:title=""/>
                </v:shape>
                <v:shape id="Freeform 493" o:spid="_x0000_s1283" style="position:absolute;left:9172;top:2097;width:52;height:59;visibility:visible;mso-wrap-style:square;v-text-anchor:top" coordsize="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" path="m1,8r10,9l18,15r6,-5l35,11r9,l44,4,43,r9,9l51,59,43,50,32,51r-3,2l15,59,10,58,,57,1,8xe" filled="f" strokeweight=".02106mm">
                  <v:path arrowok="t" o:connecttype="custom" o:connectlocs="1,2105;11,2114;18,2112;24,2107;35,2108;44,2108;44,2101;43,2097;52,2106;51,2156;43,2147;32,2148;29,2150;15,2156;10,2155;0,2154;1,2105" o:connectangles="0,0,0,0,0,0,0,0,0,0,0,0,0,0,0,0,0"/>
                </v:shape>
                <v:shape id="Picture 494" o:spid="_x0000_s1284" type="#_x0000_t75" style="position:absolute;left:9586;top:2095;width:121;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">
                  <v:imagedata r:id="rId271" o:title=""/>
                </v:shape>
                <v:shape id="Freeform 495" o:spid="_x0000_s1285" style="position:absolute;left:9586;top:2095;width:121;height:101;visibility:visible;mso-wrap-style:square;v-text-anchor:top" coordsize="12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" path="m,l49,51r34,4l99,53r18,-1l120,101,99,100r-20,l19,85,,64,,xe" filled="f" strokeweight=".02106mm">
                  <v:path arrowok="t" o:connecttype="custom" o:connectlocs="0,2095;49,2146;83,2150;99,2148;117,2147;120,2196;99,2195;79,2195;19,2180;0,2159;0,2095" o:connectangles="0,0,0,0,0,0,0,0,0,0,0"/>
                </v:shape>
                <v:shape id="Picture 496" o:spid="_x0000_s1286" type="#_x0000_t75" style="position:absolute;left:9586;top:2099;width:53;height: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">
                  <v:imagedata r:id="rId272" o:title=""/>
                </v:shape>
                <v:shape id="Freeform 497" o:spid="_x0000_s1287" style="position:absolute;left:9586;top:2099;width:53;height:61;visibility:visible;mso-wrap-style:square;v-text-anchor:top" coordsize="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" path="m51,7l41,17,34,15,28,10r-11,l8,11,8,4,9,,,9,1,59,9,49r11,2l23,52r14,7l42,61,52,59,51,7xe" filled="f" strokeweight=".02106mm">
                  <v:path arrowok="t" o:connecttype="custom" o:connectlocs="51,2107;41,2117;34,2115;28,2110;17,2110;8,2111;8,2104;9,2100;0,2109;1,2159;9,2149;20,2151;23,2152;37,2159;42,2161;52,2159;51,2107" o:connectangles="0,0,0,0,0,0,0,0,0,0,0,0,0,0,0,0,0"/>
                </v:shape>
                <v:shape id="Picture 498" o:spid="_x0000_s1288" type="#_x0000_t75" style="position:absolute;left:9171;top:2070;width:212;height: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">
                  <v:imagedata r:id="rId273" o:title=""/>
                </v:shape>
                <v:shape id="Freeform 499" o:spid="_x0000_s1289" style="position:absolute;left:9171;top:2070;width:212;height:83;visibility:visible;mso-wrap-style:square;v-text-anchor:top" coordsize="2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" path="m211,l198,2,179,6,161,9r-13,2l128,11r-15,l98,12,79,15,59,16,41,17,22,21,1,33,,82,19,73,39,70,60,69r22,l104,69r22,-2l147,64r21,-2l178,61r12,-3l201,56r10,l211,xe" filled="f" strokeweight=".02106mm">
                  <v:path arrowok="t" o:connecttype="custom" o:connectlocs="211,2071;198,2073;179,2077;161,2080;148,2082;128,2082;113,2082;98,2083;79,2086;59,2087;41,2088;22,2092;1,2104;0,2153;19,2144;39,2141;60,2140;82,2140;104,2140;126,2138;147,2135;168,2133;178,2132;190,2129;201,2127;211,2127;211,2071" o:connectangles="0,0,0,0,0,0,0,0,0,0,0,0,0,0,0,0,0,0,0,0,0,0,0,0,0,0,0"/>
                </v:shape>
                <v:shape id="Picture 500" o:spid="_x0000_s1290" type="#_x0000_t75" style="position:absolute;left:9369;top:2061;width:66;height: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">
                  <v:imagedata r:id="rId274" o:title=""/>
                </v:shape>
                <v:shape id="Freeform 501" o:spid="_x0000_s1291" style="position:absolute;left:9369;top:2061;width:66;height:77;visibility:visible;mso-wrap-style:square;v-text-anchor:top" coordsize="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" path="m26,l39,,54,,65,8r,10l65,58r,10l54,76r-15,l26,76r-15,l,68,,58,,18,,8,11,,26,xe" filled="f" strokeweight=".02106mm">
                  <v:path arrowok="t" o:connecttype="custom" o:connectlocs="26,2062;39,2062;54,2062;65,2070;65,2080;65,2120;65,2130;54,2138;39,2138;26,2138;11,2138;0,2130;0,2120;0,2080;0,2070;11,2062;26,2062" o:connectangles="0,0,0,0,0,0,0,0,0,0,0,0,0,0,0,0,0"/>
                </v:shape>
                <v:shape id="Picture 502" o:spid="_x0000_s1292" type="#_x0000_t75" style="position:absolute;left:9398;top:1067;width:1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">
                  <v:imagedata r:id="rId275" o:title=""/>
                </v:shape>
                <v:shape id="Freeform 503" o:spid="_x0000_s1293" style="position:absolute;left:9398;top:1067;width:13;height:718;visibility:visible;mso-wrap-style:square;v-text-anchor:top" coordsize="1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" path="m,l,713r11,4l12,,,xe" filled="f" strokeweight=".00564mm">
                  <v:path arrowok="t" o:connecttype="custom" o:connectlocs="0,1068;0,1781;11,1785;12,1068;0,1068" o:connectangles="0,0,0,0,0"/>
                </v:shape>
                <v:shape id="Picture 504" o:spid="_x0000_s1294" type="#_x0000_t75" style="position:absolute;left:9426;top:2073;width:212;height: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">
                  <v:imagedata r:id="rId276" o:title=""/>
                </v:shape>
                <v:shape id="Freeform 505" o:spid="_x0000_s1295" style="position:absolute;left:9426;top:2073;width:212;height:86;visibility:visible;mso-wrap-style:square;v-text-anchor:top" coordsize="2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" path="m,l13,3,32,6r18,4l63,11r20,l98,11r15,1l132,15r20,2l170,18r19,4l210,34r1,52l192,76,172,72,151,70r-22,l107,70,85,67,64,64,43,63,33,62,21,59,10,56,,56,,xe" filled="f" strokeweight=".02106mm">
                  <v:path arrowok="t" o:connecttype="custom" o:connectlocs="0,2073;13,2076;32,2079;50,2083;63,2084;83,2084;98,2084;113,2085;132,2088;152,2090;170,2091;189,2095;210,2107;211,2159;192,2149;172,2145;151,2143;129,2143;107,2143;85,2140;64,2137;43,2136;33,2135;21,2132;10,2129;0,2129;0,2073" o:connectangles="0,0,0,0,0,0,0,0,0,0,0,0,0,0,0,0,0,0,0,0,0,0,0,0,0,0,0"/>
                </v:shape>
                <v:shape id="AutoShape 506" o:spid="_x0000_s1296" style="position:absolute;left:9228;top:1496;width:578;height:102;visibility:visible;mso-wrap-style:square;v-text-anchor:top" coordsize="57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" path="m,12l577,11,577,,,,,12xm16,101r561,l577,89,13,89r3,12xe" filled="f" strokeweight=".00544mm">
                  <v:path arrowok="t" o:connecttype="custom" o:connectlocs="0,1508;577,1507;577,1496;0,1496;0,1508;16,1597;577,1597;577,1585;13,1585;16,1597" o:connectangles="0,0,0,0,0,0,0,0,0,0"/>
                </v:shape>
                <v:shape id="Picture 507" o:spid="_x0000_s1297" type="#_x0000_t75" style="position:absolute;left:8904;top:1012;width:234;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">
                  <v:imagedata r:id="rId277" o:title=""/>
                </v:shape>
                <v:shape id="Freeform 508" o:spid="_x0000_s1298" style="position:absolute;left:8904;top:1012;width:234;height:187;visibility:visible;mso-wrap-style:square;v-text-anchor:top" coordsize="234,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" path="m,187r6,-2l13,184r4,-2l25,181r5,-1l35,179r7,-2l48,176r6,-1l59,174r6,l72,171r6,-1l85,170r5,-3l96,165r6,l107,161r5,-3l118,156r5,-3l128,151r6,-4l139,143r5,-4l148,136r5,-4l158,129r3,-5l165,120r6,-3l174,111r3,-4l181,103r5,-4l188,93r4,-5l195,83r3,-5l201,74r3,-5l207,63r3,-6l213,53r2,-5l217,41r2,-5l221,31r1,-8l226,19r,-4l228,11r,-1l233,r-7,3l224,5r-6,l216,6,212,3r-9,3l199,6r-6,1l187,8r-6,2l177,13r-6,l167,16r-7,l155,19r-4,2l144,23r-4,2l134,28r-5,2l125,32r-6,4l115,38r-5,2l103,44r-5,2l96,49r-5,4l86,58r-5,3l76,65r-5,5l68,74r-5,4l59,83r-4,5l51,93r-4,4l44,103r-4,5l36,113r-3,6l30,125r-3,5l24,136r-4,6l19,145r-3,7l14,159r-4,5l8,169r-3,5l3,180,,187r,-1l,187e" filled="f" strokeweight=".01683mm">
                  <v:path arrowok="t" o:connecttype="custom" o:connectlocs="6,1197;17,1194;30,1192;42,1189;54,1187;65,1186;78,1182;90,1179;102,1177;112,1170;123,1165;134,1159;144,1151;153,1144;161,1136;171,1129;177,1119;186,1111;192,1100;198,1090;204,1081;210,1069;215,1060;219,1048;222,1035;226,1027;228,1022;226,1015;218,1017;212,1015;199,1018;187,1020;177,1025;167,1028;155,1031;144,1035;134,1040;125,1044;115,1050;103,1056;96,1061;86,1070;76,1077;68,1086;59,1095;51,1105;44,1115;36,1125;30,1137;24,1148;19,1157;14,1171;8,1181;3,1192;0,1198" o:connectangles="0,0,0,0,0,0,0,0,0,0,0,0,0,0,0,0,0,0,0,0,0,0,0,0,0,0,0,0,0,0,0,0,0,0,0,0,0,0,0,0,0,0,0,0,0,0,0,0,0,0,0,0,0,0,0"/>
                </v:shape>
                <v:shape id="Freeform 509" o:spid="_x0000_s1299" style="position:absolute;left:8905;top:1023;width:217;height:175;visibility:visible;mso-wrap-style:square;v-text-anchor:top" coordsize="21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" path="m217,l165,40,108,83,52,128,,172r,1l,174r1,-1l49,132,105,87,163,42,217,xe" fillcolor="#8eaa33" stroked="f">
                  <v:path arrowok="t" o:connecttype="custom" o:connectlocs="217,1024;165,1064;108,1107;52,1152;0,1196;0,1197;0,1198;1,1197;49,1156;105,1111;163,1066;217,1024" o:connectangles="0,0,0,0,0,0,0,0,0,0,0,0"/>
                </v:shape>
                <v:shape id="Picture 510" o:spid="_x0000_s1300" type="#_x0000_t75" style="position:absolute;left:8863;top:1019;width:148;height: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">
                  <v:imagedata r:id="rId278" o:title=""/>
                </v:shape>
                <v:shape id="Freeform 511" o:spid="_x0000_s1301" style="position:absolute;left:8863;top:1019;width:148;height:261;visibility:visible;mso-wrap-style:square;v-text-anchor:top" coordsize="148,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" path="m,260r5,-3l11,253r4,-3l21,245r4,-2l30,239r5,-4l41,232r4,-3l50,226r6,-2l61,219r5,-4l72,213r4,-4l81,205r5,-3l90,197r3,-5l98,188r4,-5l105,179r4,-6l112,168r3,-5l118,158r3,-6l124,148r2,-6l128,136r4,-4l133,125r1,-5l136,114r3,-5l139,103r2,-6l142,91r1,-5l144,80r1,-5l146,68r,-7l147,56r,-5l147,44r,-6l146,33r-1,-8l146,20r-1,-3l145,12r1,-1l146,r-6,6l139,8r-5,2l132,11r-4,l120,16r-3,2l112,22r-6,3l102,29r-4,4l93,35r-3,4l84,42r-3,5l78,50r-6,4l69,58r-5,5l61,67r-3,3l54,76r-3,3l47,83r-5,6l38,93r-1,4l34,102r-2,7l28,113r-3,6l22,125r-2,5l18,136r-2,6l14,148r-2,6l10,160r-1,6l8,172r-3,7l6,185r-1,6l4,197r-1,7l2,211r,4l2,223r1,6l1,235r,6l,247r,6l,260e" filled="f" strokeweight=".01683mm">
                  <v:path arrowok="t" o:connecttype="custom" o:connectlocs="5,1277;15,1270;25,1263;35,1255;45,1249;56,1244;66,1235;76,1229;86,1222;93,1212;102,1203;109,1193;115,1183;121,1172;126,1162;132,1152;134,1140;139,1129;141,1117;143,1106;145,1095;146,1081;147,1071;147,1058;145,1045;145,1037;146,1031;140,1026;134,1030;128,1031;117,1038;106,1045;98,1053;90,1059;81,1067;72,1074;64,1083;58,1090;51,1099;42,1109;37,1117;32,1129;25,1139;20,1150;16,1162;12,1174;9,1186;5,1199;5,1211;3,1224;2,1235;3,1249;1,1261;0,1273;0,1280" o:connectangles="0,0,0,0,0,0,0,0,0,0,0,0,0,0,0,0,0,0,0,0,0,0,0,0,0,0,0,0,0,0,0,0,0,0,0,0,0,0,0,0,0,0,0,0,0,0,0,0,0,0,0,0,0,0,0"/>
                </v:shape>
                <v:shape id="Freeform 512" o:spid="_x0000_s1302" style="position:absolute;left:8864;top:1036;width:136;height:243;visibility:visible;mso-wrap-style:square;v-text-anchor:top" coordsize="13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" path="m136,l103,57,67,119,31,181,,242r,1l1,243r1,-1l31,186,66,123,102,60,136,xe" fillcolor="#8eaa33" stroked="f">
                  <v:path arrowok="t" o:connecttype="custom" o:connectlocs="136,1036;103,1093;67,1155;31,1217;0,1278;0,1279;1,1279;2,1278;31,1222;66,1159;102,1096;136,1036" o:connectangles="0,0,0,0,0,0,0,0,0,0,0,0"/>
                </v:shape>
                <v:shape id="Picture 513" o:spid="_x0000_s1303" type="#_x0000_t75" style="position:absolute;left:8872;top:1113;width:222;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">
                  <v:imagedata r:id="rId279" o:title=""/>
                </v:shape>
                <v:shape id="Freeform 514" o:spid="_x0000_s1304" style="position:absolute;left:8872;top:1113;width:222;height:201;visibility:visible;mso-wrap-style:square;v-text-anchor:top" coordsize="22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" path="m,201r6,-2l13,197r4,-2l24,193r6,-1l35,190r7,-2l48,187r5,-1l58,184r7,l71,181r6,-2l84,179r4,-3l95,174r6,-1l105,169r5,-3l116,163r5,-3l125,157r6,-4l136,149r5,-4l145,142r4,-5l154,133r3,-5l161,124r5,-3l169,114r3,-4l175,106r5,-4l182,96r3,-5l189,85r2,-4l194,76r3,-5l199,65r3,-6l204,54r2,-5l208,42r2,-5l211,32r1,-8l215,19r,-3l217,11,221,r-7,4l212,5r-5,1l205,7,201,5r-9,3l188,8r-6,2l176,11r-6,2l166,16r-6,1l156,20r-7,1l145,24r-5,2l134,28r-4,3l124,34r-5,3l115,39r-5,4l106,45r-5,3l95,52r-6,2l87,57r-4,5l78,67r-4,3l69,74r-5,5l61,84r-5,5l53,94r-4,5l45,104r-4,5l38,115r-3,5l31,125r-2,6l27,137r-3,5l21,148r-3,7l17,158r-3,8l13,172r-4,5l7,183r-3,5l3,194,,201r,-1l,201e" filled="f" strokeweight=".01683mm">
                  <v:path arrowok="t" o:connecttype="custom" o:connectlocs="6,1312;17,1308;30,1305;42,1301;53,1299;65,1297;77,1292;88,1289;101,1286;110,1279;121,1273;131,1266;141,1258;149,1250;157,1241;166,1234;172,1223;180,1215;185,1204;191,1194;197,1184;202,1172;206,1162;210,1150;212,1137;215,1129;217,1124;214,1117;207,1119;201,1118;188,1121;176,1124;166,1129;156,1133;145,1137;134,1141;124,1147;115,1152;106,1158;95,1165;87,1170;78,1180;69,1187;61,1197;53,1207;45,1217;38,1228;31,1238;27,1250;21,1261;17,1271;13,1285;7,1296;3,1307;0,1313" o:connectangles="0,0,0,0,0,0,0,0,0,0,0,0,0,0,0,0,0,0,0,0,0,0,0,0,0,0,0,0,0,0,0,0,0,0,0,0,0,0,0,0,0,0,0,0,0,0,0,0,0,0,0,0,0,0,0"/>
                </v:shape>
                <v:shape id="Freeform 515" o:spid="_x0000_s1305" style="position:absolute;left:8873;top:1125;width:206;height:188;visibility:visible;mso-wrap-style:square;v-text-anchor:top" coordsize="20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" path="m206,l156,43,102,90,49,138,,185r,1l,187r1,-1l47,142,100,94,155,45,206,xe" fillcolor="#8eaa33" stroked="f">
                  <v:path arrowok="t" o:connecttype="custom" o:connectlocs="206,1126;156,1169;102,1216;49,1264;0,1311;0,1312;0,1313;1,1312;47,1268;100,1220;155,1171;206,1126" o:connectangles="0,0,0,0,0,0,0,0,0,0,0,0"/>
                </v:shape>
                <v:shape id="Picture 516" o:spid="_x0000_s1306" type="#_x0000_t75" style="position:absolute;left:8835;top:1062;width:107;height: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">
                  <v:imagedata r:id="rId280" o:title=""/>
                </v:shape>
                <v:shape id="Freeform 517" o:spid="_x0000_s1307" style="position:absolute;left:8835;top:1062;width:107;height:295;visibility:visible;mso-wrap-style:square;v-text-anchor:top" coordsize="107,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" path="m24,294r4,-5l32,283r2,-4l39,273r3,-4l45,264r4,-6l53,254r4,-5l60,245r5,-4l68,235r4,-6l77,225r1,-5l82,214r4,-4l88,204r1,-5l93,193r2,-6l97,183r1,-7l100,169r1,-6l102,158r1,-6l104,146r-1,-6l104,134r2,-5l104,122r1,-5l104,111r1,-6l104,99r-1,-6l102,87r-1,-5l100,76r,-5l98,64,96,58,95,52,93,47,91,41,89,36,87,31,83,24r,-6l80,16,79,11r,-1l76,,72,7r,2l68,13r-1,2l62,16r-5,7l54,27r-3,4l47,36r-3,5l42,46r-4,4l36,55r-4,5l30,65r-2,5l24,75r-1,5l20,86r-2,5l16,95r-2,7l13,106r-3,5l7,118r-3,5l5,127r-1,6l4,141r-2,5l1,152,,159r,5l,171r,6l,183r,7l,196r2,6l2,208r,7l5,221r1,6l7,233r2,6l10,247r1,3l13,258r3,5l17,270r1,6l20,281r2,6l24,294r,-1l24,294e" filled="f" strokeweight=".01683mm">
                  <v:path arrowok="t" o:connecttype="custom" o:connectlocs="28,1352;34,1342;42,1332;49,1321;57,1312;65,1304;72,1292;78,1283;86,1273;89,1262;95,1250;98,1239;101,1226;103,1215;103,1203;106,1192;105,1180;105,1168;103,1156;101,1145;100,1134;96,1121;93,1110;89,1099;83,1087;80,1079;79,1073;72,1070;68,1076;62,1079;54,1090;47,1099;42,1109;36,1118;30,1128;24,1138;20,1149;16,1158;13,1169;7,1181;5,1190;4,1204;1,1215;0,1227;0,1240;0,1253;2,1265;2,1278;6,1290;9,1302;11,1313;16,1326;18,1339;22,1350;24,1356" o:connectangles="0,0,0,0,0,0,0,0,0,0,0,0,0,0,0,0,0,0,0,0,0,0,0,0,0,0,0,0,0,0,0,0,0,0,0,0,0,0,0,0,0,0,0,0,0,0,0,0,0,0,0,0,0,0,0"/>
                </v:shape>
                <v:shape id="Freeform 518" o:spid="_x0000_s1308" style="position:absolute;left:8858;top:1081;width:49;height:274;visibility:visible;mso-wrap-style:square;v-text-anchor:top" coordsize="4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" path="m49,l37,65,23,135,10,206,,273r1,1l2,273r9,-62l23,140,37,68,49,xe" fillcolor="#8eaa33" stroked="f">
                  <v:path arrowok="t" o:connecttype="custom" o:connectlocs="49,1081;37,1146;23,1216;10,1287;0,1354;1,1355;1,1355;2,1354;11,1292;23,1221;37,1149;49,1081" o:connectangles="0,0,0,0,0,0,0,0,0,0,0,0"/>
                </v:shape>
                <v:shape id="Picture 519" o:spid="_x0000_s1309" type="#_x0000_t75" style="position:absolute;left:8841;top:1186;width:176;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">
                  <v:imagedata r:id="rId281" o:title=""/>
                </v:shape>
                <v:shape id="Freeform 520" o:spid="_x0000_s1310" style="position:absolute;left:8841;top:1186;width:176;height:243;visibility:visible;mso-wrap-style:square;v-text-anchor:top" coordsize="17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" path="m,242r6,-3l13,236r3,-3l23,229r5,-2l33,224r6,-3l44,219r5,-3l54,214r6,-2l65,208r6,-4l78,203r4,-4l87,196r6,-2l97,189r4,-4l106,181r5,-5l114,173r5,-5l123,162r3,-4l130,154r3,-6l137,144r2,-6l142,133r4,-4l148,122r2,-5l152,112r4,-5l157,101r2,-5l161,90r2,-6l164,79r2,-5l167,67r2,-6l170,56r,-6l171,44r,-6l172,33r-1,-8l173,19r-1,-3l173,11,175,r-6,5l167,6r-5,2l160,9,156,8r-8,5l144,15r-5,2l133,20r-5,3l124,27r-5,2l115,32r-6,3l105,39r-4,3l96,45r-4,4l87,53r-4,3l80,60r-5,5l72,67r-5,4l62,76r-5,4l56,83r-4,6l49,95r-4,4l41,104r-3,6l36,115r-4,6l30,126r-3,6l24,138r-2,5l20,149r-2,6l15,162r,6l13,174r-2,6l10,186r-2,7l8,197r-1,8l7,211r-2,6l3,223r-1,6l2,235,,242r1,-1l,242e" filled="f" strokeweight=".01683mm">
                  <v:path arrowok="t" o:connecttype="custom" o:connectlocs="6,1426;16,1420;28,1414;39,1408;49,1403;60,1399;71,1391;82,1386;93,1381;101,1372;111,1363;119,1355;126,1345;133,1335;139,1325;146,1316;150,1304;156,1294;159,1283;163,1271;166,1261;169,1248;170,1237;171,1225;171,1212;172,1203;173,1198;169,1192;162,1195;156,1195;144,1202;133,1207;124,1214;115,1219;105,1226;96,1232;87,1240;80,1247;72,1254;62,1263;56,1270;49,1282;41,1291;36,1302;30,1313;24,1325;20,1336;15,1349;13,1361;10,1373;8,1384;7,1398;3,1410;2,1422;1,1428" o:connectangles="0,0,0,0,0,0,0,0,0,0,0,0,0,0,0,0,0,0,0,0,0,0,0,0,0,0,0,0,0,0,0,0,0,0,0,0,0,0,0,0,0,0,0,0,0,0,0,0,0,0,0,0,0,0,0"/>
                </v:shape>
                <v:shape id="Freeform 521" o:spid="_x0000_s1311" style="position:absolute;left:8841;top:1201;width:163;height:226;visibility:visible;mso-wrap-style:square;v-text-anchor:top" coordsize="163,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" path="m162,l123,53,80,110,38,168,,224r,1l,226r1,-1l37,172,79,114,122,55,162,xe" fillcolor="#8eaa33" stroked="f">
                  <v:path arrowok="t" o:connecttype="custom" o:connectlocs="162,1202;123,1255;80,1312;38,1370;0,1426;0,1427;0,1428;1,1427;37,1374;79,1316;122,1257;162,1202" o:connectangles="0,0,0,0,0,0,0,0,0,0,0,0"/>
                </v:shape>
                <v:shape id="Picture 522" o:spid="_x0000_s1312" type="#_x0000_t75" style="position:absolute;left:8782;top:1175;width:103;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">
                  <v:imagedata r:id="rId282" o:title=""/>
                </v:shape>
                <v:shape id="Freeform 523" o:spid="_x0000_s1313" style="position:absolute;left:8782;top:1175;width:103;height:299;visibility:visible;mso-wrap-style:square;v-text-anchor:top" coordsize="103,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" path="m54,299r3,-6l61,286r1,-4l65,275r2,-4l70,265r2,-6l75,254r2,-5l80,244r3,-6l85,232r3,-6l92,220r1,-5l95,209r3,-5l98,198r1,-6l101,186r1,-6l103,175r,-7l103,161r,-6l103,150r-1,-6l103,138r-3,-6l100,126r1,-6l98,114r-1,-5l95,103r,-6l92,92,90,86,88,80,86,75,84,70,82,65,79,59,76,53,74,48,71,43,68,38,65,33,62,29,56,23,55,17,52,15,50,11r,-1l44,,42,8r,3l39,15r,2l34,19r-3,8l29,31r-3,6l23,42r-2,6l21,53r-3,5l17,63r-3,6l13,74r-1,5l10,85,9,90,7,97r-1,5l6,106r-1,7l4,117r-1,6l2,130,,136r2,3l2,146r1,7l3,158r-1,7l3,172r2,5l6,183r1,6l8,196r2,6l11,208r3,6l16,220r1,6l21,231r2,6l25,243r3,6l31,256r2,3l37,266r4,5l43,277r3,5l48,287r3,5l54,299r1,-1l54,299e" filled="f" strokeweight=".01683mm">
                  <v:path arrowok="t" o:connecttype="custom" o:connectlocs="57,1468;62,1457;67,1446;72,1434;77,1424;83,1413;88,1401;93,1390;98,1379;99,1367;102,1355;103,1343;103,1330;102,1319;100,1307;101,1295;97,1284;95,1272;90,1261;86,1250;82,1240;76,1228;71,1218;65,1208;56,1198;52,1190;50,1185;42,1183;39,1190;34,1194;29,1206;23,1217;21,1228;17,1238;13,1249;10,1260;7,1272;6,1281;4,1292;2,1305;2,1314;3,1328;2,1340;5,1352;7,1364;10,1377;14,1389;17,1401;23,1412;28,1424;33,1434;41,1446;46,1457;51,1467;55,1473" o:connectangles="0,0,0,0,0,0,0,0,0,0,0,0,0,0,0,0,0,0,0,0,0,0,0,0,0,0,0,0,0,0,0,0,0,0,0,0,0,0,0,0,0,0,0,0,0,0,0,0,0,0,0,0,0,0,0"/>
                </v:shape>
                <v:shape id="Freeform 524" o:spid="_x0000_s1314" style="position:absolute;left:8826;top:1194;width:11;height:278;visibility:visible;mso-wrap-style:square;v-text-anchor:top" coordsize="1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" path="m,l2,65r1,72l5,209r5,67l10,277r1,l11,276,7,213,4,141,2,68,,xe" fillcolor="#8eaa33" stroked="f">
                  <v:path arrowok="t" o:connecttype="custom" o:connectlocs="0,1195;2,1260;3,1332;5,1404;10,1471;10,1472;11,1472;11,1471;7,1408;4,1336;2,1263;0,1195" o:connectangles="0,0,0,0,0,0,0,0,0,0,0,0"/>
                </v:shape>
                <v:shape id="Picture 525" o:spid="_x0000_s1315" type="#_x0000_t75" style="position:absolute;left:8832;top:1274;width:130;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">
                  <v:imagedata r:id="rId283" o:title=""/>
                </v:shape>
                <v:shape id="Freeform 526" o:spid="_x0000_s1316" style="position:absolute;left:8832;top:1274;width:130;height:274;visibility:visible;mso-wrap-style:square;v-text-anchor:top" coordsize="13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" path="m2,273r5,-4l13,264r3,-3l22,256r4,-3l30,249r5,-5l40,241r5,-3l49,234r6,-3l59,226r5,-5l70,219r3,-5l78,210r5,-4l86,201r3,-5l93,191r4,-5l99,182r4,-6l106,170r2,-6l111,160r2,-6l116,149r,-6l119,137r3,-5l122,125r1,-5l124,115r3,-6l126,103r1,-6l128,91r,-6l128,80r1,-6l129,68r,-7l129,56r,-6l128,43r-1,-5l127,33r-3,-8l125,19r-2,-3l124,11,123,r-5,6l117,8r-5,3l111,12r-5,l99,18r-3,3l91,24r-5,4l82,32r-3,5l74,40r-3,4l66,48r-3,4l60,56r-5,5l52,65r-4,5l45,74r-3,4l39,84r-3,3l33,92r-5,6l24,102r,4l22,112r-2,7l17,124r-3,5l12,136r-2,6l9,148r-2,5l6,160r-2,6l3,172r,6l2,185,,191r1,6l1,204,,210r1,6l,224r,3l1,235r1,6l1,248r,6l1,260r1,6l2,273r1,-1l2,273e" filled="f" strokeweight=".01683mm">
                  <v:path arrowok="t" o:connecttype="custom" o:connectlocs="7,1544;16,1536;26,1528;35,1519;45,1513;55,1506;64,1496;73,1489;83,1481;89,1471;97,1461;103,1451;108,1439;113,1429;116,1418;122,1407;123,1395;127,1384;127,1372;128,1360;129,1349;129,1336;129,1325;127,1313;124,1300;123,1291;124,1286;118,1281;112,1286;106,1287;96,1296;86,1303;79,1312;71,1319;63,1327;55,1336;48,1345;42,1353;36,1362;28,1373;24,1381;20,1394;14,1404;10,1417;7,1428;4,1441;3,1453;0,1466;1,1479;1,1491;0,1502;2,1516;1,1529;2,1541;3,1547" o:connectangles="0,0,0,0,0,0,0,0,0,0,0,0,0,0,0,0,0,0,0,0,0,0,0,0,0,0,0,0,0,0,0,0,0,0,0,0,0,0,0,0,0,0,0,0,0,0,0,0,0,0,0,0,0,0,0"/>
                </v:shape>
                <v:shape id="Freeform 527" o:spid="_x0000_s1317" style="position:absolute;left:8834;top:1291;width:113;height:255;visibility:visible;mso-wrap-style:square;v-text-anchor:top" coordsize="11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" path="m112,l84,60,54,124,25,190,,253r,1l,255r1,-1l25,195,53,129,84,62,112,xe" fillcolor="#8eaa33" stroked="f">
                  <v:path arrowok="t" o:connecttype="custom" o:connectlocs="112,1292;84,1352;54,1416;25,1482;0,1545;0,1546;0,1547;1,1546;25,1487;53,1421;84,1354;112,1292" o:connectangles="0,0,0,0,0,0,0,0,0,0,0,0"/>
                </v:shape>
                <v:shape id="Picture 528" o:spid="_x0000_s1318" type="#_x0000_t75" style="position:absolute;left:8750;top:1303;width:112;height: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">
                  <v:imagedata r:id="rId284" o:title=""/>
                </v:shape>
                <v:shape id="Freeform 529" o:spid="_x0000_s1319" style="position:absolute;left:8750;top:1303;width:112;height:290;visibility:visible;mso-wrap-style:square;v-text-anchor:top" coordsize="11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" path="m88,290r1,-6l91,277r1,-5l93,265r2,-5l96,254r1,-7l99,242r1,-6l101,231r3,-6l104,218r1,-7l108,206r,-6l109,194r2,-6l110,182r-1,-6l110,170r-1,-7l109,159r-1,-7l107,145r-2,-6l104,134r-2,-6l102,122r-4,-5l97,111r-1,-5l92,100,90,95,87,90,86,84,82,80,79,75,75,69,73,65,69,60,67,55,63,50,58,45,55,40,51,36,47,32,43,28,39,24,32,19,30,14,26,13,24,9r-1,l16,r,8l16,11r-2,4l14,18r-4,2l9,29,7,34,6,39,4,45,3,51r1,6l2,62r,5l,73r1,6l,83r,7l,95r,7l,107r,5l1,119r,4l1,129r,7l1,142r2,3l5,151r3,7l8,163r1,7l12,176r2,5l16,187r3,5l21,199r3,6l27,210r3,5l34,221r3,6l41,231r4,5l48,241r4,5l56,253r3,2l64,261r5,4l72,271r4,5l79,280r5,4l88,290r,-1l88,290e" filled="f" strokeweight=".01683mm">
                  <v:path arrowok="t" o:connecttype="custom" o:connectlocs="89,1587;92,1575;95,1563;97,1550;100,1539;104,1528;105,1514;108,1503;111,1491;109,1479;109,1466;108,1455;105,1442;102,1431;98,1420;96,1409;90,1398;86,1387;79,1378;73,1368;67,1358;58,1348;51,1339;43,1331;32,1322;26,1316;23,1312;16,1311;14,1318;10,1323;7,1337;4,1348;4,1360;2,1370;1,1382;0,1393;0,1405;0,1415;1,1426;1,1439;3,1448;8,1461;9,1473;14,1484;19,1495;24,1508;30,1518;37,1530;45,1539;52,1549;59,1558;69,1568;76,1579;84,1587;88,1592" o:connectangles="0,0,0,0,0,0,0,0,0,0,0,0,0,0,0,0,0,0,0,0,0,0,0,0,0,0,0,0,0,0,0,0,0,0,0,0,0,0,0,0,0,0,0,0,0,0,0,0,0,0,0,0,0,0,0"/>
                </v:shape>
                <v:shape id="Freeform 530" o:spid="_x0000_s1320" style="position:absolute;left:8771;top:1321;width:69;height:270;visibility:visible;mso-wrap-style:square;v-text-anchor:top" coordsize="6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" path="m,l15,64r16,69l48,203r19,66l68,270r,-2l51,207,33,138,16,66,,xe" fillcolor="#8eaa33" stroked="f">
                  <v:path arrowok="t" o:connecttype="custom" o:connectlocs="0,1322;15,1386;31,1455;48,1525;67,1591;67,1591;68,1592;68,1590;51,1529;33,1460;16,1388;0,1322" o:connectangles="0,0,0,0,0,0,0,0,0,0,0,0"/>
                </v:shape>
                <v:shape id="Picture 531" o:spid="_x0000_s1321" type="#_x0000_t75" style="position:absolute;left:8831;top:1373;width:108;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">
                  <v:imagedata r:id="rId285" o:title=""/>
                </v:shape>
                <v:shape id="Freeform 532" o:spid="_x0000_s1322" style="position:absolute;left:8831;top:1373;width:108;height:293;visibility:visible;mso-wrap-style:square;v-text-anchor:top" coordsize="108,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" path="m20,293r4,-5l29,282r2,-4l36,272r3,-3l43,264r4,-6l51,254r3,-5l58,245r5,-4l66,235r4,-5l75,226r2,-5l81,215r4,-4l87,205r2,-5l92,194r2,-6l96,184r2,-7l100,171r1,-6l103,160r1,-7l105,148r,-6l106,136r2,-6l106,124r1,-6l106,113r2,-6l106,101r,-6l105,88r,-5l104,78r-1,-6l102,66r-2,-7l99,54,98,49,96,42,94,37,92,32,88,25r,-6l85,17r,-5l84,11,82,,78,8r-1,2l73,13r-1,2l67,16r-5,8l59,27r-4,4l51,36r-3,5l46,46r-4,4l40,55r-4,4l34,64r-3,5l28,74r-2,5l23,85r-3,5l19,94r-3,7l15,104r-3,6l9,116r-3,6l7,125r-1,7l5,139r-2,5l2,150r-1,7l1,163,,169r,6l,182r,6l,194r1,6l1,207r,7l3,219r2,6l5,232r2,6l8,245r1,4l11,256r3,6l14,268r1,7l17,280r2,6l20,293r,-1l20,293e" filled="f" strokeweight=".01683mm">
                  <v:path arrowok="t" o:connecttype="custom" o:connectlocs="24,1661;31,1651;39,1642;47,1631;54,1622;63,1614;70,1603;77,1594;85,1584;89,1573;94,1561;98,1550;101,1538;104,1526;105,1515;108,1503;107,1491;108,1480;106,1468;105,1456;103,1445;100,1432;98,1422;94,1410;88,1398;85,1390;84,1384;78,1381;73,1386;67,1389;59,1400;51,1409;46,1419;40,1428;34,1437;28,1447;23,1458;19,1467;15,1477;9,1489;7,1498;5,1512;2,1523;1,1536;0,1548;0,1561;1,1573;1,1587;5,1598;7,1611;9,1622;14,1635;15,1648;19,1659;20,1665" o:connectangles="0,0,0,0,0,0,0,0,0,0,0,0,0,0,0,0,0,0,0,0,0,0,0,0,0,0,0,0,0,0,0,0,0,0,0,0,0,0,0,0,0,0,0,0,0,0,0,0,0,0,0,0,0,0,0"/>
                </v:shape>
                <v:shape id="Freeform 533" o:spid="_x0000_s1323" style="position:absolute;left:8852;top:1392;width:58;height:273;visibility:visible;mso-wrap-style:square;v-text-anchor:top" coordsize="58,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" path="m57,l43,64,27,134,11,204,,271r,1l1,272r1,-1l12,209,27,139,43,67,57,xe" fillcolor="#8eaa33" stroked="f">
                  <v:path arrowok="t" o:connecttype="custom" o:connectlocs="57,1392;43,1456;27,1526;11,1596;0,1663;0,1664;1,1664;2,1663;12,1601;27,1531;43,1459;57,1392" o:connectangles="0,0,0,0,0,0,0,0,0,0,0,0"/>
                </v:shape>
                <v:shape id="Picture 534" o:spid="_x0000_s1324" type="#_x0000_t75" style="position:absolute;left:8733;top:1440;width:136;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">
                  <v:imagedata r:id="rId286" o:title=""/>
                </v:shape>
                <v:shape id="Freeform 535" o:spid="_x0000_s1325" style="position:absolute;left:8733;top:1440;width:136;height:269;visibility:visible;mso-wrap-style:square;v-text-anchor:top" coordsize="13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" path="m133,269r,-6l134,255r-1,-4l133,243r1,-5l133,232r,-7l134,219r,-5l134,208r1,-6l134,195r,-7l135,182r-1,-5l134,170r1,-6l132,159r-1,-6l130,147r-2,-6l127,136r-3,-7l121,124r-2,-6l117,113r-3,-5l112,102r-5,-4l105,93r-2,-6l98,83,95,78,91,74,88,68,83,64,80,60,75,55,71,52,67,48,64,44,59,40,53,35,49,32,45,29,39,25,34,22,30,19,23,16,19,11r-3,l12,7r-1,l3,,4,8r1,3l4,16r,2l1,21r,10l1,35r,6l,47r1,6l2,58r,6l3,68,2,75r2,5l5,85r,7l7,97r1,6l9,108r1,5l13,120r1,3l15,129r2,7l17,142r3,3l23,151r4,5l29,162r2,6l35,174r3,4l42,183r3,5l49,193r4,6l57,203r4,5l66,212r4,6l75,221r5,4l84,230r5,4l95,239r2,2l104,246r5,3l114,253r4,4l123,261r5,3l133,269r,-1l133,269e" filled="f" strokeweight=".01683mm">
                  <v:path arrowok="t" o:connecttype="custom" o:connectlocs="133,1703;133,1691;134,1678;133,1665;134,1654;135,1642;134,1628;134,1617;135,1604;131,1593;128,1581;124,1569;119,1558;114,1548;107,1538;103,1527;95,1518;88,1508;80,1500;71,1492;64,1484;53,1475;45,1469;34,1462;23,1456;16,1451;11,1447;4,1448;4,1456;1,1461;1,1475;0,1487;2,1498;3,1508;4,1520;5,1532;8,1543;10,1553;14,1563;17,1576;20,1585;27,1596;31,1608;38,1618;45,1628;53,1639;61,1648;70,1658;80,1665;89,1674;97,1681;109,1689;118,1697;128,1704;133,1708" o:connectangles="0,0,0,0,0,0,0,0,0,0,0,0,0,0,0,0,0,0,0,0,0,0,0,0,0,0,0,0,0,0,0,0,0,0,0,0,0,0,0,0,0,0,0,0,0,0,0,0,0,0,0,0,0,0,0"/>
                </v:shape>
                <v:shape id="Freeform 536" o:spid="_x0000_s1326" style="position:absolute;left:8743;top:1457;width:123;height:250;visibility:visible;mso-wrap-style:square;v-text-anchor:top" coordsize="12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" path="m,l28,59r30,65l90,189r31,60l122,250r1,l123,248,93,192,62,128,30,61,,xe" fillcolor="#8eaa33" stroked="f">
                  <v:path arrowok="t" o:connecttype="custom" o:connectlocs="0,1458;28,1517;58,1582;90,1647;121,1707;122,1708;123,1708;123,1706;93,1650;62,1586;30,1519;0,1458" o:connectangles="0,0,0,0,0,0,0,0,0,0,0,0"/>
                </v:shape>
                <v:shape id="Picture 537" o:spid="_x0000_s1327" type="#_x0000_t75" style="position:absolute;left:8845;top:1478;width:103;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">
                  <v:imagedata r:id="rId287" o:title=""/>
                </v:shape>
                <v:shape id="Freeform 538" o:spid="_x0000_s1328" style="position:absolute;left:8845;top:1478;width:103;height:299;visibility:visible;mso-wrap-style:square;v-text-anchor:top" coordsize="103,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" path="m49,298r3,-5l56,286r1,-4l60,275r3,-4l65,265r3,-6l71,254r3,-5l76,244r4,-5l82,233r3,-7l89,221r1,-5l93,210r3,-5l96,199r1,-6l99,187r1,-6l101,176r1,-7l102,162r,-6l102,151r,-6l102,139r-2,-6l100,127r1,-6l98,115r-1,-5l96,104r,-6l93,93,92,87,90,81,88,76,86,71,85,65,82,59,79,53,77,48,74,43,71,38,68,33,65,28,60,22,59,17,56,15,54,10,49,,46,7r,3l43,14r-1,2l38,18r-4,8l32,30r-3,5l26,41r-2,5l23,52r-3,4l19,61r-3,6l15,72r-1,5l11,83r-1,5l9,95r-2,5l7,105r-1,6l5,115r-2,6l2,128,,134r1,3l2,144r1,7l2,156r,7l2,170r1,5l4,182r1,5l6,194r2,6l9,206r2,6l13,218r1,7l18,230r2,6l22,242r3,5l28,255r1,3l33,265r4,5l38,276r3,6l43,287r3,5l49,298e" filled="f" strokeweight=".01683mm">
                  <v:path arrowok="t" o:connecttype="custom" o:connectlocs="52,1772;57,1761;63,1750;68,1738;74,1728;80,1718;85,1705;90,1695;96,1684;97,1672;100,1660;102,1648;102,1635;102,1624;100,1612;101,1600;97,1589;96,1577;92,1566;88,1555;85,1544;79,1532;74,1522;68,1512;60,1501;56,1494;54,1489;46,1486;43,1493;38,1497;32,1509;26,1520;23,1531;19,1540;15,1551;11,1562;9,1574;7,1584;5,1594;2,1607;1,1616;3,1630;2,1642;3,1654;5,1666;8,1679;11,1691;14,1704;20,1715;25,1726;29,1737;37,1749;41,1761;46,1771;49,1777" o:connectangles="0,0,0,0,0,0,0,0,0,0,0,0,0,0,0,0,0,0,0,0,0,0,0,0,0,0,0,0,0,0,0,0,0,0,0,0,0,0,0,0,0,0,0,0,0,0,0,0,0,0,0,0,0,0,0"/>
                </v:shape>
                <v:shape id="Freeform 539" o:spid="_x0000_s1329" style="position:absolute;left:8890;top:1497;width:5;height:279;visibility:visible;mso-wrap-style:square;v-text-anchor:top" coordsize="5,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" path="m2,l1,66,,137r,72l3,277r,1l4,278r,-1l2,213,1,142,2,68,2,xe" fillcolor="#8eaa33" stroked="f">
                  <v:path arrowok="t" o:connecttype="custom" o:connectlocs="2,1498;1,1564;0,1635;0,1707;3,1775;3,1776;4,1776;4,1775;2,1711;1,1640;2,1566;2,1498" o:connectangles="0,0,0,0,0,0,0,0,0,0,0,0"/>
                </v:shape>
                <v:shape id="Picture 540" o:spid="_x0000_s1330" type="#_x0000_t75" style="position:absolute;left:8733;top:1581;width:18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">
                  <v:imagedata r:id="rId288" o:title=""/>
                </v:shape>
                <v:shape id="Freeform 541" o:spid="_x0000_s1331" style="position:absolute;left:8733;top:1581;width:184;height:236;visibility:visible;mso-wrap-style:square;v-text-anchor:top" coordsize="18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" path="m184,236r-1,-7l182,222r-2,-4l178,211r,-6l177,200r-2,-7l174,187r-1,-5l172,176r,-6l170,164r-2,-7l168,150r-2,-4l164,139r,-6l160,128r-3,-5l155,117r-3,-5l150,107r-4,-6l142,96r-3,-5l136,87r-5,-5l128,77r-5,-3l119,69r-3,-5l110,61r-4,-4l102,54,98,49,93,46,88,43,83,39,78,36,74,33,69,30,63,27,57,24,53,21,48,19,41,16,36,14,31,13,23,11,19,8r-4,l11,5r-1,l,,3,8r2,2l5,15r1,2l3,21r2,9l6,34r1,6l8,46r2,6l12,57r1,5l15,67r1,6l18,78r2,5l22,89r3,5l27,100r2,4l31,109r4,6l37,118r2,6l42,130r2,6l47,138r5,5l57,148r2,4l63,158r5,5l72,166r5,5l81,175r5,4l91,184r5,4l101,191r5,3l111,199r6,2l123,204r5,4l133,210r7,4l143,216r7,3l156,221r6,4l167,228r5,2l178,232r6,4l184,235r,1e" filled="f" strokeweight=".01683mm">
                  <v:path arrowok="t" o:connecttype="custom" o:connectlocs="183,1810;180,1799;178,1786;175,1774;173,1763;172,1751;168,1738;166,1727;164,1714;157,1704;152,1693;146,1682;139,1672;131,1663;123,1655;116,1645;106,1638;98,1630;88,1624;78,1617;69,1611;57,1605;48,1600;36,1595;23,1592;15,1589;10,1586;3,1589;5,1596;3,1602;6,1615;8,1627;12,1638;15,1648;18,1659;22,1670;27,1681;31,1690;37,1699;42,1711;47,1719;57,1729;63,1739;72,1747;81,1756;91,1765;101,1772;111,1780;123,1785;133,1791;143,1797;156,1802;167,1809;178,1813;184,1816" o:connectangles="0,0,0,0,0,0,0,0,0,0,0,0,0,0,0,0,0,0,0,0,0,0,0,0,0,0,0,0,0,0,0,0,0,0,0,0,0,0,0,0,0,0,0,0,0,0,0,0,0,0,0,0,0,0,0"/>
                </v:shape>
                <v:shape id="Freeform 542" o:spid="_x0000_s1332" style="position:absolute;left:8744;top:1596;width:172;height:219;visibility:visible;mso-wrap-style:square;v-text-anchor:top" coordsize="172,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" path="m,l39,52r43,57l126,166r44,52l171,219r,-1l171,217,130,169,86,112,42,54,,xe" fillcolor="#8eaa33" stroked="f">
                  <v:path arrowok="t" o:connecttype="custom" o:connectlocs="0,1597;39,1649;82,1706;126,1763;170,1815;171,1816;171,1815;171,1814;130,1766;86,1709;42,1651;0,1597" o:connectangles="0,0,0,0,0,0,0,0,0,0,0,0"/>
                </v:shape>
                <v:shape id="Picture 543" o:spid="_x0000_s1333" type="#_x0000_t75" style="position:absolute;left:8876;top:1585;width:109;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">
                  <v:imagedata r:id="rId289" o:title=""/>
                </v:shape>
                <v:shape id="Freeform 544" o:spid="_x0000_s1334" style="position:absolute;left:8876;top:1585;width:109;height:293;visibility:visible;mso-wrap-style:square;v-text-anchor:top" coordsize="10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" path="m83,292r1,-6l87,279r,-5l88,267r2,-5l92,256r1,-7l95,244r1,-6l98,233r2,-6l101,221r2,-7l106,208r-1,-5l107,196r2,-5l108,184r,-5l108,173r,-7l108,161r-1,-7l106,148r-1,-6l104,137r-2,-6l102,125r-4,-5l97,114r,-6l93,102,91,97,88,92,87,86,83,81,80,76,77,71,74,66,71,62,69,57,65,51,61,46,58,41,54,37,50,32,46,28,42,25,36,20,33,15,30,13,27,9,20,,19,8r1,2l18,15r-1,2l13,20r-2,9l10,33,9,39,7,45,6,50r,6l4,61r,5l2,72r,6l2,83,1,89r,5l1,101,,106r1,5l1,118r,4l1,128r,7l,141r2,3l4,151r3,6l7,163r1,6l10,176r2,5l14,187r3,5l19,198r3,7l24,210r3,5l30,221r3,6l37,231r4,6l44,242r4,5l52,253r3,3l59,262r5,4l67,272r4,5l74,282r4,4l83,292r,-1l83,292e" filled="f" strokeweight=".01683mm">
                  <v:path arrowok="t" o:connecttype="custom" o:connectlocs="84,1872;87,1860;90,1848;93,1835;96,1824;100,1813;103,1800;105,1789;109,1777;108,1765;108,1752;107,1740;105,1728;102,1717;98,1706;97,1694;91,1683;87,1672;80,1662;74,1652;69,1643;61,1632;54,1623;46,1614;36,1606;30,1599;27,1595;19,1594;18,1601;13,1606;10,1619;7,1631;6,1642;4,1652;2,1664;1,1675;1,1687;1,1697;1,1708;1,1721;2,1730;7,1743;8,1755;12,1767;17,1778;22,1791;27,1801;33,1813;41,1823;48,1833;55,1842;64,1852;71,1863;78,1872;83,1877" o:connectangles="0,0,0,0,0,0,0,0,0,0,0,0,0,0,0,0,0,0,0,0,0,0,0,0,0,0,0,0,0,0,0,0,0,0,0,0,0,0,0,0,0,0,0,0,0,0,0,0,0,0,0,0,0,0,0"/>
                </v:shape>
                <v:shape id="Freeform 545" o:spid="_x0000_s1335" style="position:absolute;left:8899;top:1604;width:60;height:272;visibility:visible;mso-wrap-style:square;v-text-anchor:top" coordsize="60,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" path="m,l13,64r14,70l42,205r16,65l59,271r1,l60,270,44,209,29,139,15,67,,xe" fillcolor="#8eaa33" stroked="f">
                  <v:path arrowok="t" o:connecttype="custom" o:connectlocs="0,1605;13,1669;27,1739;42,1810;58,1875;59,1876;60,1876;60,1875;44,1814;29,1744;15,1672;0,1605" o:connectangles="0,0,0,0,0,0,0,0,0,0,0,0"/>
                </v:shape>
                <v:shape id="Picture 546" o:spid="_x0000_s1336" type="#_x0000_t75" style="position:absolute;left:8760;top:1719;width:229;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">
                  <v:imagedata r:id="rId290" o:title=""/>
                </v:shape>
                <v:shape id="Freeform 547" o:spid="_x0000_s1337" style="position:absolute;left:8760;top:1719;width:229;height:193;visibility:visible;mso-wrap-style:square;v-text-anchor:top" coordsize="229,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" path="m229,193r-3,-6l224,180r-2,-4l218,169r-1,-5l214,159r-3,-6l209,147r-2,-5l205,137r-2,-6l200,125r-3,-6l196,112r-4,-4l190,102r-2,-5l183,92r-3,-4l176,83r-4,-5l169,74r-5,-5l159,65r-4,-4l151,57r-5,-4l141,49r-5,-2l131,43r-4,-4l121,37r-5,-3l111,31r-5,-4l100,26,95,24,89,21,84,19,79,18,74,15,68,13,61,12,56,10,51,9,44,8,38,7,33,6r-8,l20,4,17,5,12,3r-1,l,,5,7,7,9r1,5l9,16,8,20r4,9l13,33r2,5l17,44r3,5l24,53r1,6l29,62r2,7l34,73r3,4l40,83r4,4l47,92r3,4l53,100r5,5l61,108r3,5l69,119r3,5l75,125r5,4l86,133r4,4l95,142r5,3l105,148r6,4l116,154r6,4l127,161r5,3l139,166r5,2l150,172r6,1l162,175r6,2l174,178r8,3l185,182r7,1l199,184r6,2l211,188r5,2l222,191r7,2l229,192r,1e" filled="f" strokeweight=".01683mm">
                  <v:path arrowok="t" o:connecttype="custom" o:connectlocs="226,1906;222,1895;217,1883;211,1872;207,1861;203,1850;197,1838;192,1827;188,1816;180,1807;172,1797;164,1788;155,1780;146,1772;136,1766;127,1758;116,1753;106,1746;95,1743;84,1738;74,1734;61,1731;51,1728;38,1726;25,1725;17,1724;11,1722;5,1726;8,1733;8,1739;13,1752;17,1763;24,1772;29,1781;34,1792;40,1802;47,1811;53,1819;61,1827;69,1838;75,1844;86,1852;95,1861;105,1867;116,1873;127,1880;139,1885;150,1891;162,1894;174,1897;185,1901;199,1903;211,1907;222,1910;229,1911" o:connectangles="0,0,0,0,0,0,0,0,0,0,0,0,0,0,0,0,0,0,0,0,0,0,0,0,0,0,0,0,0,0,0,0,0,0,0,0,0,0,0,0,0,0,0,0,0,0,0,0,0,0,0,0,0,0,0"/>
                </v:shape>
                <v:shape id="Freeform 548" o:spid="_x0000_s1338" style="position:absolute;left:8774;top:1732;width:214;height:179;visibility:visible;mso-wrap-style:square;v-text-anchor:top" coordsize="214,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" path="m,l50,43r53,47l158,137r54,41l213,179r,-1l213,177,163,138,108,92,52,44,,xe" fillcolor="#8eaa33" stroked="f">
                  <v:path arrowok="t" o:connecttype="custom" o:connectlocs="0,1732;50,1775;103,1822;158,1869;212,1910;213,1911;213,1910;213,1909;163,1870;108,1824;52,1776;0,1732" o:connectangles="0,0,0,0,0,0,0,0,0,0,0,0"/>
                </v:shape>
                <v:shape id="Picture 549" o:spid="_x0000_s1339" type="#_x0000_t75" style="position:absolute;left:8916;top:1690;width:131;height: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">
                  <v:imagedata r:id="rId182" o:title=""/>
                </v:shape>
                <v:shape id="Freeform 550" o:spid="_x0000_s1340" style="position:absolute;left:8916;top:1690;width:131;height:273;visibility:visible;mso-wrap-style:square;v-text-anchor:top" coordsize="13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" path="m126,273r,-7l127,259r-1,-5l126,247r1,-5l127,236r,-7l128,223r,-5l128,212r1,-6l129,199r,-7l131,186r-2,-5l129,174r1,-6l128,162r-2,-5l126,151r-2,-7l123,140r-2,-7l118,127r-2,-5l114,117r-3,-6l109,105r-4,-4l103,96r-2,-6l96,85,93,81,90,76,87,71,82,67,78,62,74,58,71,54,67,50,63,45,58,41,53,36,49,33,45,30,39,26,35,22,30,20,23,16,20,12,16,11,12,8r,-1l3,,4,8r1,2l4,15r1,3l1,21r,9l1,35,,41r,6l,53r1,5l,64r2,4l1,75r1,5l3,85r,7l5,97r1,6l6,108r2,5l10,120r1,3l11,129r2,7l14,142r2,3l19,151r4,6l25,162r2,6l30,174r4,5l37,184r3,5l44,195r4,5l51,205r5,4l60,214r4,6l69,223r4,4l78,232r4,4l88,241r3,3l97,249r5,3l106,257r5,4l115,265r5,3l126,273r-1,-1l126,273e" filled="f" strokeweight=".01683mm">
                  <v:path arrowok="t" o:connecttype="custom" o:connectlocs="126,1956;126,1944;127,1932;127,1919;128,1908;129,1896;129,1882;129,1871;130,1858;126,1847;124,1834;121,1823;116,1812;111,1801;105,1791;101,1780;93,1771;87,1761;78,1752;71,1744;63,1735;53,1726;45,1720;35,1712;23,1706;16,1701;12,1697;4,1698;4,1705;1,1711;1,1725;0,1737;1,1748;2,1758;2,1770;3,1782;6,1793;8,1803;11,1813;13,1826;16,1835;23,1847;27,1858;34,1869;40,1879;48,1890;56,1899;64,1910;73,1917;82,1926;91,1934;102,1942;111,1951;120,1958;125,1962" o:connectangles="0,0,0,0,0,0,0,0,0,0,0,0,0,0,0,0,0,0,0,0,0,0,0,0,0,0,0,0,0,0,0,0,0,0,0,0,0,0,0,0,0,0,0,0,0,0,0,0,0,0,0,0,0,0,0"/>
                </v:shape>
                <v:shape id="Freeform 551" o:spid="_x0000_s1341" style="position:absolute;left:8927;top:1707;width:115;height:254;visibility:visible;mso-wrap-style:square;v-text-anchor:top" coordsize="11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" path="m,l26,60r28,66l83,192r30,61l114,253r,-1l86,195,57,130,27,62,,xe" fillcolor="#8eaa33" stroked="f">
                  <v:path arrowok="t" o:connecttype="custom" o:connectlocs="0,1708;26,1768;54,1834;83,1900;113,1961;114,1961;114,1961;114,1960;86,1903;57,1838;27,1770;0,1708" o:connectangles="0,0,0,0,0,0,0,0,0,0,0,0"/>
                </v:shape>
                <v:shape id="Picture 552" o:spid="_x0000_s1342" type="#_x0000_t75" style="position:absolute;left:8815;top:1846;width:264;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">
                  <v:imagedata r:id="rId181" o:title=""/>
                </v:shape>
                <v:shape id="Freeform 553" o:spid="_x0000_s1343" style="position:absolute;left:8815;top:1846;width:264;height:143;visibility:visible;mso-wrap-style:square;v-text-anchor:top" coordsize="26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" path="m263,142r-3,-5l256,131r-4,-3l248,122r-3,-5l242,113r-5,-6l234,102r-3,-5l228,93r-3,-6l221,82r-4,-5l214,71r-4,-3l206,62r-3,-5l198,54r-5,-4l189,46r-6,-4l180,39r-6,-4l168,32r-5,-3l159,26r-6,-3l148,20r-6,-1l136,16r-4,-3l125,13r-5,-2l114,9,109,6r-6,l97,5,91,4,85,3,80,2,75,1r-7,l61,,56,,50,,44,,38,,33,1,25,3,20,1,16,3,11,2,,2,5,8,8,9r2,4l11,15r,5l16,27r3,4l22,36r3,5l29,45r5,4l36,54r4,3l44,63r4,3l51,69r5,5l60,77r5,5l68,86r4,2l78,92r3,3l85,99r6,5l95,108r4,1l105,111r6,3l116,117r5,3l128,123r5,2l139,127r5,1l151,131r6,2l163,134r6,1l175,136r7,2l188,138r6,1l200,140r7,l214,141r4,l226,141r6,-1l238,141r6,1l250,142r6,l263,142e" filled="f" strokeweight=".01683mm">
                  <v:path arrowok="t" o:connecttype="custom" o:connectlocs="260,1984;252,1975;245,1964;237,1954;231,1944;225,1934;217,1924;210,1915;203,1904;193,1897;183,1889;174,1882;163,1876;153,1870;142,1866;132,1860;120,1858;109,1853;97,1852;85,1850;75,1848;61,1847;50,1847;38,1847;25,1850;16,1850;11,1849;5,1855;10,1860;11,1867;19,1878;25,1888;34,1896;40,1904;48,1913;56,1921;65,1929;72,1935;81,1942;91,1951;99,1956;111,1961;121,1967;133,1972;144,1975;157,1980;169,1982;182,1985;194,1986;207,1987;218,1988;232,1987;244,1989;256,1989;263,1989" o:connectangles="0,0,0,0,0,0,0,0,0,0,0,0,0,0,0,0,0,0,0,0,0,0,0,0,0,0,0,0,0,0,0,0,0,0,0,0,0,0,0,0,0,0,0,0,0,0,0,0,0,0,0,0,0,0,0"/>
                </v:shape>
                <v:shape id="Freeform 554" o:spid="_x0000_s1344" style="position:absolute;left:8832;top:1858;width:246;height:131;visibility:visible;mso-wrap-style:square;v-text-anchor:top" coordsize="24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" path="m,l58,32r62,35l184,101r61,30l246,131r-1,-2l188,102,125,68,61,33,,xe" fillcolor="#8eaa33" stroked="f">
                  <v:path arrowok="t" o:connecttype="custom" o:connectlocs="0,1858;58,1890;120,1925;184,1959;245,1989;246,1989;246,1989;245,1987;188,1960;125,1926;61,1891;0,1858" o:connectangles="0,0,0,0,0,0,0,0,0,0,0,0"/>
                </v:shape>
                <w10:wrap type="topAndBottom" anchorx="page"/>
              </v:group>
            </w:pict>
          </mc:Fallback>
        </mc:AlternateContent>
      </w:r>
    </w:p>
    <w:p w14:paraId="300C3FC1" w14:textId="77777777" w:rsidR="00D5718F" w:rsidRDefault="00D5718F" w:rsidP="00D5718F">
      <w:pPr>
        <w:pStyle w:val="Textoindependiente"/>
        <w:rPr>
          <w:rFonts w:ascii="Times New Roman"/>
          <w:b w:val="0"/>
          <w:sz w:val="20"/>
        </w:rPr>
      </w:pPr>
    </w:p>
    <w:p w14:paraId="60F69099" w14:textId="77777777" w:rsidR="00D5718F" w:rsidRDefault="00D5718F" w:rsidP="00D5718F">
      <w:pPr>
        <w:pStyle w:val="Textoindependiente"/>
        <w:rPr>
          <w:rFonts w:ascii="Times New Roman"/>
          <w:b w:val="0"/>
          <w:sz w:val="20"/>
        </w:rPr>
      </w:pPr>
    </w:p>
    <w:p w14:paraId="6E163457" w14:textId="77777777" w:rsidR="00D5718F" w:rsidRDefault="00D5718F" w:rsidP="00D5718F">
      <w:pPr>
        <w:pStyle w:val="Textoindependiente"/>
        <w:rPr>
          <w:rFonts w:ascii="Times New Roman"/>
          <w:b w:val="0"/>
          <w:sz w:val="20"/>
        </w:rPr>
      </w:pPr>
    </w:p>
    <w:p w14:paraId="64E2E9FC" w14:textId="77777777" w:rsidR="00D5718F" w:rsidRDefault="00D5718F" w:rsidP="00D5718F">
      <w:pPr>
        <w:pStyle w:val="Textoindependiente"/>
        <w:rPr>
          <w:rFonts w:ascii="Times New Roman"/>
          <w:b w:val="0"/>
          <w:sz w:val="20"/>
        </w:rPr>
      </w:pPr>
    </w:p>
    <w:p w14:paraId="70375677" w14:textId="77777777" w:rsidR="00D5718F" w:rsidRDefault="00D5718F" w:rsidP="00D5718F">
      <w:pPr>
        <w:pStyle w:val="Textoindependiente"/>
        <w:rPr>
          <w:rFonts w:ascii="Times New Roman"/>
          <w:b w:val="0"/>
          <w:sz w:val="20"/>
        </w:rPr>
      </w:pPr>
    </w:p>
    <w:p w14:paraId="15FCFEFB" w14:textId="77777777" w:rsidR="00D5718F" w:rsidRDefault="00D5718F" w:rsidP="00D5718F">
      <w:pPr>
        <w:pStyle w:val="Textoindependiente"/>
        <w:rPr>
          <w:rFonts w:ascii="Times New Roman"/>
          <w:b w:val="0"/>
          <w:sz w:val="20"/>
        </w:rPr>
      </w:pPr>
    </w:p>
    <w:p w14:paraId="25CE9E74" w14:textId="77777777" w:rsidR="00D5718F" w:rsidRDefault="00D5718F" w:rsidP="00D5718F">
      <w:pPr>
        <w:pStyle w:val="Textoindependiente"/>
        <w:rPr>
          <w:rFonts w:ascii="Times New Roman"/>
          <w:b w:val="0"/>
          <w:sz w:val="20"/>
        </w:rPr>
      </w:pPr>
    </w:p>
    <w:p w14:paraId="02A1959F" w14:textId="77777777" w:rsidR="00D5718F" w:rsidRDefault="00D5718F" w:rsidP="00D5718F">
      <w:pPr>
        <w:pStyle w:val="Textoindependiente"/>
        <w:rPr>
          <w:rFonts w:ascii="Times New Roman"/>
          <w:b w:val="0"/>
          <w:sz w:val="20"/>
        </w:rPr>
      </w:pPr>
    </w:p>
    <w:p w14:paraId="0BF5A133" w14:textId="77777777" w:rsidR="00D5718F" w:rsidRDefault="00D5718F" w:rsidP="00D5718F">
      <w:pPr>
        <w:pStyle w:val="Textoindependiente"/>
        <w:rPr>
          <w:rFonts w:ascii="Times New Roman"/>
          <w:b w:val="0"/>
          <w:sz w:val="20"/>
        </w:rPr>
      </w:pPr>
    </w:p>
    <w:p w14:paraId="6935C9FD" w14:textId="77777777" w:rsidR="00D5718F" w:rsidRDefault="00D5718F" w:rsidP="00D5718F">
      <w:pPr>
        <w:pStyle w:val="Textoindependiente"/>
        <w:rPr>
          <w:rFonts w:ascii="Times New Roman"/>
          <w:b w:val="0"/>
          <w:sz w:val="20"/>
        </w:rPr>
      </w:pPr>
    </w:p>
    <w:p w14:paraId="4F92E30A" w14:textId="77777777" w:rsidR="00D5718F" w:rsidRDefault="00D5718F" w:rsidP="00D5718F">
      <w:pPr>
        <w:pStyle w:val="Textoindependiente"/>
        <w:rPr>
          <w:rFonts w:ascii="Times New Roman"/>
          <w:b w:val="0"/>
          <w:sz w:val="20"/>
        </w:rPr>
      </w:pPr>
    </w:p>
    <w:p w14:paraId="511CD604" w14:textId="77777777" w:rsidR="00D5718F" w:rsidRDefault="00D5718F" w:rsidP="00D5718F">
      <w:pPr>
        <w:spacing w:before="210"/>
        <w:ind w:left="1062" w:right="1099"/>
        <w:jc w:val="center"/>
        <w:rPr>
          <w:sz w:val="34"/>
        </w:rPr>
      </w:pPr>
      <w:r>
        <w:rPr>
          <w:w w:val="95"/>
          <w:sz w:val="34"/>
        </w:rPr>
        <w:t>Presentado</w:t>
      </w:r>
      <w:r>
        <w:rPr>
          <w:spacing w:val="40"/>
          <w:w w:val="95"/>
          <w:sz w:val="34"/>
        </w:rPr>
        <w:t xml:space="preserve"> </w:t>
      </w:r>
      <w:r>
        <w:rPr>
          <w:w w:val="95"/>
          <w:sz w:val="34"/>
        </w:rPr>
        <w:t>por</w:t>
      </w:r>
      <w:r>
        <w:rPr>
          <w:spacing w:val="41"/>
          <w:w w:val="95"/>
          <w:sz w:val="34"/>
        </w:rPr>
        <w:t xml:space="preserve"> </w:t>
      </w:r>
      <w:r>
        <w:rPr>
          <w:w w:val="95"/>
          <w:sz w:val="34"/>
        </w:rPr>
        <w:t>Alberto Diez Busto</w:t>
      </w:r>
    </w:p>
    <w:p w14:paraId="5A4B3A0F" w14:textId="77777777" w:rsidR="00D5718F" w:rsidRDefault="00D5718F" w:rsidP="00D5718F">
      <w:pPr>
        <w:spacing w:before="23" w:line="254" w:lineRule="auto"/>
        <w:ind w:left="853" w:right="891"/>
        <w:jc w:val="center"/>
        <w:rPr>
          <w:sz w:val="34"/>
        </w:rPr>
      </w:pPr>
      <w:r>
        <w:rPr>
          <w:sz w:val="34"/>
        </w:rPr>
        <w:t>en</w:t>
      </w:r>
      <w:r>
        <w:rPr>
          <w:spacing w:val="-6"/>
          <w:sz w:val="34"/>
        </w:rPr>
        <w:t xml:space="preserve"> </w:t>
      </w:r>
      <w:r>
        <w:rPr>
          <w:sz w:val="34"/>
        </w:rPr>
        <w:t>Universidad</w:t>
      </w:r>
      <w:r>
        <w:rPr>
          <w:spacing w:val="-6"/>
          <w:sz w:val="34"/>
        </w:rPr>
        <w:t xml:space="preserve"> </w:t>
      </w:r>
      <w:r>
        <w:rPr>
          <w:sz w:val="34"/>
        </w:rPr>
        <w:t>de</w:t>
      </w:r>
      <w:r>
        <w:rPr>
          <w:spacing w:val="-6"/>
          <w:sz w:val="34"/>
        </w:rPr>
        <w:t xml:space="preserve"> </w:t>
      </w:r>
      <w:r>
        <w:rPr>
          <w:sz w:val="34"/>
        </w:rPr>
        <w:t>Burgos</w:t>
      </w:r>
      <w:r>
        <w:rPr>
          <w:spacing w:val="-6"/>
          <w:sz w:val="34"/>
        </w:rPr>
        <w:t xml:space="preserve"> </w:t>
      </w:r>
      <w:r>
        <w:rPr>
          <w:sz w:val="34"/>
        </w:rPr>
        <w:t>—</w:t>
      </w:r>
      <w:r>
        <w:rPr>
          <w:spacing w:val="-5"/>
          <w:sz w:val="34"/>
        </w:rPr>
        <w:t xml:space="preserve"> </w:t>
      </w:r>
      <w:r>
        <w:rPr>
          <w:sz w:val="34"/>
        </w:rPr>
        <w:t>7</w:t>
      </w:r>
      <w:r>
        <w:rPr>
          <w:spacing w:val="-6"/>
          <w:sz w:val="34"/>
        </w:rPr>
        <w:t xml:space="preserve"> </w:t>
      </w:r>
      <w:r>
        <w:rPr>
          <w:sz w:val="34"/>
        </w:rPr>
        <w:t>de</w:t>
      </w:r>
      <w:r>
        <w:rPr>
          <w:spacing w:val="-6"/>
          <w:sz w:val="34"/>
        </w:rPr>
        <w:t xml:space="preserve"> </w:t>
      </w:r>
      <w:r>
        <w:rPr>
          <w:sz w:val="34"/>
        </w:rPr>
        <w:t>julio</w:t>
      </w:r>
      <w:r>
        <w:rPr>
          <w:spacing w:val="-6"/>
          <w:sz w:val="34"/>
        </w:rPr>
        <w:t xml:space="preserve"> </w:t>
      </w:r>
      <w:r>
        <w:rPr>
          <w:sz w:val="34"/>
        </w:rPr>
        <w:t>de</w:t>
      </w:r>
      <w:r>
        <w:rPr>
          <w:spacing w:val="-5"/>
          <w:sz w:val="34"/>
        </w:rPr>
        <w:t xml:space="preserve"> </w:t>
      </w:r>
      <w:r>
        <w:rPr>
          <w:sz w:val="34"/>
        </w:rPr>
        <w:t>2022</w:t>
      </w:r>
      <w:r>
        <w:rPr>
          <w:spacing w:val="-74"/>
          <w:sz w:val="34"/>
        </w:rPr>
        <w:t xml:space="preserve"> </w:t>
      </w:r>
      <w:r>
        <w:rPr>
          <w:sz w:val="34"/>
        </w:rPr>
        <w:t>Tutor:</w:t>
      </w:r>
      <w:r>
        <w:rPr>
          <w:spacing w:val="25"/>
          <w:sz w:val="34"/>
        </w:rPr>
        <w:t xml:space="preserve"> </w:t>
      </w:r>
      <w:r>
        <w:rPr>
          <w:sz w:val="34"/>
        </w:rPr>
        <w:t>D. José Manuel Galán Ordax</w:t>
      </w:r>
    </w:p>
    <w:p w14:paraId="12FF2CCA" w14:textId="77777777" w:rsidR="00D5718F" w:rsidRDefault="00D5718F" w:rsidP="00D5718F">
      <w:pPr>
        <w:spacing w:before="23" w:line="254" w:lineRule="auto"/>
        <w:ind w:left="853" w:right="891"/>
        <w:jc w:val="center"/>
        <w:rPr>
          <w:sz w:val="34"/>
        </w:rPr>
      </w:pPr>
      <w:r>
        <w:rPr>
          <w:sz w:val="34"/>
        </w:rPr>
        <w:t xml:space="preserve">y Dña. Virginia Ahedo García </w:t>
      </w:r>
    </w:p>
    <w:p w14:paraId="194ECBEA" w14:textId="4A545DF1" w:rsidR="007A50BE" w:rsidRDefault="007A50BE"/>
    <w:p w14:paraId="21A4D3A6" w14:textId="4B584CC3" w:rsidR="00D5718F" w:rsidRDefault="00D5718F"/>
    <w:p w14:paraId="425858D4" w14:textId="77777777" w:rsidR="009F5299" w:rsidRDefault="009F5299" w:rsidP="00D5718F">
      <w:pPr>
        <w:pStyle w:val="Textoindependiente"/>
        <w:spacing w:before="10"/>
        <w:rPr>
          <w:rFonts w:ascii="Trebuchet MS"/>
          <w:sz w:val="18"/>
        </w:rPr>
        <w:sectPr w:rsidR="009F5299" w:rsidSect="00E83E19">
          <w:footerReference w:type="default" r:id="rId291"/>
          <w:pgSz w:w="11906" w:h="16838"/>
          <w:pgMar w:top="1417" w:right="1701" w:bottom="1417" w:left="1701" w:header="708" w:footer="708" w:gutter="0"/>
          <w:cols w:space="708"/>
          <w:titlePg/>
          <w:docGrid w:linePitch="360"/>
        </w:sectPr>
      </w:pPr>
    </w:p>
    <w:p w14:paraId="6D12539B" w14:textId="3608FE7B" w:rsidR="00D5718F" w:rsidRDefault="00D5718F" w:rsidP="00D5718F">
      <w:pPr>
        <w:pStyle w:val="Textoindependiente"/>
        <w:spacing w:before="10"/>
        <w:rPr>
          <w:rFonts w:ascii="Trebuchet MS"/>
          <w:sz w:val="18"/>
        </w:rPr>
      </w:pPr>
      <w:r>
        <w:rPr>
          <w:noProof/>
        </w:rPr>
        <w:lastRenderedPageBreak/>
        <mc:AlternateContent>
          <mc:Choice Requires="wps">
            <w:drawing>
              <wp:anchor distT="0" distB="0" distL="0" distR="0" simplePos="0" relativeHeight="251664384" behindDoc="1" locked="0" layoutInCell="1" allowOverlap="1" wp14:anchorId="0121143F" wp14:editId="633CFED4">
                <wp:simplePos x="0" y="0"/>
                <wp:positionH relativeFrom="page">
                  <wp:posOffset>1433195</wp:posOffset>
                </wp:positionH>
                <wp:positionV relativeFrom="paragraph">
                  <wp:posOffset>166370</wp:posOffset>
                </wp:positionV>
                <wp:extent cx="4669155" cy="1270"/>
                <wp:effectExtent l="0" t="0" r="0" b="0"/>
                <wp:wrapTopAndBottom/>
                <wp:docPr id="555" name="Forma libre: forma 5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A29E35" id="Forma libre: forma 555" o:spid="_x0000_s1026" style="position:absolute;margin-left:112.85pt;margin-top:13.1pt;width:367.65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1585BD4B" w14:textId="44397BE7" w:rsidR="00D5718F" w:rsidRDefault="00D5718F"/>
    <w:p w14:paraId="6C53246F" w14:textId="478EC022" w:rsidR="00D5718F" w:rsidRPr="00675056" w:rsidRDefault="00D5718F" w:rsidP="00675056">
      <w:pPr>
        <w:pStyle w:val="Ttulo1"/>
      </w:pPr>
      <w:r>
        <w:tab/>
      </w:r>
      <w:bookmarkStart w:id="0" w:name="_Toc108079920"/>
      <w:r w:rsidRPr="00675056">
        <w:t>Índice General</w:t>
      </w:r>
      <w:bookmarkEnd w:id="0"/>
    </w:p>
    <w:p w14:paraId="086BEA32" w14:textId="3B8E5F00" w:rsidR="00675056" w:rsidRDefault="00675056" w:rsidP="00675056">
      <w:pPr>
        <w:pStyle w:val="Textoindependiente"/>
        <w:spacing w:before="10"/>
        <w:rPr>
          <w:rFonts w:ascii="Trebuchet MS"/>
          <w:sz w:val="18"/>
        </w:rPr>
      </w:pPr>
      <w:r>
        <w:rPr>
          <w:noProof/>
        </w:rPr>
        <mc:AlternateContent>
          <mc:Choice Requires="wps">
            <w:drawing>
              <wp:anchor distT="0" distB="0" distL="0" distR="0" simplePos="0" relativeHeight="251666432" behindDoc="1" locked="0" layoutInCell="1" allowOverlap="1" wp14:anchorId="6D2D92F6" wp14:editId="360010B9">
                <wp:simplePos x="0" y="0"/>
                <wp:positionH relativeFrom="page">
                  <wp:posOffset>1433195</wp:posOffset>
                </wp:positionH>
                <wp:positionV relativeFrom="paragraph">
                  <wp:posOffset>166370</wp:posOffset>
                </wp:positionV>
                <wp:extent cx="4669155" cy="1270"/>
                <wp:effectExtent l="0" t="0" r="0" b="0"/>
                <wp:wrapTopAndBottom/>
                <wp:docPr id="556" name="Forma libre: forma 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7712F" id="Forma libre: forma 556" o:spid="_x0000_s1026" style="position:absolute;margin-left:112.85pt;margin-top:13.1pt;width:367.65pt;height:.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sdt>
      <w:sdtPr>
        <w:rPr>
          <w:rFonts w:ascii="Calibri" w:eastAsia="Calibri" w:hAnsi="Calibri" w:cs="Calibri"/>
          <w:color w:val="auto"/>
          <w:sz w:val="22"/>
          <w:szCs w:val="22"/>
          <w:lang w:eastAsia="en-US"/>
        </w:rPr>
        <w:id w:val="-871764912"/>
        <w:docPartObj>
          <w:docPartGallery w:val="Table of Contents"/>
          <w:docPartUnique/>
        </w:docPartObj>
      </w:sdtPr>
      <w:sdtEndPr>
        <w:rPr>
          <w:b/>
          <w:bCs/>
        </w:rPr>
      </w:sdtEndPr>
      <w:sdtContent>
        <w:p w14:paraId="53ABD5E7" w14:textId="791D965A" w:rsidR="00CE4C88" w:rsidRDefault="00CE4C88">
          <w:pPr>
            <w:pStyle w:val="TtuloTDC"/>
          </w:pPr>
        </w:p>
        <w:p w14:paraId="666CF4B0" w14:textId="61BAFC6D" w:rsidR="002D3DFC" w:rsidRDefault="00CE4C88">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108079920" w:history="1">
            <w:r w:rsidR="002D3DFC" w:rsidRPr="00723E4B">
              <w:rPr>
                <w:rStyle w:val="Hipervnculo"/>
                <w:noProof/>
              </w:rPr>
              <w:t>Índice General</w:t>
            </w:r>
            <w:r w:rsidR="002D3DFC">
              <w:rPr>
                <w:noProof/>
                <w:webHidden/>
              </w:rPr>
              <w:tab/>
            </w:r>
            <w:r w:rsidR="002D3DFC">
              <w:rPr>
                <w:noProof/>
                <w:webHidden/>
              </w:rPr>
              <w:fldChar w:fldCharType="begin"/>
            </w:r>
            <w:r w:rsidR="002D3DFC">
              <w:rPr>
                <w:noProof/>
                <w:webHidden/>
              </w:rPr>
              <w:instrText xml:space="preserve"> PAGEREF _Toc108079920 \h </w:instrText>
            </w:r>
            <w:r w:rsidR="002D3DFC">
              <w:rPr>
                <w:noProof/>
                <w:webHidden/>
              </w:rPr>
            </w:r>
            <w:r w:rsidR="002D3DFC">
              <w:rPr>
                <w:noProof/>
                <w:webHidden/>
              </w:rPr>
              <w:fldChar w:fldCharType="separate"/>
            </w:r>
            <w:r w:rsidR="00CC4358">
              <w:rPr>
                <w:noProof/>
                <w:webHidden/>
              </w:rPr>
              <w:t>2</w:t>
            </w:r>
            <w:r w:rsidR="002D3DFC">
              <w:rPr>
                <w:noProof/>
                <w:webHidden/>
              </w:rPr>
              <w:fldChar w:fldCharType="end"/>
            </w:r>
          </w:hyperlink>
        </w:p>
        <w:p w14:paraId="7CF3F59A" w14:textId="1AAEA9E8" w:rsidR="002D3DFC" w:rsidRDefault="002D3DFC">
          <w:pPr>
            <w:pStyle w:val="TDC1"/>
            <w:tabs>
              <w:tab w:val="right" w:leader="dot" w:pos="8494"/>
            </w:tabs>
            <w:rPr>
              <w:rFonts w:asciiTheme="minorHAnsi" w:eastAsiaTheme="minorEastAsia" w:hAnsiTheme="minorHAnsi" w:cstheme="minorBidi"/>
              <w:noProof/>
              <w:lang w:eastAsia="es-ES"/>
            </w:rPr>
          </w:pPr>
          <w:hyperlink w:anchor="_Toc108079921" w:history="1">
            <w:r w:rsidRPr="00723E4B">
              <w:rPr>
                <w:rStyle w:val="Hipervnculo"/>
                <w:noProof/>
              </w:rPr>
              <w:t>Índice de figuras</w:t>
            </w:r>
            <w:r>
              <w:rPr>
                <w:noProof/>
                <w:webHidden/>
              </w:rPr>
              <w:tab/>
            </w:r>
            <w:r>
              <w:rPr>
                <w:noProof/>
                <w:webHidden/>
              </w:rPr>
              <w:fldChar w:fldCharType="begin"/>
            </w:r>
            <w:r>
              <w:rPr>
                <w:noProof/>
                <w:webHidden/>
              </w:rPr>
              <w:instrText xml:space="preserve"> PAGEREF _Toc108079921 \h </w:instrText>
            </w:r>
            <w:r>
              <w:rPr>
                <w:noProof/>
                <w:webHidden/>
              </w:rPr>
            </w:r>
            <w:r>
              <w:rPr>
                <w:noProof/>
                <w:webHidden/>
              </w:rPr>
              <w:fldChar w:fldCharType="separate"/>
            </w:r>
            <w:r w:rsidR="00CC4358">
              <w:rPr>
                <w:noProof/>
                <w:webHidden/>
              </w:rPr>
              <w:t>5</w:t>
            </w:r>
            <w:r>
              <w:rPr>
                <w:noProof/>
                <w:webHidden/>
              </w:rPr>
              <w:fldChar w:fldCharType="end"/>
            </w:r>
          </w:hyperlink>
        </w:p>
        <w:p w14:paraId="362203D7" w14:textId="05E839E9" w:rsidR="002D3DFC" w:rsidRDefault="002D3DFC">
          <w:pPr>
            <w:pStyle w:val="TDC1"/>
            <w:tabs>
              <w:tab w:val="right" w:leader="dot" w:pos="8494"/>
            </w:tabs>
            <w:rPr>
              <w:rFonts w:asciiTheme="minorHAnsi" w:eastAsiaTheme="minorEastAsia" w:hAnsiTheme="minorHAnsi" w:cstheme="minorBidi"/>
              <w:noProof/>
              <w:lang w:eastAsia="es-ES"/>
            </w:rPr>
          </w:pPr>
          <w:hyperlink w:anchor="_Toc108079922" w:history="1">
            <w:r w:rsidRPr="00723E4B">
              <w:rPr>
                <w:rStyle w:val="Hipervnculo"/>
                <w:noProof/>
              </w:rPr>
              <w:t>Índice de tablas</w:t>
            </w:r>
            <w:r>
              <w:rPr>
                <w:noProof/>
                <w:webHidden/>
              </w:rPr>
              <w:tab/>
            </w:r>
            <w:r>
              <w:rPr>
                <w:noProof/>
                <w:webHidden/>
              </w:rPr>
              <w:fldChar w:fldCharType="begin"/>
            </w:r>
            <w:r>
              <w:rPr>
                <w:noProof/>
                <w:webHidden/>
              </w:rPr>
              <w:instrText xml:space="preserve"> PAGEREF _Toc108079922 \h </w:instrText>
            </w:r>
            <w:r>
              <w:rPr>
                <w:noProof/>
                <w:webHidden/>
              </w:rPr>
            </w:r>
            <w:r>
              <w:rPr>
                <w:noProof/>
                <w:webHidden/>
              </w:rPr>
              <w:fldChar w:fldCharType="separate"/>
            </w:r>
            <w:r w:rsidR="00CC4358">
              <w:rPr>
                <w:noProof/>
                <w:webHidden/>
              </w:rPr>
              <w:t>6</w:t>
            </w:r>
            <w:r>
              <w:rPr>
                <w:noProof/>
                <w:webHidden/>
              </w:rPr>
              <w:fldChar w:fldCharType="end"/>
            </w:r>
          </w:hyperlink>
        </w:p>
        <w:p w14:paraId="51FA225A" w14:textId="266CFE44" w:rsidR="002D3DFC" w:rsidRDefault="002D3DFC">
          <w:pPr>
            <w:pStyle w:val="TDC1"/>
            <w:tabs>
              <w:tab w:val="right" w:leader="dot" w:pos="8494"/>
            </w:tabs>
            <w:rPr>
              <w:rFonts w:asciiTheme="minorHAnsi" w:eastAsiaTheme="minorEastAsia" w:hAnsiTheme="minorHAnsi" w:cstheme="minorBidi"/>
              <w:noProof/>
              <w:lang w:eastAsia="es-ES"/>
            </w:rPr>
          </w:pPr>
          <w:hyperlink w:anchor="_Toc108079923" w:history="1">
            <w:r w:rsidRPr="00723E4B">
              <w:rPr>
                <w:rStyle w:val="Hipervnculo"/>
                <w:noProof/>
              </w:rPr>
              <w:t>Apéndice A. Plan de Proyecto Software</w:t>
            </w:r>
            <w:r>
              <w:rPr>
                <w:noProof/>
                <w:webHidden/>
              </w:rPr>
              <w:tab/>
            </w:r>
            <w:r>
              <w:rPr>
                <w:noProof/>
                <w:webHidden/>
              </w:rPr>
              <w:fldChar w:fldCharType="begin"/>
            </w:r>
            <w:r>
              <w:rPr>
                <w:noProof/>
                <w:webHidden/>
              </w:rPr>
              <w:instrText xml:space="preserve"> PAGEREF _Toc108079923 \h </w:instrText>
            </w:r>
            <w:r>
              <w:rPr>
                <w:noProof/>
                <w:webHidden/>
              </w:rPr>
            </w:r>
            <w:r>
              <w:rPr>
                <w:noProof/>
                <w:webHidden/>
              </w:rPr>
              <w:fldChar w:fldCharType="separate"/>
            </w:r>
            <w:r w:rsidR="00CC4358">
              <w:rPr>
                <w:noProof/>
                <w:webHidden/>
              </w:rPr>
              <w:t>7</w:t>
            </w:r>
            <w:r>
              <w:rPr>
                <w:noProof/>
                <w:webHidden/>
              </w:rPr>
              <w:fldChar w:fldCharType="end"/>
            </w:r>
          </w:hyperlink>
        </w:p>
        <w:p w14:paraId="0404A8F8" w14:textId="022FC085" w:rsidR="002D3DFC" w:rsidRDefault="002D3DFC">
          <w:pPr>
            <w:pStyle w:val="TDC2"/>
            <w:tabs>
              <w:tab w:val="left" w:pos="880"/>
              <w:tab w:val="right" w:leader="dot" w:pos="8494"/>
            </w:tabs>
            <w:rPr>
              <w:rFonts w:cstheme="minorBidi"/>
              <w:noProof/>
            </w:rPr>
          </w:pPr>
          <w:hyperlink w:anchor="_Toc108079924" w:history="1">
            <w:r w:rsidRPr="00723E4B">
              <w:rPr>
                <w:rStyle w:val="Hipervnculo"/>
                <w:noProof/>
              </w:rPr>
              <w:t xml:space="preserve">A.1. </w:t>
            </w:r>
            <w:r>
              <w:rPr>
                <w:rFonts w:cstheme="minorBidi"/>
                <w:noProof/>
              </w:rPr>
              <w:tab/>
            </w:r>
            <w:r w:rsidRPr="00723E4B">
              <w:rPr>
                <w:rStyle w:val="Hipervnculo"/>
                <w:noProof/>
              </w:rPr>
              <w:t>Introducción</w:t>
            </w:r>
            <w:r>
              <w:rPr>
                <w:noProof/>
                <w:webHidden/>
              </w:rPr>
              <w:tab/>
            </w:r>
            <w:r>
              <w:rPr>
                <w:noProof/>
                <w:webHidden/>
              </w:rPr>
              <w:fldChar w:fldCharType="begin"/>
            </w:r>
            <w:r>
              <w:rPr>
                <w:noProof/>
                <w:webHidden/>
              </w:rPr>
              <w:instrText xml:space="preserve"> PAGEREF _Toc108079924 \h </w:instrText>
            </w:r>
            <w:r>
              <w:rPr>
                <w:noProof/>
                <w:webHidden/>
              </w:rPr>
            </w:r>
            <w:r>
              <w:rPr>
                <w:noProof/>
                <w:webHidden/>
              </w:rPr>
              <w:fldChar w:fldCharType="separate"/>
            </w:r>
            <w:r w:rsidR="00CC4358">
              <w:rPr>
                <w:noProof/>
                <w:webHidden/>
              </w:rPr>
              <w:t>7</w:t>
            </w:r>
            <w:r>
              <w:rPr>
                <w:noProof/>
                <w:webHidden/>
              </w:rPr>
              <w:fldChar w:fldCharType="end"/>
            </w:r>
          </w:hyperlink>
        </w:p>
        <w:p w14:paraId="41D2F681" w14:textId="03C2561A" w:rsidR="002D3DFC" w:rsidRDefault="002D3DFC">
          <w:pPr>
            <w:pStyle w:val="TDC2"/>
            <w:tabs>
              <w:tab w:val="left" w:pos="880"/>
              <w:tab w:val="right" w:leader="dot" w:pos="8494"/>
            </w:tabs>
            <w:rPr>
              <w:rFonts w:cstheme="minorBidi"/>
              <w:noProof/>
            </w:rPr>
          </w:pPr>
          <w:hyperlink w:anchor="_Toc108079925" w:history="1">
            <w:r w:rsidRPr="00723E4B">
              <w:rPr>
                <w:rStyle w:val="Hipervnculo"/>
                <w:noProof/>
              </w:rPr>
              <w:t xml:space="preserve">A.2. </w:t>
            </w:r>
            <w:r>
              <w:rPr>
                <w:rFonts w:cstheme="minorBidi"/>
                <w:noProof/>
              </w:rPr>
              <w:tab/>
            </w:r>
            <w:r w:rsidRPr="00723E4B">
              <w:rPr>
                <w:rStyle w:val="Hipervnculo"/>
                <w:noProof/>
              </w:rPr>
              <w:t>Planificación temporal</w:t>
            </w:r>
            <w:r>
              <w:rPr>
                <w:noProof/>
                <w:webHidden/>
              </w:rPr>
              <w:tab/>
            </w:r>
            <w:r>
              <w:rPr>
                <w:noProof/>
                <w:webHidden/>
              </w:rPr>
              <w:fldChar w:fldCharType="begin"/>
            </w:r>
            <w:r>
              <w:rPr>
                <w:noProof/>
                <w:webHidden/>
              </w:rPr>
              <w:instrText xml:space="preserve"> PAGEREF _Toc108079925 \h </w:instrText>
            </w:r>
            <w:r>
              <w:rPr>
                <w:noProof/>
                <w:webHidden/>
              </w:rPr>
            </w:r>
            <w:r>
              <w:rPr>
                <w:noProof/>
                <w:webHidden/>
              </w:rPr>
              <w:fldChar w:fldCharType="separate"/>
            </w:r>
            <w:r w:rsidR="00CC4358">
              <w:rPr>
                <w:noProof/>
                <w:webHidden/>
              </w:rPr>
              <w:t>7</w:t>
            </w:r>
            <w:r>
              <w:rPr>
                <w:noProof/>
                <w:webHidden/>
              </w:rPr>
              <w:fldChar w:fldCharType="end"/>
            </w:r>
          </w:hyperlink>
        </w:p>
        <w:p w14:paraId="5547867B" w14:textId="7B6E0956" w:rsidR="002D3DFC" w:rsidRDefault="002D3DFC">
          <w:pPr>
            <w:pStyle w:val="TDC3"/>
            <w:tabs>
              <w:tab w:val="right" w:leader="dot" w:pos="8494"/>
            </w:tabs>
            <w:rPr>
              <w:rFonts w:cstheme="minorBidi"/>
              <w:noProof/>
            </w:rPr>
          </w:pPr>
          <w:hyperlink w:anchor="_Toc108079926" w:history="1">
            <w:r w:rsidRPr="00723E4B">
              <w:rPr>
                <w:rStyle w:val="Hipervnculo"/>
                <w:noProof/>
              </w:rPr>
              <w:t>Sprint 1 (04/03/2022 – 12/03/2022)</w:t>
            </w:r>
            <w:r>
              <w:rPr>
                <w:noProof/>
                <w:webHidden/>
              </w:rPr>
              <w:tab/>
            </w:r>
            <w:r>
              <w:rPr>
                <w:noProof/>
                <w:webHidden/>
              </w:rPr>
              <w:fldChar w:fldCharType="begin"/>
            </w:r>
            <w:r>
              <w:rPr>
                <w:noProof/>
                <w:webHidden/>
              </w:rPr>
              <w:instrText xml:space="preserve"> PAGEREF _Toc108079926 \h </w:instrText>
            </w:r>
            <w:r>
              <w:rPr>
                <w:noProof/>
                <w:webHidden/>
              </w:rPr>
            </w:r>
            <w:r>
              <w:rPr>
                <w:noProof/>
                <w:webHidden/>
              </w:rPr>
              <w:fldChar w:fldCharType="separate"/>
            </w:r>
            <w:r w:rsidR="00CC4358">
              <w:rPr>
                <w:noProof/>
                <w:webHidden/>
              </w:rPr>
              <w:t>7</w:t>
            </w:r>
            <w:r>
              <w:rPr>
                <w:noProof/>
                <w:webHidden/>
              </w:rPr>
              <w:fldChar w:fldCharType="end"/>
            </w:r>
          </w:hyperlink>
        </w:p>
        <w:p w14:paraId="33FF11CC" w14:textId="295B227D" w:rsidR="002D3DFC" w:rsidRDefault="002D3DFC">
          <w:pPr>
            <w:pStyle w:val="TDC3"/>
            <w:tabs>
              <w:tab w:val="right" w:leader="dot" w:pos="8494"/>
            </w:tabs>
            <w:rPr>
              <w:rFonts w:cstheme="minorBidi"/>
              <w:noProof/>
            </w:rPr>
          </w:pPr>
          <w:hyperlink w:anchor="_Toc108079927" w:history="1">
            <w:r w:rsidRPr="00723E4B">
              <w:rPr>
                <w:rStyle w:val="Hipervnculo"/>
                <w:noProof/>
              </w:rPr>
              <w:t>Sprint 2 (20/03/2022 – 28/03/2022)</w:t>
            </w:r>
            <w:r>
              <w:rPr>
                <w:noProof/>
                <w:webHidden/>
              </w:rPr>
              <w:tab/>
            </w:r>
            <w:r>
              <w:rPr>
                <w:noProof/>
                <w:webHidden/>
              </w:rPr>
              <w:fldChar w:fldCharType="begin"/>
            </w:r>
            <w:r>
              <w:rPr>
                <w:noProof/>
                <w:webHidden/>
              </w:rPr>
              <w:instrText xml:space="preserve"> PAGEREF _Toc108079927 \h </w:instrText>
            </w:r>
            <w:r>
              <w:rPr>
                <w:noProof/>
                <w:webHidden/>
              </w:rPr>
            </w:r>
            <w:r>
              <w:rPr>
                <w:noProof/>
                <w:webHidden/>
              </w:rPr>
              <w:fldChar w:fldCharType="separate"/>
            </w:r>
            <w:r w:rsidR="00CC4358">
              <w:rPr>
                <w:noProof/>
                <w:webHidden/>
              </w:rPr>
              <w:t>9</w:t>
            </w:r>
            <w:r>
              <w:rPr>
                <w:noProof/>
                <w:webHidden/>
              </w:rPr>
              <w:fldChar w:fldCharType="end"/>
            </w:r>
          </w:hyperlink>
        </w:p>
        <w:p w14:paraId="5B5A9547" w14:textId="42473397" w:rsidR="002D3DFC" w:rsidRDefault="002D3DFC">
          <w:pPr>
            <w:pStyle w:val="TDC3"/>
            <w:tabs>
              <w:tab w:val="right" w:leader="dot" w:pos="8494"/>
            </w:tabs>
            <w:rPr>
              <w:rFonts w:cstheme="minorBidi"/>
              <w:noProof/>
            </w:rPr>
          </w:pPr>
          <w:hyperlink w:anchor="_Toc108079928" w:history="1">
            <w:r w:rsidRPr="00723E4B">
              <w:rPr>
                <w:rStyle w:val="Hipervnculo"/>
                <w:noProof/>
              </w:rPr>
              <w:t>Sprint 3 (29/03/2022 – 05/04/2022)</w:t>
            </w:r>
            <w:r>
              <w:rPr>
                <w:noProof/>
                <w:webHidden/>
              </w:rPr>
              <w:tab/>
            </w:r>
            <w:r>
              <w:rPr>
                <w:noProof/>
                <w:webHidden/>
              </w:rPr>
              <w:fldChar w:fldCharType="begin"/>
            </w:r>
            <w:r>
              <w:rPr>
                <w:noProof/>
                <w:webHidden/>
              </w:rPr>
              <w:instrText xml:space="preserve"> PAGEREF _Toc108079928 \h </w:instrText>
            </w:r>
            <w:r>
              <w:rPr>
                <w:noProof/>
                <w:webHidden/>
              </w:rPr>
            </w:r>
            <w:r>
              <w:rPr>
                <w:noProof/>
                <w:webHidden/>
              </w:rPr>
              <w:fldChar w:fldCharType="separate"/>
            </w:r>
            <w:r w:rsidR="00CC4358">
              <w:rPr>
                <w:noProof/>
                <w:webHidden/>
              </w:rPr>
              <w:t>11</w:t>
            </w:r>
            <w:r>
              <w:rPr>
                <w:noProof/>
                <w:webHidden/>
              </w:rPr>
              <w:fldChar w:fldCharType="end"/>
            </w:r>
          </w:hyperlink>
        </w:p>
        <w:p w14:paraId="3D1D9A49" w14:textId="60AC92BE" w:rsidR="002D3DFC" w:rsidRDefault="002D3DFC">
          <w:pPr>
            <w:pStyle w:val="TDC3"/>
            <w:tabs>
              <w:tab w:val="right" w:leader="dot" w:pos="8494"/>
            </w:tabs>
            <w:rPr>
              <w:rFonts w:cstheme="minorBidi"/>
              <w:noProof/>
            </w:rPr>
          </w:pPr>
          <w:hyperlink w:anchor="_Toc108079929" w:history="1">
            <w:r w:rsidRPr="00723E4B">
              <w:rPr>
                <w:rStyle w:val="Hipervnculo"/>
                <w:noProof/>
              </w:rPr>
              <w:t>Sprint 4 (29/04/2022 – 27/05/2022)</w:t>
            </w:r>
            <w:r>
              <w:rPr>
                <w:noProof/>
                <w:webHidden/>
              </w:rPr>
              <w:tab/>
            </w:r>
            <w:r>
              <w:rPr>
                <w:noProof/>
                <w:webHidden/>
              </w:rPr>
              <w:fldChar w:fldCharType="begin"/>
            </w:r>
            <w:r>
              <w:rPr>
                <w:noProof/>
                <w:webHidden/>
              </w:rPr>
              <w:instrText xml:space="preserve"> PAGEREF _Toc108079929 \h </w:instrText>
            </w:r>
            <w:r>
              <w:rPr>
                <w:noProof/>
                <w:webHidden/>
              </w:rPr>
            </w:r>
            <w:r>
              <w:rPr>
                <w:noProof/>
                <w:webHidden/>
              </w:rPr>
              <w:fldChar w:fldCharType="separate"/>
            </w:r>
            <w:r w:rsidR="00CC4358">
              <w:rPr>
                <w:noProof/>
                <w:webHidden/>
              </w:rPr>
              <w:t>12</w:t>
            </w:r>
            <w:r>
              <w:rPr>
                <w:noProof/>
                <w:webHidden/>
              </w:rPr>
              <w:fldChar w:fldCharType="end"/>
            </w:r>
          </w:hyperlink>
        </w:p>
        <w:p w14:paraId="33B4C606" w14:textId="5B209F60" w:rsidR="002D3DFC" w:rsidRDefault="002D3DFC">
          <w:pPr>
            <w:pStyle w:val="TDC3"/>
            <w:tabs>
              <w:tab w:val="right" w:leader="dot" w:pos="8494"/>
            </w:tabs>
            <w:rPr>
              <w:rFonts w:cstheme="minorBidi"/>
              <w:noProof/>
            </w:rPr>
          </w:pPr>
          <w:hyperlink w:anchor="_Toc108079930" w:history="1">
            <w:r w:rsidRPr="00723E4B">
              <w:rPr>
                <w:rStyle w:val="Hipervnculo"/>
                <w:noProof/>
              </w:rPr>
              <w:t>Sprint 5 (13/06/2022 – 23/06/2022)</w:t>
            </w:r>
            <w:r>
              <w:rPr>
                <w:noProof/>
                <w:webHidden/>
              </w:rPr>
              <w:tab/>
            </w:r>
            <w:r>
              <w:rPr>
                <w:noProof/>
                <w:webHidden/>
              </w:rPr>
              <w:fldChar w:fldCharType="begin"/>
            </w:r>
            <w:r>
              <w:rPr>
                <w:noProof/>
                <w:webHidden/>
              </w:rPr>
              <w:instrText xml:space="preserve"> PAGEREF _Toc108079930 \h </w:instrText>
            </w:r>
            <w:r>
              <w:rPr>
                <w:noProof/>
                <w:webHidden/>
              </w:rPr>
            </w:r>
            <w:r>
              <w:rPr>
                <w:noProof/>
                <w:webHidden/>
              </w:rPr>
              <w:fldChar w:fldCharType="separate"/>
            </w:r>
            <w:r w:rsidR="00CC4358">
              <w:rPr>
                <w:noProof/>
                <w:webHidden/>
              </w:rPr>
              <w:t>13</w:t>
            </w:r>
            <w:r>
              <w:rPr>
                <w:noProof/>
                <w:webHidden/>
              </w:rPr>
              <w:fldChar w:fldCharType="end"/>
            </w:r>
          </w:hyperlink>
        </w:p>
        <w:p w14:paraId="391DB669" w14:textId="4361F0BA" w:rsidR="002D3DFC" w:rsidRDefault="002D3DFC">
          <w:pPr>
            <w:pStyle w:val="TDC3"/>
            <w:tabs>
              <w:tab w:val="right" w:leader="dot" w:pos="8494"/>
            </w:tabs>
            <w:rPr>
              <w:rFonts w:cstheme="minorBidi"/>
              <w:noProof/>
            </w:rPr>
          </w:pPr>
          <w:hyperlink w:anchor="_Toc108079931" w:history="1">
            <w:r w:rsidRPr="00723E4B">
              <w:rPr>
                <w:rStyle w:val="Hipervnculo"/>
                <w:noProof/>
              </w:rPr>
              <w:t>Sprint 6 (27/06/2022 – 04/07/2022)</w:t>
            </w:r>
            <w:r>
              <w:rPr>
                <w:noProof/>
                <w:webHidden/>
              </w:rPr>
              <w:tab/>
            </w:r>
            <w:r>
              <w:rPr>
                <w:noProof/>
                <w:webHidden/>
              </w:rPr>
              <w:fldChar w:fldCharType="begin"/>
            </w:r>
            <w:r>
              <w:rPr>
                <w:noProof/>
                <w:webHidden/>
              </w:rPr>
              <w:instrText xml:space="preserve"> PAGEREF _Toc108079931 \h </w:instrText>
            </w:r>
            <w:r>
              <w:rPr>
                <w:noProof/>
                <w:webHidden/>
              </w:rPr>
            </w:r>
            <w:r>
              <w:rPr>
                <w:noProof/>
                <w:webHidden/>
              </w:rPr>
              <w:fldChar w:fldCharType="separate"/>
            </w:r>
            <w:r w:rsidR="00CC4358">
              <w:rPr>
                <w:noProof/>
                <w:webHidden/>
              </w:rPr>
              <w:t>15</w:t>
            </w:r>
            <w:r>
              <w:rPr>
                <w:noProof/>
                <w:webHidden/>
              </w:rPr>
              <w:fldChar w:fldCharType="end"/>
            </w:r>
          </w:hyperlink>
        </w:p>
        <w:p w14:paraId="43EBB901" w14:textId="4C6FFBED" w:rsidR="002D3DFC" w:rsidRDefault="002D3DFC">
          <w:pPr>
            <w:pStyle w:val="TDC2"/>
            <w:tabs>
              <w:tab w:val="left" w:pos="880"/>
              <w:tab w:val="right" w:leader="dot" w:pos="8494"/>
            </w:tabs>
            <w:rPr>
              <w:rFonts w:cstheme="minorBidi"/>
              <w:noProof/>
            </w:rPr>
          </w:pPr>
          <w:hyperlink w:anchor="_Toc108079932" w:history="1">
            <w:r w:rsidRPr="00723E4B">
              <w:rPr>
                <w:rStyle w:val="Hipervnculo"/>
                <w:noProof/>
              </w:rPr>
              <w:t xml:space="preserve">A.3. </w:t>
            </w:r>
            <w:r>
              <w:rPr>
                <w:rFonts w:cstheme="minorBidi"/>
                <w:noProof/>
              </w:rPr>
              <w:tab/>
            </w:r>
            <w:r w:rsidRPr="00723E4B">
              <w:rPr>
                <w:rStyle w:val="Hipervnculo"/>
                <w:noProof/>
              </w:rPr>
              <w:t>Estudio de viabilidad</w:t>
            </w:r>
            <w:r>
              <w:rPr>
                <w:noProof/>
                <w:webHidden/>
              </w:rPr>
              <w:tab/>
            </w:r>
            <w:r>
              <w:rPr>
                <w:noProof/>
                <w:webHidden/>
              </w:rPr>
              <w:fldChar w:fldCharType="begin"/>
            </w:r>
            <w:r>
              <w:rPr>
                <w:noProof/>
                <w:webHidden/>
              </w:rPr>
              <w:instrText xml:space="preserve"> PAGEREF _Toc108079932 \h </w:instrText>
            </w:r>
            <w:r>
              <w:rPr>
                <w:noProof/>
                <w:webHidden/>
              </w:rPr>
            </w:r>
            <w:r>
              <w:rPr>
                <w:noProof/>
                <w:webHidden/>
              </w:rPr>
              <w:fldChar w:fldCharType="separate"/>
            </w:r>
            <w:r w:rsidR="00CC4358">
              <w:rPr>
                <w:noProof/>
                <w:webHidden/>
              </w:rPr>
              <w:t>16</w:t>
            </w:r>
            <w:r>
              <w:rPr>
                <w:noProof/>
                <w:webHidden/>
              </w:rPr>
              <w:fldChar w:fldCharType="end"/>
            </w:r>
          </w:hyperlink>
        </w:p>
        <w:p w14:paraId="4525338E" w14:textId="1EA6468B" w:rsidR="002D3DFC" w:rsidRDefault="002D3DFC">
          <w:pPr>
            <w:pStyle w:val="TDC3"/>
            <w:tabs>
              <w:tab w:val="left" w:pos="1320"/>
              <w:tab w:val="right" w:leader="dot" w:pos="8494"/>
            </w:tabs>
            <w:rPr>
              <w:rFonts w:cstheme="minorBidi"/>
              <w:noProof/>
            </w:rPr>
          </w:pPr>
          <w:hyperlink w:anchor="_Toc108079933" w:history="1">
            <w:r w:rsidRPr="00723E4B">
              <w:rPr>
                <w:rStyle w:val="Hipervnculo"/>
                <w:noProof/>
              </w:rPr>
              <w:t xml:space="preserve">A.3.1. </w:t>
            </w:r>
            <w:r>
              <w:rPr>
                <w:rFonts w:cstheme="minorBidi"/>
                <w:noProof/>
              </w:rPr>
              <w:tab/>
            </w:r>
            <w:r w:rsidRPr="00723E4B">
              <w:rPr>
                <w:rStyle w:val="Hipervnculo"/>
                <w:noProof/>
              </w:rPr>
              <w:t>Viabilidad económica</w:t>
            </w:r>
            <w:r>
              <w:rPr>
                <w:noProof/>
                <w:webHidden/>
              </w:rPr>
              <w:tab/>
            </w:r>
            <w:r>
              <w:rPr>
                <w:noProof/>
                <w:webHidden/>
              </w:rPr>
              <w:fldChar w:fldCharType="begin"/>
            </w:r>
            <w:r>
              <w:rPr>
                <w:noProof/>
                <w:webHidden/>
              </w:rPr>
              <w:instrText xml:space="preserve"> PAGEREF _Toc108079933 \h </w:instrText>
            </w:r>
            <w:r>
              <w:rPr>
                <w:noProof/>
                <w:webHidden/>
              </w:rPr>
            </w:r>
            <w:r>
              <w:rPr>
                <w:noProof/>
                <w:webHidden/>
              </w:rPr>
              <w:fldChar w:fldCharType="separate"/>
            </w:r>
            <w:r w:rsidR="00CC4358">
              <w:rPr>
                <w:noProof/>
                <w:webHidden/>
              </w:rPr>
              <w:t>16</w:t>
            </w:r>
            <w:r>
              <w:rPr>
                <w:noProof/>
                <w:webHidden/>
              </w:rPr>
              <w:fldChar w:fldCharType="end"/>
            </w:r>
          </w:hyperlink>
        </w:p>
        <w:p w14:paraId="3F37A068" w14:textId="7EDE4985" w:rsidR="002D3DFC" w:rsidRDefault="002D3DFC">
          <w:pPr>
            <w:pStyle w:val="TDC3"/>
            <w:tabs>
              <w:tab w:val="left" w:pos="1320"/>
              <w:tab w:val="right" w:leader="dot" w:pos="8494"/>
            </w:tabs>
            <w:rPr>
              <w:rFonts w:cstheme="minorBidi"/>
              <w:noProof/>
            </w:rPr>
          </w:pPr>
          <w:hyperlink w:anchor="_Toc108079934" w:history="1">
            <w:r w:rsidRPr="00723E4B">
              <w:rPr>
                <w:rStyle w:val="Hipervnculo"/>
                <w:noProof/>
              </w:rPr>
              <w:t xml:space="preserve">A.3.2. </w:t>
            </w:r>
            <w:r>
              <w:rPr>
                <w:rFonts w:cstheme="minorBidi"/>
                <w:noProof/>
              </w:rPr>
              <w:tab/>
            </w:r>
            <w:r w:rsidRPr="00723E4B">
              <w:rPr>
                <w:rStyle w:val="Hipervnculo"/>
                <w:noProof/>
              </w:rPr>
              <w:t>Viabilidad legal</w:t>
            </w:r>
            <w:r>
              <w:rPr>
                <w:noProof/>
                <w:webHidden/>
              </w:rPr>
              <w:tab/>
            </w:r>
            <w:r>
              <w:rPr>
                <w:noProof/>
                <w:webHidden/>
              </w:rPr>
              <w:fldChar w:fldCharType="begin"/>
            </w:r>
            <w:r>
              <w:rPr>
                <w:noProof/>
                <w:webHidden/>
              </w:rPr>
              <w:instrText xml:space="preserve"> PAGEREF _Toc108079934 \h </w:instrText>
            </w:r>
            <w:r>
              <w:rPr>
                <w:noProof/>
                <w:webHidden/>
              </w:rPr>
            </w:r>
            <w:r>
              <w:rPr>
                <w:noProof/>
                <w:webHidden/>
              </w:rPr>
              <w:fldChar w:fldCharType="separate"/>
            </w:r>
            <w:r w:rsidR="00CC4358">
              <w:rPr>
                <w:noProof/>
                <w:webHidden/>
              </w:rPr>
              <w:t>17</w:t>
            </w:r>
            <w:r>
              <w:rPr>
                <w:noProof/>
                <w:webHidden/>
              </w:rPr>
              <w:fldChar w:fldCharType="end"/>
            </w:r>
          </w:hyperlink>
        </w:p>
        <w:p w14:paraId="54119D1B" w14:textId="073999B1" w:rsidR="002D3DFC" w:rsidRDefault="002D3DFC">
          <w:pPr>
            <w:pStyle w:val="TDC1"/>
            <w:tabs>
              <w:tab w:val="right" w:leader="dot" w:pos="8494"/>
            </w:tabs>
            <w:rPr>
              <w:rFonts w:asciiTheme="minorHAnsi" w:eastAsiaTheme="minorEastAsia" w:hAnsiTheme="minorHAnsi" w:cstheme="minorBidi"/>
              <w:noProof/>
              <w:lang w:eastAsia="es-ES"/>
            </w:rPr>
          </w:pPr>
          <w:hyperlink w:anchor="_Toc108079935" w:history="1">
            <w:r w:rsidRPr="00723E4B">
              <w:rPr>
                <w:rStyle w:val="Hipervnculo"/>
                <w:noProof/>
              </w:rPr>
              <w:t>Apéndice B. Especificación de requisitos</w:t>
            </w:r>
            <w:r>
              <w:rPr>
                <w:noProof/>
                <w:webHidden/>
              </w:rPr>
              <w:tab/>
            </w:r>
            <w:r>
              <w:rPr>
                <w:noProof/>
                <w:webHidden/>
              </w:rPr>
              <w:fldChar w:fldCharType="begin"/>
            </w:r>
            <w:r>
              <w:rPr>
                <w:noProof/>
                <w:webHidden/>
              </w:rPr>
              <w:instrText xml:space="preserve"> PAGEREF _Toc108079935 \h </w:instrText>
            </w:r>
            <w:r>
              <w:rPr>
                <w:noProof/>
                <w:webHidden/>
              </w:rPr>
            </w:r>
            <w:r>
              <w:rPr>
                <w:noProof/>
                <w:webHidden/>
              </w:rPr>
              <w:fldChar w:fldCharType="separate"/>
            </w:r>
            <w:r w:rsidR="00CC4358">
              <w:rPr>
                <w:noProof/>
                <w:webHidden/>
              </w:rPr>
              <w:t>20</w:t>
            </w:r>
            <w:r>
              <w:rPr>
                <w:noProof/>
                <w:webHidden/>
              </w:rPr>
              <w:fldChar w:fldCharType="end"/>
            </w:r>
          </w:hyperlink>
        </w:p>
        <w:p w14:paraId="42C50128" w14:textId="21FAB1E4" w:rsidR="002D3DFC" w:rsidRDefault="002D3DFC">
          <w:pPr>
            <w:pStyle w:val="TDC2"/>
            <w:tabs>
              <w:tab w:val="left" w:pos="880"/>
              <w:tab w:val="right" w:leader="dot" w:pos="8494"/>
            </w:tabs>
            <w:rPr>
              <w:rFonts w:cstheme="minorBidi"/>
              <w:noProof/>
            </w:rPr>
          </w:pPr>
          <w:hyperlink w:anchor="_Toc108079936" w:history="1">
            <w:r w:rsidRPr="00723E4B">
              <w:rPr>
                <w:rStyle w:val="Hipervnculo"/>
                <w:noProof/>
              </w:rPr>
              <w:t xml:space="preserve">B.1. </w:t>
            </w:r>
            <w:r>
              <w:rPr>
                <w:rFonts w:cstheme="minorBidi"/>
                <w:noProof/>
              </w:rPr>
              <w:tab/>
            </w:r>
            <w:r w:rsidRPr="00723E4B">
              <w:rPr>
                <w:rStyle w:val="Hipervnculo"/>
                <w:noProof/>
              </w:rPr>
              <w:t>Introducción</w:t>
            </w:r>
            <w:r>
              <w:rPr>
                <w:noProof/>
                <w:webHidden/>
              </w:rPr>
              <w:tab/>
            </w:r>
            <w:r>
              <w:rPr>
                <w:noProof/>
                <w:webHidden/>
              </w:rPr>
              <w:fldChar w:fldCharType="begin"/>
            </w:r>
            <w:r>
              <w:rPr>
                <w:noProof/>
                <w:webHidden/>
              </w:rPr>
              <w:instrText xml:space="preserve"> PAGEREF _Toc108079936 \h </w:instrText>
            </w:r>
            <w:r>
              <w:rPr>
                <w:noProof/>
                <w:webHidden/>
              </w:rPr>
            </w:r>
            <w:r>
              <w:rPr>
                <w:noProof/>
                <w:webHidden/>
              </w:rPr>
              <w:fldChar w:fldCharType="separate"/>
            </w:r>
            <w:r w:rsidR="00CC4358">
              <w:rPr>
                <w:noProof/>
                <w:webHidden/>
              </w:rPr>
              <w:t>20</w:t>
            </w:r>
            <w:r>
              <w:rPr>
                <w:noProof/>
                <w:webHidden/>
              </w:rPr>
              <w:fldChar w:fldCharType="end"/>
            </w:r>
          </w:hyperlink>
        </w:p>
        <w:p w14:paraId="1ACA2809" w14:textId="4688C7FA" w:rsidR="002D3DFC" w:rsidRDefault="002D3DFC">
          <w:pPr>
            <w:pStyle w:val="TDC2"/>
            <w:tabs>
              <w:tab w:val="left" w:pos="880"/>
              <w:tab w:val="right" w:leader="dot" w:pos="8494"/>
            </w:tabs>
            <w:rPr>
              <w:rFonts w:cstheme="minorBidi"/>
              <w:noProof/>
            </w:rPr>
          </w:pPr>
          <w:hyperlink w:anchor="_Toc108079937" w:history="1">
            <w:r w:rsidRPr="00723E4B">
              <w:rPr>
                <w:rStyle w:val="Hipervnculo"/>
                <w:noProof/>
              </w:rPr>
              <w:t>B.2.</w:t>
            </w:r>
            <w:r>
              <w:rPr>
                <w:rFonts w:cstheme="minorBidi"/>
                <w:noProof/>
              </w:rPr>
              <w:tab/>
            </w:r>
            <w:r w:rsidRPr="00723E4B">
              <w:rPr>
                <w:rStyle w:val="Hipervnculo"/>
                <w:noProof/>
              </w:rPr>
              <w:t>Objetivos Generales</w:t>
            </w:r>
            <w:r>
              <w:rPr>
                <w:noProof/>
                <w:webHidden/>
              </w:rPr>
              <w:tab/>
            </w:r>
            <w:r>
              <w:rPr>
                <w:noProof/>
                <w:webHidden/>
              </w:rPr>
              <w:fldChar w:fldCharType="begin"/>
            </w:r>
            <w:r>
              <w:rPr>
                <w:noProof/>
                <w:webHidden/>
              </w:rPr>
              <w:instrText xml:space="preserve"> PAGEREF _Toc108079937 \h </w:instrText>
            </w:r>
            <w:r>
              <w:rPr>
                <w:noProof/>
                <w:webHidden/>
              </w:rPr>
            </w:r>
            <w:r>
              <w:rPr>
                <w:noProof/>
                <w:webHidden/>
              </w:rPr>
              <w:fldChar w:fldCharType="separate"/>
            </w:r>
            <w:r w:rsidR="00CC4358">
              <w:rPr>
                <w:noProof/>
                <w:webHidden/>
              </w:rPr>
              <w:t>20</w:t>
            </w:r>
            <w:r>
              <w:rPr>
                <w:noProof/>
                <w:webHidden/>
              </w:rPr>
              <w:fldChar w:fldCharType="end"/>
            </w:r>
          </w:hyperlink>
        </w:p>
        <w:p w14:paraId="586EA634" w14:textId="47662D8B" w:rsidR="002D3DFC" w:rsidRDefault="002D3DFC">
          <w:pPr>
            <w:pStyle w:val="TDC2"/>
            <w:tabs>
              <w:tab w:val="left" w:pos="880"/>
              <w:tab w:val="right" w:leader="dot" w:pos="8494"/>
            </w:tabs>
            <w:rPr>
              <w:rFonts w:cstheme="minorBidi"/>
              <w:noProof/>
            </w:rPr>
          </w:pPr>
          <w:hyperlink w:anchor="_Toc108079938" w:history="1">
            <w:r w:rsidRPr="00723E4B">
              <w:rPr>
                <w:rStyle w:val="Hipervnculo"/>
                <w:noProof/>
              </w:rPr>
              <w:t>B.3.</w:t>
            </w:r>
            <w:r>
              <w:rPr>
                <w:rFonts w:cstheme="minorBidi"/>
                <w:noProof/>
              </w:rPr>
              <w:tab/>
            </w:r>
            <w:r w:rsidRPr="00723E4B">
              <w:rPr>
                <w:rStyle w:val="Hipervnculo"/>
                <w:noProof/>
              </w:rPr>
              <w:t>Catálogo de requisitos</w:t>
            </w:r>
            <w:r>
              <w:rPr>
                <w:noProof/>
                <w:webHidden/>
              </w:rPr>
              <w:tab/>
            </w:r>
            <w:r>
              <w:rPr>
                <w:noProof/>
                <w:webHidden/>
              </w:rPr>
              <w:fldChar w:fldCharType="begin"/>
            </w:r>
            <w:r>
              <w:rPr>
                <w:noProof/>
                <w:webHidden/>
              </w:rPr>
              <w:instrText xml:space="preserve"> PAGEREF _Toc108079938 \h </w:instrText>
            </w:r>
            <w:r>
              <w:rPr>
                <w:noProof/>
                <w:webHidden/>
              </w:rPr>
            </w:r>
            <w:r>
              <w:rPr>
                <w:noProof/>
                <w:webHidden/>
              </w:rPr>
              <w:fldChar w:fldCharType="separate"/>
            </w:r>
            <w:r w:rsidR="00CC4358">
              <w:rPr>
                <w:noProof/>
                <w:webHidden/>
              </w:rPr>
              <w:t>21</w:t>
            </w:r>
            <w:r>
              <w:rPr>
                <w:noProof/>
                <w:webHidden/>
              </w:rPr>
              <w:fldChar w:fldCharType="end"/>
            </w:r>
          </w:hyperlink>
        </w:p>
        <w:p w14:paraId="27EAF6ED" w14:textId="087995F6" w:rsidR="002D3DFC" w:rsidRDefault="002D3DFC">
          <w:pPr>
            <w:pStyle w:val="TDC3"/>
            <w:tabs>
              <w:tab w:val="right" w:leader="dot" w:pos="8494"/>
            </w:tabs>
            <w:rPr>
              <w:rFonts w:cstheme="minorBidi"/>
              <w:noProof/>
            </w:rPr>
          </w:pPr>
          <w:hyperlink w:anchor="_Toc108079939" w:history="1">
            <w:r w:rsidRPr="00723E4B">
              <w:rPr>
                <w:rStyle w:val="Hipervnculo"/>
                <w:noProof/>
              </w:rPr>
              <w:t>Requisitos funcionales.</w:t>
            </w:r>
            <w:r>
              <w:rPr>
                <w:noProof/>
                <w:webHidden/>
              </w:rPr>
              <w:tab/>
            </w:r>
            <w:r>
              <w:rPr>
                <w:noProof/>
                <w:webHidden/>
              </w:rPr>
              <w:fldChar w:fldCharType="begin"/>
            </w:r>
            <w:r>
              <w:rPr>
                <w:noProof/>
                <w:webHidden/>
              </w:rPr>
              <w:instrText xml:space="preserve"> PAGEREF _Toc108079939 \h </w:instrText>
            </w:r>
            <w:r>
              <w:rPr>
                <w:noProof/>
                <w:webHidden/>
              </w:rPr>
            </w:r>
            <w:r>
              <w:rPr>
                <w:noProof/>
                <w:webHidden/>
              </w:rPr>
              <w:fldChar w:fldCharType="separate"/>
            </w:r>
            <w:r w:rsidR="00CC4358">
              <w:rPr>
                <w:noProof/>
                <w:webHidden/>
              </w:rPr>
              <w:t>21</w:t>
            </w:r>
            <w:r>
              <w:rPr>
                <w:noProof/>
                <w:webHidden/>
              </w:rPr>
              <w:fldChar w:fldCharType="end"/>
            </w:r>
          </w:hyperlink>
        </w:p>
        <w:p w14:paraId="7C0FBA5C" w14:textId="6B64AFE4" w:rsidR="002D3DFC" w:rsidRDefault="002D3DFC">
          <w:pPr>
            <w:pStyle w:val="TDC3"/>
            <w:tabs>
              <w:tab w:val="right" w:leader="dot" w:pos="8494"/>
            </w:tabs>
            <w:rPr>
              <w:rFonts w:cstheme="minorBidi"/>
              <w:noProof/>
            </w:rPr>
          </w:pPr>
          <w:hyperlink w:anchor="_Toc108079940" w:history="1">
            <w:r w:rsidRPr="00723E4B">
              <w:rPr>
                <w:rStyle w:val="Hipervnculo"/>
                <w:noProof/>
              </w:rPr>
              <w:t>Requisitos no funcionales</w:t>
            </w:r>
            <w:r>
              <w:rPr>
                <w:noProof/>
                <w:webHidden/>
              </w:rPr>
              <w:tab/>
            </w:r>
            <w:r>
              <w:rPr>
                <w:noProof/>
                <w:webHidden/>
              </w:rPr>
              <w:fldChar w:fldCharType="begin"/>
            </w:r>
            <w:r>
              <w:rPr>
                <w:noProof/>
                <w:webHidden/>
              </w:rPr>
              <w:instrText xml:space="preserve"> PAGEREF _Toc108079940 \h </w:instrText>
            </w:r>
            <w:r>
              <w:rPr>
                <w:noProof/>
                <w:webHidden/>
              </w:rPr>
            </w:r>
            <w:r>
              <w:rPr>
                <w:noProof/>
                <w:webHidden/>
              </w:rPr>
              <w:fldChar w:fldCharType="separate"/>
            </w:r>
            <w:r w:rsidR="00CC4358">
              <w:rPr>
                <w:noProof/>
                <w:webHidden/>
              </w:rPr>
              <w:t>23</w:t>
            </w:r>
            <w:r>
              <w:rPr>
                <w:noProof/>
                <w:webHidden/>
              </w:rPr>
              <w:fldChar w:fldCharType="end"/>
            </w:r>
          </w:hyperlink>
        </w:p>
        <w:p w14:paraId="026D5A94" w14:textId="3152076B" w:rsidR="002D3DFC" w:rsidRDefault="002D3DFC">
          <w:pPr>
            <w:pStyle w:val="TDC2"/>
            <w:tabs>
              <w:tab w:val="left" w:pos="880"/>
              <w:tab w:val="right" w:leader="dot" w:pos="8494"/>
            </w:tabs>
            <w:rPr>
              <w:rFonts w:cstheme="minorBidi"/>
              <w:noProof/>
            </w:rPr>
          </w:pPr>
          <w:hyperlink w:anchor="_Toc108079941" w:history="1">
            <w:r w:rsidRPr="00723E4B">
              <w:rPr>
                <w:rStyle w:val="Hipervnculo"/>
                <w:noProof/>
              </w:rPr>
              <w:t xml:space="preserve">B.4. </w:t>
            </w:r>
            <w:r>
              <w:rPr>
                <w:rFonts w:cstheme="minorBidi"/>
                <w:noProof/>
              </w:rPr>
              <w:tab/>
            </w:r>
            <w:r w:rsidRPr="00723E4B">
              <w:rPr>
                <w:rStyle w:val="Hipervnculo"/>
                <w:noProof/>
              </w:rPr>
              <w:t>Especificación de requisitos</w:t>
            </w:r>
            <w:r>
              <w:rPr>
                <w:noProof/>
                <w:webHidden/>
              </w:rPr>
              <w:tab/>
            </w:r>
            <w:r>
              <w:rPr>
                <w:noProof/>
                <w:webHidden/>
              </w:rPr>
              <w:fldChar w:fldCharType="begin"/>
            </w:r>
            <w:r>
              <w:rPr>
                <w:noProof/>
                <w:webHidden/>
              </w:rPr>
              <w:instrText xml:space="preserve"> PAGEREF _Toc108079941 \h </w:instrText>
            </w:r>
            <w:r>
              <w:rPr>
                <w:noProof/>
                <w:webHidden/>
              </w:rPr>
            </w:r>
            <w:r>
              <w:rPr>
                <w:noProof/>
                <w:webHidden/>
              </w:rPr>
              <w:fldChar w:fldCharType="separate"/>
            </w:r>
            <w:r w:rsidR="00CC4358">
              <w:rPr>
                <w:noProof/>
                <w:webHidden/>
              </w:rPr>
              <w:t>23</w:t>
            </w:r>
            <w:r>
              <w:rPr>
                <w:noProof/>
                <w:webHidden/>
              </w:rPr>
              <w:fldChar w:fldCharType="end"/>
            </w:r>
          </w:hyperlink>
        </w:p>
        <w:p w14:paraId="38389CAF" w14:textId="3F71548A" w:rsidR="002D3DFC" w:rsidRDefault="002D3DFC">
          <w:pPr>
            <w:pStyle w:val="TDC3"/>
            <w:tabs>
              <w:tab w:val="right" w:leader="dot" w:pos="8494"/>
            </w:tabs>
            <w:rPr>
              <w:rFonts w:cstheme="minorBidi"/>
              <w:noProof/>
            </w:rPr>
          </w:pPr>
          <w:hyperlink w:anchor="_Toc108079942" w:history="1">
            <w:r w:rsidRPr="00723E4B">
              <w:rPr>
                <w:rStyle w:val="Hipervnculo"/>
                <w:noProof/>
              </w:rPr>
              <w:t>Diagramas de casos de uso</w:t>
            </w:r>
            <w:r>
              <w:rPr>
                <w:noProof/>
                <w:webHidden/>
              </w:rPr>
              <w:tab/>
            </w:r>
            <w:r>
              <w:rPr>
                <w:noProof/>
                <w:webHidden/>
              </w:rPr>
              <w:fldChar w:fldCharType="begin"/>
            </w:r>
            <w:r>
              <w:rPr>
                <w:noProof/>
                <w:webHidden/>
              </w:rPr>
              <w:instrText xml:space="preserve"> PAGEREF _Toc108079942 \h </w:instrText>
            </w:r>
            <w:r>
              <w:rPr>
                <w:noProof/>
                <w:webHidden/>
              </w:rPr>
            </w:r>
            <w:r>
              <w:rPr>
                <w:noProof/>
                <w:webHidden/>
              </w:rPr>
              <w:fldChar w:fldCharType="separate"/>
            </w:r>
            <w:r w:rsidR="00CC4358">
              <w:rPr>
                <w:noProof/>
                <w:webHidden/>
              </w:rPr>
              <w:t>24</w:t>
            </w:r>
            <w:r>
              <w:rPr>
                <w:noProof/>
                <w:webHidden/>
              </w:rPr>
              <w:fldChar w:fldCharType="end"/>
            </w:r>
          </w:hyperlink>
        </w:p>
        <w:p w14:paraId="6EDFB2E6" w14:textId="18017A47" w:rsidR="002D3DFC" w:rsidRDefault="002D3DFC">
          <w:pPr>
            <w:pStyle w:val="TDC3"/>
            <w:tabs>
              <w:tab w:val="right" w:leader="dot" w:pos="8494"/>
            </w:tabs>
            <w:rPr>
              <w:rFonts w:cstheme="minorBidi"/>
              <w:noProof/>
            </w:rPr>
          </w:pPr>
          <w:hyperlink w:anchor="_Toc108079943" w:history="1">
            <w:r w:rsidRPr="00723E4B">
              <w:rPr>
                <w:rStyle w:val="Hipervnculo"/>
                <w:noProof/>
              </w:rPr>
              <w:t>Actores</w:t>
            </w:r>
            <w:r>
              <w:rPr>
                <w:noProof/>
                <w:webHidden/>
              </w:rPr>
              <w:tab/>
            </w:r>
            <w:r>
              <w:rPr>
                <w:noProof/>
                <w:webHidden/>
              </w:rPr>
              <w:fldChar w:fldCharType="begin"/>
            </w:r>
            <w:r>
              <w:rPr>
                <w:noProof/>
                <w:webHidden/>
              </w:rPr>
              <w:instrText xml:space="preserve"> PAGEREF _Toc108079943 \h </w:instrText>
            </w:r>
            <w:r>
              <w:rPr>
                <w:noProof/>
                <w:webHidden/>
              </w:rPr>
            </w:r>
            <w:r>
              <w:rPr>
                <w:noProof/>
                <w:webHidden/>
              </w:rPr>
              <w:fldChar w:fldCharType="separate"/>
            </w:r>
            <w:r w:rsidR="00CC4358">
              <w:rPr>
                <w:noProof/>
                <w:webHidden/>
              </w:rPr>
              <w:t>25</w:t>
            </w:r>
            <w:r>
              <w:rPr>
                <w:noProof/>
                <w:webHidden/>
              </w:rPr>
              <w:fldChar w:fldCharType="end"/>
            </w:r>
          </w:hyperlink>
        </w:p>
        <w:p w14:paraId="16DF23C8" w14:textId="616B7A14" w:rsidR="002D3DFC" w:rsidRDefault="002D3DFC">
          <w:pPr>
            <w:pStyle w:val="TDC3"/>
            <w:tabs>
              <w:tab w:val="right" w:leader="dot" w:pos="8494"/>
            </w:tabs>
            <w:rPr>
              <w:rFonts w:cstheme="minorBidi"/>
              <w:noProof/>
            </w:rPr>
          </w:pPr>
          <w:hyperlink w:anchor="_Toc108079944" w:history="1">
            <w:r w:rsidRPr="00723E4B">
              <w:rPr>
                <w:rStyle w:val="Hipervnculo"/>
                <w:noProof/>
              </w:rPr>
              <w:t>Casos de uso</w:t>
            </w:r>
            <w:r>
              <w:rPr>
                <w:noProof/>
                <w:webHidden/>
              </w:rPr>
              <w:tab/>
            </w:r>
            <w:r>
              <w:rPr>
                <w:noProof/>
                <w:webHidden/>
              </w:rPr>
              <w:fldChar w:fldCharType="begin"/>
            </w:r>
            <w:r>
              <w:rPr>
                <w:noProof/>
                <w:webHidden/>
              </w:rPr>
              <w:instrText xml:space="preserve"> PAGEREF _Toc108079944 \h </w:instrText>
            </w:r>
            <w:r>
              <w:rPr>
                <w:noProof/>
                <w:webHidden/>
              </w:rPr>
            </w:r>
            <w:r>
              <w:rPr>
                <w:noProof/>
                <w:webHidden/>
              </w:rPr>
              <w:fldChar w:fldCharType="separate"/>
            </w:r>
            <w:r w:rsidR="00CC4358">
              <w:rPr>
                <w:noProof/>
                <w:webHidden/>
              </w:rPr>
              <w:t>25</w:t>
            </w:r>
            <w:r>
              <w:rPr>
                <w:noProof/>
                <w:webHidden/>
              </w:rPr>
              <w:fldChar w:fldCharType="end"/>
            </w:r>
          </w:hyperlink>
        </w:p>
        <w:p w14:paraId="096C7DCF" w14:textId="2A4910C5" w:rsidR="002D3DFC" w:rsidRDefault="002D3DFC">
          <w:pPr>
            <w:pStyle w:val="TDC1"/>
            <w:tabs>
              <w:tab w:val="right" w:leader="dot" w:pos="8494"/>
            </w:tabs>
            <w:rPr>
              <w:rFonts w:asciiTheme="minorHAnsi" w:eastAsiaTheme="minorEastAsia" w:hAnsiTheme="minorHAnsi" w:cstheme="minorBidi"/>
              <w:noProof/>
              <w:lang w:eastAsia="es-ES"/>
            </w:rPr>
          </w:pPr>
          <w:hyperlink w:anchor="_Toc108079945" w:history="1">
            <w:r w:rsidRPr="00723E4B">
              <w:rPr>
                <w:rStyle w:val="Hipervnculo"/>
                <w:noProof/>
              </w:rPr>
              <w:t>Apéndice C. Plan de Proyecto Software</w:t>
            </w:r>
            <w:r>
              <w:rPr>
                <w:noProof/>
                <w:webHidden/>
              </w:rPr>
              <w:tab/>
            </w:r>
            <w:r>
              <w:rPr>
                <w:noProof/>
                <w:webHidden/>
              </w:rPr>
              <w:fldChar w:fldCharType="begin"/>
            </w:r>
            <w:r>
              <w:rPr>
                <w:noProof/>
                <w:webHidden/>
              </w:rPr>
              <w:instrText xml:space="preserve"> PAGEREF _Toc108079945 \h </w:instrText>
            </w:r>
            <w:r>
              <w:rPr>
                <w:noProof/>
                <w:webHidden/>
              </w:rPr>
            </w:r>
            <w:r>
              <w:rPr>
                <w:noProof/>
                <w:webHidden/>
              </w:rPr>
              <w:fldChar w:fldCharType="separate"/>
            </w:r>
            <w:r w:rsidR="00CC4358">
              <w:rPr>
                <w:noProof/>
                <w:webHidden/>
              </w:rPr>
              <w:t>41</w:t>
            </w:r>
            <w:r>
              <w:rPr>
                <w:noProof/>
                <w:webHidden/>
              </w:rPr>
              <w:fldChar w:fldCharType="end"/>
            </w:r>
          </w:hyperlink>
        </w:p>
        <w:p w14:paraId="222332FC" w14:textId="55F10FA9" w:rsidR="002D3DFC" w:rsidRDefault="002D3DFC">
          <w:pPr>
            <w:pStyle w:val="TDC2"/>
            <w:tabs>
              <w:tab w:val="left" w:pos="880"/>
              <w:tab w:val="right" w:leader="dot" w:pos="8494"/>
            </w:tabs>
            <w:rPr>
              <w:rFonts w:cstheme="minorBidi"/>
              <w:noProof/>
            </w:rPr>
          </w:pPr>
          <w:hyperlink w:anchor="_Toc108079946" w:history="1">
            <w:r w:rsidRPr="00723E4B">
              <w:rPr>
                <w:rStyle w:val="Hipervnculo"/>
                <w:noProof/>
              </w:rPr>
              <w:t>C.1</w:t>
            </w:r>
            <w:r>
              <w:rPr>
                <w:rFonts w:cstheme="minorBidi"/>
                <w:noProof/>
              </w:rPr>
              <w:tab/>
            </w:r>
            <w:r w:rsidRPr="00723E4B">
              <w:rPr>
                <w:rStyle w:val="Hipervnculo"/>
                <w:noProof/>
              </w:rPr>
              <w:t>Introducción</w:t>
            </w:r>
            <w:r>
              <w:rPr>
                <w:noProof/>
                <w:webHidden/>
              </w:rPr>
              <w:tab/>
            </w:r>
            <w:r>
              <w:rPr>
                <w:noProof/>
                <w:webHidden/>
              </w:rPr>
              <w:fldChar w:fldCharType="begin"/>
            </w:r>
            <w:r>
              <w:rPr>
                <w:noProof/>
                <w:webHidden/>
              </w:rPr>
              <w:instrText xml:space="preserve"> PAGEREF _Toc108079946 \h </w:instrText>
            </w:r>
            <w:r>
              <w:rPr>
                <w:noProof/>
                <w:webHidden/>
              </w:rPr>
            </w:r>
            <w:r>
              <w:rPr>
                <w:noProof/>
                <w:webHidden/>
              </w:rPr>
              <w:fldChar w:fldCharType="separate"/>
            </w:r>
            <w:r w:rsidR="00CC4358">
              <w:rPr>
                <w:noProof/>
                <w:webHidden/>
              </w:rPr>
              <w:t>41</w:t>
            </w:r>
            <w:r>
              <w:rPr>
                <w:noProof/>
                <w:webHidden/>
              </w:rPr>
              <w:fldChar w:fldCharType="end"/>
            </w:r>
          </w:hyperlink>
        </w:p>
        <w:p w14:paraId="3B67BDA5" w14:textId="49750761" w:rsidR="002D3DFC" w:rsidRDefault="002D3DFC">
          <w:pPr>
            <w:pStyle w:val="TDC2"/>
            <w:tabs>
              <w:tab w:val="left" w:pos="880"/>
              <w:tab w:val="right" w:leader="dot" w:pos="8494"/>
            </w:tabs>
            <w:rPr>
              <w:rFonts w:cstheme="minorBidi"/>
              <w:noProof/>
            </w:rPr>
          </w:pPr>
          <w:hyperlink w:anchor="_Toc108079947" w:history="1">
            <w:r w:rsidRPr="00723E4B">
              <w:rPr>
                <w:rStyle w:val="Hipervnculo"/>
                <w:noProof/>
              </w:rPr>
              <w:t>C.2</w:t>
            </w:r>
            <w:r>
              <w:rPr>
                <w:rFonts w:cstheme="minorBidi"/>
                <w:noProof/>
              </w:rPr>
              <w:tab/>
            </w:r>
            <w:r w:rsidRPr="00723E4B">
              <w:rPr>
                <w:rStyle w:val="Hipervnculo"/>
                <w:noProof/>
              </w:rPr>
              <w:t>Diseño de datos</w:t>
            </w:r>
            <w:r>
              <w:rPr>
                <w:noProof/>
                <w:webHidden/>
              </w:rPr>
              <w:tab/>
            </w:r>
            <w:r>
              <w:rPr>
                <w:noProof/>
                <w:webHidden/>
              </w:rPr>
              <w:fldChar w:fldCharType="begin"/>
            </w:r>
            <w:r>
              <w:rPr>
                <w:noProof/>
                <w:webHidden/>
              </w:rPr>
              <w:instrText xml:space="preserve"> PAGEREF _Toc108079947 \h </w:instrText>
            </w:r>
            <w:r>
              <w:rPr>
                <w:noProof/>
                <w:webHidden/>
              </w:rPr>
            </w:r>
            <w:r>
              <w:rPr>
                <w:noProof/>
                <w:webHidden/>
              </w:rPr>
              <w:fldChar w:fldCharType="separate"/>
            </w:r>
            <w:r w:rsidR="00CC4358">
              <w:rPr>
                <w:noProof/>
                <w:webHidden/>
              </w:rPr>
              <w:t>41</w:t>
            </w:r>
            <w:r>
              <w:rPr>
                <w:noProof/>
                <w:webHidden/>
              </w:rPr>
              <w:fldChar w:fldCharType="end"/>
            </w:r>
          </w:hyperlink>
        </w:p>
        <w:p w14:paraId="15E34374" w14:textId="4EF65BA1" w:rsidR="002D3DFC" w:rsidRDefault="002D3DFC">
          <w:pPr>
            <w:pStyle w:val="TDC3"/>
            <w:tabs>
              <w:tab w:val="right" w:leader="dot" w:pos="8494"/>
            </w:tabs>
            <w:rPr>
              <w:rFonts w:cstheme="minorBidi"/>
              <w:noProof/>
            </w:rPr>
          </w:pPr>
          <w:hyperlink w:anchor="_Toc108079948" w:history="1">
            <w:r w:rsidRPr="00723E4B">
              <w:rPr>
                <w:rStyle w:val="Hipervnculo"/>
                <w:noProof/>
              </w:rPr>
              <w:t>Variables de sesión</w:t>
            </w:r>
            <w:r>
              <w:rPr>
                <w:noProof/>
                <w:webHidden/>
              </w:rPr>
              <w:tab/>
            </w:r>
            <w:r>
              <w:rPr>
                <w:noProof/>
                <w:webHidden/>
              </w:rPr>
              <w:fldChar w:fldCharType="begin"/>
            </w:r>
            <w:r>
              <w:rPr>
                <w:noProof/>
                <w:webHidden/>
              </w:rPr>
              <w:instrText xml:space="preserve"> PAGEREF _Toc108079948 \h </w:instrText>
            </w:r>
            <w:r>
              <w:rPr>
                <w:noProof/>
                <w:webHidden/>
              </w:rPr>
            </w:r>
            <w:r>
              <w:rPr>
                <w:noProof/>
                <w:webHidden/>
              </w:rPr>
              <w:fldChar w:fldCharType="separate"/>
            </w:r>
            <w:r w:rsidR="00CC4358">
              <w:rPr>
                <w:noProof/>
                <w:webHidden/>
              </w:rPr>
              <w:t>41</w:t>
            </w:r>
            <w:r>
              <w:rPr>
                <w:noProof/>
                <w:webHidden/>
              </w:rPr>
              <w:fldChar w:fldCharType="end"/>
            </w:r>
          </w:hyperlink>
        </w:p>
        <w:p w14:paraId="4A9F6AD1" w14:textId="3B43618C" w:rsidR="002D3DFC" w:rsidRDefault="002D3DFC">
          <w:pPr>
            <w:pStyle w:val="TDC3"/>
            <w:tabs>
              <w:tab w:val="right" w:leader="dot" w:pos="8494"/>
            </w:tabs>
            <w:rPr>
              <w:rFonts w:cstheme="minorBidi"/>
              <w:noProof/>
            </w:rPr>
          </w:pPr>
          <w:hyperlink w:anchor="_Toc108079949" w:history="1">
            <w:r w:rsidRPr="00723E4B">
              <w:rPr>
                <w:rStyle w:val="Hipervnculo"/>
                <w:noProof/>
              </w:rPr>
              <w:t>Base de datos temporal</w:t>
            </w:r>
            <w:r>
              <w:rPr>
                <w:noProof/>
                <w:webHidden/>
              </w:rPr>
              <w:tab/>
            </w:r>
            <w:r>
              <w:rPr>
                <w:noProof/>
                <w:webHidden/>
              </w:rPr>
              <w:fldChar w:fldCharType="begin"/>
            </w:r>
            <w:r>
              <w:rPr>
                <w:noProof/>
                <w:webHidden/>
              </w:rPr>
              <w:instrText xml:space="preserve"> PAGEREF _Toc108079949 \h </w:instrText>
            </w:r>
            <w:r>
              <w:rPr>
                <w:noProof/>
                <w:webHidden/>
              </w:rPr>
            </w:r>
            <w:r>
              <w:rPr>
                <w:noProof/>
                <w:webHidden/>
              </w:rPr>
              <w:fldChar w:fldCharType="separate"/>
            </w:r>
            <w:r w:rsidR="00CC4358">
              <w:rPr>
                <w:noProof/>
                <w:webHidden/>
              </w:rPr>
              <w:t>41</w:t>
            </w:r>
            <w:r>
              <w:rPr>
                <w:noProof/>
                <w:webHidden/>
              </w:rPr>
              <w:fldChar w:fldCharType="end"/>
            </w:r>
          </w:hyperlink>
        </w:p>
        <w:p w14:paraId="60D1BE2C" w14:textId="23453C7E" w:rsidR="002D3DFC" w:rsidRDefault="002D3DFC">
          <w:pPr>
            <w:pStyle w:val="TDC3"/>
            <w:tabs>
              <w:tab w:val="right" w:leader="dot" w:pos="8494"/>
            </w:tabs>
            <w:rPr>
              <w:rFonts w:cstheme="minorBidi"/>
              <w:noProof/>
            </w:rPr>
          </w:pPr>
          <w:hyperlink w:anchor="_Toc108079950" w:history="1">
            <w:r w:rsidRPr="00723E4B">
              <w:rPr>
                <w:rStyle w:val="Hipervnculo"/>
                <w:noProof/>
              </w:rPr>
              <w:t>Clase personaje</w:t>
            </w:r>
            <w:r>
              <w:rPr>
                <w:noProof/>
                <w:webHidden/>
              </w:rPr>
              <w:tab/>
            </w:r>
            <w:r>
              <w:rPr>
                <w:noProof/>
                <w:webHidden/>
              </w:rPr>
              <w:fldChar w:fldCharType="begin"/>
            </w:r>
            <w:r>
              <w:rPr>
                <w:noProof/>
                <w:webHidden/>
              </w:rPr>
              <w:instrText xml:space="preserve"> PAGEREF _Toc108079950 \h </w:instrText>
            </w:r>
            <w:r>
              <w:rPr>
                <w:noProof/>
                <w:webHidden/>
              </w:rPr>
            </w:r>
            <w:r>
              <w:rPr>
                <w:noProof/>
                <w:webHidden/>
              </w:rPr>
              <w:fldChar w:fldCharType="separate"/>
            </w:r>
            <w:r w:rsidR="00CC4358">
              <w:rPr>
                <w:noProof/>
                <w:webHidden/>
              </w:rPr>
              <w:t>41</w:t>
            </w:r>
            <w:r>
              <w:rPr>
                <w:noProof/>
                <w:webHidden/>
              </w:rPr>
              <w:fldChar w:fldCharType="end"/>
            </w:r>
          </w:hyperlink>
        </w:p>
        <w:p w14:paraId="69798D8D" w14:textId="3A77CD5A" w:rsidR="002D3DFC" w:rsidRDefault="002D3DFC">
          <w:pPr>
            <w:pStyle w:val="TDC3"/>
            <w:tabs>
              <w:tab w:val="right" w:leader="dot" w:pos="8494"/>
            </w:tabs>
            <w:rPr>
              <w:rFonts w:cstheme="minorBidi"/>
              <w:noProof/>
            </w:rPr>
          </w:pPr>
          <w:hyperlink w:anchor="_Toc108079951" w:history="1">
            <w:r w:rsidRPr="00723E4B">
              <w:rPr>
                <w:rStyle w:val="Hipervnculo"/>
                <w:noProof/>
              </w:rPr>
              <w:t>Clase Modelo</w:t>
            </w:r>
            <w:r>
              <w:rPr>
                <w:noProof/>
                <w:webHidden/>
              </w:rPr>
              <w:tab/>
            </w:r>
            <w:r>
              <w:rPr>
                <w:noProof/>
                <w:webHidden/>
              </w:rPr>
              <w:fldChar w:fldCharType="begin"/>
            </w:r>
            <w:r>
              <w:rPr>
                <w:noProof/>
                <w:webHidden/>
              </w:rPr>
              <w:instrText xml:space="preserve"> PAGEREF _Toc108079951 \h </w:instrText>
            </w:r>
            <w:r>
              <w:rPr>
                <w:noProof/>
                <w:webHidden/>
              </w:rPr>
            </w:r>
            <w:r>
              <w:rPr>
                <w:noProof/>
                <w:webHidden/>
              </w:rPr>
              <w:fldChar w:fldCharType="separate"/>
            </w:r>
            <w:r w:rsidR="00CC4358">
              <w:rPr>
                <w:noProof/>
                <w:webHidden/>
              </w:rPr>
              <w:t>42</w:t>
            </w:r>
            <w:r>
              <w:rPr>
                <w:noProof/>
                <w:webHidden/>
              </w:rPr>
              <w:fldChar w:fldCharType="end"/>
            </w:r>
          </w:hyperlink>
        </w:p>
        <w:p w14:paraId="773845D1" w14:textId="2772A861" w:rsidR="002D3DFC" w:rsidRDefault="002D3DFC">
          <w:pPr>
            <w:pStyle w:val="TDC2"/>
            <w:tabs>
              <w:tab w:val="right" w:leader="dot" w:pos="8494"/>
            </w:tabs>
            <w:rPr>
              <w:rFonts w:cstheme="minorBidi"/>
              <w:noProof/>
            </w:rPr>
          </w:pPr>
          <w:hyperlink w:anchor="_Toc108079952" w:history="1">
            <w:r w:rsidRPr="00723E4B">
              <w:rPr>
                <w:rStyle w:val="Hipervnculo"/>
                <w:noProof/>
              </w:rPr>
              <w:t>C.3 Diseño arquitectónico</w:t>
            </w:r>
            <w:r>
              <w:rPr>
                <w:noProof/>
                <w:webHidden/>
              </w:rPr>
              <w:tab/>
            </w:r>
            <w:r>
              <w:rPr>
                <w:noProof/>
                <w:webHidden/>
              </w:rPr>
              <w:fldChar w:fldCharType="begin"/>
            </w:r>
            <w:r>
              <w:rPr>
                <w:noProof/>
                <w:webHidden/>
              </w:rPr>
              <w:instrText xml:space="preserve"> PAGEREF _Toc108079952 \h </w:instrText>
            </w:r>
            <w:r>
              <w:rPr>
                <w:noProof/>
                <w:webHidden/>
              </w:rPr>
            </w:r>
            <w:r>
              <w:rPr>
                <w:noProof/>
                <w:webHidden/>
              </w:rPr>
              <w:fldChar w:fldCharType="separate"/>
            </w:r>
            <w:r w:rsidR="00CC4358">
              <w:rPr>
                <w:noProof/>
                <w:webHidden/>
              </w:rPr>
              <w:t>43</w:t>
            </w:r>
            <w:r>
              <w:rPr>
                <w:noProof/>
                <w:webHidden/>
              </w:rPr>
              <w:fldChar w:fldCharType="end"/>
            </w:r>
          </w:hyperlink>
        </w:p>
        <w:p w14:paraId="44DB5CD6" w14:textId="771CA57A" w:rsidR="002D3DFC" w:rsidRDefault="002D3DFC">
          <w:pPr>
            <w:pStyle w:val="TDC3"/>
            <w:tabs>
              <w:tab w:val="right" w:leader="dot" w:pos="8494"/>
            </w:tabs>
            <w:rPr>
              <w:rFonts w:cstheme="minorBidi"/>
              <w:noProof/>
            </w:rPr>
          </w:pPr>
          <w:hyperlink w:anchor="_Toc108079953" w:history="1">
            <w:r w:rsidRPr="00723E4B">
              <w:rPr>
                <w:rStyle w:val="Hipervnculo"/>
                <w:noProof/>
              </w:rPr>
              <w:t>Diagrama de paquetes</w:t>
            </w:r>
            <w:r>
              <w:rPr>
                <w:noProof/>
                <w:webHidden/>
              </w:rPr>
              <w:tab/>
            </w:r>
            <w:r>
              <w:rPr>
                <w:noProof/>
                <w:webHidden/>
              </w:rPr>
              <w:fldChar w:fldCharType="begin"/>
            </w:r>
            <w:r>
              <w:rPr>
                <w:noProof/>
                <w:webHidden/>
              </w:rPr>
              <w:instrText xml:space="preserve"> PAGEREF _Toc108079953 \h </w:instrText>
            </w:r>
            <w:r>
              <w:rPr>
                <w:noProof/>
                <w:webHidden/>
              </w:rPr>
            </w:r>
            <w:r>
              <w:rPr>
                <w:noProof/>
                <w:webHidden/>
              </w:rPr>
              <w:fldChar w:fldCharType="separate"/>
            </w:r>
            <w:r w:rsidR="00CC4358">
              <w:rPr>
                <w:noProof/>
                <w:webHidden/>
              </w:rPr>
              <w:t>43</w:t>
            </w:r>
            <w:r>
              <w:rPr>
                <w:noProof/>
                <w:webHidden/>
              </w:rPr>
              <w:fldChar w:fldCharType="end"/>
            </w:r>
          </w:hyperlink>
        </w:p>
        <w:p w14:paraId="2E85459A" w14:textId="5D633F1E" w:rsidR="002D3DFC" w:rsidRDefault="002D3DFC">
          <w:pPr>
            <w:pStyle w:val="TDC2"/>
            <w:tabs>
              <w:tab w:val="left" w:pos="880"/>
              <w:tab w:val="right" w:leader="dot" w:pos="8494"/>
            </w:tabs>
            <w:rPr>
              <w:rFonts w:cstheme="minorBidi"/>
              <w:noProof/>
            </w:rPr>
          </w:pPr>
          <w:hyperlink w:anchor="_Toc108079954" w:history="1">
            <w:r w:rsidRPr="00723E4B">
              <w:rPr>
                <w:rStyle w:val="Hipervnculo"/>
                <w:noProof/>
              </w:rPr>
              <w:t>C.4</w:t>
            </w:r>
            <w:r>
              <w:rPr>
                <w:rFonts w:cstheme="minorBidi"/>
                <w:noProof/>
              </w:rPr>
              <w:tab/>
            </w:r>
            <w:r w:rsidRPr="00723E4B">
              <w:rPr>
                <w:rStyle w:val="Hipervnculo"/>
                <w:noProof/>
              </w:rPr>
              <w:t>Diseño de interfaces</w:t>
            </w:r>
            <w:r>
              <w:rPr>
                <w:noProof/>
                <w:webHidden/>
              </w:rPr>
              <w:tab/>
            </w:r>
            <w:r>
              <w:rPr>
                <w:noProof/>
                <w:webHidden/>
              </w:rPr>
              <w:fldChar w:fldCharType="begin"/>
            </w:r>
            <w:r>
              <w:rPr>
                <w:noProof/>
                <w:webHidden/>
              </w:rPr>
              <w:instrText xml:space="preserve"> PAGEREF _Toc108079954 \h </w:instrText>
            </w:r>
            <w:r>
              <w:rPr>
                <w:noProof/>
                <w:webHidden/>
              </w:rPr>
            </w:r>
            <w:r>
              <w:rPr>
                <w:noProof/>
                <w:webHidden/>
              </w:rPr>
              <w:fldChar w:fldCharType="separate"/>
            </w:r>
            <w:r w:rsidR="00CC4358">
              <w:rPr>
                <w:noProof/>
                <w:webHidden/>
              </w:rPr>
              <w:t>44</w:t>
            </w:r>
            <w:r>
              <w:rPr>
                <w:noProof/>
                <w:webHidden/>
              </w:rPr>
              <w:fldChar w:fldCharType="end"/>
            </w:r>
          </w:hyperlink>
        </w:p>
        <w:p w14:paraId="49CBDFD7" w14:textId="21A9FD26" w:rsidR="002D3DFC" w:rsidRDefault="002D3DFC">
          <w:pPr>
            <w:pStyle w:val="TDC1"/>
            <w:tabs>
              <w:tab w:val="right" w:leader="dot" w:pos="8494"/>
            </w:tabs>
            <w:rPr>
              <w:rFonts w:asciiTheme="minorHAnsi" w:eastAsiaTheme="minorEastAsia" w:hAnsiTheme="minorHAnsi" w:cstheme="minorBidi"/>
              <w:noProof/>
              <w:lang w:eastAsia="es-ES"/>
            </w:rPr>
          </w:pPr>
          <w:hyperlink w:anchor="_Toc108079955" w:history="1">
            <w:r w:rsidRPr="00723E4B">
              <w:rPr>
                <w:rStyle w:val="Hipervnculo"/>
                <w:noProof/>
              </w:rPr>
              <w:t>Apéndice D. Documentación técnica de programación</w:t>
            </w:r>
            <w:r>
              <w:rPr>
                <w:noProof/>
                <w:webHidden/>
              </w:rPr>
              <w:tab/>
            </w:r>
            <w:r>
              <w:rPr>
                <w:noProof/>
                <w:webHidden/>
              </w:rPr>
              <w:fldChar w:fldCharType="begin"/>
            </w:r>
            <w:r>
              <w:rPr>
                <w:noProof/>
                <w:webHidden/>
              </w:rPr>
              <w:instrText xml:space="preserve"> PAGEREF _Toc108079955 \h </w:instrText>
            </w:r>
            <w:r>
              <w:rPr>
                <w:noProof/>
                <w:webHidden/>
              </w:rPr>
            </w:r>
            <w:r>
              <w:rPr>
                <w:noProof/>
                <w:webHidden/>
              </w:rPr>
              <w:fldChar w:fldCharType="separate"/>
            </w:r>
            <w:r w:rsidR="00CC4358">
              <w:rPr>
                <w:noProof/>
                <w:webHidden/>
              </w:rPr>
              <w:t>46</w:t>
            </w:r>
            <w:r>
              <w:rPr>
                <w:noProof/>
                <w:webHidden/>
              </w:rPr>
              <w:fldChar w:fldCharType="end"/>
            </w:r>
          </w:hyperlink>
        </w:p>
        <w:p w14:paraId="2D570C1B" w14:textId="5CE55340" w:rsidR="002D3DFC" w:rsidRDefault="002D3DFC">
          <w:pPr>
            <w:pStyle w:val="TDC2"/>
            <w:tabs>
              <w:tab w:val="left" w:pos="880"/>
              <w:tab w:val="right" w:leader="dot" w:pos="8494"/>
            </w:tabs>
            <w:rPr>
              <w:rFonts w:cstheme="minorBidi"/>
              <w:noProof/>
            </w:rPr>
          </w:pPr>
          <w:hyperlink w:anchor="_Toc108079956" w:history="1">
            <w:r w:rsidRPr="00723E4B">
              <w:rPr>
                <w:rStyle w:val="Hipervnculo"/>
                <w:noProof/>
              </w:rPr>
              <w:t>D.1</w:t>
            </w:r>
            <w:r>
              <w:rPr>
                <w:rFonts w:cstheme="minorBidi"/>
                <w:noProof/>
              </w:rPr>
              <w:tab/>
            </w:r>
            <w:r w:rsidRPr="00723E4B">
              <w:rPr>
                <w:rStyle w:val="Hipervnculo"/>
                <w:noProof/>
              </w:rPr>
              <w:t>Introducción</w:t>
            </w:r>
            <w:r>
              <w:rPr>
                <w:noProof/>
                <w:webHidden/>
              </w:rPr>
              <w:tab/>
            </w:r>
            <w:r>
              <w:rPr>
                <w:noProof/>
                <w:webHidden/>
              </w:rPr>
              <w:fldChar w:fldCharType="begin"/>
            </w:r>
            <w:r>
              <w:rPr>
                <w:noProof/>
                <w:webHidden/>
              </w:rPr>
              <w:instrText xml:space="preserve"> PAGEREF _Toc108079956 \h </w:instrText>
            </w:r>
            <w:r>
              <w:rPr>
                <w:noProof/>
                <w:webHidden/>
              </w:rPr>
            </w:r>
            <w:r>
              <w:rPr>
                <w:noProof/>
                <w:webHidden/>
              </w:rPr>
              <w:fldChar w:fldCharType="separate"/>
            </w:r>
            <w:r w:rsidR="00CC4358">
              <w:rPr>
                <w:noProof/>
                <w:webHidden/>
              </w:rPr>
              <w:t>46</w:t>
            </w:r>
            <w:r>
              <w:rPr>
                <w:noProof/>
                <w:webHidden/>
              </w:rPr>
              <w:fldChar w:fldCharType="end"/>
            </w:r>
          </w:hyperlink>
        </w:p>
        <w:p w14:paraId="7F7828D8" w14:textId="734C90C6" w:rsidR="002D3DFC" w:rsidRDefault="002D3DFC">
          <w:pPr>
            <w:pStyle w:val="TDC2"/>
            <w:tabs>
              <w:tab w:val="left" w:pos="880"/>
              <w:tab w:val="right" w:leader="dot" w:pos="8494"/>
            </w:tabs>
            <w:rPr>
              <w:rFonts w:cstheme="minorBidi"/>
              <w:noProof/>
            </w:rPr>
          </w:pPr>
          <w:hyperlink w:anchor="_Toc108079957" w:history="1">
            <w:r w:rsidRPr="00723E4B">
              <w:rPr>
                <w:rStyle w:val="Hipervnculo"/>
                <w:noProof/>
              </w:rPr>
              <w:t xml:space="preserve">D.2 </w:t>
            </w:r>
            <w:r>
              <w:rPr>
                <w:rFonts w:cstheme="minorBidi"/>
                <w:noProof/>
              </w:rPr>
              <w:tab/>
            </w:r>
            <w:r w:rsidRPr="00723E4B">
              <w:rPr>
                <w:rStyle w:val="Hipervnculo"/>
                <w:noProof/>
              </w:rPr>
              <w:t>Estructura de directorios</w:t>
            </w:r>
            <w:r>
              <w:rPr>
                <w:noProof/>
                <w:webHidden/>
              </w:rPr>
              <w:tab/>
            </w:r>
            <w:r>
              <w:rPr>
                <w:noProof/>
                <w:webHidden/>
              </w:rPr>
              <w:fldChar w:fldCharType="begin"/>
            </w:r>
            <w:r>
              <w:rPr>
                <w:noProof/>
                <w:webHidden/>
              </w:rPr>
              <w:instrText xml:space="preserve"> PAGEREF _Toc108079957 \h </w:instrText>
            </w:r>
            <w:r>
              <w:rPr>
                <w:noProof/>
                <w:webHidden/>
              </w:rPr>
            </w:r>
            <w:r>
              <w:rPr>
                <w:noProof/>
                <w:webHidden/>
              </w:rPr>
              <w:fldChar w:fldCharType="separate"/>
            </w:r>
            <w:r w:rsidR="00CC4358">
              <w:rPr>
                <w:noProof/>
                <w:webHidden/>
              </w:rPr>
              <w:t>46</w:t>
            </w:r>
            <w:r>
              <w:rPr>
                <w:noProof/>
                <w:webHidden/>
              </w:rPr>
              <w:fldChar w:fldCharType="end"/>
            </w:r>
          </w:hyperlink>
        </w:p>
        <w:p w14:paraId="3FC3D9C9" w14:textId="4A796DB1" w:rsidR="002D3DFC" w:rsidRDefault="002D3DFC">
          <w:pPr>
            <w:pStyle w:val="TDC3"/>
            <w:tabs>
              <w:tab w:val="right" w:leader="dot" w:pos="8494"/>
            </w:tabs>
            <w:rPr>
              <w:rFonts w:cstheme="minorBidi"/>
              <w:noProof/>
            </w:rPr>
          </w:pPr>
          <w:hyperlink w:anchor="_Toc108079958" w:history="1">
            <w:r w:rsidRPr="00723E4B">
              <w:rPr>
                <w:rStyle w:val="Hipervnculo"/>
                <w:noProof/>
              </w:rPr>
              <w:t>Repositorio principal</w:t>
            </w:r>
            <w:r>
              <w:rPr>
                <w:noProof/>
                <w:webHidden/>
              </w:rPr>
              <w:tab/>
            </w:r>
            <w:r>
              <w:rPr>
                <w:noProof/>
                <w:webHidden/>
              </w:rPr>
              <w:fldChar w:fldCharType="begin"/>
            </w:r>
            <w:r>
              <w:rPr>
                <w:noProof/>
                <w:webHidden/>
              </w:rPr>
              <w:instrText xml:space="preserve"> PAGEREF _Toc108079958 \h </w:instrText>
            </w:r>
            <w:r>
              <w:rPr>
                <w:noProof/>
                <w:webHidden/>
              </w:rPr>
            </w:r>
            <w:r>
              <w:rPr>
                <w:noProof/>
                <w:webHidden/>
              </w:rPr>
              <w:fldChar w:fldCharType="separate"/>
            </w:r>
            <w:r w:rsidR="00CC4358">
              <w:rPr>
                <w:noProof/>
                <w:webHidden/>
              </w:rPr>
              <w:t>46</w:t>
            </w:r>
            <w:r>
              <w:rPr>
                <w:noProof/>
                <w:webHidden/>
              </w:rPr>
              <w:fldChar w:fldCharType="end"/>
            </w:r>
          </w:hyperlink>
        </w:p>
        <w:p w14:paraId="5786BC79" w14:textId="40676329" w:rsidR="002D3DFC" w:rsidRDefault="002D3DFC">
          <w:pPr>
            <w:pStyle w:val="TDC3"/>
            <w:tabs>
              <w:tab w:val="right" w:leader="dot" w:pos="8494"/>
            </w:tabs>
            <w:rPr>
              <w:rFonts w:cstheme="minorBidi"/>
              <w:noProof/>
            </w:rPr>
          </w:pPr>
          <w:hyperlink w:anchor="_Toc108079959" w:history="1">
            <w:r w:rsidRPr="00723E4B">
              <w:rPr>
                <w:rStyle w:val="Hipervnculo"/>
                <w:noProof/>
              </w:rPr>
              <w:t>Repositorio despliegue</w:t>
            </w:r>
            <w:r>
              <w:rPr>
                <w:noProof/>
                <w:webHidden/>
              </w:rPr>
              <w:tab/>
            </w:r>
            <w:r>
              <w:rPr>
                <w:noProof/>
                <w:webHidden/>
              </w:rPr>
              <w:fldChar w:fldCharType="begin"/>
            </w:r>
            <w:r>
              <w:rPr>
                <w:noProof/>
                <w:webHidden/>
              </w:rPr>
              <w:instrText xml:space="preserve"> PAGEREF _Toc108079959 \h </w:instrText>
            </w:r>
            <w:r>
              <w:rPr>
                <w:noProof/>
                <w:webHidden/>
              </w:rPr>
            </w:r>
            <w:r>
              <w:rPr>
                <w:noProof/>
                <w:webHidden/>
              </w:rPr>
              <w:fldChar w:fldCharType="separate"/>
            </w:r>
            <w:r w:rsidR="00CC4358">
              <w:rPr>
                <w:noProof/>
                <w:webHidden/>
              </w:rPr>
              <w:t>47</w:t>
            </w:r>
            <w:r>
              <w:rPr>
                <w:noProof/>
                <w:webHidden/>
              </w:rPr>
              <w:fldChar w:fldCharType="end"/>
            </w:r>
          </w:hyperlink>
        </w:p>
        <w:p w14:paraId="66F96098" w14:textId="01C2849B" w:rsidR="002D3DFC" w:rsidRDefault="002D3DFC">
          <w:pPr>
            <w:pStyle w:val="TDC2"/>
            <w:tabs>
              <w:tab w:val="left" w:pos="880"/>
              <w:tab w:val="right" w:leader="dot" w:pos="8494"/>
            </w:tabs>
            <w:rPr>
              <w:rFonts w:cstheme="minorBidi"/>
              <w:noProof/>
            </w:rPr>
          </w:pPr>
          <w:hyperlink w:anchor="_Toc108079960" w:history="1">
            <w:r w:rsidRPr="00723E4B">
              <w:rPr>
                <w:rStyle w:val="Hipervnculo"/>
                <w:noProof/>
              </w:rPr>
              <w:t>D.3</w:t>
            </w:r>
            <w:r>
              <w:rPr>
                <w:rFonts w:cstheme="minorBidi"/>
                <w:noProof/>
              </w:rPr>
              <w:tab/>
            </w:r>
            <w:r w:rsidRPr="00723E4B">
              <w:rPr>
                <w:rStyle w:val="Hipervnculo"/>
                <w:noProof/>
              </w:rPr>
              <w:t>Manual del programador</w:t>
            </w:r>
            <w:r>
              <w:rPr>
                <w:noProof/>
                <w:webHidden/>
              </w:rPr>
              <w:tab/>
            </w:r>
            <w:r>
              <w:rPr>
                <w:noProof/>
                <w:webHidden/>
              </w:rPr>
              <w:fldChar w:fldCharType="begin"/>
            </w:r>
            <w:r>
              <w:rPr>
                <w:noProof/>
                <w:webHidden/>
              </w:rPr>
              <w:instrText xml:space="preserve"> PAGEREF _Toc108079960 \h </w:instrText>
            </w:r>
            <w:r>
              <w:rPr>
                <w:noProof/>
                <w:webHidden/>
              </w:rPr>
            </w:r>
            <w:r>
              <w:rPr>
                <w:noProof/>
                <w:webHidden/>
              </w:rPr>
              <w:fldChar w:fldCharType="separate"/>
            </w:r>
            <w:r w:rsidR="00CC4358">
              <w:rPr>
                <w:noProof/>
                <w:webHidden/>
              </w:rPr>
              <w:t>48</w:t>
            </w:r>
            <w:r>
              <w:rPr>
                <w:noProof/>
                <w:webHidden/>
              </w:rPr>
              <w:fldChar w:fldCharType="end"/>
            </w:r>
          </w:hyperlink>
        </w:p>
        <w:p w14:paraId="07FBA3FA" w14:textId="4700BD45" w:rsidR="002D3DFC" w:rsidRDefault="002D3DFC">
          <w:pPr>
            <w:pStyle w:val="TDC3"/>
            <w:tabs>
              <w:tab w:val="right" w:leader="dot" w:pos="8494"/>
            </w:tabs>
            <w:rPr>
              <w:rFonts w:cstheme="minorBidi"/>
              <w:noProof/>
            </w:rPr>
          </w:pPr>
          <w:hyperlink w:anchor="_Toc108079961" w:history="1">
            <w:r w:rsidRPr="00723E4B">
              <w:rPr>
                <w:rStyle w:val="Hipervnculo"/>
                <w:noProof/>
              </w:rPr>
              <w:t>Ejecución en local</w:t>
            </w:r>
            <w:r>
              <w:rPr>
                <w:noProof/>
                <w:webHidden/>
              </w:rPr>
              <w:tab/>
            </w:r>
            <w:r>
              <w:rPr>
                <w:noProof/>
                <w:webHidden/>
              </w:rPr>
              <w:fldChar w:fldCharType="begin"/>
            </w:r>
            <w:r>
              <w:rPr>
                <w:noProof/>
                <w:webHidden/>
              </w:rPr>
              <w:instrText xml:space="preserve"> PAGEREF _Toc108079961 \h </w:instrText>
            </w:r>
            <w:r>
              <w:rPr>
                <w:noProof/>
                <w:webHidden/>
              </w:rPr>
            </w:r>
            <w:r>
              <w:rPr>
                <w:noProof/>
                <w:webHidden/>
              </w:rPr>
              <w:fldChar w:fldCharType="separate"/>
            </w:r>
            <w:r w:rsidR="00CC4358">
              <w:rPr>
                <w:noProof/>
                <w:webHidden/>
              </w:rPr>
              <w:t>48</w:t>
            </w:r>
            <w:r>
              <w:rPr>
                <w:noProof/>
                <w:webHidden/>
              </w:rPr>
              <w:fldChar w:fldCharType="end"/>
            </w:r>
          </w:hyperlink>
        </w:p>
        <w:p w14:paraId="5BCE71DB" w14:textId="3188EE93" w:rsidR="002D3DFC" w:rsidRDefault="002D3DFC">
          <w:pPr>
            <w:pStyle w:val="TDC3"/>
            <w:tabs>
              <w:tab w:val="right" w:leader="dot" w:pos="8494"/>
            </w:tabs>
            <w:rPr>
              <w:rFonts w:cstheme="minorBidi"/>
              <w:noProof/>
            </w:rPr>
          </w:pPr>
          <w:hyperlink w:anchor="_Toc108079962" w:history="1">
            <w:r w:rsidRPr="00723E4B">
              <w:rPr>
                <w:rStyle w:val="Hipervnculo"/>
                <w:noProof/>
                <w:lang w:val="en-US"/>
              </w:rPr>
              <w:t>Componentes</w:t>
            </w:r>
            <w:r>
              <w:rPr>
                <w:noProof/>
                <w:webHidden/>
              </w:rPr>
              <w:tab/>
            </w:r>
            <w:r>
              <w:rPr>
                <w:noProof/>
                <w:webHidden/>
              </w:rPr>
              <w:fldChar w:fldCharType="begin"/>
            </w:r>
            <w:r>
              <w:rPr>
                <w:noProof/>
                <w:webHidden/>
              </w:rPr>
              <w:instrText xml:space="preserve"> PAGEREF _Toc108079962 \h </w:instrText>
            </w:r>
            <w:r>
              <w:rPr>
                <w:noProof/>
                <w:webHidden/>
              </w:rPr>
            </w:r>
            <w:r>
              <w:rPr>
                <w:noProof/>
                <w:webHidden/>
              </w:rPr>
              <w:fldChar w:fldCharType="separate"/>
            </w:r>
            <w:r w:rsidR="00CC4358">
              <w:rPr>
                <w:noProof/>
                <w:webHidden/>
              </w:rPr>
              <w:t>48</w:t>
            </w:r>
            <w:r>
              <w:rPr>
                <w:noProof/>
                <w:webHidden/>
              </w:rPr>
              <w:fldChar w:fldCharType="end"/>
            </w:r>
          </w:hyperlink>
        </w:p>
        <w:p w14:paraId="19F2B5B4" w14:textId="325B0E75" w:rsidR="002D3DFC" w:rsidRDefault="002D3DFC">
          <w:pPr>
            <w:pStyle w:val="TDC3"/>
            <w:tabs>
              <w:tab w:val="right" w:leader="dot" w:pos="8494"/>
            </w:tabs>
            <w:rPr>
              <w:rFonts w:cstheme="minorBidi"/>
              <w:noProof/>
            </w:rPr>
          </w:pPr>
          <w:hyperlink w:anchor="_Toc108079963" w:history="1">
            <w:r w:rsidRPr="00723E4B">
              <w:rPr>
                <w:rStyle w:val="Hipervnculo"/>
                <w:noProof/>
              </w:rPr>
              <w:t>Despliegue</w:t>
            </w:r>
            <w:r>
              <w:rPr>
                <w:noProof/>
                <w:webHidden/>
              </w:rPr>
              <w:tab/>
            </w:r>
            <w:r>
              <w:rPr>
                <w:noProof/>
                <w:webHidden/>
              </w:rPr>
              <w:fldChar w:fldCharType="begin"/>
            </w:r>
            <w:r>
              <w:rPr>
                <w:noProof/>
                <w:webHidden/>
              </w:rPr>
              <w:instrText xml:space="preserve"> PAGEREF _Toc108079963 \h </w:instrText>
            </w:r>
            <w:r>
              <w:rPr>
                <w:noProof/>
                <w:webHidden/>
              </w:rPr>
            </w:r>
            <w:r>
              <w:rPr>
                <w:noProof/>
                <w:webHidden/>
              </w:rPr>
              <w:fldChar w:fldCharType="separate"/>
            </w:r>
            <w:r w:rsidR="00CC4358">
              <w:rPr>
                <w:noProof/>
                <w:webHidden/>
              </w:rPr>
              <w:t>49</w:t>
            </w:r>
            <w:r>
              <w:rPr>
                <w:noProof/>
                <w:webHidden/>
              </w:rPr>
              <w:fldChar w:fldCharType="end"/>
            </w:r>
          </w:hyperlink>
        </w:p>
        <w:p w14:paraId="0F317763" w14:textId="2C559BB6" w:rsidR="002D3DFC" w:rsidRDefault="002D3DFC">
          <w:pPr>
            <w:pStyle w:val="TDC1"/>
            <w:tabs>
              <w:tab w:val="right" w:leader="dot" w:pos="8494"/>
            </w:tabs>
            <w:rPr>
              <w:rFonts w:asciiTheme="minorHAnsi" w:eastAsiaTheme="minorEastAsia" w:hAnsiTheme="minorHAnsi" w:cstheme="minorBidi"/>
              <w:noProof/>
              <w:lang w:eastAsia="es-ES"/>
            </w:rPr>
          </w:pPr>
          <w:hyperlink w:anchor="_Toc108079964" w:history="1">
            <w:r w:rsidRPr="00723E4B">
              <w:rPr>
                <w:rStyle w:val="Hipervnculo"/>
                <w:noProof/>
              </w:rPr>
              <w:t>Apéndice E. Documentación de usuario</w:t>
            </w:r>
            <w:r>
              <w:rPr>
                <w:noProof/>
                <w:webHidden/>
              </w:rPr>
              <w:tab/>
            </w:r>
            <w:r>
              <w:rPr>
                <w:noProof/>
                <w:webHidden/>
              </w:rPr>
              <w:fldChar w:fldCharType="begin"/>
            </w:r>
            <w:r>
              <w:rPr>
                <w:noProof/>
                <w:webHidden/>
              </w:rPr>
              <w:instrText xml:space="preserve"> PAGEREF _Toc108079964 \h </w:instrText>
            </w:r>
            <w:r>
              <w:rPr>
                <w:noProof/>
                <w:webHidden/>
              </w:rPr>
            </w:r>
            <w:r>
              <w:rPr>
                <w:noProof/>
                <w:webHidden/>
              </w:rPr>
              <w:fldChar w:fldCharType="separate"/>
            </w:r>
            <w:r w:rsidR="00CC4358">
              <w:rPr>
                <w:noProof/>
                <w:webHidden/>
              </w:rPr>
              <w:t>51</w:t>
            </w:r>
            <w:r>
              <w:rPr>
                <w:noProof/>
                <w:webHidden/>
              </w:rPr>
              <w:fldChar w:fldCharType="end"/>
            </w:r>
          </w:hyperlink>
        </w:p>
        <w:p w14:paraId="77BDBEE5" w14:textId="13555214" w:rsidR="002D3DFC" w:rsidRDefault="002D3DFC">
          <w:pPr>
            <w:pStyle w:val="TDC2"/>
            <w:tabs>
              <w:tab w:val="right" w:leader="dot" w:pos="8494"/>
            </w:tabs>
            <w:rPr>
              <w:rFonts w:cstheme="minorBidi"/>
              <w:noProof/>
            </w:rPr>
          </w:pPr>
          <w:hyperlink w:anchor="_Toc108079965" w:history="1">
            <w:r w:rsidRPr="00723E4B">
              <w:rPr>
                <w:rStyle w:val="Hipervnculo"/>
                <w:noProof/>
              </w:rPr>
              <w:t>E.1 Introducción</w:t>
            </w:r>
            <w:r>
              <w:rPr>
                <w:noProof/>
                <w:webHidden/>
              </w:rPr>
              <w:tab/>
            </w:r>
            <w:r>
              <w:rPr>
                <w:noProof/>
                <w:webHidden/>
              </w:rPr>
              <w:fldChar w:fldCharType="begin"/>
            </w:r>
            <w:r>
              <w:rPr>
                <w:noProof/>
                <w:webHidden/>
              </w:rPr>
              <w:instrText xml:space="preserve"> PAGEREF _Toc108079965 \h </w:instrText>
            </w:r>
            <w:r>
              <w:rPr>
                <w:noProof/>
                <w:webHidden/>
              </w:rPr>
            </w:r>
            <w:r>
              <w:rPr>
                <w:noProof/>
                <w:webHidden/>
              </w:rPr>
              <w:fldChar w:fldCharType="separate"/>
            </w:r>
            <w:r w:rsidR="00CC4358">
              <w:rPr>
                <w:noProof/>
                <w:webHidden/>
              </w:rPr>
              <w:t>51</w:t>
            </w:r>
            <w:r>
              <w:rPr>
                <w:noProof/>
                <w:webHidden/>
              </w:rPr>
              <w:fldChar w:fldCharType="end"/>
            </w:r>
          </w:hyperlink>
        </w:p>
        <w:p w14:paraId="45513E4B" w14:textId="1E65CFF9" w:rsidR="002D3DFC" w:rsidRDefault="002D3DFC">
          <w:pPr>
            <w:pStyle w:val="TDC2"/>
            <w:tabs>
              <w:tab w:val="right" w:leader="dot" w:pos="8494"/>
            </w:tabs>
            <w:rPr>
              <w:rFonts w:cstheme="minorBidi"/>
              <w:noProof/>
            </w:rPr>
          </w:pPr>
          <w:hyperlink w:anchor="_Toc108079966" w:history="1">
            <w:r w:rsidRPr="00723E4B">
              <w:rPr>
                <w:rStyle w:val="Hipervnculo"/>
                <w:noProof/>
              </w:rPr>
              <w:t>E.2 Requisitos de usuario</w:t>
            </w:r>
            <w:r>
              <w:rPr>
                <w:noProof/>
                <w:webHidden/>
              </w:rPr>
              <w:tab/>
            </w:r>
            <w:r>
              <w:rPr>
                <w:noProof/>
                <w:webHidden/>
              </w:rPr>
              <w:fldChar w:fldCharType="begin"/>
            </w:r>
            <w:r>
              <w:rPr>
                <w:noProof/>
                <w:webHidden/>
              </w:rPr>
              <w:instrText xml:space="preserve"> PAGEREF _Toc108079966 \h </w:instrText>
            </w:r>
            <w:r>
              <w:rPr>
                <w:noProof/>
                <w:webHidden/>
              </w:rPr>
            </w:r>
            <w:r>
              <w:rPr>
                <w:noProof/>
                <w:webHidden/>
              </w:rPr>
              <w:fldChar w:fldCharType="separate"/>
            </w:r>
            <w:r w:rsidR="00CC4358">
              <w:rPr>
                <w:noProof/>
                <w:webHidden/>
              </w:rPr>
              <w:t>51</w:t>
            </w:r>
            <w:r>
              <w:rPr>
                <w:noProof/>
                <w:webHidden/>
              </w:rPr>
              <w:fldChar w:fldCharType="end"/>
            </w:r>
          </w:hyperlink>
        </w:p>
        <w:p w14:paraId="58CF9AB0" w14:textId="63E065DA" w:rsidR="002D3DFC" w:rsidRDefault="002D3DFC">
          <w:pPr>
            <w:pStyle w:val="TDC2"/>
            <w:tabs>
              <w:tab w:val="right" w:leader="dot" w:pos="8494"/>
            </w:tabs>
            <w:rPr>
              <w:rFonts w:cstheme="minorBidi"/>
              <w:noProof/>
            </w:rPr>
          </w:pPr>
          <w:hyperlink w:anchor="_Toc108079967" w:history="1">
            <w:r w:rsidRPr="00723E4B">
              <w:rPr>
                <w:rStyle w:val="Hipervnculo"/>
                <w:noProof/>
              </w:rPr>
              <w:t>E.3 Instalación</w:t>
            </w:r>
            <w:r>
              <w:rPr>
                <w:noProof/>
                <w:webHidden/>
              </w:rPr>
              <w:tab/>
            </w:r>
            <w:r>
              <w:rPr>
                <w:noProof/>
                <w:webHidden/>
              </w:rPr>
              <w:fldChar w:fldCharType="begin"/>
            </w:r>
            <w:r>
              <w:rPr>
                <w:noProof/>
                <w:webHidden/>
              </w:rPr>
              <w:instrText xml:space="preserve"> PAGEREF _Toc108079967 \h </w:instrText>
            </w:r>
            <w:r>
              <w:rPr>
                <w:noProof/>
                <w:webHidden/>
              </w:rPr>
            </w:r>
            <w:r>
              <w:rPr>
                <w:noProof/>
                <w:webHidden/>
              </w:rPr>
              <w:fldChar w:fldCharType="separate"/>
            </w:r>
            <w:r w:rsidR="00CC4358">
              <w:rPr>
                <w:noProof/>
                <w:webHidden/>
              </w:rPr>
              <w:t>51</w:t>
            </w:r>
            <w:r>
              <w:rPr>
                <w:noProof/>
                <w:webHidden/>
              </w:rPr>
              <w:fldChar w:fldCharType="end"/>
            </w:r>
          </w:hyperlink>
        </w:p>
        <w:p w14:paraId="2F6E2ACE" w14:textId="3206900A" w:rsidR="002D3DFC" w:rsidRDefault="002D3DFC">
          <w:pPr>
            <w:pStyle w:val="TDC2"/>
            <w:tabs>
              <w:tab w:val="right" w:leader="dot" w:pos="8494"/>
            </w:tabs>
            <w:rPr>
              <w:rFonts w:cstheme="minorBidi"/>
              <w:noProof/>
            </w:rPr>
          </w:pPr>
          <w:hyperlink w:anchor="_Toc108079968" w:history="1">
            <w:r w:rsidRPr="00723E4B">
              <w:rPr>
                <w:rStyle w:val="Hipervnculo"/>
                <w:noProof/>
              </w:rPr>
              <w:t>E.4 Manual de usuario</w:t>
            </w:r>
            <w:r>
              <w:rPr>
                <w:noProof/>
                <w:webHidden/>
              </w:rPr>
              <w:tab/>
            </w:r>
            <w:r>
              <w:rPr>
                <w:noProof/>
                <w:webHidden/>
              </w:rPr>
              <w:fldChar w:fldCharType="begin"/>
            </w:r>
            <w:r>
              <w:rPr>
                <w:noProof/>
                <w:webHidden/>
              </w:rPr>
              <w:instrText xml:space="preserve"> PAGEREF _Toc108079968 \h </w:instrText>
            </w:r>
            <w:r>
              <w:rPr>
                <w:noProof/>
                <w:webHidden/>
              </w:rPr>
            </w:r>
            <w:r>
              <w:rPr>
                <w:noProof/>
                <w:webHidden/>
              </w:rPr>
              <w:fldChar w:fldCharType="separate"/>
            </w:r>
            <w:r w:rsidR="00CC4358">
              <w:rPr>
                <w:noProof/>
                <w:webHidden/>
              </w:rPr>
              <w:t>51</w:t>
            </w:r>
            <w:r>
              <w:rPr>
                <w:noProof/>
                <w:webHidden/>
              </w:rPr>
              <w:fldChar w:fldCharType="end"/>
            </w:r>
          </w:hyperlink>
        </w:p>
        <w:p w14:paraId="306CE4A6" w14:textId="1E6A2AFF" w:rsidR="002D3DFC" w:rsidRDefault="002D3DFC">
          <w:pPr>
            <w:pStyle w:val="TDC3"/>
            <w:tabs>
              <w:tab w:val="right" w:leader="dot" w:pos="8494"/>
            </w:tabs>
            <w:rPr>
              <w:rFonts w:cstheme="minorBidi"/>
              <w:noProof/>
            </w:rPr>
          </w:pPr>
          <w:hyperlink w:anchor="_Toc108079969" w:history="1">
            <w:r w:rsidRPr="00723E4B">
              <w:rPr>
                <w:rStyle w:val="Hipervnculo"/>
                <w:noProof/>
              </w:rPr>
              <w:t>Antes de usar la aplicación</w:t>
            </w:r>
            <w:r>
              <w:rPr>
                <w:noProof/>
                <w:webHidden/>
              </w:rPr>
              <w:tab/>
            </w:r>
            <w:r>
              <w:rPr>
                <w:noProof/>
                <w:webHidden/>
              </w:rPr>
              <w:fldChar w:fldCharType="begin"/>
            </w:r>
            <w:r>
              <w:rPr>
                <w:noProof/>
                <w:webHidden/>
              </w:rPr>
              <w:instrText xml:space="preserve"> PAGEREF _Toc108079969 \h </w:instrText>
            </w:r>
            <w:r>
              <w:rPr>
                <w:noProof/>
                <w:webHidden/>
              </w:rPr>
            </w:r>
            <w:r>
              <w:rPr>
                <w:noProof/>
                <w:webHidden/>
              </w:rPr>
              <w:fldChar w:fldCharType="separate"/>
            </w:r>
            <w:r w:rsidR="00CC4358">
              <w:rPr>
                <w:noProof/>
                <w:webHidden/>
              </w:rPr>
              <w:t>51</w:t>
            </w:r>
            <w:r>
              <w:rPr>
                <w:noProof/>
                <w:webHidden/>
              </w:rPr>
              <w:fldChar w:fldCharType="end"/>
            </w:r>
          </w:hyperlink>
        </w:p>
        <w:p w14:paraId="5C8C768A" w14:textId="250D962C" w:rsidR="002D3DFC" w:rsidRDefault="002D3DFC">
          <w:pPr>
            <w:pStyle w:val="TDC3"/>
            <w:tabs>
              <w:tab w:val="right" w:leader="dot" w:pos="8494"/>
            </w:tabs>
            <w:rPr>
              <w:rFonts w:cstheme="minorBidi"/>
              <w:noProof/>
            </w:rPr>
          </w:pPr>
          <w:hyperlink w:anchor="_Toc108079970" w:history="1">
            <w:r w:rsidRPr="00723E4B">
              <w:rPr>
                <w:rStyle w:val="Hipervnculo"/>
                <w:noProof/>
              </w:rPr>
              <w:t>Barra navegación</w:t>
            </w:r>
            <w:r>
              <w:rPr>
                <w:noProof/>
                <w:webHidden/>
              </w:rPr>
              <w:tab/>
            </w:r>
            <w:r>
              <w:rPr>
                <w:noProof/>
                <w:webHidden/>
              </w:rPr>
              <w:fldChar w:fldCharType="begin"/>
            </w:r>
            <w:r>
              <w:rPr>
                <w:noProof/>
                <w:webHidden/>
              </w:rPr>
              <w:instrText xml:space="preserve"> PAGEREF _Toc108079970 \h </w:instrText>
            </w:r>
            <w:r>
              <w:rPr>
                <w:noProof/>
                <w:webHidden/>
              </w:rPr>
            </w:r>
            <w:r>
              <w:rPr>
                <w:noProof/>
                <w:webHidden/>
              </w:rPr>
              <w:fldChar w:fldCharType="separate"/>
            </w:r>
            <w:r w:rsidR="00CC4358">
              <w:rPr>
                <w:noProof/>
                <w:webHidden/>
              </w:rPr>
              <w:t>52</w:t>
            </w:r>
            <w:r>
              <w:rPr>
                <w:noProof/>
                <w:webHidden/>
              </w:rPr>
              <w:fldChar w:fldCharType="end"/>
            </w:r>
          </w:hyperlink>
        </w:p>
        <w:p w14:paraId="13AC7BDB" w14:textId="5B82994F" w:rsidR="002D3DFC" w:rsidRDefault="002D3DFC">
          <w:pPr>
            <w:pStyle w:val="TDC3"/>
            <w:tabs>
              <w:tab w:val="right" w:leader="dot" w:pos="8494"/>
            </w:tabs>
            <w:rPr>
              <w:rFonts w:cstheme="minorBidi"/>
              <w:noProof/>
            </w:rPr>
          </w:pPr>
          <w:hyperlink w:anchor="_Toc108079971" w:history="1">
            <w:r w:rsidRPr="00723E4B">
              <w:rPr>
                <w:rStyle w:val="Hipervnculo"/>
                <w:noProof/>
              </w:rPr>
              <w:t>Botones de navegación</w:t>
            </w:r>
            <w:r>
              <w:rPr>
                <w:noProof/>
                <w:webHidden/>
              </w:rPr>
              <w:tab/>
            </w:r>
            <w:r>
              <w:rPr>
                <w:noProof/>
                <w:webHidden/>
              </w:rPr>
              <w:fldChar w:fldCharType="begin"/>
            </w:r>
            <w:r>
              <w:rPr>
                <w:noProof/>
                <w:webHidden/>
              </w:rPr>
              <w:instrText xml:space="preserve"> PAGEREF _Toc108079971 \h </w:instrText>
            </w:r>
            <w:r>
              <w:rPr>
                <w:noProof/>
                <w:webHidden/>
              </w:rPr>
            </w:r>
            <w:r>
              <w:rPr>
                <w:noProof/>
                <w:webHidden/>
              </w:rPr>
              <w:fldChar w:fldCharType="separate"/>
            </w:r>
            <w:r w:rsidR="00CC4358">
              <w:rPr>
                <w:noProof/>
                <w:webHidden/>
              </w:rPr>
              <w:t>52</w:t>
            </w:r>
            <w:r>
              <w:rPr>
                <w:noProof/>
                <w:webHidden/>
              </w:rPr>
              <w:fldChar w:fldCharType="end"/>
            </w:r>
          </w:hyperlink>
        </w:p>
        <w:p w14:paraId="5B182D5D" w14:textId="0A288041" w:rsidR="002D3DFC" w:rsidRDefault="002D3DFC">
          <w:pPr>
            <w:pStyle w:val="TDC3"/>
            <w:tabs>
              <w:tab w:val="right" w:leader="dot" w:pos="8494"/>
            </w:tabs>
            <w:rPr>
              <w:rFonts w:cstheme="minorBidi"/>
              <w:noProof/>
            </w:rPr>
          </w:pPr>
          <w:hyperlink w:anchor="_Toc108079972" w:history="1">
            <w:r w:rsidRPr="00723E4B">
              <w:rPr>
                <w:rStyle w:val="Hipervnculo"/>
                <w:noProof/>
              </w:rPr>
              <w:t>Página de inicio</w:t>
            </w:r>
            <w:r>
              <w:rPr>
                <w:noProof/>
                <w:webHidden/>
              </w:rPr>
              <w:tab/>
            </w:r>
            <w:r>
              <w:rPr>
                <w:noProof/>
                <w:webHidden/>
              </w:rPr>
              <w:fldChar w:fldCharType="begin"/>
            </w:r>
            <w:r>
              <w:rPr>
                <w:noProof/>
                <w:webHidden/>
              </w:rPr>
              <w:instrText xml:space="preserve"> PAGEREF _Toc108079972 \h </w:instrText>
            </w:r>
            <w:r>
              <w:rPr>
                <w:noProof/>
                <w:webHidden/>
              </w:rPr>
            </w:r>
            <w:r>
              <w:rPr>
                <w:noProof/>
                <w:webHidden/>
              </w:rPr>
              <w:fldChar w:fldCharType="separate"/>
            </w:r>
            <w:r w:rsidR="00CC4358">
              <w:rPr>
                <w:noProof/>
                <w:webHidden/>
              </w:rPr>
              <w:t>52</w:t>
            </w:r>
            <w:r>
              <w:rPr>
                <w:noProof/>
                <w:webHidden/>
              </w:rPr>
              <w:fldChar w:fldCharType="end"/>
            </w:r>
          </w:hyperlink>
        </w:p>
        <w:p w14:paraId="49913A73" w14:textId="28A88140" w:rsidR="002D3DFC" w:rsidRDefault="002D3DFC">
          <w:pPr>
            <w:pStyle w:val="TDC3"/>
            <w:tabs>
              <w:tab w:val="right" w:leader="dot" w:pos="8494"/>
            </w:tabs>
            <w:rPr>
              <w:rFonts w:cstheme="minorBidi"/>
              <w:noProof/>
            </w:rPr>
          </w:pPr>
          <w:hyperlink w:anchor="_Toc108079973" w:history="1">
            <w:r w:rsidRPr="00723E4B">
              <w:rPr>
                <w:rStyle w:val="Hipervnculo"/>
                <w:noProof/>
              </w:rPr>
              <w:t>Menú de selección</w:t>
            </w:r>
            <w:r>
              <w:rPr>
                <w:noProof/>
                <w:webHidden/>
              </w:rPr>
              <w:tab/>
            </w:r>
            <w:r>
              <w:rPr>
                <w:noProof/>
                <w:webHidden/>
              </w:rPr>
              <w:fldChar w:fldCharType="begin"/>
            </w:r>
            <w:r>
              <w:rPr>
                <w:noProof/>
                <w:webHidden/>
              </w:rPr>
              <w:instrText xml:space="preserve"> PAGEREF _Toc108079973 \h </w:instrText>
            </w:r>
            <w:r>
              <w:rPr>
                <w:noProof/>
                <w:webHidden/>
              </w:rPr>
            </w:r>
            <w:r>
              <w:rPr>
                <w:noProof/>
                <w:webHidden/>
              </w:rPr>
              <w:fldChar w:fldCharType="separate"/>
            </w:r>
            <w:r w:rsidR="00CC4358">
              <w:rPr>
                <w:noProof/>
                <w:webHidden/>
              </w:rPr>
              <w:t>53</w:t>
            </w:r>
            <w:r>
              <w:rPr>
                <w:noProof/>
                <w:webHidden/>
              </w:rPr>
              <w:fldChar w:fldCharType="end"/>
            </w:r>
          </w:hyperlink>
        </w:p>
        <w:p w14:paraId="637C3CAB" w14:textId="58DB21C9" w:rsidR="002D3DFC" w:rsidRDefault="002D3DFC">
          <w:pPr>
            <w:pStyle w:val="TDC3"/>
            <w:tabs>
              <w:tab w:val="right" w:leader="dot" w:pos="8494"/>
            </w:tabs>
            <w:rPr>
              <w:rFonts w:cstheme="minorBidi"/>
              <w:noProof/>
            </w:rPr>
          </w:pPr>
          <w:hyperlink w:anchor="_Toc108079974" w:history="1">
            <w:r w:rsidRPr="00723E4B">
              <w:rPr>
                <w:rStyle w:val="Hipervnculo"/>
                <w:noProof/>
              </w:rPr>
              <w:t>Epub – Introducir ePub</w:t>
            </w:r>
            <w:r>
              <w:rPr>
                <w:noProof/>
                <w:webHidden/>
              </w:rPr>
              <w:tab/>
            </w:r>
            <w:r>
              <w:rPr>
                <w:noProof/>
                <w:webHidden/>
              </w:rPr>
              <w:fldChar w:fldCharType="begin"/>
            </w:r>
            <w:r>
              <w:rPr>
                <w:noProof/>
                <w:webHidden/>
              </w:rPr>
              <w:instrText xml:space="preserve"> PAGEREF _Toc108079974 \h </w:instrText>
            </w:r>
            <w:r>
              <w:rPr>
                <w:noProof/>
                <w:webHidden/>
              </w:rPr>
            </w:r>
            <w:r>
              <w:rPr>
                <w:noProof/>
                <w:webHidden/>
              </w:rPr>
              <w:fldChar w:fldCharType="separate"/>
            </w:r>
            <w:r w:rsidR="00CC4358">
              <w:rPr>
                <w:noProof/>
                <w:webHidden/>
              </w:rPr>
              <w:t>53</w:t>
            </w:r>
            <w:r>
              <w:rPr>
                <w:noProof/>
                <w:webHidden/>
              </w:rPr>
              <w:fldChar w:fldCharType="end"/>
            </w:r>
          </w:hyperlink>
        </w:p>
        <w:p w14:paraId="303065BB" w14:textId="0781EDE3" w:rsidR="002D3DFC" w:rsidRDefault="002D3DFC">
          <w:pPr>
            <w:pStyle w:val="TDC3"/>
            <w:tabs>
              <w:tab w:val="right" w:leader="dot" w:pos="8494"/>
            </w:tabs>
            <w:rPr>
              <w:rFonts w:cstheme="minorBidi"/>
              <w:noProof/>
            </w:rPr>
          </w:pPr>
          <w:hyperlink w:anchor="_Toc108079975" w:history="1">
            <w:r w:rsidRPr="00723E4B">
              <w:rPr>
                <w:rStyle w:val="Hipervnculo"/>
                <w:noProof/>
              </w:rPr>
              <w:t>Epub – Diccionarios automáticos</w:t>
            </w:r>
            <w:r>
              <w:rPr>
                <w:noProof/>
                <w:webHidden/>
              </w:rPr>
              <w:tab/>
            </w:r>
            <w:r>
              <w:rPr>
                <w:noProof/>
                <w:webHidden/>
              </w:rPr>
              <w:fldChar w:fldCharType="begin"/>
            </w:r>
            <w:r>
              <w:rPr>
                <w:noProof/>
                <w:webHidden/>
              </w:rPr>
              <w:instrText xml:space="preserve"> PAGEREF _Toc108079975 \h </w:instrText>
            </w:r>
            <w:r>
              <w:rPr>
                <w:noProof/>
                <w:webHidden/>
              </w:rPr>
            </w:r>
            <w:r>
              <w:rPr>
                <w:noProof/>
                <w:webHidden/>
              </w:rPr>
              <w:fldChar w:fldCharType="separate"/>
            </w:r>
            <w:r w:rsidR="00CC4358">
              <w:rPr>
                <w:noProof/>
                <w:webHidden/>
              </w:rPr>
              <w:t>53</w:t>
            </w:r>
            <w:r>
              <w:rPr>
                <w:noProof/>
                <w:webHidden/>
              </w:rPr>
              <w:fldChar w:fldCharType="end"/>
            </w:r>
          </w:hyperlink>
        </w:p>
        <w:p w14:paraId="4BBB8934" w14:textId="0F1E75EA" w:rsidR="002D3DFC" w:rsidRDefault="002D3DFC">
          <w:pPr>
            <w:pStyle w:val="TDC3"/>
            <w:tabs>
              <w:tab w:val="right" w:leader="dot" w:pos="8494"/>
            </w:tabs>
            <w:rPr>
              <w:rFonts w:cstheme="minorBidi"/>
              <w:noProof/>
            </w:rPr>
          </w:pPr>
          <w:hyperlink w:anchor="_Toc108079976" w:history="1">
            <w:r w:rsidRPr="00723E4B">
              <w:rPr>
                <w:rStyle w:val="Hipervnculo"/>
                <w:noProof/>
              </w:rPr>
              <w:t>Epub – Importar diccionarios</w:t>
            </w:r>
            <w:r>
              <w:rPr>
                <w:noProof/>
                <w:webHidden/>
              </w:rPr>
              <w:tab/>
            </w:r>
            <w:r>
              <w:rPr>
                <w:noProof/>
                <w:webHidden/>
              </w:rPr>
              <w:fldChar w:fldCharType="begin"/>
            </w:r>
            <w:r>
              <w:rPr>
                <w:noProof/>
                <w:webHidden/>
              </w:rPr>
              <w:instrText xml:space="preserve"> PAGEREF _Toc108079976 \h </w:instrText>
            </w:r>
            <w:r>
              <w:rPr>
                <w:noProof/>
                <w:webHidden/>
              </w:rPr>
            </w:r>
            <w:r>
              <w:rPr>
                <w:noProof/>
                <w:webHidden/>
              </w:rPr>
              <w:fldChar w:fldCharType="separate"/>
            </w:r>
            <w:r w:rsidR="00CC4358">
              <w:rPr>
                <w:noProof/>
                <w:webHidden/>
              </w:rPr>
              <w:t>54</w:t>
            </w:r>
            <w:r>
              <w:rPr>
                <w:noProof/>
                <w:webHidden/>
              </w:rPr>
              <w:fldChar w:fldCharType="end"/>
            </w:r>
          </w:hyperlink>
        </w:p>
        <w:p w14:paraId="748B7AA9" w14:textId="3A5226E8" w:rsidR="002D3DFC" w:rsidRDefault="002D3DFC">
          <w:pPr>
            <w:pStyle w:val="TDC3"/>
            <w:tabs>
              <w:tab w:val="right" w:leader="dot" w:pos="8494"/>
            </w:tabs>
            <w:rPr>
              <w:rFonts w:cstheme="minorBidi"/>
              <w:noProof/>
            </w:rPr>
          </w:pPr>
          <w:hyperlink w:anchor="_Toc108079977" w:history="1">
            <w:r w:rsidRPr="00723E4B">
              <w:rPr>
                <w:rStyle w:val="Hipervnculo"/>
                <w:noProof/>
              </w:rPr>
              <w:t>Epub – Obtener diccionario</w:t>
            </w:r>
            <w:r>
              <w:rPr>
                <w:noProof/>
                <w:webHidden/>
              </w:rPr>
              <w:tab/>
            </w:r>
            <w:r>
              <w:rPr>
                <w:noProof/>
                <w:webHidden/>
              </w:rPr>
              <w:fldChar w:fldCharType="begin"/>
            </w:r>
            <w:r>
              <w:rPr>
                <w:noProof/>
                <w:webHidden/>
              </w:rPr>
              <w:instrText xml:space="preserve"> PAGEREF _Toc108079977 \h </w:instrText>
            </w:r>
            <w:r>
              <w:rPr>
                <w:noProof/>
                <w:webHidden/>
              </w:rPr>
            </w:r>
            <w:r>
              <w:rPr>
                <w:noProof/>
                <w:webHidden/>
              </w:rPr>
              <w:fldChar w:fldCharType="separate"/>
            </w:r>
            <w:r w:rsidR="00CC4358">
              <w:rPr>
                <w:noProof/>
                <w:webHidden/>
              </w:rPr>
              <w:t>54</w:t>
            </w:r>
            <w:r>
              <w:rPr>
                <w:noProof/>
                <w:webHidden/>
              </w:rPr>
              <w:fldChar w:fldCharType="end"/>
            </w:r>
          </w:hyperlink>
        </w:p>
        <w:p w14:paraId="25ED9F61" w14:textId="57823161" w:rsidR="002D3DFC" w:rsidRDefault="002D3DFC">
          <w:pPr>
            <w:pStyle w:val="TDC3"/>
            <w:tabs>
              <w:tab w:val="right" w:leader="dot" w:pos="8494"/>
            </w:tabs>
            <w:rPr>
              <w:rFonts w:cstheme="minorBidi"/>
              <w:noProof/>
            </w:rPr>
          </w:pPr>
          <w:hyperlink w:anchor="_Toc108079978" w:history="1">
            <w:r w:rsidRPr="00723E4B">
              <w:rPr>
                <w:rStyle w:val="Hipervnculo"/>
                <w:noProof/>
              </w:rPr>
              <w:t>Película – Introducción del guion</w:t>
            </w:r>
            <w:r>
              <w:rPr>
                <w:noProof/>
                <w:webHidden/>
              </w:rPr>
              <w:tab/>
            </w:r>
            <w:r>
              <w:rPr>
                <w:noProof/>
                <w:webHidden/>
              </w:rPr>
              <w:fldChar w:fldCharType="begin"/>
            </w:r>
            <w:r>
              <w:rPr>
                <w:noProof/>
                <w:webHidden/>
              </w:rPr>
              <w:instrText xml:space="preserve"> PAGEREF _Toc108079978 \h </w:instrText>
            </w:r>
            <w:r>
              <w:rPr>
                <w:noProof/>
                <w:webHidden/>
              </w:rPr>
            </w:r>
            <w:r>
              <w:rPr>
                <w:noProof/>
                <w:webHidden/>
              </w:rPr>
              <w:fldChar w:fldCharType="separate"/>
            </w:r>
            <w:r w:rsidR="00CC4358">
              <w:rPr>
                <w:noProof/>
                <w:webHidden/>
              </w:rPr>
              <w:t>55</w:t>
            </w:r>
            <w:r>
              <w:rPr>
                <w:noProof/>
                <w:webHidden/>
              </w:rPr>
              <w:fldChar w:fldCharType="end"/>
            </w:r>
          </w:hyperlink>
        </w:p>
        <w:p w14:paraId="28081AFD" w14:textId="6B251261" w:rsidR="002D3DFC" w:rsidRDefault="002D3DFC">
          <w:pPr>
            <w:pStyle w:val="TDC3"/>
            <w:tabs>
              <w:tab w:val="right" w:leader="dot" w:pos="8494"/>
            </w:tabs>
            <w:rPr>
              <w:rFonts w:cstheme="minorBidi"/>
              <w:noProof/>
            </w:rPr>
          </w:pPr>
          <w:hyperlink w:anchor="_Toc108079979" w:history="1">
            <w:r w:rsidRPr="00723E4B">
              <w:rPr>
                <w:rStyle w:val="Hipervnculo"/>
                <w:noProof/>
              </w:rPr>
              <w:t>Modificar un diccionario</w:t>
            </w:r>
            <w:r>
              <w:rPr>
                <w:noProof/>
                <w:webHidden/>
              </w:rPr>
              <w:tab/>
            </w:r>
            <w:r>
              <w:rPr>
                <w:noProof/>
                <w:webHidden/>
              </w:rPr>
              <w:fldChar w:fldCharType="begin"/>
            </w:r>
            <w:r>
              <w:rPr>
                <w:noProof/>
                <w:webHidden/>
              </w:rPr>
              <w:instrText xml:space="preserve"> PAGEREF _Toc108079979 \h </w:instrText>
            </w:r>
            <w:r>
              <w:rPr>
                <w:noProof/>
                <w:webHidden/>
              </w:rPr>
            </w:r>
            <w:r>
              <w:rPr>
                <w:noProof/>
                <w:webHidden/>
              </w:rPr>
              <w:fldChar w:fldCharType="separate"/>
            </w:r>
            <w:r w:rsidR="00CC4358">
              <w:rPr>
                <w:noProof/>
                <w:webHidden/>
              </w:rPr>
              <w:t>56</w:t>
            </w:r>
            <w:r>
              <w:rPr>
                <w:noProof/>
                <w:webHidden/>
              </w:rPr>
              <w:fldChar w:fldCharType="end"/>
            </w:r>
          </w:hyperlink>
        </w:p>
        <w:p w14:paraId="5A003214" w14:textId="72EB950F" w:rsidR="002D3DFC" w:rsidRDefault="002D3DFC">
          <w:pPr>
            <w:pStyle w:val="TDC3"/>
            <w:tabs>
              <w:tab w:val="right" w:leader="dot" w:pos="8494"/>
            </w:tabs>
            <w:rPr>
              <w:rFonts w:cstheme="minorBidi"/>
              <w:noProof/>
            </w:rPr>
          </w:pPr>
          <w:hyperlink w:anchor="_Toc108079980" w:history="1">
            <w:r w:rsidRPr="00723E4B">
              <w:rPr>
                <w:rStyle w:val="Hipervnculo"/>
                <w:noProof/>
              </w:rPr>
              <w:t>Añadir personaje</w:t>
            </w:r>
            <w:r>
              <w:rPr>
                <w:noProof/>
                <w:webHidden/>
              </w:rPr>
              <w:tab/>
            </w:r>
            <w:r>
              <w:rPr>
                <w:noProof/>
                <w:webHidden/>
              </w:rPr>
              <w:fldChar w:fldCharType="begin"/>
            </w:r>
            <w:r>
              <w:rPr>
                <w:noProof/>
                <w:webHidden/>
              </w:rPr>
              <w:instrText xml:space="preserve"> PAGEREF _Toc108079980 \h </w:instrText>
            </w:r>
            <w:r>
              <w:rPr>
                <w:noProof/>
                <w:webHidden/>
              </w:rPr>
            </w:r>
            <w:r>
              <w:rPr>
                <w:noProof/>
                <w:webHidden/>
              </w:rPr>
              <w:fldChar w:fldCharType="separate"/>
            </w:r>
            <w:r w:rsidR="00CC4358">
              <w:rPr>
                <w:noProof/>
                <w:webHidden/>
              </w:rPr>
              <w:t>57</w:t>
            </w:r>
            <w:r>
              <w:rPr>
                <w:noProof/>
                <w:webHidden/>
              </w:rPr>
              <w:fldChar w:fldCharType="end"/>
            </w:r>
          </w:hyperlink>
        </w:p>
        <w:p w14:paraId="548DFEC2" w14:textId="04ACA7BC" w:rsidR="002D3DFC" w:rsidRDefault="002D3DFC">
          <w:pPr>
            <w:pStyle w:val="TDC3"/>
            <w:tabs>
              <w:tab w:val="right" w:leader="dot" w:pos="8494"/>
            </w:tabs>
            <w:rPr>
              <w:rFonts w:cstheme="minorBidi"/>
              <w:noProof/>
            </w:rPr>
          </w:pPr>
          <w:hyperlink w:anchor="_Toc108079981" w:history="1">
            <w:r w:rsidRPr="00723E4B">
              <w:rPr>
                <w:rStyle w:val="Hipervnculo"/>
                <w:noProof/>
              </w:rPr>
              <w:t>Borrar personajes</w:t>
            </w:r>
            <w:r>
              <w:rPr>
                <w:noProof/>
                <w:webHidden/>
              </w:rPr>
              <w:tab/>
            </w:r>
            <w:r>
              <w:rPr>
                <w:noProof/>
                <w:webHidden/>
              </w:rPr>
              <w:fldChar w:fldCharType="begin"/>
            </w:r>
            <w:r>
              <w:rPr>
                <w:noProof/>
                <w:webHidden/>
              </w:rPr>
              <w:instrText xml:space="preserve"> PAGEREF _Toc108079981 \h </w:instrText>
            </w:r>
            <w:r>
              <w:rPr>
                <w:noProof/>
                <w:webHidden/>
              </w:rPr>
            </w:r>
            <w:r>
              <w:rPr>
                <w:noProof/>
                <w:webHidden/>
              </w:rPr>
              <w:fldChar w:fldCharType="separate"/>
            </w:r>
            <w:r w:rsidR="00CC4358">
              <w:rPr>
                <w:noProof/>
                <w:webHidden/>
              </w:rPr>
              <w:t>57</w:t>
            </w:r>
            <w:r>
              <w:rPr>
                <w:noProof/>
                <w:webHidden/>
              </w:rPr>
              <w:fldChar w:fldCharType="end"/>
            </w:r>
          </w:hyperlink>
        </w:p>
        <w:p w14:paraId="66733BFB" w14:textId="44A74EBC" w:rsidR="002D3DFC" w:rsidRDefault="002D3DFC">
          <w:pPr>
            <w:pStyle w:val="TDC3"/>
            <w:tabs>
              <w:tab w:val="right" w:leader="dot" w:pos="8494"/>
            </w:tabs>
            <w:rPr>
              <w:rFonts w:cstheme="minorBidi"/>
              <w:noProof/>
            </w:rPr>
          </w:pPr>
          <w:hyperlink w:anchor="_Toc108079982" w:history="1">
            <w:r w:rsidRPr="00723E4B">
              <w:rPr>
                <w:rStyle w:val="Hipervnculo"/>
                <w:noProof/>
              </w:rPr>
              <w:t>Juntar personajes</w:t>
            </w:r>
            <w:r>
              <w:rPr>
                <w:noProof/>
                <w:webHidden/>
              </w:rPr>
              <w:tab/>
            </w:r>
            <w:r>
              <w:rPr>
                <w:noProof/>
                <w:webHidden/>
              </w:rPr>
              <w:fldChar w:fldCharType="begin"/>
            </w:r>
            <w:r>
              <w:rPr>
                <w:noProof/>
                <w:webHidden/>
              </w:rPr>
              <w:instrText xml:space="preserve"> PAGEREF _Toc108079982 \h </w:instrText>
            </w:r>
            <w:r>
              <w:rPr>
                <w:noProof/>
                <w:webHidden/>
              </w:rPr>
            </w:r>
            <w:r>
              <w:rPr>
                <w:noProof/>
                <w:webHidden/>
              </w:rPr>
              <w:fldChar w:fldCharType="separate"/>
            </w:r>
            <w:r w:rsidR="00CC4358">
              <w:rPr>
                <w:noProof/>
                <w:webHidden/>
              </w:rPr>
              <w:t>58</w:t>
            </w:r>
            <w:r>
              <w:rPr>
                <w:noProof/>
                <w:webHidden/>
              </w:rPr>
              <w:fldChar w:fldCharType="end"/>
            </w:r>
          </w:hyperlink>
        </w:p>
        <w:p w14:paraId="6DD0EE6A" w14:textId="2B45D99E" w:rsidR="002D3DFC" w:rsidRDefault="002D3DFC">
          <w:pPr>
            <w:pStyle w:val="TDC3"/>
            <w:tabs>
              <w:tab w:val="right" w:leader="dot" w:pos="8494"/>
            </w:tabs>
            <w:rPr>
              <w:rFonts w:cstheme="minorBidi"/>
              <w:noProof/>
            </w:rPr>
          </w:pPr>
          <w:hyperlink w:anchor="_Toc108079983" w:history="1">
            <w:r w:rsidRPr="00723E4B">
              <w:rPr>
                <w:rStyle w:val="Hipervnculo"/>
                <w:noProof/>
              </w:rPr>
              <w:t>Añadir referencias</w:t>
            </w:r>
            <w:r>
              <w:rPr>
                <w:noProof/>
                <w:webHidden/>
              </w:rPr>
              <w:tab/>
            </w:r>
            <w:r>
              <w:rPr>
                <w:noProof/>
                <w:webHidden/>
              </w:rPr>
              <w:fldChar w:fldCharType="begin"/>
            </w:r>
            <w:r>
              <w:rPr>
                <w:noProof/>
                <w:webHidden/>
              </w:rPr>
              <w:instrText xml:space="preserve"> PAGEREF _Toc108079983 \h </w:instrText>
            </w:r>
            <w:r>
              <w:rPr>
                <w:noProof/>
                <w:webHidden/>
              </w:rPr>
            </w:r>
            <w:r>
              <w:rPr>
                <w:noProof/>
                <w:webHidden/>
              </w:rPr>
              <w:fldChar w:fldCharType="separate"/>
            </w:r>
            <w:r w:rsidR="00CC4358">
              <w:rPr>
                <w:noProof/>
                <w:webHidden/>
              </w:rPr>
              <w:t>58</w:t>
            </w:r>
            <w:r>
              <w:rPr>
                <w:noProof/>
                <w:webHidden/>
              </w:rPr>
              <w:fldChar w:fldCharType="end"/>
            </w:r>
          </w:hyperlink>
        </w:p>
        <w:p w14:paraId="0357375F" w14:textId="51389275" w:rsidR="002D3DFC" w:rsidRDefault="002D3DFC">
          <w:pPr>
            <w:pStyle w:val="TDC3"/>
            <w:tabs>
              <w:tab w:val="right" w:leader="dot" w:pos="8494"/>
            </w:tabs>
            <w:rPr>
              <w:rFonts w:cstheme="minorBidi"/>
              <w:noProof/>
            </w:rPr>
          </w:pPr>
          <w:hyperlink w:anchor="_Toc108079984" w:history="1">
            <w:r w:rsidRPr="00723E4B">
              <w:rPr>
                <w:rStyle w:val="Hipervnculo"/>
                <w:noProof/>
              </w:rPr>
              <w:t>Eliminar referencia</w:t>
            </w:r>
            <w:r>
              <w:rPr>
                <w:noProof/>
                <w:webHidden/>
              </w:rPr>
              <w:tab/>
            </w:r>
            <w:r>
              <w:rPr>
                <w:noProof/>
                <w:webHidden/>
              </w:rPr>
              <w:fldChar w:fldCharType="begin"/>
            </w:r>
            <w:r>
              <w:rPr>
                <w:noProof/>
                <w:webHidden/>
              </w:rPr>
              <w:instrText xml:space="preserve"> PAGEREF _Toc108079984 \h </w:instrText>
            </w:r>
            <w:r>
              <w:rPr>
                <w:noProof/>
                <w:webHidden/>
              </w:rPr>
            </w:r>
            <w:r>
              <w:rPr>
                <w:noProof/>
                <w:webHidden/>
              </w:rPr>
              <w:fldChar w:fldCharType="separate"/>
            </w:r>
            <w:r w:rsidR="00CC4358">
              <w:rPr>
                <w:noProof/>
                <w:webHidden/>
              </w:rPr>
              <w:t>60</w:t>
            </w:r>
            <w:r>
              <w:rPr>
                <w:noProof/>
                <w:webHidden/>
              </w:rPr>
              <w:fldChar w:fldCharType="end"/>
            </w:r>
          </w:hyperlink>
        </w:p>
        <w:p w14:paraId="43F3E97D" w14:textId="7111E48C" w:rsidR="002D3DFC" w:rsidRDefault="002D3DFC">
          <w:pPr>
            <w:pStyle w:val="TDC3"/>
            <w:tabs>
              <w:tab w:val="right" w:leader="dot" w:pos="8494"/>
            </w:tabs>
            <w:rPr>
              <w:rFonts w:cstheme="minorBidi"/>
              <w:noProof/>
            </w:rPr>
          </w:pPr>
          <w:hyperlink w:anchor="_Toc108079985" w:history="1">
            <w:r w:rsidRPr="00723E4B">
              <w:rPr>
                <w:rStyle w:val="Hipervnculo"/>
                <w:noProof/>
              </w:rPr>
              <w:t>Modificar id Personaje</w:t>
            </w:r>
            <w:r>
              <w:rPr>
                <w:noProof/>
                <w:webHidden/>
              </w:rPr>
              <w:tab/>
            </w:r>
            <w:r>
              <w:rPr>
                <w:noProof/>
                <w:webHidden/>
              </w:rPr>
              <w:fldChar w:fldCharType="begin"/>
            </w:r>
            <w:r>
              <w:rPr>
                <w:noProof/>
                <w:webHidden/>
              </w:rPr>
              <w:instrText xml:space="preserve"> PAGEREF _Toc108079985 \h </w:instrText>
            </w:r>
            <w:r>
              <w:rPr>
                <w:noProof/>
                <w:webHidden/>
              </w:rPr>
            </w:r>
            <w:r>
              <w:rPr>
                <w:noProof/>
                <w:webHidden/>
              </w:rPr>
              <w:fldChar w:fldCharType="separate"/>
            </w:r>
            <w:r w:rsidR="00CC4358">
              <w:rPr>
                <w:noProof/>
                <w:webHidden/>
              </w:rPr>
              <w:t>60</w:t>
            </w:r>
            <w:r>
              <w:rPr>
                <w:noProof/>
                <w:webHidden/>
              </w:rPr>
              <w:fldChar w:fldCharType="end"/>
            </w:r>
          </w:hyperlink>
        </w:p>
        <w:p w14:paraId="7F51402A" w14:textId="1AE3F7A9" w:rsidR="002D3DFC" w:rsidRDefault="002D3DFC">
          <w:pPr>
            <w:pStyle w:val="TDC3"/>
            <w:tabs>
              <w:tab w:val="right" w:leader="dot" w:pos="8494"/>
            </w:tabs>
            <w:rPr>
              <w:rFonts w:cstheme="minorBidi"/>
              <w:noProof/>
            </w:rPr>
          </w:pPr>
          <w:hyperlink w:anchor="_Toc108079986" w:history="1">
            <w:r w:rsidRPr="00723E4B">
              <w:rPr>
                <w:rStyle w:val="Hipervnculo"/>
                <w:noProof/>
              </w:rPr>
              <w:t>Modificar etnia</w:t>
            </w:r>
            <w:r>
              <w:rPr>
                <w:noProof/>
                <w:webHidden/>
              </w:rPr>
              <w:tab/>
            </w:r>
            <w:r>
              <w:rPr>
                <w:noProof/>
                <w:webHidden/>
              </w:rPr>
              <w:fldChar w:fldCharType="begin"/>
            </w:r>
            <w:r>
              <w:rPr>
                <w:noProof/>
                <w:webHidden/>
              </w:rPr>
              <w:instrText xml:space="preserve"> PAGEREF _Toc108079986 \h </w:instrText>
            </w:r>
            <w:r>
              <w:rPr>
                <w:noProof/>
                <w:webHidden/>
              </w:rPr>
            </w:r>
            <w:r>
              <w:rPr>
                <w:noProof/>
                <w:webHidden/>
              </w:rPr>
              <w:fldChar w:fldCharType="separate"/>
            </w:r>
            <w:r w:rsidR="00CC4358">
              <w:rPr>
                <w:noProof/>
                <w:webHidden/>
              </w:rPr>
              <w:t>61</w:t>
            </w:r>
            <w:r>
              <w:rPr>
                <w:noProof/>
                <w:webHidden/>
              </w:rPr>
              <w:fldChar w:fldCharType="end"/>
            </w:r>
          </w:hyperlink>
        </w:p>
        <w:p w14:paraId="6B1790B4" w14:textId="539B92C1" w:rsidR="002D3DFC" w:rsidRDefault="002D3DFC">
          <w:pPr>
            <w:pStyle w:val="TDC3"/>
            <w:tabs>
              <w:tab w:val="right" w:leader="dot" w:pos="8494"/>
            </w:tabs>
            <w:rPr>
              <w:rFonts w:cstheme="minorBidi"/>
              <w:noProof/>
            </w:rPr>
          </w:pPr>
          <w:hyperlink w:anchor="_Toc108079987" w:history="1">
            <w:r w:rsidRPr="00723E4B">
              <w:rPr>
                <w:rStyle w:val="Hipervnculo"/>
                <w:noProof/>
              </w:rPr>
              <w:t>Modificar sexo</w:t>
            </w:r>
            <w:r>
              <w:rPr>
                <w:noProof/>
                <w:webHidden/>
              </w:rPr>
              <w:tab/>
            </w:r>
            <w:r>
              <w:rPr>
                <w:noProof/>
                <w:webHidden/>
              </w:rPr>
              <w:fldChar w:fldCharType="begin"/>
            </w:r>
            <w:r>
              <w:rPr>
                <w:noProof/>
                <w:webHidden/>
              </w:rPr>
              <w:instrText xml:space="preserve"> PAGEREF _Toc108079987 \h </w:instrText>
            </w:r>
            <w:r>
              <w:rPr>
                <w:noProof/>
                <w:webHidden/>
              </w:rPr>
            </w:r>
            <w:r>
              <w:rPr>
                <w:noProof/>
                <w:webHidden/>
              </w:rPr>
              <w:fldChar w:fldCharType="separate"/>
            </w:r>
            <w:r w:rsidR="00CC4358">
              <w:rPr>
                <w:noProof/>
                <w:webHidden/>
              </w:rPr>
              <w:t>62</w:t>
            </w:r>
            <w:r>
              <w:rPr>
                <w:noProof/>
                <w:webHidden/>
              </w:rPr>
              <w:fldChar w:fldCharType="end"/>
            </w:r>
          </w:hyperlink>
        </w:p>
        <w:p w14:paraId="02173691" w14:textId="1E4E89FE" w:rsidR="002D3DFC" w:rsidRDefault="002D3DFC">
          <w:pPr>
            <w:pStyle w:val="TDC3"/>
            <w:tabs>
              <w:tab w:val="right" w:leader="dot" w:pos="8494"/>
            </w:tabs>
            <w:rPr>
              <w:rFonts w:cstheme="minorBidi"/>
              <w:noProof/>
            </w:rPr>
          </w:pPr>
          <w:hyperlink w:anchor="_Toc108079988" w:history="1">
            <w:r w:rsidRPr="00723E4B">
              <w:rPr>
                <w:rStyle w:val="Hipervnculo"/>
                <w:noProof/>
              </w:rPr>
              <w:t>Parámetros adicionales para los ePub</w:t>
            </w:r>
            <w:r>
              <w:rPr>
                <w:noProof/>
                <w:webHidden/>
              </w:rPr>
              <w:tab/>
            </w:r>
            <w:r>
              <w:rPr>
                <w:noProof/>
                <w:webHidden/>
              </w:rPr>
              <w:fldChar w:fldCharType="begin"/>
            </w:r>
            <w:r>
              <w:rPr>
                <w:noProof/>
                <w:webHidden/>
              </w:rPr>
              <w:instrText xml:space="preserve"> PAGEREF _Toc108079988 \h </w:instrText>
            </w:r>
            <w:r>
              <w:rPr>
                <w:noProof/>
                <w:webHidden/>
              </w:rPr>
            </w:r>
            <w:r>
              <w:rPr>
                <w:noProof/>
                <w:webHidden/>
              </w:rPr>
              <w:fldChar w:fldCharType="separate"/>
            </w:r>
            <w:r w:rsidR="00CC4358">
              <w:rPr>
                <w:noProof/>
                <w:webHidden/>
              </w:rPr>
              <w:t>62</w:t>
            </w:r>
            <w:r>
              <w:rPr>
                <w:noProof/>
                <w:webHidden/>
              </w:rPr>
              <w:fldChar w:fldCharType="end"/>
            </w:r>
          </w:hyperlink>
        </w:p>
        <w:p w14:paraId="4F94FED0" w14:textId="035DDF4C" w:rsidR="002D3DFC" w:rsidRDefault="002D3DFC">
          <w:pPr>
            <w:pStyle w:val="TDC3"/>
            <w:tabs>
              <w:tab w:val="right" w:leader="dot" w:pos="8494"/>
            </w:tabs>
            <w:rPr>
              <w:rFonts w:cstheme="minorBidi"/>
              <w:noProof/>
            </w:rPr>
          </w:pPr>
          <w:hyperlink w:anchor="_Toc108079989" w:history="1">
            <w:r w:rsidRPr="00723E4B">
              <w:rPr>
                <w:rStyle w:val="Hipervnculo"/>
                <w:noProof/>
              </w:rPr>
              <w:t>Parámetros adicionales para los guiones</w:t>
            </w:r>
            <w:r>
              <w:rPr>
                <w:noProof/>
                <w:webHidden/>
              </w:rPr>
              <w:tab/>
            </w:r>
            <w:r>
              <w:rPr>
                <w:noProof/>
                <w:webHidden/>
              </w:rPr>
              <w:fldChar w:fldCharType="begin"/>
            </w:r>
            <w:r>
              <w:rPr>
                <w:noProof/>
                <w:webHidden/>
              </w:rPr>
              <w:instrText xml:space="preserve"> PAGEREF _Toc108079989 \h </w:instrText>
            </w:r>
            <w:r>
              <w:rPr>
                <w:noProof/>
                <w:webHidden/>
              </w:rPr>
            </w:r>
            <w:r>
              <w:rPr>
                <w:noProof/>
                <w:webHidden/>
              </w:rPr>
              <w:fldChar w:fldCharType="separate"/>
            </w:r>
            <w:r w:rsidR="00CC4358">
              <w:rPr>
                <w:noProof/>
                <w:webHidden/>
              </w:rPr>
              <w:t>63</w:t>
            </w:r>
            <w:r>
              <w:rPr>
                <w:noProof/>
                <w:webHidden/>
              </w:rPr>
              <w:fldChar w:fldCharType="end"/>
            </w:r>
          </w:hyperlink>
        </w:p>
        <w:p w14:paraId="22005CDD" w14:textId="58E2378D" w:rsidR="002D3DFC" w:rsidRDefault="002D3DFC">
          <w:pPr>
            <w:pStyle w:val="TDC3"/>
            <w:tabs>
              <w:tab w:val="right" w:leader="dot" w:pos="8494"/>
            </w:tabs>
            <w:rPr>
              <w:rFonts w:cstheme="minorBidi"/>
              <w:noProof/>
            </w:rPr>
          </w:pPr>
          <w:hyperlink w:anchor="_Toc108079990" w:history="1">
            <w:r w:rsidRPr="00723E4B">
              <w:rPr>
                <w:rStyle w:val="Hipervnculo"/>
                <w:noProof/>
              </w:rPr>
              <w:t>Generador de la red</w:t>
            </w:r>
            <w:r>
              <w:rPr>
                <w:noProof/>
                <w:webHidden/>
              </w:rPr>
              <w:tab/>
            </w:r>
            <w:r>
              <w:rPr>
                <w:noProof/>
                <w:webHidden/>
              </w:rPr>
              <w:fldChar w:fldCharType="begin"/>
            </w:r>
            <w:r>
              <w:rPr>
                <w:noProof/>
                <w:webHidden/>
              </w:rPr>
              <w:instrText xml:space="preserve"> PAGEREF _Toc108079990 \h </w:instrText>
            </w:r>
            <w:r>
              <w:rPr>
                <w:noProof/>
                <w:webHidden/>
              </w:rPr>
            </w:r>
            <w:r>
              <w:rPr>
                <w:noProof/>
                <w:webHidden/>
              </w:rPr>
              <w:fldChar w:fldCharType="separate"/>
            </w:r>
            <w:r w:rsidR="00CC4358">
              <w:rPr>
                <w:noProof/>
                <w:webHidden/>
              </w:rPr>
              <w:t>64</w:t>
            </w:r>
            <w:r>
              <w:rPr>
                <w:noProof/>
                <w:webHidden/>
              </w:rPr>
              <w:fldChar w:fldCharType="end"/>
            </w:r>
          </w:hyperlink>
        </w:p>
        <w:p w14:paraId="02F758F7" w14:textId="59FDD1A9" w:rsidR="002D3DFC" w:rsidRDefault="002D3DFC">
          <w:pPr>
            <w:pStyle w:val="TDC3"/>
            <w:tabs>
              <w:tab w:val="right" w:leader="dot" w:pos="8494"/>
            </w:tabs>
            <w:rPr>
              <w:rFonts w:cstheme="minorBidi"/>
              <w:noProof/>
            </w:rPr>
          </w:pPr>
          <w:hyperlink w:anchor="_Toc108079991" w:history="1">
            <w:r w:rsidRPr="00723E4B">
              <w:rPr>
                <w:rStyle w:val="Hipervnculo"/>
                <w:noProof/>
              </w:rPr>
              <w:t>Extracción de datos para el informe</w:t>
            </w:r>
            <w:r>
              <w:rPr>
                <w:noProof/>
                <w:webHidden/>
              </w:rPr>
              <w:tab/>
            </w:r>
            <w:r>
              <w:rPr>
                <w:noProof/>
                <w:webHidden/>
              </w:rPr>
              <w:fldChar w:fldCharType="begin"/>
            </w:r>
            <w:r>
              <w:rPr>
                <w:noProof/>
                <w:webHidden/>
              </w:rPr>
              <w:instrText xml:space="preserve"> PAGEREF _Toc108079991 \h </w:instrText>
            </w:r>
            <w:r>
              <w:rPr>
                <w:noProof/>
                <w:webHidden/>
              </w:rPr>
            </w:r>
            <w:r>
              <w:rPr>
                <w:noProof/>
                <w:webHidden/>
              </w:rPr>
              <w:fldChar w:fldCharType="separate"/>
            </w:r>
            <w:r w:rsidR="00CC4358">
              <w:rPr>
                <w:noProof/>
                <w:webHidden/>
              </w:rPr>
              <w:t>64</w:t>
            </w:r>
            <w:r>
              <w:rPr>
                <w:noProof/>
                <w:webHidden/>
              </w:rPr>
              <w:fldChar w:fldCharType="end"/>
            </w:r>
          </w:hyperlink>
        </w:p>
        <w:p w14:paraId="661CA490" w14:textId="1E9131F4" w:rsidR="002D3DFC" w:rsidRDefault="002D3DFC">
          <w:pPr>
            <w:pStyle w:val="TDC3"/>
            <w:tabs>
              <w:tab w:val="right" w:leader="dot" w:pos="8494"/>
            </w:tabs>
            <w:rPr>
              <w:rFonts w:cstheme="minorBidi"/>
              <w:noProof/>
            </w:rPr>
          </w:pPr>
          <w:hyperlink w:anchor="_Toc108079992" w:history="1">
            <w:r w:rsidRPr="00723E4B">
              <w:rPr>
                <w:rStyle w:val="Hipervnculo"/>
                <w:noProof/>
              </w:rPr>
              <w:t>Visualización del informe</w:t>
            </w:r>
            <w:r>
              <w:rPr>
                <w:noProof/>
                <w:webHidden/>
              </w:rPr>
              <w:tab/>
            </w:r>
            <w:r>
              <w:rPr>
                <w:noProof/>
                <w:webHidden/>
              </w:rPr>
              <w:fldChar w:fldCharType="begin"/>
            </w:r>
            <w:r>
              <w:rPr>
                <w:noProof/>
                <w:webHidden/>
              </w:rPr>
              <w:instrText xml:space="preserve"> PAGEREF _Toc108079992 \h </w:instrText>
            </w:r>
            <w:r>
              <w:rPr>
                <w:noProof/>
                <w:webHidden/>
              </w:rPr>
            </w:r>
            <w:r>
              <w:rPr>
                <w:noProof/>
                <w:webHidden/>
              </w:rPr>
              <w:fldChar w:fldCharType="separate"/>
            </w:r>
            <w:r w:rsidR="00CC4358">
              <w:rPr>
                <w:noProof/>
                <w:webHidden/>
              </w:rPr>
              <w:t>65</w:t>
            </w:r>
            <w:r>
              <w:rPr>
                <w:noProof/>
                <w:webHidden/>
              </w:rPr>
              <w:fldChar w:fldCharType="end"/>
            </w:r>
          </w:hyperlink>
        </w:p>
        <w:p w14:paraId="73E2284A" w14:textId="0CD0F6D9" w:rsidR="002D3DFC" w:rsidRDefault="002D3DFC">
          <w:pPr>
            <w:pStyle w:val="TDC3"/>
            <w:tabs>
              <w:tab w:val="right" w:leader="dot" w:pos="8494"/>
            </w:tabs>
            <w:rPr>
              <w:rFonts w:cstheme="minorBidi"/>
              <w:noProof/>
            </w:rPr>
          </w:pPr>
          <w:hyperlink w:anchor="_Toc108079993" w:history="1">
            <w:r w:rsidRPr="00723E4B">
              <w:rPr>
                <w:rStyle w:val="Hipervnculo"/>
                <w:noProof/>
              </w:rPr>
              <w:t>Generador de la red dinámica</w:t>
            </w:r>
            <w:r>
              <w:rPr>
                <w:noProof/>
                <w:webHidden/>
              </w:rPr>
              <w:tab/>
            </w:r>
            <w:r>
              <w:rPr>
                <w:noProof/>
                <w:webHidden/>
              </w:rPr>
              <w:fldChar w:fldCharType="begin"/>
            </w:r>
            <w:r>
              <w:rPr>
                <w:noProof/>
                <w:webHidden/>
              </w:rPr>
              <w:instrText xml:space="preserve"> PAGEREF _Toc108079993 \h </w:instrText>
            </w:r>
            <w:r>
              <w:rPr>
                <w:noProof/>
                <w:webHidden/>
              </w:rPr>
            </w:r>
            <w:r>
              <w:rPr>
                <w:noProof/>
                <w:webHidden/>
              </w:rPr>
              <w:fldChar w:fldCharType="separate"/>
            </w:r>
            <w:r w:rsidR="00CC4358">
              <w:rPr>
                <w:noProof/>
                <w:webHidden/>
              </w:rPr>
              <w:t>66</w:t>
            </w:r>
            <w:r>
              <w:rPr>
                <w:noProof/>
                <w:webHidden/>
              </w:rPr>
              <w:fldChar w:fldCharType="end"/>
            </w:r>
          </w:hyperlink>
        </w:p>
        <w:p w14:paraId="46309904" w14:textId="12D54BBC" w:rsidR="002D3DFC" w:rsidRDefault="002D3DFC">
          <w:pPr>
            <w:pStyle w:val="TDC3"/>
            <w:tabs>
              <w:tab w:val="right" w:leader="dot" w:pos="8494"/>
            </w:tabs>
            <w:rPr>
              <w:rFonts w:cstheme="minorBidi"/>
              <w:noProof/>
            </w:rPr>
          </w:pPr>
          <w:hyperlink w:anchor="_Toc108079994" w:history="1">
            <w:r w:rsidRPr="00723E4B">
              <w:rPr>
                <w:rStyle w:val="Hipervnculo"/>
                <w:noProof/>
              </w:rPr>
              <w:t>Extracción de datos para el informe dinámico</w:t>
            </w:r>
            <w:r>
              <w:rPr>
                <w:noProof/>
                <w:webHidden/>
              </w:rPr>
              <w:tab/>
            </w:r>
            <w:r>
              <w:rPr>
                <w:noProof/>
                <w:webHidden/>
              </w:rPr>
              <w:fldChar w:fldCharType="begin"/>
            </w:r>
            <w:r>
              <w:rPr>
                <w:noProof/>
                <w:webHidden/>
              </w:rPr>
              <w:instrText xml:space="preserve"> PAGEREF _Toc108079994 \h </w:instrText>
            </w:r>
            <w:r>
              <w:rPr>
                <w:noProof/>
                <w:webHidden/>
              </w:rPr>
            </w:r>
            <w:r>
              <w:rPr>
                <w:noProof/>
                <w:webHidden/>
              </w:rPr>
              <w:fldChar w:fldCharType="separate"/>
            </w:r>
            <w:r w:rsidR="00CC4358">
              <w:rPr>
                <w:noProof/>
                <w:webHidden/>
              </w:rPr>
              <w:t>67</w:t>
            </w:r>
            <w:r>
              <w:rPr>
                <w:noProof/>
                <w:webHidden/>
              </w:rPr>
              <w:fldChar w:fldCharType="end"/>
            </w:r>
          </w:hyperlink>
        </w:p>
        <w:p w14:paraId="516B0B4A" w14:textId="40256CEA" w:rsidR="002D3DFC" w:rsidRDefault="002D3DFC">
          <w:pPr>
            <w:pStyle w:val="TDC3"/>
            <w:tabs>
              <w:tab w:val="right" w:leader="dot" w:pos="8494"/>
            </w:tabs>
            <w:rPr>
              <w:rFonts w:cstheme="minorBidi"/>
              <w:noProof/>
            </w:rPr>
          </w:pPr>
          <w:hyperlink w:anchor="_Toc108079995" w:history="1">
            <w:r w:rsidRPr="00723E4B">
              <w:rPr>
                <w:rStyle w:val="Hipervnculo"/>
                <w:noProof/>
              </w:rPr>
              <w:t>Visualización del informe dinámico</w:t>
            </w:r>
            <w:r>
              <w:rPr>
                <w:noProof/>
                <w:webHidden/>
              </w:rPr>
              <w:tab/>
            </w:r>
            <w:r>
              <w:rPr>
                <w:noProof/>
                <w:webHidden/>
              </w:rPr>
              <w:fldChar w:fldCharType="begin"/>
            </w:r>
            <w:r>
              <w:rPr>
                <w:noProof/>
                <w:webHidden/>
              </w:rPr>
              <w:instrText xml:space="preserve"> PAGEREF _Toc108079995 \h </w:instrText>
            </w:r>
            <w:r>
              <w:rPr>
                <w:noProof/>
                <w:webHidden/>
              </w:rPr>
            </w:r>
            <w:r>
              <w:rPr>
                <w:noProof/>
                <w:webHidden/>
              </w:rPr>
              <w:fldChar w:fldCharType="separate"/>
            </w:r>
            <w:r w:rsidR="00CC4358">
              <w:rPr>
                <w:noProof/>
                <w:webHidden/>
              </w:rPr>
              <w:t>67</w:t>
            </w:r>
            <w:r>
              <w:rPr>
                <w:noProof/>
                <w:webHidden/>
              </w:rPr>
              <w:fldChar w:fldCharType="end"/>
            </w:r>
          </w:hyperlink>
        </w:p>
        <w:p w14:paraId="129CF1BF" w14:textId="28D6F6DF" w:rsidR="002D3DFC" w:rsidRDefault="002D3DFC">
          <w:pPr>
            <w:pStyle w:val="TDC1"/>
            <w:tabs>
              <w:tab w:val="right" w:leader="dot" w:pos="8494"/>
            </w:tabs>
            <w:rPr>
              <w:rFonts w:asciiTheme="minorHAnsi" w:eastAsiaTheme="minorEastAsia" w:hAnsiTheme="minorHAnsi" w:cstheme="minorBidi"/>
              <w:noProof/>
              <w:lang w:eastAsia="es-ES"/>
            </w:rPr>
          </w:pPr>
          <w:hyperlink w:anchor="_Toc108079996" w:history="1">
            <w:r w:rsidRPr="00723E4B">
              <w:rPr>
                <w:rStyle w:val="Hipervnculo"/>
                <w:noProof/>
              </w:rPr>
              <w:t>Bibliografía</w:t>
            </w:r>
            <w:r>
              <w:rPr>
                <w:noProof/>
                <w:webHidden/>
              </w:rPr>
              <w:tab/>
            </w:r>
            <w:r>
              <w:rPr>
                <w:noProof/>
                <w:webHidden/>
              </w:rPr>
              <w:fldChar w:fldCharType="begin"/>
            </w:r>
            <w:r>
              <w:rPr>
                <w:noProof/>
                <w:webHidden/>
              </w:rPr>
              <w:instrText xml:space="preserve"> PAGEREF _Toc108079996 \h </w:instrText>
            </w:r>
            <w:r>
              <w:rPr>
                <w:noProof/>
                <w:webHidden/>
              </w:rPr>
            </w:r>
            <w:r>
              <w:rPr>
                <w:noProof/>
                <w:webHidden/>
              </w:rPr>
              <w:fldChar w:fldCharType="separate"/>
            </w:r>
            <w:r w:rsidR="00CC4358">
              <w:rPr>
                <w:noProof/>
                <w:webHidden/>
              </w:rPr>
              <w:t>69</w:t>
            </w:r>
            <w:r>
              <w:rPr>
                <w:noProof/>
                <w:webHidden/>
              </w:rPr>
              <w:fldChar w:fldCharType="end"/>
            </w:r>
          </w:hyperlink>
        </w:p>
        <w:p w14:paraId="0239F263" w14:textId="29F2FA64" w:rsidR="00CE4C88" w:rsidRDefault="00CE4C88">
          <w:r>
            <w:rPr>
              <w:b/>
              <w:bCs/>
            </w:rPr>
            <w:fldChar w:fldCharType="end"/>
          </w:r>
        </w:p>
      </w:sdtContent>
    </w:sdt>
    <w:p w14:paraId="4A6DB3C4" w14:textId="73286B4B" w:rsidR="00675056" w:rsidRDefault="00675056"/>
    <w:p w14:paraId="70A90585" w14:textId="6CFE1EA3" w:rsidR="00675056" w:rsidRDefault="00675056">
      <w:pPr>
        <w:rPr>
          <w:rFonts w:asciiTheme="majorHAnsi" w:eastAsiaTheme="majorEastAsia" w:hAnsiTheme="majorHAnsi" w:cstheme="majorBidi"/>
          <w:color w:val="2F5496" w:themeColor="accent1" w:themeShade="BF"/>
          <w:sz w:val="32"/>
          <w:szCs w:val="32"/>
          <w:lang w:eastAsia="es-ES"/>
        </w:rPr>
      </w:pPr>
    </w:p>
    <w:p w14:paraId="6BEA35D1" w14:textId="131F94A1" w:rsidR="00675056" w:rsidRDefault="00675056">
      <w:pPr>
        <w:rPr>
          <w:rFonts w:asciiTheme="majorHAnsi" w:eastAsiaTheme="majorEastAsia" w:hAnsiTheme="majorHAnsi" w:cstheme="majorBidi"/>
          <w:color w:val="2F5496" w:themeColor="accent1" w:themeShade="BF"/>
          <w:sz w:val="32"/>
          <w:szCs w:val="32"/>
          <w:lang w:eastAsia="es-ES"/>
        </w:rPr>
      </w:pPr>
    </w:p>
    <w:p w14:paraId="3D95A826" w14:textId="31609478" w:rsidR="00675056" w:rsidRDefault="00675056">
      <w:pPr>
        <w:rPr>
          <w:rFonts w:asciiTheme="majorHAnsi" w:eastAsiaTheme="majorEastAsia" w:hAnsiTheme="majorHAnsi" w:cstheme="majorBidi"/>
          <w:color w:val="2F5496" w:themeColor="accent1" w:themeShade="BF"/>
          <w:sz w:val="32"/>
          <w:szCs w:val="32"/>
          <w:lang w:eastAsia="es-ES"/>
        </w:rPr>
      </w:pPr>
    </w:p>
    <w:p w14:paraId="612C9130" w14:textId="05CAD73A" w:rsidR="00675056" w:rsidRDefault="00675056">
      <w:pPr>
        <w:rPr>
          <w:rFonts w:asciiTheme="majorHAnsi" w:eastAsiaTheme="majorEastAsia" w:hAnsiTheme="majorHAnsi" w:cstheme="majorBidi"/>
          <w:color w:val="2F5496" w:themeColor="accent1" w:themeShade="BF"/>
          <w:sz w:val="32"/>
          <w:szCs w:val="32"/>
          <w:lang w:eastAsia="es-ES"/>
        </w:rPr>
      </w:pPr>
    </w:p>
    <w:p w14:paraId="51AF780D" w14:textId="539D7C77" w:rsidR="00675056" w:rsidRDefault="00675056">
      <w:pPr>
        <w:rPr>
          <w:rFonts w:asciiTheme="majorHAnsi" w:eastAsiaTheme="majorEastAsia" w:hAnsiTheme="majorHAnsi" w:cstheme="majorBidi"/>
          <w:color w:val="2F5496" w:themeColor="accent1" w:themeShade="BF"/>
          <w:sz w:val="32"/>
          <w:szCs w:val="32"/>
          <w:lang w:eastAsia="es-ES"/>
        </w:rPr>
      </w:pPr>
    </w:p>
    <w:p w14:paraId="3952933D" w14:textId="75640D34" w:rsidR="00675056" w:rsidRDefault="00675056">
      <w:pPr>
        <w:rPr>
          <w:rFonts w:asciiTheme="majorHAnsi" w:eastAsiaTheme="majorEastAsia" w:hAnsiTheme="majorHAnsi" w:cstheme="majorBidi"/>
          <w:color w:val="2F5496" w:themeColor="accent1" w:themeShade="BF"/>
          <w:sz w:val="32"/>
          <w:szCs w:val="32"/>
          <w:lang w:eastAsia="es-ES"/>
        </w:rPr>
      </w:pPr>
    </w:p>
    <w:p w14:paraId="1A5B7436" w14:textId="77777777" w:rsidR="00E503AC" w:rsidRDefault="00E503AC">
      <w:pPr>
        <w:rPr>
          <w:rFonts w:asciiTheme="majorHAnsi" w:eastAsiaTheme="majorEastAsia" w:hAnsiTheme="majorHAnsi" w:cstheme="majorBidi"/>
          <w:color w:val="2F5496" w:themeColor="accent1" w:themeShade="BF"/>
          <w:sz w:val="32"/>
          <w:szCs w:val="32"/>
          <w:lang w:eastAsia="es-ES"/>
        </w:rPr>
      </w:pPr>
    </w:p>
    <w:p w14:paraId="1B3D4DB6" w14:textId="77777777" w:rsidR="009F5299" w:rsidRDefault="009F5299">
      <w:pPr>
        <w:rPr>
          <w:rFonts w:asciiTheme="majorHAnsi" w:eastAsiaTheme="majorEastAsia" w:hAnsiTheme="majorHAnsi" w:cstheme="majorBidi"/>
          <w:color w:val="2F5496" w:themeColor="accent1" w:themeShade="BF"/>
          <w:sz w:val="32"/>
          <w:szCs w:val="32"/>
          <w:lang w:eastAsia="es-ES"/>
        </w:rPr>
      </w:pPr>
    </w:p>
    <w:p w14:paraId="7F1828B5"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63D89F71"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588C68EF"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7C019655"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36F617A7"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1441F3D4"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7879FFA0"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5C7A2AD0"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28BBE9F3"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577BCE24"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7199B2A8"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1B2625A2"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0A69A15F"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3D73F48F" w14:textId="17E96E44" w:rsidR="002D3DFC" w:rsidRDefault="002D3DFC">
      <w:pPr>
        <w:rPr>
          <w:rFonts w:asciiTheme="majorHAnsi" w:eastAsiaTheme="majorEastAsia" w:hAnsiTheme="majorHAnsi" w:cstheme="majorBidi"/>
          <w:color w:val="2F5496" w:themeColor="accent1" w:themeShade="BF"/>
          <w:sz w:val="32"/>
          <w:szCs w:val="32"/>
          <w:lang w:eastAsia="es-ES"/>
        </w:rPr>
      </w:pPr>
    </w:p>
    <w:p w14:paraId="7137D30F" w14:textId="77777777" w:rsidR="00084E71" w:rsidRDefault="00084E71">
      <w:pPr>
        <w:rPr>
          <w:rFonts w:asciiTheme="majorHAnsi" w:eastAsiaTheme="majorEastAsia" w:hAnsiTheme="majorHAnsi" w:cstheme="majorBidi"/>
          <w:color w:val="2F5496" w:themeColor="accent1" w:themeShade="BF"/>
          <w:sz w:val="32"/>
          <w:szCs w:val="32"/>
          <w:lang w:eastAsia="es-ES"/>
        </w:rPr>
      </w:pPr>
    </w:p>
    <w:p w14:paraId="126844D7" w14:textId="77777777" w:rsidR="002D3DFC" w:rsidRDefault="002D3DFC">
      <w:pPr>
        <w:rPr>
          <w:rFonts w:asciiTheme="majorHAnsi" w:eastAsiaTheme="majorEastAsia" w:hAnsiTheme="majorHAnsi" w:cstheme="majorBidi"/>
          <w:color w:val="2F5496" w:themeColor="accent1" w:themeShade="BF"/>
          <w:sz w:val="32"/>
          <w:szCs w:val="32"/>
          <w:lang w:eastAsia="es-ES"/>
        </w:rPr>
      </w:pPr>
    </w:p>
    <w:p w14:paraId="20141D0D" w14:textId="234E6AE9" w:rsidR="002D3DFC" w:rsidRDefault="002D3DFC">
      <w:pPr>
        <w:rPr>
          <w:rFonts w:asciiTheme="majorHAnsi" w:eastAsiaTheme="majorEastAsia" w:hAnsiTheme="majorHAnsi" w:cstheme="majorBidi"/>
          <w:color w:val="2F5496" w:themeColor="accent1" w:themeShade="BF"/>
          <w:sz w:val="32"/>
          <w:szCs w:val="32"/>
          <w:lang w:eastAsia="es-ES"/>
        </w:rPr>
        <w:sectPr w:rsidR="002D3DFC" w:rsidSect="00E83E19">
          <w:headerReference w:type="default" r:id="rId292"/>
          <w:footerReference w:type="default" r:id="rId293"/>
          <w:type w:val="continuous"/>
          <w:pgSz w:w="11906" w:h="16838"/>
          <w:pgMar w:top="1417" w:right="1701" w:bottom="1417" w:left="1701" w:header="708" w:footer="708" w:gutter="0"/>
          <w:cols w:space="708"/>
          <w:docGrid w:linePitch="360"/>
        </w:sectPr>
      </w:pPr>
    </w:p>
    <w:p w14:paraId="791EBE73" w14:textId="77777777" w:rsidR="00675056" w:rsidRDefault="00675056">
      <w:pPr>
        <w:rPr>
          <w:rFonts w:asciiTheme="majorHAnsi" w:eastAsiaTheme="majorEastAsia" w:hAnsiTheme="majorHAnsi" w:cstheme="majorBidi"/>
          <w:color w:val="2F5496" w:themeColor="accent1" w:themeShade="BF"/>
          <w:sz w:val="32"/>
          <w:szCs w:val="32"/>
          <w:lang w:eastAsia="es-ES"/>
        </w:rPr>
      </w:pPr>
    </w:p>
    <w:p w14:paraId="05BE370E" w14:textId="77777777" w:rsidR="00675056" w:rsidRDefault="00675056" w:rsidP="00675056">
      <w:pPr>
        <w:pStyle w:val="Textoindependiente"/>
        <w:spacing w:before="10"/>
        <w:rPr>
          <w:rFonts w:ascii="Trebuchet MS"/>
          <w:sz w:val="18"/>
        </w:rPr>
      </w:pPr>
      <w:r>
        <w:rPr>
          <w:noProof/>
        </w:rPr>
        <mc:AlternateContent>
          <mc:Choice Requires="wps">
            <w:drawing>
              <wp:anchor distT="0" distB="0" distL="0" distR="0" simplePos="0" relativeHeight="251668480" behindDoc="1" locked="0" layoutInCell="1" allowOverlap="1" wp14:anchorId="383286F1" wp14:editId="056FAD56">
                <wp:simplePos x="0" y="0"/>
                <wp:positionH relativeFrom="page">
                  <wp:posOffset>1433195</wp:posOffset>
                </wp:positionH>
                <wp:positionV relativeFrom="paragraph">
                  <wp:posOffset>166370</wp:posOffset>
                </wp:positionV>
                <wp:extent cx="4669155" cy="1270"/>
                <wp:effectExtent l="0" t="0" r="0" b="0"/>
                <wp:wrapTopAndBottom/>
                <wp:docPr id="557" name="Forma libre: forma 5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7A3E87" id="Forma libre: forma 557" o:spid="_x0000_s1026" style="position:absolute;margin-left:112.85pt;margin-top:13.1pt;width:367.65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6D52C3BD" w14:textId="77777777" w:rsidR="00675056" w:rsidRDefault="00675056" w:rsidP="00675056"/>
    <w:p w14:paraId="1B2C1795" w14:textId="04D37ECB" w:rsidR="00675056" w:rsidRPr="00675056" w:rsidRDefault="00675056" w:rsidP="00675056">
      <w:pPr>
        <w:pStyle w:val="Ttulo1"/>
      </w:pPr>
      <w:r>
        <w:tab/>
      </w:r>
      <w:bookmarkStart w:id="1" w:name="_Toc108079921"/>
      <w:r w:rsidRPr="00675056">
        <w:t xml:space="preserve">Índice </w:t>
      </w:r>
      <w:r>
        <w:t>de figuras</w:t>
      </w:r>
      <w:bookmarkEnd w:id="1"/>
    </w:p>
    <w:p w14:paraId="05917497" w14:textId="77777777" w:rsidR="00675056" w:rsidRDefault="00675056" w:rsidP="00675056">
      <w:pPr>
        <w:pStyle w:val="Textoindependiente"/>
        <w:spacing w:before="10"/>
        <w:rPr>
          <w:rFonts w:ascii="Trebuchet MS"/>
          <w:sz w:val="18"/>
        </w:rPr>
      </w:pPr>
      <w:r>
        <w:rPr>
          <w:noProof/>
        </w:rPr>
        <mc:AlternateContent>
          <mc:Choice Requires="wps">
            <w:drawing>
              <wp:anchor distT="0" distB="0" distL="0" distR="0" simplePos="0" relativeHeight="251669504" behindDoc="1" locked="0" layoutInCell="1" allowOverlap="1" wp14:anchorId="2859714B" wp14:editId="0A5C14CE">
                <wp:simplePos x="0" y="0"/>
                <wp:positionH relativeFrom="page">
                  <wp:posOffset>1433195</wp:posOffset>
                </wp:positionH>
                <wp:positionV relativeFrom="paragraph">
                  <wp:posOffset>166370</wp:posOffset>
                </wp:positionV>
                <wp:extent cx="4669155" cy="1270"/>
                <wp:effectExtent l="0" t="0" r="0" b="0"/>
                <wp:wrapTopAndBottom/>
                <wp:docPr id="558" name="Forma libre: forma 5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AC157" id="Forma libre: forma 558" o:spid="_x0000_s1026" style="position:absolute;margin-left:112.85pt;margin-top:13.1pt;width:367.65pt;height:.1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59AA9339" w14:textId="40B3EB5E" w:rsidR="00675056" w:rsidRDefault="00675056"/>
    <w:p w14:paraId="3219D989" w14:textId="1E3FD5F9" w:rsidR="002D3DFC" w:rsidRDefault="002D3DFC">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"Figura" </w:instrText>
      </w:r>
      <w:r>
        <w:fldChar w:fldCharType="separate"/>
      </w:r>
      <w:hyperlink w:anchor="_Toc108079997" w:history="1">
        <w:r w:rsidRPr="001073BB">
          <w:rPr>
            <w:rStyle w:val="Hipervnculo"/>
            <w:noProof/>
          </w:rPr>
          <w:t>Figura 1 Burndown Report Sprint 1</w:t>
        </w:r>
        <w:r>
          <w:rPr>
            <w:noProof/>
            <w:webHidden/>
          </w:rPr>
          <w:tab/>
        </w:r>
        <w:r>
          <w:rPr>
            <w:noProof/>
            <w:webHidden/>
          </w:rPr>
          <w:fldChar w:fldCharType="begin"/>
        </w:r>
        <w:r>
          <w:rPr>
            <w:noProof/>
            <w:webHidden/>
          </w:rPr>
          <w:instrText xml:space="preserve"> PAGEREF _Toc108079997 \h </w:instrText>
        </w:r>
        <w:r>
          <w:rPr>
            <w:noProof/>
            <w:webHidden/>
          </w:rPr>
        </w:r>
        <w:r>
          <w:rPr>
            <w:noProof/>
            <w:webHidden/>
          </w:rPr>
          <w:fldChar w:fldCharType="separate"/>
        </w:r>
        <w:r w:rsidR="00CC4358">
          <w:rPr>
            <w:noProof/>
            <w:webHidden/>
          </w:rPr>
          <w:t>8</w:t>
        </w:r>
        <w:r>
          <w:rPr>
            <w:noProof/>
            <w:webHidden/>
          </w:rPr>
          <w:fldChar w:fldCharType="end"/>
        </w:r>
      </w:hyperlink>
    </w:p>
    <w:p w14:paraId="24BB3556" w14:textId="33891DDE"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79998" w:history="1">
        <w:r w:rsidRPr="001073BB">
          <w:rPr>
            <w:rStyle w:val="Hipervnculo"/>
            <w:noProof/>
          </w:rPr>
          <w:t>Figura 2 Issues Sprint 1</w:t>
        </w:r>
        <w:r>
          <w:rPr>
            <w:noProof/>
            <w:webHidden/>
          </w:rPr>
          <w:tab/>
        </w:r>
        <w:r>
          <w:rPr>
            <w:noProof/>
            <w:webHidden/>
          </w:rPr>
          <w:fldChar w:fldCharType="begin"/>
        </w:r>
        <w:r>
          <w:rPr>
            <w:noProof/>
            <w:webHidden/>
          </w:rPr>
          <w:instrText xml:space="preserve"> PAGEREF _Toc108079998 \h </w:instrText>
        </w:r>
        <w:r>
          <w:rPr>
            <w:noProof/>
            <w:webHidden/>
          </w:rPr>
        </w:r>
        <w:r>
          <w:rPr>
            <w:noProof/>
            <w:webHidden/>
          </w:rPr>
          <w:fldChar w:fldCharType="separate"/>
        </w:r>
        <w:r w:rsidR="00CC4358">
          <w:rPr>
            <w:noProof/>
            <w:webHidden/>
          </w:rPr>
          <w:t>9</w:t>
        </w:r>
        <w:r>
          <w:rPr>
            <w:noProof/>
            <w:webHidden/>
          </w:rPr>
          <w:fldChar w:fldCharType="end"/>
        </w:r>
      </w:hyperlink>
    </w:p>
    <w:p w14:paraId="3CF9F28B" w14:textId="280910B6"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79999" w:history="1">
        <w:r w:rsidRPr="001073BB">
          <w:rPr>
            <w:rStyle w:val="Hipervnculo"/>
            <w:noProof/>
          </w:rPr>
          <w:t>Figura 3 Burndown Report Sprint 2</w:t>
        </w:r>
        <w:r>
          <w:rPr>
            <w:noProof/>
            <w:webHidden/>
          </w:rPr>
          <w:tab/>
        </w:r>
        <w:r>
          <w:rPr>
            <w:noProof/>
            <w:webHidden/>
          </w:rPr>
          <w:fldChar w:fldCharType="begin"/>
        </w:r>
        <w:r>
          <w:rPr>
            <w:noProof/>
            <w:webHidden/>
          </w:rPr>
          <w:instrText xml:space="preserve"> PAGEREF _Toc108079999 \h </w:instrText>
        </w:r>
        <w:r>
          <w:rPr>
            <w:noProof/>
            <w:webHidden/>
          </w:rPr>
        </w:r>
        <w:r>
          <w:rPr>
            <w:noProof/>
            <w:webHidden/>
          </w:rPr>
          <w:fldChar w:fldCharType="separate"/>
        </w:r>
        <w:r w:rsidR="00CC4358">
          <w:rPr>
            <w:noProof/>
            <w:webHidden/>
          </w:rPr>
          <w:t>10</w:t>
        </w:r>
        <w:r>
          <w:rPr>
            <w:noProof/>
            <w:webHidden/>
          </w:rPr>
          <w:fldChar w:fldCharType="end"/>
        </w:r>
      </w:hyperlink>
    </w:p>
    <w:p w14:paraId="5BDA9137" w14:textId="7C860499"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00" w:history="1">
        <w:r w:rsidRPr="001073BB">
          <w:rPr>
            <w:rStyle w:val="Hipervnculo"/>
            <w:noProof/>
          </w:rPr>
          <w:t>Figura 4 Issue Sprint 2</w:t>
        </w:r>
        <w:r>
          <w:rPr>
            <w:noProof/>
            <w:webHidden/>
          </w:rPr>
          <w:tab/>
        </w:r>
        <w:r>
          <w:rPr>
            <w:noProof/>
            <w:webHidden/>
          </w:rPr>
          <w:fldChar w:fldCharType="begin"/>
        </w:r>
        <w:r>
          <w:rPr>
            <w:noProof/>
            <w:webHidden/>
          </w:rPr>
          <w:instrText xml:space="preserve"> PAGEREF _Toc108080000 \h </w:instrText>
        </w:r>
        <w:r>
          <w:rPr>
            <w:noProof/>
            <w:webHidden/>
          </w:rPr>
        </w:r>
        <w:r>
          <w:rPr>
            <w:noProof/>
            <w:webHidden/>
          </w:rPr>
          <w:fldChar w:fldCharType="separate"/>
        </w:r>
        <w:r w:rsidR="00CC4358">
          <w:rPr>
            <w:noProof/>
            <w:webHidden/>
          </w:rPr>
          <w:t>10</w:t>
        </w:r>
        <w:r>
          <w:rPr>
            <w:noProof/>
            <w:webHidden/>
          </w:rPr>
          <w:fldChar w:fldCharType="end"/>
        </w:r>
      </w:hyperlink>
    </w:p>
    <w:p w14:paraId="6B01D933" w14:textId="7B239556"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01" w:history="1">
        <w:r w:rsidRPr="001073BB">
          <w:rPr>
            <w:rStyle w:val="Hipervnculo"/>
            <w:noProof/>
          </w:rPr>
          <w:t>Figura 5 Burndown Report Sprint 3</w:t>
        </w:r>
        <w:r>
          <w:rPr>
            <w:noProof/>
            <w:webHidden/>
          </w:rPr>
          <w:tab/>
        </w:r>
        <w:r>
          <w:rPr>
            <w:noProof/>
            <w:webHidden/>
          </w:rPr>
          <w:fldChar w:fldCharType="begin"/>
        </w:r>
        <w:r>
          <w:rPr>
            <w:noProof/>
            <w:webHidden/>
          </w:rPr>
          <w:instrText xml:space="preserve"> PAGEREF _Toc108080001 \h </w:instrText>
        </w:r>
        <w:r>
          <w:rPr>
            <w:noProof/>
            <w:webHidden/>
          </w:rPr>
        </w:r>
        <w:r>
          <w:rPr>
            <w:noProof/>
            <w:webHidden/>
          </w:rPr>
          <w:fldChar w:fldCharType="separate"/>
        </w:r>
        <w:r w:rsidR="00CC4358">
          <w:rPr>
            <w:noProof/>
            <w:webHidden/>
          </w:rPr>
          <w:t>11</w:t>
        </w:r>
        <w:r>
          <w:rPr>
            <w:noProof/>
            <w:webHidden/>
          </w:rPr>
          <w:fldChar w:fldCharType="end"/>
        </w:r>
      </w:hyperlink>
    </w:p>
    <w:p w14:paraId="40F65AC9" w14:textId="6A64B85E"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02" w:history="1">
        <w:r w:rsidRPr="001073BB">
          <w:rPr>
            <w:rStyle w:val="Hipervnculo"/>
            <w:noProof/>
          </w:rPr>
          <w:t>Figura 6 Issue Sprint 3</w:t>
        </w:r>
        <w:r>
          <w:rPr>
            <w:noProof/>
            <w:webHidden/>
          </w:rPr>
          <w:tab/>
        </w:r>
        <w:r>
          <w:rPr>
            <w:noProof/>
            <w:webHidden/>
          </w:rPr>
          <w:fldChar w:fldCharType="begin"/>
        </w:r>
        <w:r>
          <w:rPr>
            <w:noProof/>
            <w:webHidden/>
          </w:rPr>
          <w:instrText xml:space="preserve"> PAGEREF _Toc108080002 \h </w:instrText>
        </w:r>
        <w:r>
          <w:rPr>
            <w:noProof/>
            <w:webHidden/>
          </w:rPr>
        </w:r>
        <w:r>
          <w:rPr>
            <w:noProof/>
            <w:webHidden/>
          </w:rPr>
          <w:fldChar w:fldCharType="separate"/>
        </w:r>
        <w:r w:rsidR="00CC4358">
          <w:rPr>
            <w:noProof/>
            <w:webHidden/>
          </w:rPr>
          <w:t>11</w:t>
        </w:r>
        <w:r>
          <w:rPr>
            <w:noProof/>
            <w:webHidden/>
          </w:rPr>
          <w:fldChar w:fldCharType="end"/>
        </w:r>
      </w:hyperlink>
    </w:p>
    <w:p w14:paraId="4605A22B" w14:textId="2497F616" w:rsidR="002D3DFC" w:rsidRDefault="002D3DFC">
      <w:pPr>
        <w:pStyle w:val="Tabladeilustraciones"/>
        <w:tabs>
          <w:tab w:val="right" w:leader="dot" w:pos="8494"/>
        </w:tabs>
        <w:rPr>
          <w:rFonts w:asciiTheme="minorHAnsi" w:eastAsiaTheme="minorEastAsia" w:hAnsiTheme="minorHAnsi" w:cstheme="minorBidi"/>
          <w:noProof/>
          <w:lang w:eastAsia="es-ES"/>
        </w:rPr>
      </w:pPr>
      <w:hyperlink r:id="rId294" w:anchor="_Toc108080003" w:history="1">
        <w:r w:rsidRPr="001073BB">
          <w:rPr>
            <w:rStyle w:val="Hipervnculo"/>
            <w:noProof/>
          </w:rPr>
          <w:t>Figura 7 Diagrama de casos de uso</w:t>
        </w:r>
        <w:r>
          <w:rPr>
            <w:noProof/>
            <w:webHidden/>
          </w:rPr>
          <w:tab/>
        </w:r>
        <w:r>
          <w:rPr>
            <w:noProof/>
            <w:webHidden/>
          </w:rPr>
          <w:fldChar w:fldCharType="begin"/>
        </w:r>
        <w:r>
          <w:rPr>
            <w:noProof/>
            <w:webHidden/>
          </w:rPr>
          <w:instrText xml:space="preserve"> PAGEREF _Toc108080003 \h </w:instrText>
        </w:r>
        <w:r>
          <w:rPr>
            <w:noProof/>
            <w:webHidden/>
          </w:rPr>
        </w:r>
        <w:r>
          <w:rPr>
            <w:noProof/>
            <w:webHidden/>
          </w:rPr>
          <w:fldChar w:fldCharType="separate"/>
        </w:r>
        <w:r w:rsidR="00CC4358">
          <w:rPr>
            <w:noProof/>
            <w:webHidden/>
          </w:rPr>
          <w:t>24</w:t>
        </w:r>
        <w:r>
          <w:rPr>
            <w:noProof/>
            <w:webHidden/>
          </w:rPr>
          <w:fldChar w:fldCharType="end"/>
        </w:r>
      </w:hyperlink>
    </w:p>
    <w:p w14:paraId="612B1A98" w14:textId="49C44794"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04" w:history="1">
        <w:r w:rsidRPr="001073BB">
          <w:rPr>
            <w:rStyle w:val="Hipervnculo"/>
            <w:noProof/>
          </w:rPr>
          <w:t>Figura 8 Diagrama de paquetes</w:t>
        </w:r>
        <w:r>
          <w:rPr>
            <w:noProof/>
            <w:webHidden/>
          </w:rPr>
          <w:tab/>
        </w:r>
        <w:r>
          <w:rPr>
            <w:noProof/>
            <w:webHidden/>
          </w:rPr>
          <w:fldChar w:fldCharType="begin"/>
        </w:r>
        <w:r>
          <w:rPr>
            <w:noProof/>
            <w:webHidden/>
          </w:rPr>
          <w:instrText xml:space="preserve"> PAGEREF _Toc108080004 \h </w:instrText>
        </w:r>
        <w:r>
          <w:rPr>
            <w:noProof/>
            <w:webHidden/>
          </w:rPr>
        </w:r>
        <w:r>
          <w:rPr>
            <w:noProof/>
            <w:webHidden/>
          </w:rPr>
          <w:fldChar w:fldCharType="separate"/>
        </w:r>
        <w:r w:rsidR="00CC4358">
          <w:rPr>
            <w:noProof/>
            <w:webHidden/>
          </w:rPr>
          <w:t>44</w:t>
        </w:r>
        <w:r>
          <w:rPr>
            <w:noProof/>
            <w:webHidden/>
          </w:rPr>
          <w:fldChar w:fldCharType="end"/>
        </w:r>
      </w:hyperlink>
    </w:p>
    <w:p w14:paraId="4DA8244A" w14:textId="77A4C803"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05" w:history="1">
        <w:r w:rsidRPr="001073BB">
          <w:rPr>
            <w:rStyle w:val="Hipervnculo"/>
            <w:noProof/>
          </w:rPr>
          <w:t>Figura 9 Red dinámica</w:t>
        </w:r>
        <w:r>
          <w:rPr>
            <w:noProof/>
            <w:webHidden/>
          </w:rPr>
          <w:tab/>
        </w:r>
        <w:r>
          <w:rPr>
            <w:noProof/>
            <w:webHidden/>
          </w:rPr>
          <w:fldChar w:fldCharType="begin"/>
        </w:r>
        <w:r>
          <w:rPr>
            <w:noProof/>
            <w:webHidden/>
          </w:rPr>
          <w:instrText xml:space="preserve"> PAGEREF _Toc108080005 \h </w:instrText>
        </w:r>
        <w:r>
          <w:rPr>
            <w:noProof/>
            <w:webHidden/>
          </w:rPr>
        </w:r>
        <w:r>
          <w:rPr>
            <w:noProof/>
            <w:webHidden/>
          </w:rPr>
          <w:fldChar w:fldCharType="separate"/>
        </w:r>
        <w:r w:rsidR="00CC4358">
          <w:rPr>
            <w:noProof/>
            <w:webHidden/>
          </w:rPr>
          <w:t>44</w:t>
        </w:r>
        <w:r>
          <w:rPr>
            <w:noProof/>
            <w:webHidden/>
          </w:rPr>
          <w:fldChar w:fldCharType="end"/>
        </w:r>
      </w:hyperlink>
    </w:p>
    <w:p w14:paraId="46851A60" w14:textId="3A8F469A"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06" w:history="1">
        <w:r w:rsidRPr="001073BB">
          <w:rPr>
            <w:rStyle w:val="Hipervnculo"/>
            <w:noProof/>
          </w:rPr>
          <w:t>Figura 10 Extracción de datos red dinámica</w:t>
        </w:r>
        <w:r>
          <w:rPr>
            <w:noProof/>
            <w:webHidden/>
          </w:rPr>
          <w:tab/>
        </w:r>
        <w:r>
          <w:rPr>
            <w:noProof/>
            <w:webHidden/>
          </w:rPr>
          <w:fldChar w:fldCharType="begin"/>
        </w:r>
        <w:r>
          <w:rPr>
            <w:noProof/>
            <w:webHidden/>
          </w:rPr>
          <w:instrText xml:space="preserve"> PAGEREF _Toc108080006 \h </w:instrText>
        </w:r>
        <w:r>
          <w:rPr>
            <w:noProof/>
            <w:webHidden/>
          </w:rPr>
        </w:r>
        <w:r>
          <w:rPr>
            <w:noProof/>
            <w:webHidden/>
          </w:rPr>
          <w:fldChar w:fldCharType="separate"/>
        </w:r>
        <w:r w:rsidR="00CC4358">
          <w:rPr>
            <w:noProof/>
            <w:webHidden/>
          </w:rPr>
          <w:t>45</w:t>
        </w:r>
        <w:r>
          <w:rPr>
            <w:noProof/>
            <w:webHidden/>
          </w:rPr>
          <w:fldChar w:fldCharType="end"/>
        </w:r>
      </w:hyperlink>
    </w:p>
    <w:p w14:paraId="7B51B980" w14:textId="46FF6649"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07" w:history="1">
        <w:r w:rsidRPr="001073BB">
          <w:rPr>
            <w:rStyle w:val="Hipervnculo"/>
            <w:noProof/>
          </w:rPr>
          <w:t>Figura 11 Informe red dinámica</w:t>
        </w:r>
        <w:r>
          <w:rPr>
            <w:noProof/>
            <w:webHidden/>
          </w:rPr>
          <w:tab/>
        </w:r>
        <w:r>
          <w:rPr>
            <w:noProof/>
            <w:webHidden/>
          </w:rPr>
          <w:fldChar w:fldCharType="begin"/>
        </w:r>
        <w:r>
          <w:rPr>
            <w:noProof/>
            <w:webHidden/>
          </w:rPr>
          <w:instrText xml:space="preserve"> PAGEREF _Toc108080007 \h </w:instrText>
        </w:r>
        <w:r>
          <w:rPr>
            <w:noProof/>
            <w:webHidden/>
          </w:rPr>
        </w:r>
        <w:r>
          <w:rPr>
            <w:noProof/>
            <w:webHidden/>
          </w:rPr>
          <w:fldChar w:fldCharType="separate"/>
        </w:r>
        <w:r w:rsidR="00CC4358">
          <w:rPr>
            <w:noProof/>
            <w:webHidden/>
          </w:rPr>
          <w:t>45</w:t>
        </w:r>
        <w:r>
          <w:rPr>
            <w:noProof/>
            <w:webHidden/>
          </w:rPr>
          <w:fldChar w:fldCharType="end"/>
        </w:r>
      </w:hyperlink>
    </w:p>
    <w:p w14:paraId="09466188" w14:textId="643F142F" w:rsidR="002D3DFC" w:rsidRDefault="002D3DFC">
      <w:pPr>
        <w:pStyle w:val="Tabladeilustraciones"/>
        <w:tabs>
          <w:tab w:val="right" w:leader="dot" w:pos="8494"/>
        </w:tabs>
        <w:rPr>
          <w:rFonts w:asciiTheme="minorHAnsi" w:eastAsiaTheme="minorEastAsia" w:hAnsiTheme="minorHAnsi" w:cstheme="minorBidi"/>
          <w:noProof/>
          <w:lang w:eastAsia="es-ES"/>
        </w:rPr>
      </w:pPr>
      <w:hyperlink r:id="rId295" w:anchor="_Toc108080008" w:history="1">
        <w:r w:rsidRPr="001073BB">
          <w:rPr>
            <w:rStyle w:val="Hipervnculo"/>
            <w:noProof/>
          </w:rPr>
          <w:t>Figura 12 Ejecución en remoto</w:t>
        </w:r>
        <w:r>
          <w:rPr>
            <w:noProof/>
            <w:webHidden/>
          </w:rPr>
          <w:tab/>
        </w:r>
        <w:r>
          <w:rPr>
            <w:noProof/>
            <w:webHidden/>
          </w:rPr>
          <w:fldChar w:fldCharType="begin"/>
        </w:r>
        <w:r>
          <w:rPr>
            <w:noProof/>
            <w:webHidden/>
          </w:rPr>
          <w:instrText xml:space="preserve"> PAGEREF _Toc108080008 \h </w:instrText>
        </w:r>
        <w:r>
          <w:rPr>
            <w:noProof/>
            <w:webHidden/>
          </w:rPr>
        </w:r>
        <w:r>
          <w:rPr>
            <w:noProof/>
            <w:webHidden/>
          </w:rPr>
          <w:fldChar w:fldCharType="separate"/>
        </w:r>
        <w:r w:rsidR="00CC4358">
          <w:rPr>
            <w:noProof/>
            <w:webHidden/>
          </w:rPr>
          <w:t>48</w:t>
        </w:r>
        <w:r>
          <w:rPr>
            <w:noProof/>
            <w:webHidden/>
          </w:rPr>
          <w:fldChar w:fldCharType="end"/>
        </w:r>
      </w:hyperlink>
    </w:p>
    <w:p w14:paraId="6C1865F6" w14:textId="1A5B35DC"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09" w:history="1">
        <w:r w:rsidRPr="001073BB">
          <w:rPr>
            <w:rStyle w:val="Hipervnculo"/>
            <w:noProof/>
          </w:rPr>
          <w:t>Figura 13 Heroku login</w:t>
        </w:r>
        <w:r>
          <w:rPr>
            <w:noProof/>
            <w:webHidden/>
          </w:rPr>
          <w:tab/>
        </w:r>
        <w:r>
          <w:rPr>
            <w:noProof/>
            <w:webHidden/>
          </w:rPr>
          <w:fldChar w:fldCharType="begin"/>
        </w:r>
        <w:r>
          <w:rPr>
            <w:noProof/>
            <w:webHidden/>
          </w:rPr>
          <w:instrText xml:space="preserve"> PAGEREF _Toc108080009 \h </w:instrText>
        </w:r>
        <w:r>
          <w:rPr>
            <w:noProof/>
            <w:webHidden/>
          </w:rPr>
        </w:r>
        <w:r>
          <w:rPr>
            <w:noProof/>
            <w:webHidden/>
          </w:rPr>
          <w:fldChar w:fldCharType="separate"/>
        </w:r>
        <w:r w:rsidR="00CC4358">
          <w:rPr>
            <w:noProof/>
            <w:webHidden/>
          </w:rPr>
          <w:t>49</w:t>
        </w:r>
        <w:r>
          <w:rPr>
            <w:noProof/>
            <w:webHidden/>
          </w:rPr>
          <w:fldChar w:fldCharType="end"/>
        </w:r>
      </w:hyperlink>
    </w:p>
    <w:p w14:paraId="7F0C7A1C" w14:textId="58CF48D1"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10" w:history="1">
        <w:r w:rsidRPr="001073BB">
          <w:rPr>
            <w:rStyle w:val="Hipervnculo"/>
            <w:noProof/>
          </w:rPr>
          <w:t>Figura 14 Crear aplicación</w:t>
        </w:r>
        <w:r>
          <w:rPr>
            <w:noProof/>
            <w:webHidden/>
          </w:rPr>
          <w:tab/>
        </w:r>
        <w:r>
          <w:rPr>
            <w:noProof/>
            <w:webHidden/>
          </w:rPr>
          <w:fldChar w:fldCharType="begin"/>
        </w:r>
        <w:r>
          <w:rPr>
            <w:noProof/>
            <w:webHidden/>
          </w:rPr>
          <w:instrText xml:space="preserve"> PAGEREF _Toc108080010 \h </w:instrText>
        </w:r>
        <w:r>
          <w:rPr>
            <w:noProof/>
            <w:webHidden/>
          </w:rPr>
        </w:r>
        <w:r>
          <w:rPr>
            <w:noProof/>
            <w:webHidden/>
          </w:rPr>
          <w:fldChar w:fldCharType="separate"/>
        </w:r>
        <w:r w:rsidR="00CC4358">
          <w:rPr>
            <w:noProof/>
            <w:webHidden/>
          </w:rPr>
          <w:t>49</w:t>
        </w:r>
        <w:r>
          <w:rPr>
            <w:noProof/>
            <w:webHidden/>
          </w:rPr>
          <w:fldChar w:fldCharType="end"/>
        </w:r>
      </w:hyperlink>
    </w:p>
    <w:p w14:paraId="1CB58C2B" w14:textId="02A7C194"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11" w:history="1">
        <w:r w:rsidRPr="001073BB">
          <w:rPr>
            <w:rStyle w:val="Hipervnculo"/>
            <w:noProof/>
          </w:rPr>
          <w:t>Figura 15 Despliegue</w:t>
        </w:r>
        <w:r>
          <w:rPr>
            <w:noProof/>
            <w:webHidden/>
          </w:rPr>
          <w:tab/>
        </w:r>
        <w:r>
          <w:rPr>
            <w:noProof/>
            <w:webHidden/>
          </w:rPr>
          <w:fldChar w:fldCharType="begin"/>
        </w:r>
        <w:r>
          <w:rPr>
            <w:noProof/>
            <w:webHidden/>
          </w:rPr>
          <w:instrText xml:space="preserve"> PAGEREF _Toc108080011 \h </w:instrText>
        </w:r>
        <w:r>
          <w:rPr>
            <w:noProof/>
            <w:webHidden/>
          </w:rPr>
        </w:r>
        <w:r>
          <w:rPr>
            <w:noProof/>
            <w:webHidden/>
          </w:rPr>
          <w:fldChar w:fldCharType="separate"/>
        </w:r>
        <w:r w:rsidR="00CC4358">
          <w:rPr>
            <w:noProof/>
            <w:webHidden/>
          </w:rPr>
          <w:t>50</w:t>
        </w:r>
        <w:r>
          <w:rPr>
            <w:noProof/>
            <w:webHidden/>
          </w:rPr>
          <w:fldChar w:fldCharType="end"/>
        </w:r>
      </w:hyperlink>
    </w:p>
    <w:p w14:paraId="7BCF1B2B" w14:textId="129D7F3A"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12" w:history="1">
        <w:r w:rsidRPr="001073BB">
          <w:rPr>
            <w:rStyle w:val="Hipervnculo"/>
            <w:noProof/>
          </w:rPr>
          <w:t>Figura 16 Despliegue correcto</w:t>
        </w:r>
        <w:r>
          <w:rPr>
            <w:noProof/>
            <w:webHidden/>
          </w:rPr>
          <w:tab/>
        </w:r>
        <w:r>
          <w:rPr>
            <w:noProof/>
            <w:webHidden/>
          </w:rPr>
          <w:fldChar w:fldCharType="begin"/>
        </w:r>
        <w:r>
          <w:rPr>
            <w:noProof/>
            <w:webHidden/>
          </w:rPr>
          <w:instrText xml:space="preserve"> PAGEREF _Toc108080012 \h </w:instrText>
        </w:r>
        <w:r>
          <w:rPr>
            <w:noProof/>
            <w:webHidden/>
          </w:rPr>
        </w:r>
        <w:r>
          <w:rPr>
            <w:noProof/>
            <w:webHidden/>
          </w:rPr>
          <w:fldChar w:fldCharType="separate"/>
        </w:r>
        <w:r w:rsidR="00CC4358">
          <w:rPr>
            <w:noProof/>
            <w:webHidden/>
          </w:rPr>
          <w:t>50</w:t>
        </w:r>
        <w:r>
          <w:rPr>
            <w:noProof/>
            <w:webHidden/>
          </w:rPr>
          <w:fldChar w:fldCharType="end"/>
        </w:r>
      </w:hyperlink>
    </w:p>
    <w:p w14:paraId="535240BF" w14:textId="44D74FC6"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13" w:history="1">
        <w:r w:rsidRPr="001073BB">
          <w:rPr>
            <w:rStyle w:val="Hipervnculo"/>
            <w:noProof/>
          </w:rPr>
          <w:t>Figura 17 Barra de navegación</w:t>
        </w:r>
        <w:r>
          <w:rPr>
            <w:noProof/>
            <w:webHidden/>
          </w:rPr>
          <w:tab/>
        </w:r>
        <w:r>
          <w:rPr>
            <w:noProof/>
            <w:webHidden/>
          </w:rPr>
          <w:fldChar w:fldCharType="begin"/>
        </w:r>
        <w:r>
          <w:rPr>
            <w:noProof/>
            <w:webHidden/>
          </w:rPr>
          <w:instrText xml:space="preserve"> PAGEREF _Toc108080013 \h </w:instrText>
        </w:r>
        <w:r>
          <w:rPr>
            <w:noProof/>
            <w:webHidden/>
          </w:rPr>
        </w:r>
        <w:r>
          <w:rPr>
            <w:noProof/>
            <w:webHidden/>
          </w:rPr>
          <w:fldChar w:fldCharType="separate"/>
        </w:r>
        <w:r w:rsidR="00CC4358">
          <w:rPr>
            <w:noProof/>
            <w:webHidden/>
          </w:rPr>
          <w:t>52</w:t>
        </w:r>
        <w:r>
          <w:rPr>
            <w:noProof/>
            <w:webHidden/>
          </w:rPr>
          <w:fldChar w:fldCharType="end"/>
        </w:r>
      </w:hyperlink>
    </w:p>
    <w:p w14:paraId="158AD09B" w14:textId="3A1A0D80"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14" w:history="1">
        <w:r w:rsidRPr="001073BB">
          <w:rPr>
            <w:rStyle w:val="Hipervnculo"/>
            <w:noProof/>
          </w:rPr>
          <w:t>Figura 18 Botones de navegación</w:t>
        </w:r>
        <w:r>
          <w:rPr>
            <w:noProof/>
            <w:webHidden/>
          </w:rPr>
          <w:tab/>
        </w:r>
        <w:r>
          <w:rPr>
            <w:noProof/>
            <w:webHidden/>
          </w:rPr>
          <w:fldChar w:fldCharType="begin"/>
        </w:r>
        <w:r>
          <w:rPr>
            <w:noProof/>
            <w:webHidden/>
          </w:rPr>
          <w:instrText xml:space="preserve"> PAGEREF _Toc108080014 \h </w:instrText>
        </w:r>
        <w:r>
          <w:rPr>
            <w:noProof/>
            <w:webHidden/>
          </w:rPr>
        </w:r>
        <w:r>
          <w:rPr>
            <w:noProof/>
            <w:webHidden/>
          </w:rPr>
          <w:fldChar w:fldCharType="separate"/>
        </w:r>
        <w:r w:rsidR="00CC4358">
          <w:rPr>
            <w:noProof/>
            <w:webHidden/>
          </w:rPr>
          <w:t>52</w:t>
        </w:r>
        <w:r>
          <w:rPr>
            <w:noProof/>
            <w:webHidden/>
          </w:rPr>
          <w:fldChar w:fldCharType="end"/>
        </w:r>
      </w:hyperlink>
    </w:p>
    <w:p w14:paraId="09718F65" w14:textId="44B1F000"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15" w:history="1">
        <w:r w:rsidRPr="001073BB">
          <w:rPr>
            <w:rStyle w:val="Hipervnculo"/>
            <w:noProof/>
          </w:rPr>
          <w:t>Figura 19 Página de inicio</w:t>
        </w:r>
        <w:r>
          <w:rPr>
            <w:noProof/>
            <w:webHidden/>
          </w:rPr>
          <w:tab/>
        </w:r>
        <w:r>
          <w:rPr>
            <w:noProof/>
            <w:webHidden/>
          </w:rPr>
          <w:fldChar w:fldCharType="begin"/>
        </w:r>
        <w:r>
          <w:rPr>
            <w:noProof/>
            <w:webHidden/>
          </w:rPr>
          <w:instrText xml:space="preserve"> PAGEREF _Toc108080015 \h </w:instrText>
        </w:r>
        <w:r>
          <w:rPr>
            <w:noProof/>
            <w:webHidden/>
          </w:rPr>
        </w:r>
        <w:r>
          <w:rPr>
            <w:noProof/>
            <w:webHidden/>
          </w:rPr>
          <w:fldChar w:fldCharType="separate"/>
        </w:r>
        <w:r w:rsidR="00CC4358">
          <w:rPr>
            <w:noProof/>
            <w:webHidden/>
          </w:rPr>
          <w:t>52</w:t>
        </w:r>
        <w:r>
          <w:rPr>
            <w:noProof/>
            <w:webHidden/>
          </w:rPr>
          <w:fldChar w:fldCharType="end"/>
        </w:r>
      </w:hyperlink>
    </w:p>
    <w:p w14:paraId="6496DB4C" w14:textId="359A0747"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16" w:history="1">
        <w:r w:rsidRPr="001073BB">
          <w:rPr>
            <w:rStyle w:val="Hipervnculo"/>
            <w:noProof/>
          </w:rPr>
          <w:t>Figura 20 Menú de selección</w:t>
        </w:r>
        <w:r>
          <w:rPr>
            <w:noProof/>
            <w:webHidden/>
          </w:rPr>
          <w:tab/>
        </w:r>
        <w:r>
          <w:rPr>
            <w:noProof/>
            <w:webHidden/>
          </w:rPr>
          <w:fldChar w:fldCharType="begin"/>
        </w:r>
        <w:r>
          <w:rPr>
            <w:noProof/>
            <w:webHidden/>
          </w:rPr>
          <w:instrText xml:space="preserve"> PAGEREF _Toc108080016 \h </w:instrText>
        </w:r>
        <w:r>
          <w:rPr>
            <w:noProof/>
            <w:webHidden/>
          </w:rPr>
        </w:r>
        <w:r>
          <w:rPr>
            <w:noProof/>
            <w:webHidden/>
          </w:rPr>
          <w:fldChar w:fldCharType="separate"/>
        </w:r>
        <w:r w:rsidR="00CC4358">
          <w:rPr>
            <w:noProof/>
            <w:webHidden/>
          </w:rPr>
          <w:t>53</w:t>
        </w:r>
        <w:r>
          <w:rPr>
            <w:noProof/>
            <w:webHidden/>
          </w:rPr>
          <w:fldChar w:fldCharType="end"/>
        </w:r>
      </w:hyperlink>
    </w:p>
    <w:p w14:paraId="0A67E900" w14:textId="73F1908F"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17" w:history="1">
        <w:r w:rsidRPr="001073BB">
          <w:rPr>
            <w:rStyle w:val="Hipervnculo"/>
            <w:noProof/>
          </w:rPr>
          <w:t>Figura 21 Introducir ePub</w:t>
        </w:r>
        <w:r>
          <w:rPr>
            <w:noProof/>
            <w:webHidden/>
          </w:rPr>
          <w:tab/>
        </w:r>
        <w:r>
          <w:rPr>
            <w:noProof/>
            <w:webHidden/>
          </w:rPr>
          <w:fldChar w:fldCharType="begin"/>
        </w:r>
        <w:r>
          <w:rPr>
            <w:noProof/>
            <w:webHidden/>
          </w:rPr>
          <w:instrText xml:space="preserve"> PAGEREF _Toc108080017 \h </w:instrText>
        </w:r>
        <w:r>
          <w:rPr>
            <w:noProof/>
            <w:webHidden/>
          </w:rPr>
        </w:r>
        <w:r>
          <w:rPr>
            <w:noProof/>
            <w:webHidden/>
          </w:rPr>
          <w:fldChar w:fldCharType="separate"/>
        </w:r>
        <w:r w:rsidR="00CC4358">
          <w:rPr>
            <w:noProof/>
            <w:webHidden/>
          </w:rPr>
          <w:t>53</w:t>
        </w:r>
        <w:r>
          <w:rPr>
            <w:noProof/>
            <w:webHidden/>
          </w:rPr>
          <w:fldChar w:fldCharType="end"/>
        </w:r>
      </w:hyperlink>
    </w:p>
    <w:p w14:paraId="4F62582D" w14:textId="5EEEDD70"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18" w:history="1">
        <w:r w:rsidRPr="001073BB">
          <w:rPr>
            <w:rStyle w:val="Hipervnculo"/>
            <w:noProof/>
          </w:rPr>
          <w:t>Figura 22 Creación diccionarios</w:t>
        </w:r>
        <w:r>
          <w:rPr>
            <w:noProof/>
            <w:webHidden/>
          </w:rPr>
          <w:tab/>
        </w:r>
        <w:r>
          <w:rPr>
            <w:noProof/>
            <w:webHidden/>
          </w:rPr>
          <w:fldChar w:fldCharType="begin"/>
        </w:r>
        <w:r>
          <w:rPr>
            <w:noProof/>
            <w:webHidden/>
          </w:rPr>
          <w:instrText xml:space="preserve"> PAGEREF _Toc108080018 \h </w:instrText>
        </w:r>
        <w:r>
          <w:rPr>
            <w:noProof/>
            <w:webHidden/>
          </w:rPr>
        </w:r>
        <w:r>
          <w:rPr>
            <w:noProof/>
            <w:webHidden/>
          </w:rPr>
          <w:fldChar w:fldCharType="separate"/>
        </w:r>
        <w:r w:rsidR="00CC4358">
          <w:rPr>
            <w:noProof/>
            <w:webHidden/>
          </w:rPr>
          <w:t>54</w:t>
        </w:r>
        <w:r>
          <w:rPr>
            <w:noProof/>
            <w:webHidden/>
          </w:rPr>
          <w:fldChar w:fldCharType="end"/>
        </w:r>
      </w:hyperlink>
    </w:p>
    <w:p w14:paraId="0ADD9283" w14:textId="208B8CE2"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19" w:history="1">
        <w:r w:rsidRPr="001073BB">
          <w:rPr>
            <w:rStyle w:val="Hipervnculo"/>
            <w:noProof/>
          </w:rPr>
          <w:t>Figura 23 Importar Diccionario</w:t>
        </w:r>
        <w:r>
          <w:rPr>
            <w:noProof/>
            <w:webHidden/>
          </w:rPr>
          <w:tab/>
        </w:r>
        <w:r>
          <w:rPr>
            <w:noProof/>
            <w:webHidden/>
          </w:rPr>
          <w:fldChar w:fldCharType="begin"/>
        </w:r>
        <w:r>
          <w:rPr>
            <w:noProof/>
            <w:webHidden/>
          </w:rPr>
          <w:instrText xml:space="preserve"> PAGEREF _Toc108080019 \h </w:instrText>
        </w:r>
        <w:r>
          <w:rPr>
            <w:noProof/>
            <w:webHidden/>
          </w:rPr>
        </w:r>
        <w:r>
          <w:rPr>
            <w:noProof/>
            <w:webHidden/>
          </w:rPr>
          <w:fldChar w:fldCharType="separate"/>
        </w:r>
        <w:r w:rsidR="00CC4358">
          <w:rPr>
            <w:noProof/>
            <w:webHidden/>
          </w:rPr>
          <w:t>54</w:t>
        </w:r>
        <w:r>
          <w:rPr>
            <w:noProof/>
            <w:webHidden/>
          </w:rPr>
          <w:fldChar w:fldCharType="end"/>
        </w:r>
      </w:hyperlink>
    </w:p>
    <w:p w14:paraId="714A6F19" w14:textId="6C3E7B69"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20" w:history="1">
        <w:r w:rsidRPr="001073BB">
          <w:rPr>
            <w:rStyle w:val="Hipervnculo"/>
            <w:noProof/>
          </w:rPr>
          <w:t>Figura 24 Obtener diccionario</w:t>
        </w:r>
        <w:r>
          <w:rPr>
            <w:noProof/>
            <w:webHidden/>
          </w:rPr>
          <w:tab/>
        </w:r>
        <w:r>
          <w:rPr>
            <w:noProof/>
            <w:webHidden/>
          </w:rPr>
          <w:fldChar w:fldCharType="begin"/>
        </w:r>
        <w:r>
          <w:rPr>
            <w:noProof/>
            <w:webHidden/>
          </w:rPr>
          <w:instrText xml:space="preserve"> PAGEREF _Toc108080020 \h </w:instrText>
        </w:r>
        <w:r>
          <w:rPr>
            <w:noProof/>
            <w:webHidden/>
          </w:rPr>
        </w:r>
        <w:r>
          <w:rPr>
            <w:noProof/>
            <w:webHidden/>
          </w:rPr>
          <w:fldChar w:fldCharType="separate"/>
        </w:r>
        <w:r w:rsidR="00CC4358">
          <w:rPr>
            <w:noProof/>
            <w:webHidden/>
          </w:rPr>
          <w:t>55</w:t>
        </w:r>
        <w:r>
          <w:rPr>
            <w:noProof/>
            <w:webHidden/>
          </w:rPr>
          <w:fldChar w:fldCharType="end"/>
        </w:r>
      </w:hyperlink>
    </w:p>
    <w:p w14:paraId="4F95052C" w14:textId="1833CAFB"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21" w:history="1">
        <w:r w:rsidRPr="001073BB">
          <w:rPr>
            <w:rStyle w:val="Hipervnculo"/>
            <w:noProof/>
          </w:rPr>
          <w:t>Figura 25 Introducción del guion</w:t>
        </w:r>
        <w:r>
          <w:rPr>
            <w:noProof/>
            <w:webHidden/>
          </w:rPr>
          <w:tab/>
        </w:r>
        <w:r>
          <w:rPr>
            <w:noProof/>
            <w:webHidden/>
          </w:rPr>
          <w:fldChar w:fldCharType="begin"/>
        </w:r>
        <w:r>
          <w:rPr>
            <w:noProof/>
            <w:webHidden/>
          </w:rPr>
          <w:instrText xml:space="preserve"> PAGEREF _Toc108080021 \h </w:instrText>
        </w:r>
        <w:r>
          <w:rPr>
            <w:noProof/>
            <w:webHidden/>
          </w:rPr>
        </w:r>
        <w:r>
          <w:rPr>
            <w:noProof/>
            <w:webHidden/>
          </w:rPr>
          <w:fldChar w:fldCharType="separate"/>
        </w:r>
        <w:r w:rsidR="00CC4358">
          <w:rPr>
            <w:noProof/>
            <w:webHidden/>
          </w:rPr>
          <w:t>55</w:t>
        </w:r>
        <w:r>
          <w:rPr>
            <w:noProof/>
            <w:webHidden/>
          </w:rPr>
          <w:fldChar w:fldCharType="end"/>
        </w:r>
      </w:hyperlink>
    </w:p>
    <w:p w14:paraId="22F442D3" w14:textId="67B6E7F4"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22" w:history="1">
        <w:r w:rsidRPr="001073BB">
          <w:rPr>
            <w:rStyle w:val="Hipervnculo"/>
            <w:noProof/>
          </w:rPr>
          <w:t>Figura 26 Error en el formato</w:t>
        </w:r>
        <w:r>
          <w:rPr>
            <w:noProof/>
            <w:webHidden/>
          </w:rPr>
          <w:tab/>
        </w:r>
        <w:r>
          <w:rPr>
            <w:noProof/>
            <w:webHidden/>
          </w:rPr>
          <w:fldChar w:fldCharType="begin"/>
        </w:r>
        <w:r>
          <w:rPr>
            <w:noProof/>
            <w:webHidden/>
          </w:rPr>
          <w:instrText xml:space="preserve"> PAGEREF _Toc108080022 \h </w:instrText>
        </w:r>
        <w:r>
          <w:rPr>
            <w:noProof/>
            <w:webHidden/>
          </w:rPr>
        </w:r>
        <w:r>
          <w:rPr>
            <w:noProof/>
            <w:webHidden/>
          </w:rPr>
          <w:fldChar w:fldCharType="separate"/>
        </w:r>
        <w:r w:rsidR="00CC4358">
          <w:rPr>
            <w:noProof/>
            <w:webHidden/>
          </w:rPr>
          <w:t>56</w:t>
        </w:r>
        <w:r>
          <w:rPr>
            <w:noProof/>
            <w:webHidden/>
          </w:rPr>
          <w:fldChar w:fldCharType="end"/>
        </w:r>
      </w:hyperlink>
    </w:p>
    <w:p w14:paraId="0FB46A54" w14:textId="226AFC0E"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23" w:history="1">
        <w:r w:rsidRPr="001073BB">
          <w:rPr>
            <w:rStyle w:val="Hipervnculo"/>
            <w:noProof/>
          </w:rPr>
          <w:t>Figura 27 Modificar diccionario</w:t>
        </w:r>
        <w:r>
          <w:rPr>
            <w:noProof/>
            <w:webHidden/>
          </w:rPr>
          <w:tab/>
        </w:r>
        <w:r>
          <w:rPr>
            <w:noProof/>
            <w:webHidden/>
          </w:rPr>
          <w:fldChar w:fldCharType="begin"/>
        </w:r>
        <w:r>
          <w:rPr>
            <w:noProof/>
            <w:webHidden/>
          </w:rPr>
          <w:instrText xml:space="preserve"> PAGEREF _Toc108080023 \h </w:instrText>
        </w:r>
        <w:r>
          <w:rPr>
            <w:noProof/>
            <w:webHidden/>
          </w:rPr>
        </w:r>
        <w:r>
          <w:rPr>
            <w:noProof/>
            <w:webHidden/>
          </w:rPr>
          <w:fldChar w:fldCharType="separate"/>
        </w:r>
        <w:r w:rsidR="00CC4358">
          <w:rPr>
            <w:noProof/>
            <w:webHidden/>
          </w:rPr>
          <w:t>56</w:t>
        </w:r>
        <w:r>
          <w:rPr>
            <w:noProof/>
            <w:webHidden/>
          </w:rPr>
          <w:fldChar w:fldCharType="end"/>
        </w:r>
      </w:hyperlink>
    </w:p>
    <w:p w14:paraId="175FCB8B" w14:textId="2B34B730"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24" w:history="1">
        <w:r w:rsidRPr="001073BB">
          <w:rPr>
            <w:rStyle w:val="Hipervnculo"/>
            <w:noProof/>
          </w:rPr>
          <w:t>Figura 28 Añadir Personaje</w:t>
        </w:r>
        <w:r>
          <w:rPr>
            <w:noProof/>
            <w:webHidden/>
          </w:rPr>
          <w:tab/>
        </w:r>
        <w:r>
          <w:rPr>
            <w:noProof/>
            <w:webHidden/>
          </w:rPr>
          <w:fldChar w:fldCharType="begin"/>
        </w:r>
        <w:r>
          <w:rPr>
            <w:noProof/>
            <w:webHidden/>
          </w:rPr>
          <w:instrText xml:space="preserve"> PAGEREF _Toc108080024 \h </w:instrText>
        </w:r>
        <w:r>
          <w:rPr>
            <w:noProof/>
            <w:webHidden/>
          </w:rPr>
        </w:r>
        <w:r>
          <w:rPr>
            <w:noProof/>
            <w:webHidden/>
          </w:rPr>
          <w:fldChar w:fldCharType="separate"/>
        </w:r>
        <w:r w:rsidR="00CC4358">
          <w:rPr>
            <w:noProof/>
            <w:webHidden/>
          </w:rPr>
          <w:t>57</w:t>
        </w:r>
        <w:r>
          <w:rPr>
            <w:noProof/>
            <w:webHidden/>
          </w:rPr>
          <w:fldChar w:fldCharType="end"/>
        </w:r>
      </w:hyperlink>
    </w:p>
    <w:p w14:paraId="511061B8" w14:textId="4A2732FC"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25" w:history="1">
        <w:r w:rsidRPr="001073BB">
          <w:rPr>
            <w:rStyle w:val="Hipervnculo"/>
            <w:noProof/>
          </w:rPr>
          <w:t>Figura 29 Borrar personaje</w:t>
        </w:r>
        <w:r>
          <w:rPr>
            <w:noProof/>
            <w:webHidden/>
          </w:rPr>
          <w:tab/>
        </w:r>
        <w:r>
          <w:rPr>
            <w:noProof/>
            <w:webHidden/>
          </w:rPr>
          <w:fldChar w:fldCharType="begin"/>
        </w:r>
        <w:r>
          <w:rPr>
            <w:noProof/>
            <w:webHidden/>
          </w:rPr>
          <w:instrText xml:space="preserve"> PAGEREF _Toc108080025 \h </w:instrText>
        </w:r>
        <w:r>
          <w:rPr>
            <w:noProof/>
            <w:webHidden/>
          </w:rPr>
        </w:r>
        <w:r>
          <w:rPr>
            <w:noProof/>
            <w:webHidden/>
          </w:rPr>
          <w:fldChar w:fldCharType="separate"/>
        </w:r>
        <w:r w:rsidR="00CC4358">
          <w:rPr>
            <w:noProof/>
            <w:webHidden/>
          </w:rPr>
          <w:t>58</w:t>
        </w:r>
        <w:r>
          <w:rPr>
            <w:noProof/>
            <w:webHidden/>
          </w:rPr>
          <w:fldChar w:fldCharType="end"/>
        </w:r>
      </w:hyperlink>
    </w:p>
    <w:p w14:paraId="7C81C1F5" w14:textId="75CABAA7"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26" w:history="1">
        <w:r w:rsidRPr="001073BB">
          <w:rPr>
            <w:rStyle w:val="Hipervnculo"/>
            <w:noProof/>
          </w:rPr>
          <w:t>Figura 30 Juntar personajes</w:t>
        </w:r>
        <w:r>
          <w:rPr>
            <w:noProof/>
            <w:webHidden/>
          </w:rPr>
          <w:tab/>
        </w:r>
        <w:r>
          <w:rPr>
            <w:noProof/>
            <w:webHidden/>
          </w:rPr>
          <w:fldChar w:fldCharType="begin"/>
        </w:r>
        <w:r>
          <w:rPr>
            <w:noProof/>
            <w:webHidden/>
          </w:rPr>
          <w:instrText xml:space="preserve"> PAGEREF _Toc108080026 \h </w:instrText>
        </w:r>
        <w:r>
          <w:rPr>
            <w:noProof/>
            <w:webHidden/>
          </w:rPr>
        </w:r>
        <w:r>
          <w:rPr>
            <w:noProof/>
            <w:webHidden/>
          </w:rPr>
          <w:fldChar w:fldCharType="separate"/>
        </w:r>
        <w:r w:rsidR="00CC4358">
          <w:rPr>
            <w:noProof/>
            <w:webHidden/>
          </w:rPr>
          <w:t>58</w:t>
        </w:r>
        <w:r>
          <w:rPr>
            <w:noProof/>
            <w:webHidden/>
          </w:rPr>
          <w:fldChar w:fldCharType="end"/>
        </w:r>
      </w:hyperlink>
    </w:p>
    <w:p w14:paraId="18FAC659" w14:textId="085B0C0A"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27" w:history="1">
        <w:r w:rsidRPr="001073BB">
          <w:rPr>
            <w:rStyle w:val="Hipervnculo"/>
            <w:noProof/>
          </w:rPr>
          <w:t>Figura 31 Añadir referencia</w:t>
        </w:r>
        <w:r>
          <w:rPr>
            <w:noProof/>
            <w:webHidden/>
          </w:rPr>
          <w:tab/>
        </w:r>
        <w:r>
          <w:rPr>
            <w:noProof/>
            <w:webHidden/>
          </w:rPr>
          <w:fldChar w:fldCharType="begin"/>
        </w:r>
        <w:r>
          <w:rPr>
            <w:noProof/>
            <w:webHidden/>
          </w:rPr>
          <w:instrText xml:space="preserve"> PAGEREF _Toc108080027 \h </w:instrText>
        </w:r>
        <w:r>
          <w:rPr>
            <w:noProof/>
            <w:webHidden/>
          </w:rPr>
        </w:r>
        <w:r>
          <w:rPr>
            <w:noProof/>
            <w:webHidden/>
          </w:rPr>
          <w:fldChar w:fldCharType="separate"/>
        </w:r>
        <w:r w:rsidR="00CC4358">
          <w:rPr>
            <w:noProof/>
            <w:webHidden/>
          </w:rPr>
          <w:t>59</w:t>
        </w:r>
        <w:r>
          <w:rPr>
            <w:noProof/>
            <w:webHidden/>
          </w:rPr>
          <w:fldChar w:fldCharType="end"/>
        </w:r>
      </w:hyperlink>
    </w:p>
    <w:p w14:paraId="6797FF00" w14:textId="490F5538"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28" w:history="1">
        <w:r w:rsidRPr="001073BB">
          <w:rPr>
            <w:rStyle w:val="Hipervnculo"/>
            <w:noProof/>
          </w:rPr>
          <w:t>Figura 32 Eliminar referencia</w:t>
        </w:r>
        <w:r>
          <w:rPr>
            <w:noProof/>
            <w:webHidden/>
          </w:rPr>
          <w:tab/>
        </w:r>
        <w:r>
          <w:rPr>
            <w:noProof/>
            <w:webHidden/>
          </w:rPr>
          <w:fldChar w:fldCharType="begin"/>
        </w:r>
        <w:r>
          <w:rPr>
            <w:noProof/>
            <w:webHidden/>
          </w:rPr>
          <w:instrText xml:space="preserve"> PAGEREF _Toc108080028 \h </w:instrText>
        </w:r>
        <w:r>
          <w:rPr>
            <w:noProof/>
            <w:webHidden/>
          </w:rPr>
        </w:r>
        <w:r>
          <w:rPr>
            <w:noProof/>
            <w:webHidden/>
          </w:rPr>
          <w:fldChar w:fldCharType="separate"/>
        </w:r>
        <w:r w:rsidR="00CC4358">
          <w:rPr>
            <w:noProof/>
            <w:webHidden/>
          </w:rPr>
          <w:t>60</w:t>
        </w:r>
        <w:r>
          <w:rPr>
            <w:noProof/>
            <w:webHidden/>
          </w:rPr>
          <w:fldChar w:fldCharType="end"/>
        </w:r>
      </w:hyperlink>
    </w:p>
    <w:p w14:paraId="4D1E8575" w14:textId="33205BDE"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29" w:history="1">
        <w:r w:rsidRPr="001073BB">
          <w:rPr>
            <w:rStyle w:val="Hipervnculo"/>
            <w:noProof/>
          </w:rPr>
          <w:t>Figura 33 Modificar id</w:t>
        </w:r>
        <w:r>
          <w:rPr>
            <w:noProof/>
            <w:webHidden/>
          </w:rPr>
          <w:tab/>
        </w:r>
        <w:r>
          <w:rPr>
            <w:noProof/>
            <w:webHidden/>
          </w:rPr>
          <w:fldChar w:fldCharType="begin"/>
        </w:r>
        <w:r>
          <w:rPr>
            <w:noProof/>
            <w:webHidden/>
          </w:rPr>
          <w:instrText xml:space="preserve"> PAGEREF _Toc108080029 \h </w:instrText>
        </w:r>
        <w:r>
          <w:rPr>
            <w:noProof/>
            <w:webHidden/>
          </w:rPr>
        </w:r>
        <w:r>
          <w:rPr>
            <w:noProof/>
            <w:webHidden/>
          </w:rPr>
          <w:fldChar w:fldCharType="separate"/>
        </w:r>
        <w:r w:rsidR="00CC4358">
          <w:rPr>
            <w:noProof/>
            <w:webHidden/>
          </w:rPr>
          <w:t>61</w:t>
        </w:r>
        <w:r>
          <w:rPr>
            <w:noProof/>
            <w:webHidden/>
          </w:rPr>
          <w:fldChar w:fldCharType="end"/>
        </w:r>
      </w:hyperlink>
    </w:p>
    <w:p w14:paraId="26F2A6E8" w14:textId="3E91F59A"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30" w:history="1">
        <w:r w:rsidRPr="001073BB">
          <w:rPr>
            <w:rStyle w:val="Hipervnculo"/>
            <w:noProof/>
          </w:rPr>
          <w:t>Figura 34 Modificar etnia</w:t>
        </w:r>
        <w:r>
          <w:rPr>
            <w:noProof/>
            <w:webHidden/>
          </w:rPr>
          <w:tab/>
        </w:r>
        <w:r>
          <w:rPr>
            <w:noProof/>
            <w:webHidden/>
          </w:rPr>
          <w:fldChar w:fldCharType="begin"/>
        </w:r>
        <w:r>
          <w:rPr>
            <w:noProof/>
            <w:webHidden/>
          </w:rPr>
          <w:instrText xml:space="preserve"> PAGEREF _Toc108080030 \h </w:instrText>
        </w:r>
        <w:r>
          <w:rPr>
            <w:noProof/>
            <w:webHidden/>
          </w:rPr>
        </w:r>
        <w:r>
          <w:rPr>
            <w:noProof/>
            <w:webHidden/>
          </w:rPr>
          <w:fldChar w:fldCharType="separate"/>
        </w:r>
        <w:r w:rsidR="00CC4358">
          <w:rPr>
            <w:noProof/>
            <w:webHidden/>
          </w:rPr>
          <w:t>61</w:t>
        </w:r>
        <w:r>
          <w:rPr>
            <w:noProof/>
            <w:webHidden/>
          </w:rPr>
          <w:fldChar w:fldCharType="end"/>
        </w:r>
      </w:hyperlink>
    </w:p>
    <w:p w14:paraId="45F9DE1C" w14:textId="7933EE73"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31" w:history="1">
        <w:r w:rsidRPr="001073BB">
          <w:rPr>
            <w:rStyle w:val="Hipervnculo"/>
            <w:noProof/>
          </w:rPr>
          <w:t>Figura 35 Modificar sexo</w:t>
        </w:r>
        <w:r>
          <w:rPr>
            <w:noProof/>
            <w:webHidden/>
          </w:rPr>
          <w:tab/>
        </w:r>
        <w:r>
          <w:rPr>
            <w:noProof/>
            <w:webHidden/>
          </w:rPr>
          <w:fldChar w:fldCharType="begin"/>
        </w:r>
        <w:r>
          <w:rPr>
            <w:noProof/>
            <w:webHidden/>
          </w:rPr>
          <w:instrText xml:space="preserve"> PAGEREF _Toc108080031 \h </w:instrText>
        </w:r>
        <w:r>
          <w:rPr>
            <w:noProof/>
            <w:webHidden/>
          </w:rPr>
        </w:r>
        <w:r>
          <w:rPr>
            <w:noProof/>
            <w:webHidden/>
          </w:rPr>
          <w:fldChar w:fldCharType="separate"/>
        </w:r>
        <w:r w:rsidR="00CC4358">
          <w:rPr>
            <w:noProof/>
            <w:webHidden/>
          </w:rPr>
          <w:t>62</w:t>
        </w:r>
        <w:r>
          <w:rPr>
            <w:noProof/>
            <w:webHidden/>
          </w:rPr>
          <w:fldChar w:fldCharType="end"/>
        </w:r>
      </w:hyperlink>
    </w:p>
    <w:p w14:paraId="1DCAAB1F" w14:textId="012A2CFA"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32" w:history="1">
        <w:r w:rsidRPr="001073BB">
          <w:rPr>
            <w:rStyle w:val="Hipervnculo"/>
            <w:noProof/>
          </w:rPr>
          <w:t>Figura 36 Parametros adicionales ePub</w:t>
        </w:r>
        <w:r>
          <w:rPr>
            <w:noProof/>
            <w:webHidden/>
          </w:rPr>
          <w:tab/>
        </w:r>
        <w:r>
          <w:rPr>
            <w:noProof/>
            <w:webHidden/>
          </w:rPr>
          <w:fldChar w:fldCharType="begin"/>
        </w:r>
        <w:r>
          <w:rPr>
            <w:noProof/>
            <w:webHidden/>
          </w:rPr>
          <w:instrText xml:space="preserve"> PAGEREF _Toc108080032 \h </w:instrText>
        </w:r>
        <w:r>
          <w:rPr>
            <w:noProof/>
            <w:webHidden/>
          </w:rPr>
        </w:r>
        <w:r>
          <w:rPr>
            <w:noProof/>
            <w:webHidden/>
          </w:rPr>
          <w:fldChar w:fldCharType="separate"/>
        </w:r>
        <w:r w:rsidR="00CC4358">
          <w:rPr>
            <w:noProof/>
            <w:webHidden/>
          </w:rPr>
          <w:t>63</w:t>
        </w:r>
        <w:r>
          <w:rPr>
            <w:noProof/>
            <w:webHidden/>
          </w:rPr>
          <w:fldChar w:fldCharType="end"/>
        </w:r>
      </w:hyperlink>
    </w:p>
    <w:p w14:paraId="03137AAA" w14:textId="50D80FC1"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33" w:history="1">
        <w:r w:rsidRPr="001073BB">
          <w:rPr>
            <w:rStyle w:val="Hipervnculo"/>
            <w:noProof/>
          </w:rPr>
          <w:t>Figura 37 Parámetros adicionales guion</w:t>
        </w:r>
        <w:r>
          <w:rPr>
            <w:noProof/>
            <w:webHidden/>
          </w:rPr>
          <w:tab/>
        </w:r>
        <w:r>
          <w:rPr>
            <w:noProof/>
            <w:webHidden/>
          </w:rPr>
          <w:fldChar w:fldCharType="begin"/>
        </w:r>
        <w:r>
          <w:rPr>
            <w:noProof/>
            <w:webHidden/>
          </w:rPr>
          <w:instrText xml:space="preserve"> PAGEREF _Toc108080033 \h </w:instrText>
        </w:r>
        <w:r>
          <w:rPr>
            <w:noProof/>
            <w:webHidden/>
          </w:rPr>
        </w:r>
        <w:r>
          <w:rPr>
            <w:noProof/>
            <w:webHidden/>
          </w:rPr>
          <w:fldChar w:fldCharType="separate"/>
        </w:r>
        <w:r w:rsidR="00CC4358">
          <w:rPr>
            <w:noProof/>
            <w:webHidden/>
          </w:rPr>
          <w:t>63</w:t>
        </w:r>
        <w:r>
          <w:rPr>
            <w:noProof/>
            <w:webHidden/>
          </w:rPr>
          <w:fldChar w:fldCharType="end"/>
        </w:r>
      </w:hyperlink>
    </w:p>
    <w:p w14:paraId="1D557A4A" w14:textId="5AB475EA"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34" w:history="1">
        <w:r w:rsidRPr="001073BB">
          <w:rPr>
            <w:rStyle w:val="Hipervnculo"/>
            <w:noProof/>
          </w:rPr>
          <w:t>Figura 38 Generar la red</w:t>
        </w:r>
        <w:r>
          <w:rPr>
            <w:noProof/>
            <w:webHidden/>
          </w:rPr>
          <w:tab/>
        </w:r>
        <w:r>
          <w:rPr>
            <w:noProof/>
            <w:webHidden/>
          </w:rPr>
          <w:fldChar w:fldCharType="begin"/>
        </w:r>
        <w:r>
          <w:rPr>
            <w:noProof/>
            <w:webHidden/>
          </w:rPr>
          <w:instrText xml:space="preserve"> PAGEREF _Toc108080034 \h </w:instrText>
        </w:r>
        <w:r>
          <w:rPr>
            <w:noProof/>
            <w:webHidden/>
          </w:rPr>
        </w:r>
        <w:r>
          <w:rPr>
            <w:noProof/>
            <w:webHidden/>
          </w:rPr>
          <w:fldChar w:fldCharType="separate"/>
        </w:r>
        <w:r w:rsidR="00CC4358">
          <w:rPr>
            <w:noProof/>
            <w:webHidden/>
          </w:rPr>
          <w:t>64</w:t>
        </w:r>
        <w:r>
          <w:rPr>
            <w:noProof/>
            <w:webHidden/>
          </w:rPr>
          <w:fldChar w:fldCharType="end"/>
        </w:r>
      </w:hyperlink>
    </w:p>
    <w:p w14:paraId="73413B01" w14:textId="57509F42"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35" w:history="1">
        <w:r w:rsidRPr="001073BB">
          <w:rPr>
            <w:rStyle w:val="Hipervnculo"/>
            <w:noProof/>
          </w:rPr>
          <w:t>Figura 39 Extracción de datos</w:t>
        </w:r>
        <w:r>
          <w:rPr>
            <w:noProof/>
            <w:webHidden/>
          </w:rPr>
          <w:tab/>
        </w:r>
        <w:r>
          <w:rPr>
            <w:noProof/>
            <w:webHidden/>
          </w:rPr>
          <w:fldChar w:fldCharType="begin"/>
        </w:r>
        <w:r>
          <w:rPr>
            <w:noProof/>
            <w:webHidden/>
          </w:rPr>
          <w:instrText xml:space="preserve"> PAGEREF _Toc108080035 \h </w:instrText>
        </w:r>
        <w:r>
          <w:rPr>
            <w:noProof/>
            <w:webHidden/>
          </w:rPr>
        </w:r>
        <w:r>
          <w:rPr>
            <w:noProof/>
            <w:webHidden/>
          </w:rPr>
          <w:fldChar w:fldCharType="separate"/>
        </w:r>
        <w:r w:rsidR="00CC4358">
          <w:rPr>
            <w:noProof/>
            <w:webHidden/>
          </w:rPr>
          <w:t>65</w:t>
        </w:r>
        <w:r>
          <w:rPr>
            <w:noProof/>
            <w:webHidden/>
          </w:rPr>
          <w:fldChar w:fldCharType="end"/>
        </w:r>
      </w:hyperlink>
    </w:p>
    <w:p w14:paraId="28818934" w14:textId="0A1DC1B8"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36" w:history="1">
        <w:r w:rsidRPr="001073BB">
          <w:rPr>
            <w:rStyle w:val="Hipervnculo"/>
            <w:noProof/>
          </w:rPr>
          <w:t>Figura 40 Informe</w:t>
        </w:r>
        <w:r>
          <w:rPr>
            <w:noProof/>
            <w:webHidden/>
          </w:rPr>
          <w:tab/>
        </w:r>
        <w:r>
          <w:rPr>
            <w:noProof/>
            <w:webHidden/>
          </w:rPr>
          <w:fldChar w:fldCharType="begin"/>
        </w:r>
        <w:r>
          <w:rPr>
            <w:noProof/>
            <w:webHidden/>
          </w:rPr>
          <w:instrText xml:space="preserve"> PAGEREF _Toc108080036 \h </w:instrText>
        </w:r>
        <w:r>
          <w:rPr>
            <w:noProof/>
            <w:webHidden/>
          </w:rPr>
        </w:r>
        <w:r>
          <w:rPr>
            <w:noProof/>
            <w:webHidden/>
          </w:rPr>
          <w:fldChar w:fldCharType="separate"/>
        </w:r>
        <w:r w:rsidR="00CC4358">
          <w:rPr>
            <w:noProof/>
            <w:webHidden/>
          </w:rPr>
          <w:t>66</w:t>
        </w:r>
        <w:r>
          <w:rPr>
            <w:noProof/>
            <w:webHidden/>
          </w:rPr>
          <w:fldChar w:fldCharType="end"/>
        </w:r>
      </w:hyperlink>
    </w:p>
    <w:p w14:paraId="0C7962D7" w14:textId="5A121CCE"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37" w:history="1">
        <w:r w:rsidRPr="001073BB">
          <w:rPr>
            <w:rStyle w:val="Hipervnculo"/>
            <w:noProof/>
          </w:rPr>
          <w:t>Figura 41 Generador Red Dinámica</w:t>
        </w:r>
        <w:r>
          <w:rPr>
            <w:noProof/>
            <w:webHidden/>
          </w:rPr>
          <w:tab/>
        </w:r>
        <w:r>
          <w:rPr>
            <w:noProof/>
            <w:webHidden/>
          </w:rPr>
          <w:fldChar w:fldCharType="begin"/>
        </w:r>
        <w:r>
          <w:rPr>
            <w:noProof/>
            <w:webHidden/>
          </w:rPr>
          <w:instrText xml:space="preserve"> PAGEREF _Toc108080037 \h </w:instrText>
        </w:r>
        <w:r>
          <w:rPr>
            <w:noProof/>
            <w:webHidden/>
          </w:rPr>
        </w:r>
        <w:r>
          <w:rPr>
            <w:noProof/>
            <w:webHidden/>
          </w:rPr>
          <w:fldChar w:fldCharType="separate"/>
        </w:r>
        <w:r w:rsidR="00CC4358">
          <w:rPr>
            <w:noProof/>
            <w:webHidden/>
          </w:rPr>
          <w:t>67</w:t>
        </w:r>
        <w:r>
          <w:rPr>
            <w:noProof/>
            <w:webHidden/>
          </w:rPr>
          <w:fldChar w:fldCharType="end"/>
        </w:r>
      </w:hyperlink>
    </w:p>
    <w:p w14:paraId="27D18881" w14:textId="75952BFA"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38" w:history="1">
        <w:r w:rsidRPr="001073BB">
          <w:rPr>
            <w:rStyle w:val="Hipervnculo"/>
            <w:noProof/>
          </w:rPr>
          <w:t>Figura 42 Extracción de datos para el informe dinámico</w:t>
        </w:r>
        <w:r>
          <w:rPr>
            <w:noProof/>
            <w:webHidden/>
          </w:rPr>
          <w:tab/>
        </w:r>
        <w:r>
          <w:rPr>
            <w:noProof/>
            <w:webHidden/>
          </w:rPr>
          <w:fldChar w:fldCharType="begin"/>
        </w:r>
        <w:r>
          <w:rPr>
            <w:noProof/>
            <w:webHidden/>
          </w:rPr>
          <w:instrText xml:space="preserve"> PAGEREF _Toc108080038 \h </w:instrText>
        </w:r>
        <w:r>
          <w:rPr>
            <w:noProof/>
            <w:webHidden/>
          </w:rPr>
        </w:r>
        <w:r>
          <w:rPr>
            <w:noProof/>
            <w:webHidden/>
          </w:rPr>
          <w:fldChar w:fldCharType="separate"/>
        </w:r>
        <w:r w:rsidR="00CC4358">
          <w:rPr>
            <w:noProof/>
            <w:webHidden/>
          </w:rPr>
          <w:t>67</w:t>
        </w:r>
        <w:r>
          <w:rPr>
            <w:noProof/>
            <w:webHidden/>
          </w:rPr>
          <w:fldChar w:fldCharType="end"/>
        </w:r>
      </w:hyperlink>
    </w:p>
    <w:p w14:paraId="2C6E91C2" w14:textId="01C8377C" w:rsidR="002D3DFC" w:rsidRDefault="002D3DFC">
      <w:pPr>
        <w:pStyle w:val="Tabladeilustraciones"/>
        <w:tabs>
          <w:tab w:val="right" w:leader="dot" w:pos="8494"/>
        </w:tabs>
        <w:rPr>
          <w:rFonts w:asciiTheme="minorHAnsi" w:eastAsiaTheme="minorEastAsia" w:hAnsiTheme="minorHAnsi" w:cstheme="minorBidi"/>
          <w:noProof/>
          <w:lang w:eastAsia="es-ES"/>
        </w:rPr>
      </w:pPr>
      <w:hyperlink w:anchor="_Toc108080039" w:history="1">
        <w:r w:rsidRPr="001073BB">
          <w:rPr>
            <w:rStyle w:val="Hipervnculo"/>
            <w:noProof/>
          </w:rPr>
          <w:t>Figura 43 Informe dinámico</w:t>
        </w:r>
        <w:r>
          <w:rPr>
            <w:noProof/>
            <w:webHidden/>
          </w:rPr>
          <w:tab/>
        </w:r>
        <w:r>
          <w:rPr>
            <w:noProof/>
            <w:webHidden/>
          </w:rPr>
          <w:fldChar w:fldCharType="begin"/>
        </w:r>
        <w:r>
          <w:rPr>
            <w:noProof/>
            <w:webHidden/>
          </w:rPr>
          <w:instrText xml:space="preserve"> PAGEREF _Toc108080039 \h </w:instrText>
        </w:r>
        <w:r>
          <w:rPr>
            <w:noProof/>
            <w:webHidden/>
          </w:rPr>
        </w:r>
        <w:r>
          <w:rPr>
            <w:noProof/>
            <w:webHidden/>
          </w:rPr>
          <w:fldChar w:fldCharType="separate"/>
        </w:r>
        <w:r w:rsidR="00CC4358">
          <w:rPr>
            <w:noProof/>
            <w:webHidden/>
          </w:rPr>
          <w:t>68</w:t>
        </w:r>
        <w:r>
          <w:rPr>
            <w:noProof/>
            <w:webHidden/>
          </w:rPr>
          <w:fldChar w:fldCharType="end"/>
        </w:r>
      </w:hyperlink>
    </w:p>
    <w:p w14:paraId="56BC751A" w14:textId="28DA919A" w:rsidR="00675056" w:rsidRPr="00675056" w:rsidRDefault="002D3DFC" w:rsidP="00675056">
      <w:r>
        <w:fldChar w:fldCharType="end"/>
      </w:r>
    </w:p>
    <w:p w14:paraId="0541B56E" w14:textId="27475545" w:rsidR="00E83E19" w:rsidRDefault="00E83E19" w:rsidP="00E83E19">
      <w:pPr>
        <w:tabs>
          <w:tab w:val="left" w:pos="6030"/>
        </w:tabs>
        <w:sectPr w:rsidR="00E83E19" w:rsidSect="009F5299">
          <w:headerReference w:type="default" r:id="rId296"/>
          <w:type w:val="continuous"/>
          <w:pgSz w:w="11906" w:h="16838"/>
          <w:pgMar w:top="1417" w:right="1701" w:bottom="1417" w:left="1701" w:header="708" w:footer="708" w:gutter="0"/>
          <w:cols w:space="708"/>
          <w:docGrid w:linePitch="360"/>
        </w:sectPr>
      </w:pPr>
    </w:p>
    <w:p w14:paraId="3E51C844" w14:textId="5FEF955B" w:rsidR="006C3D4F" w:rsidRDefault="006C3D4F" w:rsidP="00E83E19">
      <w:pPr>
        <w:tabs>
          <w:tab w:val="left" w:pos="6030"/>
        </w:tabs>
      </w:pPr>
    </w:p>
    <w:p w14:paraId="665E5EB5" w14:textId="77777777" w:rsidR="006C3D4F" w:rsidRDefault="006C3D4F" w:rsidP="00675056"/>
    <w:p w14:paraId="049B8AEC" w14:textId="76E43620" w:rsidR="009F5299" w:rsidRPr="00E83E19" w:rsidRDefault="009F5299" w:rsidP="00E83E19">
      <w:pPr>
        <w:tabs>
          <w:tab w:val="left" w:pos="2003"/>
        </w:tabs>
        <w:sectPr w:rsidR="009F5299" w:rsidRPr="00E83E19" w:rsidSect="00E83E19">
          <w:headerReference w:type="default" r:id="rId297"/>
          <w:pgSz w:w="11906" w:h="16838"/>
          <w:pgMar w:top="1417" w:right="1701" w:bottom="1417" w:left="1701" w:header="708" w:footer="708" w:gutter="0"/>
          <w:cols w:space="708"/>
          <w:docGrid w:linePitch="360"/>
        </w:sectPr>
      </w:pPr>
    </w:p>
    <w:p w14:paraId="20A10432" w14:textId="77777777" w:rsidR="00E83E19" w:rsidRDefault="00E83E19" w:rsidP="00675056">
      <w:pPr>
        <w:pStyle w:val="Textoindependiente"/>
        <w:spacing w:before="10"/>
        <w:rPr>
          <w:rFonts w:ascii="Trebuchet MS"/>
          <w:sz w:val="18"/>
        </w:rPr>
        <w:sectPr w:rsidR="00E83E19" w:rsidSect="009F5299">
          <w:type w:val="continuous"/>
          <w:pgSz w:w="11906" w:h="16838"/>
          <w:pgMar w:top="1417" w:right="1701" w:bottom="1417" w:left="1701" w:header="708" w:footer="708" w:gutter="0"/>
          <w:cols w:space="708"/>
          <w:docGrid w:linePitch="360"/>
        </w:sectPr>
      </w:pPr>
    </w:p>
    <w:p w14:paraId="72667F3D" w14:textId="77777777" w:rsidR="00675056" w:rsidRDefault="00675056" w:rsidP="00675056">
      <w:pPr>
        <w:pStyle w:val="Textoindependiente"/>
        <w:spacing w:before="10"/>
        <w:rPr>
          <w:rFonts w:ascii="Trebuchet MS"/>
          <w:sz w:val="18"/>
        </w:rPr>
      </w:pPr>
      <w:r>
        <w:rPr>
          <w:noProof/>
        </w:rPr>
        <mc:AlternateContent>
          <mc:Choice Requires="wps">
            <w:drawing>
              <wp:anchor distT="0" distB="0" distL="0" distR="0" simplePos="0" relativeHeight="251671552" behindDoc="1" locked="0" layoutInCell="1" allowOverlap="1" wp14:anchorId="5942B8F2" wp14:editId="6FBDF85F">
                <wp:simplePos x="0" y="0"/>
                <wp:positionH relativeFrom="page">
                  <wp:posOffset>1433195</wp:posOffset>
                </wp:positionH>
                <wp:positionV relativeFrom="paragraph">
                  <wp:posOffset>166370</wp:posOffset>
                </wp:positionV>
                <wp:extent cx="4669155" cy="1270"/>
                <wp:effectExtent l="0" t="0" r="0" b="0"/>
                <wp:wrapTopAndBottom/>
                <wp:docPr id="559" name="Forma libre: forma 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E4949" id="Forma libre: forma 559" o:spid="_x0000_s1026" style="position:absolute;margin-left:112.85pt;margin-top:13.1pt;width:367.65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612C49C2" w14:textId="77777777" w:rsidR="00675056" w:rsidRDefault="00675056" w:rsidP="00675056"/>
    <w:p w14:paraId="7B168864" w14:textId="2E63EBBA" w:rsidR="00675056" w:rsidRPr="00675056" w:rsidRDefault="00675056" w:rsidP="00675056">
      <w:pPr>
        <w:pStyle w:val="Ttulo1"/>
        <w:jc w:val="both"/>
      </w:pPr>
      <w:r>
        <w:tab/>
      </w:r>
      <w:bookmarkStart w:id="2" w:name="_Toc108079922"/>
      <w:r w:rsidRPr="00675056">
        <w:t xml:space="preserve">Índice </w:t>
      </w:r>
      <w:r>
        <w:t>de tablas</w:t>
      </w:r>
      <w:bookmarkEnd w:id="2"/>
    </w:p>
    <w:p w14:paraId="2A7B5A44" w14:textId="77777777" w:rsidR="00675056" w:rsidRDefault="00675056" w:rsidP="00675056">
      <w:pPr>
        <w:pStyle w:val="Textoindependiente"/>
        <w:spacing w:before="10"/>
        <w:rPr>
          <w:rFonts w:ascii="Trebuchet MS"/>
          <w:sz w:val="18"/>
        </w:rPr>
      </w:pPr>
      <w:r>
        <w:rPr>
          <w:noProof/>
        </w:rPr>
        <mc:AlternateContent>
          <mc:Choice Requires="wps">
            <w:drawing>
              <wp:anchor distT="0" distB="0" distL="0" distR="0" simplePos="0" relativeHeight="251672576" behindDoc="1" locked="0" layoutInCell="1" allowOverlap="1" wp14:anchorId="65EE5A42" wp14:editId="040978A9">
                <wp:simplePos x="0" y="0"/>
                <wp:positionH relativeFrom="page">
                  <wp:posOffset>1433195</wp:posOffset>
                </wp:positionH>
                <wp:positionV relativeFrom="paragraph">
                  <wp:posOffset>166370</wp:posOffset>
                </wp:positionV>
                <wp:extent cx="4669155" cy="1270"/>
                <wp:effectExtent l="0" t="0" r="0" b="0"/>
                <wp:wrapTopAndBottom/>
                <wp:docPr id="560" name="Forma libre: forma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94D69C" id="Forma libre: forma 560" o:spid="_x0000_s1026" style="position:absolute;margin-left:112.85pt;margin-top:13.1pt;width:367.65pt;height:.1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1F35EA34" w14:textId="24748F9A" w:rsidR="00675056" w:rsidRDefault="00675056" w:rsidP="00675056">
      <w:pPr>
        <w:tabs>
          <w:tab w:val="left" w:pos="2003"/>
        </w:tabs>
      </w:pPr>
    </w:p>
    <w:p w14:paraId="12C8FDE3" w14:textId="56E2E10C" w:rsidR="000120C9" w:rsidRDefault="000120C9">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"Tabla" </w:instrText>
      </w:r>
      <w:r>
        <w:fldChar w:fldCharType="separate"/>
      </w:r>
      <w:hyperlink w:anchor="_Toc107913274" w:history="1">
        <w:r w:rsidRPr="002C6ED5">
          <w:rPr>
            <w:rStyle w:val="Hipervnculo"/>
            <w:noProof/>
          </w:rPr>
          <w:t>Tabla 1 Estimación del tiempo</w:t>
        </w:r>
        <w:r>
          <w:rPr>
            <w:noProof/>
            <w:webHidden/>
          </w:rPr>
          <w:tab/>
        </w:r>
        <w:r>
          <w:rPr>
            <w:noProof/>
            <w:webHidden/>
          </w:rPr>
          <w:fldChar w:fldCharType="begin"/>
        </w:r>
        <w:r>
          <w:rPr>
            <w:noProof/>
            <w:webHidden/>
          </w:rPr>
          <w:instrText xml:space="preserve"> PAGEREF _Toc107913274 \h </w:instrText>
        </w:r>
        <w:r>
          <w:rPr>
            <w:noProof/>
            <w:webHidden/>
          </w:rPr>
        </w:r>
        <w:r>
          <w:rPr>
            <w:noProof/>
            <w:webHidden/>
          </w:rPr>
          <w:fldChar w:fldCharType="separate"/>
        </w:r>
        <w:r w:rsidR="00CC4358">
          <w:rPr>
            <w:noProof/>
            <w:webHidden/>
          </w:rPr>
          <w:t>7</w:t>
        </w:r>
        <w:r>
          <w:rPr>
            <w:noProof/>
            <w:webHidden/>
          </w:rPr>
          <w:fldChar w:fldCharType="end"/>
        </w:r>
      </w:hyperlink>
    </w:p>
    <w:p w14:paraId="43C0B1F3" w14:textId="34A91D6C"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75" w:history="1">
        <w:r w:rsidR="000120C9" w:rsidRPr="002C6ED5">
          <w:rPr>
            <w:rStyle w:val="Hipervnculo"/>
            <w:noProof/>
          </w:rPr>
          <w:t>Tabla 2 Tareas sprint 1</w:t>
        </w:r>
        <w:r w:rsidR="000120C9">
          <w:rPr>
            <w:noProof/>
            <w:webHidden/>
          </w:rPr>
          <w:tab/>
        </w:r>
        <w:r w:rsidR="000120C9">
          <w:rPr>
            <w:noProof/>
            <w:webHidden/>
          </w:rPr>
          <w:fldChar w:fldCharType="begin"/>
        </w:r>
        <w:r w:rsidR="000120C9">
          <w:rPr>
            <w:noProof/>
            <w:webHidden/>
          </w:rPr>
          <w:instrText xml:space="preserve"> PAGEREF _Toc107913275 \h </w:instrText>
        </w:r>
        <w:r w:rsidR="000120C9">
          <w:rPr>
            <w:noProof/>
            <w:webHidden/>
          </w:rPr>
        </w:r>
        <w:r w:rsidR="000120C9">
          <w:rPr>
            <w:noProof/>
            <w:webHidden/>
          </w:rPr>
          <w:fldChar w:fldCharType="separate"/>
        </w:r>
        <w:r w:rsidR="00CC4358">
          <w:rPr>
            <w:noProof/>
            <w:webHidden/>
          </w:rPr>
          <w:t>9</w:t>
        </w:r>
        <w:r w:rsidR="000120C9">
          <w:rPr>
            <w:noProof/>
            <w:webHidden/>
          </w:rPr>
          <w:fldChar w:fldCharType="end"/>
        </w:r>
      </w:hyperlink>
    </w:p>
    <w:p w14:paraId="527791DD" w14:textId="19763C56"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76" w:history="1">
        <w:r w:rsidR="000120C9" w:rsidRPr="002C6ED5">
          <w:rPr>
            <w:rStyle w:val="Hipervnculo"/>
            <w:noProof/>
          </w:rPr>
          <w:t>Tabla 3 Tareas sprint 2</w:t>
        </w:r>
        <w:r w:rsidR="000120C9">
          <w:rPr>
            <w:noProof/>
            <w:webHidden/>
          </w:rPr>
          <w:tab/>
        </w:r>
        <w:r w:rsidR="000120C9">
          <w:rPr>
            <w:noProof/>
            <w:webHidden/>
          </w:rPr>
          <w:fldChar w:fldCharType="begin"/>
        </w:r>
        <w:r w:rsidR="000120C9">
          <w:rPr>
            <w:noProof/>
            <w:webHidden/>
          </w:rPr>
          <w:instrText xml:space="preserve"> PAGEREF _Toc107913276 \h </w:instrText>
        </w:r>
        <w:r w:rsidR="000120C9">
          <w:rPr>
            <w:noProof/>
            <w:webHidden/>
          </w:rPr>
        </w:r>
        <w:r w:rsidR="000120C9">
          <w:rPr>
            <w:noProof/>
            <w:webHidden/>
          </w:rPr>
          <w:fldChar w:fldCharType="separate"/>
        </w:r>
        <w:r w:rsidR="00CC4358">
          <w:rPr>
            <w:noProof/>
            <w:webHidden/>
          </w:rPr>
          <w:t>11</w:t>
        </w:r>
        <w:r w:rsidR="000120C9">
          <w:rPr>
            <w:noProof/>
            <w:webHidden/>
          </w:rPr>
          <w:fldChar w:fldCharType="end"/>
        </w:r>
      </w:hyperlink>
    </w:p>
    <w:p w14:paraId="5023BC47" w14:textId="4E5721CE"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77" w:history="1">
        <w:r w:rsidR="000120C9" w:rsidRPr="002C6ED5">
          <w:rPr>
            <w:rStyle w:val="Hipervnculo"/>
            <w:noProof/>
          </w:rPr>
          <w:t>Tabla 4 Caso de uso 1</w:t>
        </w:r>
        <w:r w:rsidR="000120C9">
          <w:rPr>
            <w:noProof/>
            <w:webHidden/>
          </w:rPr>
          <w:tab/>
        </w:r>
        <w:r w:rsidR="000120C9">
          <w:rPr>
            <w:noProof/>
            <w:webHidden/>
          </w:rPr>
          <w:fldChar w:fldCharType="begin"/>
        </w:r>
        <w:r w:rsidR="000120C9">
          <w:rPr>
            <w:noProof/>
            <w:webHidden/>
          </w:rPr>
          <w:instrText xml:space="preserve"> PAGEREF _Toc107913277 \h </w:instrText>
        </w:r>
        <w:r w:rsidR="000120C9">
          <w:rPr>
            <w:noProof/>
            <w:webHidden/>
          </w:rPr>
        </w:r>
        <w:r w:rsidR="000120C9">
          <w:rPr>
            <w:noProof/>
            <w:webHidden/>
          </w:rPr>
          <w:fldChar w:fldCharType="separate"/>
        </w:r>
        <w:r w:rsidR="00CC4358">
          <w:rPr>
            <w:noProof/>
            <w:webHidden/>
          </w:rPr>
          <w:t>25</w:t>
        </w:r>
        <w:r w:rsidR="000120C9">
          <w:rPr>
            <w:noProof/>
            <w:webHidden/>
          </w:rPr>
          <w:fldChar w:fldCharType="end"/>
        </w:r>
      </w:hyperlink>
    </w:p>
    <w:p w14:paraId="05FAC657" w14:textId="6CED7635"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78" w:history="1">
        <w:r w:rsidR="000120C9" w:rsidRPr="002C6ED5">
          <w:rPr>
            <w:rStyle w:val="Hipervnculo"/>
            <w:noProof/>
          </w:rPr>
          <w:t>Tabla 5 Caso de uso 2</w:t>
        </w:r>
        <w:r w:rsidR="000120C9">
          <w:rPr>
            <w:noProof/>
            <w:webHidden/>
          </w:rPr>
          <w:tab/>
        </w:r>
        <w:r w:rsidR="000120C9">
          <w:rPr>
            <w:noProof/>
            <w:webHidden/>
          </w:rPr>
          <w:fldChar w:fldCharType="begin"/>
        </w:r>
        <w:r w:rsidR="000120C9">
          <w:rPr>
            <w:noProof/>
            <w:webHidden/>
          </w:rPr>
          <w:instrText xml:space="preserve"> PAGEREF _Toc107913278 \h </w:instrText>
        </w:r>
        <w:r w:rsidR="000120C9">
          <w:rPr>
            <w:noProof/>
            <w:webHidden/>
          </w:rPr>
        </w:r>
        <w:r w:rsidR="000120C9">
          <w:rPr>
            <w:noProof/>
            <w:webHidden/>
          </w:rPr>
          <w:fldChar w:fldCharType="separate"/>
        </w:r>
        <w:r w:rsidR="00CC4358">
          <w:rPr>
            <w:noProof/>
            <w:webHidden/>
          </w:rPr>
          <w:t>25</w:t>
        </w:r>
        <w:r w:rsidR="000120C9">
          <w:rPr>
            <w:noProof/>
            <w:webHidden/>
          </w:rPr>
          <w:fldChar w:fldCharType="end"/>
        </w:r>
      </w:hyperlink>
    </w:p>
    <w:p w14:paraId="0097A338" w14:textId="69CB3E64"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79" w:history="1">
        <w:r w:rsidR="000120C9" w:rsidRPr="002C6ED5">
          <w:rPr>
            <w:rStyle w:val="Hipervnculo"/>
            <w:noProof/>
          </w:rPr>
          <w:t>Tabla 6 Caso de uso 3</w:t>
        </w:r>
        <w:r w:rsidR="000120C9">
          <w:rPr>
            <w:noProof/>
            <w:webHidden/>
          </w:rPr>
          <w:tab/>
        </w:r>
        <w:r w:rsidR="000120C9">
          <w:rPr>
            <w:noProof/>
            <w:webHidden/>
          </w:rPr>
          <w:fldChar w:fldCharType="begin"/>
        </w:r>
        <w:r w:rsidR="000120C9">
          <w:rPr>
            <w:noProof/>
            <w:webHidden/>
          </w:rPr>
          <w:instrText xml:space="preserve"> PAGEREF _Toc107913279 \h </w:instrText>
        </w:r>
        <w:r w:rsidR="000120C9">
          <w:rPr>
            <w:noProof/>
            <w:webHidden/>
          </w:rPr>
        </w:r>
        <w:r w:rsidR="000120C9">
          <w:rPr>
            <w:noProof/>
            <w:webHidden/>
          </w:rPr>
          <w:fldChar w:fldCharType="separate"/>
        </w:r>
        <w:r w:rsidR="00CC4358">
          <w:rPr>
            <w:noProof/>
            <w:webHidden/>
          </w:rPr>
          <w:t>26</w:t>
        </w:r>
        <w:r w:rsidR="000120C9">
          <w:rPr>
            <w:noProof/>
            <w:webHidden/>
          </w:rPr>
          <w:fldChar w:fldCharType="end"/>
        </w:r>
      </w:hyperlink>
    </w:p>
    <w:p w14:paraId="545D43E1" w14:textId="7B01ED98"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80" w:history="1">
        <w:r w:rsidR="000120C9" w:rsidRPr="002C6ED5">
          <w:rPr>
            <w:rStyle w:val="Hipervnculo"/>
            <w:noProof/>
          </w:rPr>
          <w:t>Tabla 7 Caso de uso 4</w:t>
        </w:r>
        <w:r w:rsidR="000120C9">
          <w:rPr>
            <w:noProof/>
            <w:webHidden/>
          </w:rPr>
          <w:tab/>
        </w:r>
        <w:r w:rsidR="000120C9">
          <w:rPr>
            <w:noProof/>
            <w:webHidden/>
          </w:rPr>
          <w:fldChar w:fldCharType="begin"/>
        </w:r>
        <w:r w:rsidR="000120C9">
          <w:rPr>
            <w:noProof/>
            <w:webHidden/>
          </w:rPr>
          <w:instrText xml:space="preserve"> PAGEREF _Toc107913280 \h </w:instrText>
        </w:r>
        <w:r w:rsidR="000120C9">
          <w:rPr>
            <w:noProof/>
            <w:webHidden/>
          </w:rPr>
        </w:r>
        <w:r w:rsidR="000120C9">
          <w:rPr>
            <w:noProof/>
            <w:webHidden/>
          </w:rPr>
          <w:fldChar w:fldCharType="separate"/>
        </w:r>
        <w:r w:rsidR="00CC4358">
          <w:rPr>
            <w:noProof/>
            <w:webHidden/>
          </w:rPr>
          <w:t>26</w:t>
        </w:r>
        <w:r w:rsidR="000120C9">
          <w:rPr>
            <w:noProof/>
            <w:webHidden/>
          </w:rPr>
          <w:fldChar w:fldCharType="end"/>
        </w:r>
      </w:hyperlink>
    </w:p>
    <w:p w14:paraId="1901F2D9" w14:textId="16C9C786"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81" w:history="1">
        <w:r w:rsidR="000120C9" w:rsidRPr="002C6ED5">
          <w:rPr>
            <w:rStyle w:val="Hipervnculo"/>
            <w:noProof/>
          </w:rPr>
          <w:t>Tabla 8 Caso de uso 5</w:t>
        </w:r>
        <w:r w:rsidR="000120C9">
          <w:rPr>
            <w:noProof/>
            <w:webHidden/>
          </w:rPr>
          <w:tab/>
        </w:r>
        <w:r w:rsidR="000120C9">
          <w:rPr>
            <w:noProof/>
            <w:webHidden/>
          </w:rPr>
          <w:fldChar w:fldCharType="begin"/>
        </w:r>
        <w:r w:rsidR="000120C9">
          <w:rPr>
            <w:noProof/>
            <w:webHidden/>
          </w:rPr>
          <w:instrText xml:space="preserve"> PAGEREF _Toc107913281 \h </w:instrText>
        </w:r>
        <w:r w:rsidR="000120C9">
          <w:rPr>
            <w:noProof/>
            <w:webHidden/>
          </w:rPr>
        </w:r>
        <w:r w:rsidR="000120C9">
          <w:rPr>
            <w:noProof/>
            <w:webHidden/>
          </w:rPr>
          <w:fldChar w:fldCharType="separate"/>
        </w:r>
        <w:r w:rsidR="00CC4358">
          <w:rPr>
            <w:noProof/>
            <w:webHidden/>
          </w:rPr>
          <w:t>27</w:t>
        </w:r>
        <w:r w:rsidR="000120C9">
          <w:rPr>
            <w:noProof/>
            <w:webHidden/>
          </w:rPr>
          <w:fldChar w:fldCharType="end"/>
        </w:r>
      </w:hyperlink>
    </w:p>
    <w:p w14:paraId="7ACE212E" w14:textId="2A0F0B2D"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82" w:history="1">
        <w:r w:rsidR="000120C9" w:rsidRPr="002C6ED5">
          <w:rPr>
            <w:rStyle w:val="Hipervnculo"/>
            <w:noProof/>
          </w:rPr>
          <w:t>Tabla 9 Caso de uso 15</w:t>
        </w:r>
        <w:r w:rsidR="000120C9">
          <w:rPr>
            <w:noProof/>
            <w:webHidden/>
          </w:rPr>
          <w:tab/>
        </w:r>
        <w:r w:rsidR="000120C9">
          <w:rPr>
            <w:noProof/>
            <w:webHidden/>
          </w:rPr>
          <w:fldChar w:fldCharType="begin"/>
        </w:r>
        <w:r w:rsidR="000120C9">
          <w:rPr>
            <w:noProof/>
            <w:webHidden/>
          </w:rPr>
          <w:instrText xml:space="preserve"> PAGEREF _Toc107913282 \h </w:instrText>
        </w:r>
        <w:r w:rsidR="000120C9">
          <w:rPr>
            <w:noProof/>
            <w:webHidden/>
          </w:rPr>
        </w:r>
        <w:r w:rsidR="000120C9">
          <w:rPr>
            <w:noProof/>
            <w:webHidden/>
          </w:rPr>
          <w:fldChar w:fldCharType="separate"/>
        </w:r>
        <w:r w:rsidR="00CC4358">
          <w:rPr>
            <w:noProof/>
            <w:webHidden/>
          </w:rPr>
          <w:t>32</w:t>
        </w:r>
        <w:r w:rsidR="000120C9">
          <w:rPr>
            <w:noProof/>
            <w:webHidden/>
          </w:rPr>
          <w:fldChar w:fldCharType="end"/>
        </w:r>
      </w:hyperlink>
    </w:p>
    <w:p w14:paraId="50DBE44F" w14:textId="2FADFE3D"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83" w:history="1">
        <w:r w:rsidR="000120C9" w:rsidRPr="002C6ED5">
          <w:rPr>
            <w:rStyle w:val="Hipervnculo"/>
            <w:noProof/>
          </w:rPr>
          <w:t>Tabla 10 Caso de uso 16</w:t>
        </w:r>
        <w:r w:rsidR="000120C9">
          <w:rPr>
            <w:noProof/>
            <w:webHidden/>
          </w:rPr>
          <w:tab/>
        </w:r>
        <w:r w:rsidR="000120C9">
          <w:rPr>
            <w:noProof/>
            <w:webHidden/>
          </w:rPr>
          <w:fldChar w:fldCharType="begin"/>
        </w:r>
        <w:r w:rsidR="000120C9">
          <w:rPr>
            <w:noProof/>
            <w:webHidden/>
          </w:rPr>
          <w:instrText xml:space="preserve"> PAGEREF _Toc107913283 \h </w:instrText>
        </w:r>
        <w:r w:rsidR="000120C9">
          <w:rPr>
            <w:noProof/>
            <w:webHidden/>
          </w:rPr>
        </w:r>
        <w:r w:rsidR="000120C9">
          <w:rPr>
            <w:noProof/>
            <w:webHidden/>
          </w:rPr>
          <w:fldChar w:fldCharType="separate"/>
        </w:r>
        <w:r w:rsidR="00CC4358">
          <w:rPr>
            <w:noProof/>
            <w:webHidden/>
          </w:rPr>
          <w:t>32</w:t>
        </w:r>
        <w:r w:rsidR="000120C9">
          <w:rPr>
            <w:noProof/>
            <w:webHidden/>
          </w:rPr>
          <w:fldChar w:fldCharType="end"/>
        </w:r>
      </w:hyperlink>
    </w:p>
    <w:p w14:paraId="1ED29B9E" w14:textId="1C6D5F56"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84" w:history="1">
        <w:r w:rsidR="000120C9" w:rsidRPr="002C6ED5">
          <w:rPr>
            <w:rStyle w:val="Hipervnculo"/>
            <w:noProof/>
          </w:rPr>
          <w:t>Tabla 11 Caso de uso 17</w:t>
        </w:r>
        <w:r w:rsidR="000120C9">
          <w:rPr>
            <w:noProof/>
            <w:webHidden/>
          </w:rPr>
          <w:tab/>
        </w:r>
        <w:r w:rsidR="000120C9">
          <w:rPr>
            <w:noProof/>
            <w:webHidden/>
          </w:rPr>
          <w:fldChar w:fldCharType="begin"/>
        </w:r>
        <w:r w:rsidR="000120C9">
          <w:rPr>
            <w:noProof/>
            <w:webHidden/>
          </w:rPr>
          <w:instrText xml:space="preserve"> PAGEREF _Toc107913284 \h </w:instrText>
        </w:r>
        <w:r w:rsidR="000120C9">
          <w:rPr>
            <w:noProof/>
            <w:webHidden/>
          </w:rPr>
        </w:r>
        <w:r w:rsidR="000120C9">
          <w:rPr>
            <w:noProof/>
            <w:webHidden/>
          </w:rPr>
          <w:fldChar w:fldCharType="separate"/>
        </w:r>
        <w:r w:rsidR="00CC4358">
          <w:rPr>
            <w:noProof/>
            <w:webHidden/>
          </w:rPr>
          <w:t>33</w:t>
        </w:r>
        <w:r w:rsidR="000120C9">
          <w:rPr>
            <w:noProof/>
            <w:webHidden/>
          </w:rPr>
          <w:fldChar w:fldCharType="end"/>
        </w:r>
      </w:hyperlink>
    </w:p>
    <w:p w14:paraId="10A8CBFA" w14:textId="35E4E989"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85" w:history="1">
        <w:r w:rsidR="000120C9" w:rsidRPr="002C6ED5">
          <w:rPr>
            <w:rStyle w:val="Hipervnculo"/>
            <w:noProof/>
          </w:rPr>
          <w:t>Tabla 12 Caso de uso 18</w:t>
        </w:r>
        <w:r w:rsidR="000120C9">
          <w:rPr>
            <w:noProof/>
            <w:webHidden/>
          </w:rPr>
          <w:tab/>
        </w:r>
        <w:r w:rsidR="000120C9">
          <w:rPr>
            <w:noProof/>
            <w:webHidden/>
          </w:rPr>
          <w:fldChar w:fldCharType="begin"/>
        </w:r>
        <w:r w:rsidR="000120C9">
          <w:rPr>
            <w:noProof/>
            <w:webHidden/>
          </w:rPr>
          <w:instrText xml:space="preserve"> PAGEREF _Toc107913285 \h </w:instrText>
        </w:r>
        <w:r w:rsidR="000120C9">
          <w:rPr>
            <w:noProof/>
            <w:webHidden/>
          </w:rPr>
        </w:r>
        <w:r w:rsidR="000120C9">
          <w:rPr>
            <w:noProof/>
            <w:webHidden/>
          </w:rPr>
          <w:fldChar w:fldCharType="separate"/>
        </w:r>
        <w:r w:rsidR="00CC4358">
          <w:rPr>
            <w:noProof/>
            <w:webHidden/>
          </w:rPr>
          <w:t>33</w:t>
        </w:r>
        <w:r w:rsidR="000120C9">
          <w:rPr>
            <w:noProof/>
            <w:webHidden/>
          </w:rPr>
          <w:fldChar w:fldCharType="end"/>
        </w:r>
      </w:hyperlink>
    </w:p>
    <w:p w14:paraId="36A5E58D" w14:textId="1330B76C"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86" w:history="1">
        <w:r w:rsidR="000120C9" w:rsidRPr="002C6ED5">
          <w:rPr>
            <w:rStyle w:val="Hipervnculo"/>
            <w:noProof/>
          </w:rPr>
          <w:t>Tabla 13 Caso de uso 19</w:t>
        </w:r>
        <w:r w:rsidR="000120C9">
          <w:rPr>
            <w:noProof/>
            <w:webHidden/>
          </w:rPr>
          <w:tab/>
        </w:r>
        <w:r w:rsidR="000120C9">
          <w:rPr>
            <w:noProof/>
            <w:webHidden/>
          </w:rPr>
          <w:fldChar w:fldCharType="begin"/>
        </w:r>
        <w:r w:rsidR="000120C9">
          <w:rPr>
            <w:noProof/>
            <w:webHidden/>
          </w:rPr>
          <w:instrText xml:space="preserve"> PAGEREF _Toc107913286 \h </w:instrText>
        </w:r>
        <w:r w:rsidR="000120C9">
          <w:rPr>
            <w:noProof/>
            <w:webHidden/>
          </w:rPr>
        </w:r>
        <w:r w:rsidR="000120C9">
          <w:rPr>
            <w:noProof/>
            <w:webHidden/>
          </w:rPr>
          <w:fldChar w:fldCharType="separate"/>
        </w:r>
        <w:r w:rsidR="00CC4358">
          <w:rPr>
            <w:noProof/>
            <w:webHidden/>
          </w:rPr>
          <w:t>33</w:t>
        </w:r>
        <w:r w:rsidR="000120C9">
          <w:rPr>
            <w:noProof/>
            <w:webHidden/>
          </w:rPr>
          <w:fldChar w:fldCharType="end"/>
        </w:r>
      </w:hyperlink>
    </w:p>
    <w:p w14:paraId="156420C0" w14:textId="52DCDAA3"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87" w:history="1">
        <w:r w:rsidR="000120C9" w:rsidRPr="002C6ED5">
          <w:rPr>
            <w:rStyle w:val="Hipervnculo"/>
            <w:noProof/>
          </w:rPr>
          <w:t>Tabla 14 Caso de uso 20</w:t>
        </w:r>
        <w:r w:rsidR="000120C9">
          <w:rPr>
            <w:noProof/>
            <w:webHidden/>
          </w:rPr>
          <w:tab/>
        </w:r>
        <w:r w:rsidR="000120C9">
          <w:rPr>
            <w:noProof/>
            <w:webHidden/>
          </w:rPr>
          <w:fldChar w:fldCharType="begin"/>
        </w:r>
        <w:r w:rsidR="000120C9">
          <w:rPr>
            <w:noProof/>
            <w:webHidden/>
          </w:rPr>
          <w:instrText xml:space="preserve"> PAGEREF _Toc107913287 \h </w:instrText>
        </w:r>
        <w:r w:rsidR="000120C9">
          <w:rPr>
            <w:noProof/>
            <w:webHidden/>
          </w:rPr>
        </w:r>
        <w:r w:rsidR="000120C9">
          <w:rPr>
            <w:noProof/>
            <w:webHidden/>
          </w:rPr>
          <w:fldChar w:fldCharType="separate"/>
        </w:r>
        <w:r w:rsidR="00CC4358">
          <w:rPr>
            <w:noProof/>
            <w:webHidden/>
          </w:rPr>
          <w:t>34</w:t>
        </w:r>
        <w:r w:rsidR="000120C9">
          <w:rPr>
            <w:noProof/>
            <w:webHidden/>
          </w:rPr>
          <w:fldChar w:fldCharType="end"/>
        </w:r>
      </w:hyperlink>
    </w:p>
    <w:p w14:paraId="3D492703" w14:textId="4434ABF9"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88" w:history="1">
        <w:r w:rsidR="000120C9" w:rsidRPr="002C6ED5">
          <w:rPr>
            <w:rStyle w:val="Hipervnculo"/>
            <w:noProof/>
          </w:rPr>
          <w:t>Tabla 15 Caso de uso 21</w:t>
        </w:r>
        <w:r w:rsidR="000120C9">
          <w:rPr>
            <w:noProof/>
            <w:webHidden/>
          </w:rPr>
          <w:tab/>
        </w:r>
        <w:r w:rsidR="000120C9">
          <w:rPr>
            <w:noProof/>
            <w:webHidden/>
          </w:rPr>
          <w:fldChar w:fldCharType="begin"/>
        </w:r>
        <w:r w:rsidR="000120C9">
          <w:rPr>
            <w:noProof/>
            <w:webHidden/>
          </w:rPr>
          <w:instrText xml:space="preserve"> PAGEREF _Toc107913288 \h </w:instrText>
        </w:r>
        <w:r w:rsidR="000120C9">
          <w:rPr>
            <w:noProof/>
            <w:webHidden/>
          </w:rPr>
        </w:r>
        <w:r w:rsidR="000120C9">
          <w:rPr>
            <w:noProof/>
            <w:webHidden/>
          </w:rPr>
          <w:fldChar w:fldCharType="separate"/>
        </w:r>
        <w:r w:rsidR="00CC4358">
          <w:rPr>
            <w:noProof/>
            <w:webHidden/>
          </w:rPr>
          <w:t>34</w:t>
        </w:r>
        <w:r w:rsidR="000120C9">
          <w:rPr>
            <w:noProof/>
            <w:webHidden/>
          </w:rPr>
          <w:fldChar w:fldCharType="end"/>
        </w:r>
      </w:hyperlink>
    </w:p>
    <w:p w14:paraId="3A6A7FF2" w14:textId="709757C4"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89" w:history="1">
        <w:r w:rsidR="000120C9" w:rsidRPr="002C6ED5">
          <w:rPr>
            <w:rStyle w:val="Hipervnculo"/>
            <w:noProof/>
          </w:rPr>
          <w:t>Tabla 16 Caso de uso 22</w:t>
        </w:r>
        <w:r w:rsidR="000120C9">
          <w:rPr>
            <w:noProof/>
            <w:webHidden/>
          </w:rPr>
          <w:tab/>
        </w:r>
        <w:r w:rsidR="000120C9">
          <w:rPr>
            <w:noProof/>
            <w:webHidden/>
          </w:rPr>
          <w:fldChar w:fldCharType="begin"/>
        </w:r>
        <w:r w:rsidR="000120C9">
          <w:rPr>
            <w:noProof/>
            <w:webHidden/>
          </w:rPr>
          <w:instrText xml:space="preserve"> PAGEREF _Toc107913289 \h </w:instrText>
        </w:r>
        <w:r w:rsidR="000120C9">
          <w:rPr>
            <w:noProof/>
            <w:webHidden/>
          </w:rPr>
        </w:r>
        <w:r w:rsidR="000120C9">
          <w:rPr>
            <w:noProof/>
            <w:webHidden/>
          </w:rPr>
          <w:fldChar w:fldCharType="separate"/>
        </w:r>
        <w:r w:rsidR="00CC4358">
          <w:rPr>
            <w:noProof/>
            <w:webHidden/>
          </w:rPr>
          <w:t>35</w:t>
        </w:r>
        <w:r w:rsidR="000120C9">
          <w:rPr>
            <w:noProof/>
            <w:webHidden/>
          </w:rPr>
          <w:fldChar w:fldCharType="end"/>
        </w:r>
      </w:hyperlink>
    </w:p>
    <w:p w14:paraId="22BB494C" w14:textId="4BAC9BEE"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90" w:history="1">
        <w:r w:rsidR="000120C9" w:rsidRPr="002C6ED5">
          <w:rPr>
            <w:rStyle w:val="Hipervnculo"/>
            <w:noProof/>
          </w:rPr>
          <w:t>Tabla 17 Caso de uso 23</w:t>
        </w:r>
        <w:r w:rsidR="000120C9">
          <w:rPr>
            <w:noProof/>
            <w:webHidden/>
          </w:rPr>
          <w:tab/>
        </w:r>
        <w:r w:rsidR="000120C9">
          <w:rPr>
            <w:noProof/>
            <w:webHidden/>
          </w:rPr>
          <w:fldChar w:fldCharType="begin"/>
        </w:r>
        <w:r w:rsidR="000120C9">
          <w:rPr>
            <w:noProof/>
            <w:webHidden/>
          </w:rPr>
          <w:instrText xml:space="preserve"> PAGEREF _Toc107913290 \h </w:instrText>
        </w:r>
        <w:r w:rsidR="000120C9">
          <w:rPr>
            <w:noProof/>
            <w:webHidden/>
          </w:rPr>
        </w:r>
        <w:r w:rsidR="000120C9">
          <w:rPr>
            <w:noProof/>
            <w:webHidden/>
          </w:rPr>
          <w:fldChar w:fldCharType="separate"/>
        </w:r>
        <w:r w:rsidR="00CC4358">
          <w:rPr>
            <w:noProof/>
            <w:webHidden/>
          </w:rPr>
          <w:t>35</w:t>
        </w:r>
        <w:r w:rsidR="000120C9">
          <w:rPr>
            <w:noProof/>
            <w:webHidden/>
          </w:rPr>
          <w:fldChar w:fldCharType="end"/>
        </w:r>
      </w:hyperlink>
    </w:p>
    <w:p w14:paraId="05F7AF0C" w14:textId="2BCF5375"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91" w:history="1">
        <w:r w:rsidR="000120C9" w:rsidRPr="002C6ED5">
          <w:rPr>
            <w:rStyle w:val="Hipervnculo"/>
            <w:noProof/>
          </w:rPr>
          <w:t>Tabla 18 Caso de uso 24</w:t>
        </w:r>
        <w:r w:rsidR="000120C9">
          <w:rPr>
            <w:noProof/>
            <w:webHidden/>
          </w:rPr>
          <w:tab/>
        </w:r>
        <w:r w:rsidR="000120C9">
          <w:rPr>
            <w:noProof/>
            <w:webHidden/>
          </w:rPr>
          <w:fldChar w:fldCharType="begin"/>
        </w:r>
        <w:r w:rsidR="000120C9">
          <w:rPr>
            <w:noProof/>
            <w:webHidden/>
          </w:rPr>
          <w:instrText xml:space="preserve"> PAGEREF _Toc107913291 \h </w:instrText>
        </w:r>
        <w:r w:rsidR="000120C9">
          <w:rPr>
            <w:noProof/>
            <w:webHidden/>
          </w:rPr>
        </w:r>
        <w:r w:rsidR="000120C9">
          <w:rPr>
            <w:noProof/>
            <w:webHidden/>
          </w:rPr>
          <w:fldChar w:fldCharType="separate"/>
        </w:r>
        <w:r w:rsidR="00CC4358">
          <w:rPr>
            <w:noProof/>
            <w:webHidden/>
          </w:rPr>
          <w:t>35</w:t>
        </w:r>
        <w:r w:rsidR="000120C9">
          <w:rPr>
            <w:noProof/>
            <w:webHidden/>
          </w:rPr>
          <w:fldChar w:fldCharType="end"/>
        </w:r>
      </w:hyperlink>
    </w:p>
    <w:p w14:paraId="0A0308F3" w14:textId="5A79C9BE"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92" w:history="1">
        <w:r w:rsidR="000120C9" w:rsidRPr="002C6ED5">
          <w:rPr>
            <w:rStyle w:val="Hipervnculo"/>
            <w:noProof/>
          </w:rPr>
          <w:t>Tabla 19 Caso de uso 25</w:t>
        </w:r>
        <w:r w:rsidR="000120C9">
          <w:rPr>
            <w:noProof/>
            <w:webHidden/>
          </w:rPr>
          <w:tab/>
        </w:r>
        <w:r w:rsidR="000120C9">
          <w:rPr>
            <w:noProof/>
            <w:webHidden/>
          </w:rPr>
          <w:fldChar w:fldCharType="begin"/>
        </w:r>
        <w:r w:rsidR="000120C9">
          <w:rPr>
            <w:noProof/>
            <w:webHidden/>
          </w:rPr>
          <w:instrText xml:space="preserve"> PAGEREF _Toc107913292 \h </w:instrText>
        </w:r>
        <w:r w:rsidR="000120C9">
          <w:rPr>
            <w:noProof/>
            <w:webHidden/>
          </w:rPr>
        </w:r>
        <w:r w:rsidR="000120C9">
          <w:rPr>
            <w:noProof/>
            <w:webHidden/>
          </w:rPr>
          <w:fldChar w:fldCharType="separate"/>
        </w:r>
        <w:r w:rsidR="00CC4358">
          <w:rPr>
            <w:noProof/>
            <w:webHidden/>
          </w:rPr>
          <w:t>36</w:t>
        </w:r>
        <w:r w:rsidR="000120C9">
          <w:rPr>
            <w:noProof/>
            <w:webHidden/>
          </w:rPr>
          <w:fldChar w:fldCharType="end"/>
        </w:r>
      </w:hyperlink>
    </w:p>
    <w:p w14:paraId="317AFE7C" w14:textId="08A22575"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93" w:history="1">
        <w:r w:rsidR="000120C9" w:rsidRPr="002C6ED5">
          <w:rPr>
            <w:rStyle w:val="Hipervnculo"/>
            <w:noProof/>
          </w:rPr>
          <w:t>Tabla 20 Caso de uso 26</w:t>
        </w:r>
        <w:r w:rsidR="000120C9">
          <w:rPr>
            <w:noProof/>
            <w:webHidden/>
          </w:rPr>
          <w:tab/>
        </w:r>
        <w:r w:rsidR="000120C9">
          <w:rPr>
            <w:noProof/>
            <w:webHidden/>
          </w:rPr>
          <w:fldChar w:fldCharType="begin"/>
        </w:r>
        <w:r w:rsidR="000120C9">
          <w:rPr>
            <w:noProof/>
            <w:webHidden/>
          </w:rPr>
          <w:instrText xml:space="preserve"> PAGEREF _Toc107913293 \h </w:instrText>
        </w:r>
        <w:r w:rsidR="000120C9">
          <w:rPr>
            <w:noProof/>
            <w:webHidden/>
          </w:rPr>
        </w:r>
        <w:r w:rsidR="000120C9">
          <w:rPr>
            <w:noProof/>
            <w:webHidden/>
          </w:rPr>
          <w:fldChar w:fldCharType="separate"/>
        </w:r>
        <w:r w:rsidR="00CC4358">
          <w:rPr>
            <w:noProof/>
            <w:webHidden/>
          </w:rPr>
          <w:t>36</w:t>
        </w:r>
        <w:r w:rsidR="000120C9">
          <w:rPr>
            <w:noProof/>
            <w:webHidden/>
          </w:rPr>
          <w:fldChar w:fldCharType="end"/>
        </w:r>
      </w:hyperlink>
    </w:p>
    <w:p w14:paraId="5681BB54" w14:textId="089E75B9"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94" w:history="1">
        <w:r w:rsidR="000120C9" w:rsidRPr="002C6ED5">
          <w:rPr>
            <w:rStyle w:val="Hipervnculo"/>
            <w:noProof/>
          </w:rPr>
          <w:t>Tabla 21 Caso de uso 27</w:t>
        </w:r>
        <w:r w:rsidR="000120C9">
          <w:rPr>
            <w:noProof/>
            <w:webHidden/>
          </w:rPr>
          <w:tab/>
        </w:r>
        <w:r w:rsidR="000120C9">
          <w:rPr>
            <w:noProof/>
            <w:webHidden/>
          </w:rPr>
          <w:fldChar w:fldCharType="begin"/>
        </w:r>
        <w:r w:rsidR="000120C9">
          <w:rPr>
            <w:noProof/>
            <w:webHidden/>
          </w:rPr>
          <w:instrText xml:space="preserve"> PAGEREF _Toc107913294 \h </w:instrText>
        </w:r>
        <w:r w:rsidR="000120C9">
          <w:rPr>
            <w:noProof/>
            <w:webHidden/>
          </w:rPr>
        </w:r>
        <w:r w:rsidR="000120C9">
          <w:rPr>
            <w:noProof/>
            <w:webHidden/>
          </w:rPr>
          <w:fldChar w:fldCharType="separate"/>
        </w:r>
        <w:r w:rsidR="00CC4358">
          <w:rPr>
            <w:noProof/>
            <w:webHidden/>
          </w:rPr>
          <w:t>36</w:t>
        </w:r>
        <w:r w:rsidR="000120C9">
          <w:rPr>
            <w:noProof/>
            <w:webHidden/>
          </w:rPr>
          <w:fldChar w:fldCharType="end"/>
        </w:r>
      </w:hyperlink>
    </w:p>
    <w:p w14:paraId="49FC6F04" w14:textId="04BA6379"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95" w:history="1">
        <w:r w:rsidR="000120C9" w:rsidRPr="002C6ED5">
          <w:rPr>
            <w:rStyle w:val="Hipervnculo"/>
            <w:noProof/>
          </w:rPr>
          <w:t>Tabla 22 Caso de uso 28</w:t>
        </w:r>
        <w:r w:rsidR="000120C9">
          <w:rPr>
            <w:noProof/>
            <w:webHidden/>
          </w:rPr>
          <w:tab/>
        </w:r>
        <w:r w:rsidR="000120C9">
          <w:rPr>
            <w:noProof/>
            <w:webHidden/>
          </w:rPr>
          <w:fldChar w:fldCharType="begin"/>
        </w:r>
        <w:r w:rsidR="000120C9">
          <w:rPr>
            <w:noProof/>
            <w:webHidden/>
          </w:rPr>
          <w:instrText xml:space="preserve"> PAGEREF _Toc107913295 \h </w:instrText>
        </w:r>
        <w:r w:rsidR="000120C9">
          <w:rPr>
            <w:noProof/>
            <w:webHidden/>
          </w:rPr>
        </w:r>
        <w:r w:rsidR="000120C9">
          <w:rPr>
            <w:noProof/>
            <w:webHidden/>
          </w:rPr>
          <w:fldChar w:fldCharType="separate"/>
        </w:r>
        <w:r w:rsidR="00CC4358">
          <w:rPr>
            <w:noProof/>
            <w:webHidden/>
          </w:rPr>
          <w:t>37</w:t>
        </w:r>
        <w:r w:rsidR="000120C9">
          <w:rPr>
            <w:noProof/>
            <w:webHidden/>
          </w:rPr>
          <w:fldChar w:fldCharType="end"/>
        </w:r>
      </w:hyperlink>
    </w:p>
    <w:p w14:paraId="743BBCB3" w14:textId="3957793C"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96" w:history="1">
        <w:r w:rsidR="000120C9" w:rsidRPr="002C6ED5">
          <w:rPr>
            <w:rStyle w:val="Hipervnculo"/>
            <w:noProof/>
          </w:rPr>
          <w:t>Tabla 23 Caso de uso 29</w:t>
        </w:r>
        <w:r w:rsidR="000120C9">
          <w:rPr>
            <w:noProof/>
            <w:webHidden/>
          </w:rPr>
          <w:tab/>
        </w:r>
        <w:r w:rsidR="000120C9">
          <w:rPr>
            <w:noProof/>
            <w:webHidden/>
          </w:rPr>
          <w:fldChar w:fldCharType="begin"/>
        </w:r>
        <w:r w:rsidR="000120C9">
          <w:rPr>
            <w:noProof/>
            <w:webHidden/>
          </w:rPr>
          <w:instrText xml:space="preserve"> PAGEREF _Toc107913296 \h </w:instrText>
        </w:r>
        <w:r w:rsidR="000120C9">
          <w:rPr>
            <w:noProof/>
            <w:webHidden/>
          </w:rPr>
        </w:r>
        <w:r w:rsidR="000120C9">
          <w:rPr>
            <w:noProof/>
            <w:webHidden/>
          </w:rPr>
          <w:fldChar w:fldCharType="separate"/>
        </w:r>
        <w:r w:rsidR="00CC4358">
          <w:rPr>
            <w:noProof/>
            <w:webHidden/>
          </w:rPr>
          <w:t>37</w:t>
        </w:r>
        <w:r w:rsidR="000120C9">
          <w:rPr>
            <w:noProof/>
            <w:webHidden/>
          </w:rPr>
          <w:fldChar w:fldCharType="end"/>
        </w:r>
      </w:hyperlink>
    </w:p>
    <w:p w14:paraId="32C30D79" w14:textId="117FD533" w:rsidR="000120C9" w:rsidRDefault="00AC3EA4">
      <w:pPr>
        <w:pStyle w:val="Tabladeilustraciones"/>
        <w:tabs>
          <w:tab w:val="right" w:leader="dot" w:pos="8494"/>
        </w:tabs>
        <w:rPr>
          <w:rFonts w:asciiTheme="minorHAnsi" w:eastAsiaTheme="minorEastAsia" w:hAnsiTheme="minorHAnsi" w:cstheme="minorBidi"/>
          <w:noProof/>
          <w:lang w:eastAsia="es-ES"/>
        </w:rPr>
      </w:pPr>
      <w:hyperlink w:anchor="_Toc107913297" w:history="1">
        <w:r w:rsidR="000120C9" w:rsidRPr="002C6ED5">
          <w:rPr>
            <w:rStyle w:val="Hipervnculo"/>
            <w:noProof/>
          </w:rPr>
          <w:t>Tabla 24 Caso de uso 30</w:t>
        </w:r>
        <w:r w:rsidR="000120C9">
          <w:rPr>
            <w:noProof/>
            <w:webHidden/>
          </w:rPr>
          <w:tab/>
        </w:r>
        <w:r w:rsidR="000120C9">
          <w:rPr>
            <w:noProof/>
            <w:webHidden/>
          </w:rPr>
          <w:fldChar w:fldCharType="begin"/>
        </w:r>
        <w:r w:rsidR="000120C9">
          <w:rPr>
            <w:noProof/>
            <w:webHidden/>
          </w:rPr>
          <w:instrText xml:space="preserve"> PAGEREF _Toc107913297 \h </w:instrText>
        </w:r>
        <w:r w:rsidR="000120C9">
          <w:rPr>
            <w:noProof/>
            <w:webHidden/>
          </w:rPr>
        </w:r>
        <w:r w:rsidR="000120C9">
          <w:rPr>
            <w:noProof/>
            <w:webHidden/>
          </w:rPr>
          <w:fldChar w:fldCharType="separate"/>
        </w:r>
        <w:r w:rsidR="00CC4358">
          <w:rPr>
            <w:noProof/>
            <w:webHidden/>
          </w:rPr>
          <w:t>38</w:t>
        </w:r>
        <w:r w:rsidR="000120C9">
          <w:rPr>
            <w:noProof/>
            <w:webHidden/>
          </w:rPr>
          <w:fldChar w:fldCharType="end"/>
        </w:r>
      </w:hyperlink>
    </w:p>
    <w:p w14:paraId="26B5DEB0" w14:textId="7FE8AAE7" w:rsidR="00675056" w:rsidRPr="00675056" w:rsidRDefault="000120C9" w:rsidP="00675056">
      <w:r>
        <w:fldChar w:fldCharType="end"/>
      </w:r>
    </w:p>
    <w:p w14:paraId="14D9DAC1" w14:textId="04A9E1DA" w:rsidR="00675056" w:rsidRPr="00675056" w:rsidRDefault="00675056" w:rsidP="00675056"/>
    <w:p w14:paraId="044A2378" w14:textId="2B3F59B5" w:rsidR="00675056" w:rsidRPr="00675056" w:rsidRDefault="00675056" w:rsidP="00675056"/>
    <w:p w14:paraId="3861478D" w14:textId="0702BB0D" w:rsidR="00675056" w:rsidRPr="00675056" w:rsidRDefault="00675056" w:rsidP="00675056"/>
    <w:p w14:paraId="0ECE9880" w14:textId="26BD1183" w:rsidR="00675056" w:rsidRPr="00675056" w:rsidRDefault="00675056" w:rsidP="00675056"/>
    <w:p w14:paraId="3E558C1B" w14:textId="72ECC684" w:rsidR="00675056" w:rsidRPr="00675056" w:rsidRDefault="00675056" w:rsidP="00675056"/>
    <w:p w14:paraId="0088A693" w14:textId="156B092E" w:rsidR="00675056" w:rsidRPr="00675056" w:rsidRDefault="00675056" w:rsidP="00675056"/>
    <w:p w14:paraId="464BF0E5" w14:textId="6A655599" w:rsidR="00675056" w:rsidRPr="00675056" w:rsidRDefault="00675056" w:rsidP="00675056"/>
    <w:p w14:paraId="4C91ACFE" w14:textId="0BA66105" w:rsidR="00675056" w:rsidRPr="00675056" w:rsidRDefault="00675056" w:rsidP="00675056"/>
    <w:p w14:paraId="08E4C101" w14:textId="4ACD0214" w:rsidR="00675056" w:rsidRPr="00675056" w:rsidRDefault="00675056" w:rsidP="00675056"/>
    <w:p w14:paraId="35D59461" w14:textId="5DAA2248" w:rsidR="00675056" w:rsidRPr="00675056" w:rsidRDefault="00675056" w:rsidP="00675056"/>
    <w:p w14:paraId="62F20436" w14:textId="79988692" w:rsidR="00675056" w:rsidRPr="00675056" w:rsidRDefault="00675056" w:rsidP="00675056"/>
    <w:p w14:paraId="6B6F9203" w14:textId="32416A69" w:rsidR="00675056" w:rsidRPr="00675056" w:rsidRDefault="00675056" w:rsidP="00675056"/>
    <w:p w14:paraId="129C1896" w14:textId="0967EF30" w:rsidR="00675056" w:rsidRPr="00675056" w:rsidRDefault="00675056" w:rsidP="00675056"/>
    <w:p w14:paraId="734FBCDB" w14:textId="550D1525" w:rsidR="00675056" w:rsidRPr="00675056" w:rsidRDefault="00675056" w:rsidP="00675056"/>
    <w:p w14:paraId="71F10262" w14:textId="45F5508E" w:rsidR="00675056" w:rsidRPr="00675056" w:rsidRDefault="00675056" w:rsidP="00675056"/>
    <w:p w14:paraId="6F20213D" w14:textId="3EA81034" w:rsidR="00675056" w:rsidRPr="00675056" w:rsidRDefault="00675056" w:rsidP="00675056"/>
    <w:p w14:paraId="50827C39" w14:textId="38E46EAC" w:rsidR="00675056" w:rsidRPr="00675056" w:rsidRDefault="00675056" w:rsidP="00675056"/>
    <w:p w14:paraId="2E769FC4" w14:textId="17DBEF88" w:rsidR="00675056" w:rsidRPr="00675056" w:rsidRDefault="00675056" w:rsidP="00675056"/>
    <w:p w14:paraId="56881582" w14:textId="77777777" w:rsidR="00202129" w:rsidRDefault="00202129" w:rsidP="00E503AC"/>
    <w:p w14:paraId="4C5CE2F5" w14:textId="77777777" w:rsidR="009F5299" w:rsidRDefault="009F5299" w:rsidP="00675056">
      <w:pPr>
        <w:pStyle w:val="Textoindependiente"/>
        <w:spacing w:before="10"/>
        <w:rPr>
          <w:rFonts w:ascii="Trebuchet MS"/>
          <w:sz w:val="18"/>
        </w:rPr>
      </w:pPr>
    </w:p>
    <w:p w14:paraId="73227B10" w14:textId="2F6B8F15" w:rsidR="00923089" w:rsidRDefault="00923089" w:rsidP="00675056">
      <w:pPr>
        <w:pStyle w:val="Textoindependiente"/>
        <w:spacing w:before="10"/>
        <w:rPr>
          <w:rFonts w:ascii="Trebuchet MS"/>
          <w:sz w:val="18"/>
        </w:rPr>
        <w:sectPr w:rsidR="00923089" w:rsidSect="009F5299">
          <w:headerReference w:type="default" r:id="rId298"/>
          <w:type w:val="continuous"/>
          <w:pgSz w:w="11906" w:h="16838"/>
          <w:pgMar w:top="1417" w:right="1701" w:bottom="1417" w:left="1701" w:header="708" w:footer="708" w:gutter="0"/>
          <w:cols w:space="708"/>
          <w:docGrid w:linePitch="360"/>
        </w:sectPr>
      </w:pPr>
    </w:p>
    <w:p w14:paraId="7B01E96A" w14:textId="77777777" w:rsidR="00675056" w:rsidRDefault="00675056" w:rsidP="00675056">
      <w:pPr>
        <w:pStyle w:val="Textoindependiente"/>
        <w:spacing w:before="10"/>
        <w:rPr>
          <w:rFonts w:ascii="Trebuchet MS"/>
          <w:sz w:val="18"/>
        </w:rPr>
      </w:pPr>
      <w:r>
        <w:rPr>
          <w:noProof/>
        </w:rPr>
        <mc:AlternateContent>
          <mc:Choice Requires="wps">
            <w:drawing>
              <wp:anchor distT="0" distB="0" distL="0" distR="0" simplePos="0" relativeHeight="251674624" behindDoc="1" locked="0" layoutInCell="1" allowOverlap="1" wp14:anchorId="434F61E6" wp14:editId="576B9776">
                <wp:simplePos x="0" y="0"/>
                <wp:positionH relativeFrom="page">
                  <wp:posOffset>1433195</wp:posOffset>
                </wp:positionH>
                <wp:positionV relativeFrom="paragraph">
                  <wp:posOffset>166370</wp:posOffset>
                </wp:positionV>
                <wp:extent cx="4669155" cy="1270"/>
                <wp:effectExtent l="0" t="0" r="0" b="0"/>
                <wp:wrapTopAndBottom/>
                <wp:docPr id="561" name="Forma libre: forma 5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D60D39" id="Forma libre: forma 561" o:spid="_x0000_s1026" style="position:absolute;margin-left:112.85pt;margin-top:13.1pt;width:367.65pt;height:.1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13648C22" w14:textId="77777777" w:rsidR="00675056" w:rsidRDefault="00675056" w:rsidP="00E83E19">
      <w:pPr>
        <w:jc w:val="both"/>
      </w:pPr>
    </w:p>
    <w:p w14:paraId="1360BB50" w14:textId="5FE8411A" w:rsidR="00675056" w:rsidRPr="00675056" w:rsidRDefault="00675056" w:rsidP="00E83E19">
      <w:pPr>
        <w:pStyle w:val="Ttulo1"/>
        <w:ind w:left="705"/>
        <w:jc w:val="both"/>
      </w:pPr>
      <w:bookmarkStart w:id="3" w:name="_Toc108079923"/>
      <w:r>
        <w:t>Apéndice A. Plan de Proyecto Software</w:t>
      </w:r>
      <w:bookmarkEnd w:id="3"/>
    </w:p>
    <w:p w14:paraId="00FEA011" w14:textId="77777777" w:rsidR="00675056" w:rsidRDefault="00675056" w:rsidP="00E83E19">
      <w:pPr>
        <w:pStyle w:val="Textoindependiente"/>
        <w:spacing w:before="10"/>
        <w:jc w:val="both"/>
        <w:rPr>
          <w:rFonts w:ascii="Trebuchet MS"/>
          <w:sz w:val="18"/>
        </w:rPr>
      </w:pPr>
      <w:r>
        <w:rPr>
          <w:noProof/>
        </w:rPr>
        <mc:AlternateContent>
          <mc:Choice Requires="wps">
            <w:drawing>
              <wp:anchor distT="0" distB="0" distL="0" distR="0" simplePos="0" relativeHeight="251675648" behindDoc="1" locked="0" layoutInCell="1" allowOverlap="1" wp14:anchorId="559E662E" wp14:editId="38C2C429">
                <wp:simplePos x="0" y="0"/>
                <wp:positionH relativeFrom="page">
                  <wp:posOffset>1433195</wp:posOffset>
                </wp:positionH>
                <wp:positionV relativeFrom="paragraph">
                  <wp:posOffset>166370</wp:posOffset>
                </wp:positionV>
                <wp:extent cx="4669155" cy="1270"/>
                <wp:effectExtent l="0" t="0" r="0" b="0"/>
                <wp:wrapTopAndBottom/>
                <wp:docPr id="562" name="Forma libre: forma 5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BD8F83" id="Forma libre: forma 562" o:spid="_x0000_s1026" style="position:absolute;margin-left:112.85pt;margin-top:13.1pt;width:367.65pt;height:.1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1235EECE" w14:textId="204FF661" w:rsidR="00675056" w:rsidRDefault="00675056" w:rsidP="00E83E19">
      <w:pPr>
        <w:ind w:firstLine="708"/>
        <w:jc w:val="both"/>
      </w:pPr>
    </w:p>
    <w:p w14:paraId="70E9C7E4" w14:textId="726A7BA4" w:rsidR="00675056" w:rsidRPr="00E471F0" w:rsidRDefault="00E471F0" w:rsidP="00E83E19">
      <w:pPr>
        <w:pStyle w:val="Ttulo2"/>
        <w:jc w:val="both"/>
      </w:pPr>
      <w:bookmarkStart w:id="4" w:name="_Toc108079924"/>
      <w:r w:rsidRPr="00E471F0">
        <w:t xml:space="preserve">A.1. </w:t>
      </w:r>
      <w:r w:rsidRPr="00E471F0">
        <w:tab/>
        <w:t>Introducción</w:t>
      </w:r>
      <w:bookmarkEnd w:id="4"/>
      <w:r w:rsidRPr="00E471F0">
        <w:t xml:space="preserve"> </w:t>
      </w:r>
    </w:p>
    <w:p w14:paraId="3DAE4D63" w14:textId="64A1606D" w:rsidR="00E471F0" w:rsidRDefault="00E471F0" w:rsidP="00E83E19">
      <w:pPr>
        <w:ind w:left="708" w:firstLine="705"/>
        <w:jc w:val="both"/>
      </w:pPr>
      <w:r>
        <w:t xml:space="preserve">En esta sección </w:t>
      </w:r>
      <w:r w:rsidR="00F226CA">
        <w:t xml:space="preserve">explicaremos como hemos distribuido el proyecto a lo largo de cada uno de los sprints y que trabajo se realizará en cada uno de ellos. Como ya hemos dicho en la memoria, la herramienta que hemos utilizado para la planificación de nuestro proyecto ha sido ZenHub, el cual es una extensión integrada a GitHub, </w:t>
      </w:r>
      <w:r w:rsidR="00E503AC">
        <w:t>en el cual albergamos nuestro proyecto.</w:t>
      </w:r>
    </w:p>
    <w:p w14:paraId="1DFD2E03" w14:textId="14DAD899" w:rsidR="00E503AC" w:rsidRDefault="00E503AC" w:rsidP="00E83E19">
      <w:pPr>
        <w:ind w:left="708" w:firstLine="705"/>
        <w:jc w:val="both"/>
      </w:pPr>
    </w:p>
    <w:p w14:paraId="2AB41F34" w14:textId="1A35772A" w:rsidR="00E503AC" w:rsidRDefault="00E503AC" w:rsidP="00E83E19">
      <w:pPr>
        <w:ind w:left="708" w:firstLine="705"/>
        <w:jc w:val="both"/>
      </w:pPr>
      <w:r>
        <w:t>A lo largo del proyecto hemos ido definiendo etiquetas para poder clasificar de una forma adecuada nuestras tareas, esto es debido a que</w:t>
      </w:r>
      <w:r w:rsidR="00F34999">
        <w:t>, aunque la mayoría de las etiquetas ya venían por defecto, había otras que tuvimos que crear.</w:t>
      </w:r>
    </w:p>
    <w:p w14:paraId="0047AA9B" w14:textId="102950BD" w:rsidR="00F34999" w:rsidRDefault="00F34999" w:rsidP="00E83E19">
      <w:pPr>
        <w:ind w:left="708" w:firstLine="705"/>
        <w:jc w:val="both"/>
      </w:pPr>
    </w:p>
    <w:p w14:paraId="1C0B2B45" w14:textId="25EDA044" w:rsidR="00F34999" w:rsidRDefault="00F34999" w:rsidP="00E83E19">
      <w:pPr>
        <w:ind w:left="708" w:firstLine="705"/>
        <w:jc w:val="both"/>
      </w:pPr>
      <w:r>
        <w:t>Como estamos utilizando metodología SCRUM, es importante hacer una estimación del tiempo que se va a necesitar en realizar cada una de las tareas.</w:t>
      </w:r>
    </w:p>
    <w:p w14:paraId="282A1C15" w14:textId="5AA628E8" w:rsidR="00F34999" w:rsidRDefault="00F34999" w:rsidP="00E83E19">
      <w:pPr>
        <w:ind w:left="705"/>
        <w:jc w:val="both"/>
      </w:pPr>
      <w:r>
        <w:t xml:space="preserve">En nuestro caso la estimación de los valores </w:t>
      </w:r>
      <w:r w:rsidR="001D3629">
        <w:t>está</w:t>
      </w:r>
      <w:r>
        <w:t xml:space="preserve"> acorde al tiempo que nos tomaron las tareas, por lo tanto, la tabla quedo así:</w:t>
      </w:r>
    </w:p>
    <w:p w14:paraId="5C803CF2" w14:textId="77777777" w:rsidR="00F34999" w:rsidRDefault="00F34999" w:rsidP="00F34999">
      <w:pPr>
        <w:ind w:left="705"/>
      </w:pPr>
    </w:p>
    <w:tbl>
      <w:tblPr>
        <w:tblStyle w:val="Tablaconcuadrcula"/>
        <w:tblW w:w="0" w:type="auto"/>
        <w:jc w:val="center"/>
        <w:tblLook w:val="04A0" w:firstRow="1" w:lastRow="0" w:firstColumn="1" w:lastColumn="0" w:noHBand="0" w:noVBand="1"/>
      </w:tblPr>
      <w:tblGrid>
        <w:gridCol w:w="1315"/>
        <w:gridCol w:w="1310"/>
      </w:tblGrid>
      <w:tr w:rsidR="000732EF" w14:paraId="71C748BD" w14:textId="77777777" w:rsidTr="006D7900">
        <w:trPr>
          <w:trHeight w:val="340"/>
          <w:jc w:val="center"/>
        </w:trPr>
        <w:tc>
          <w:tcPr>
            <w:tcW w:w="1315" w:type="dxa"/>
            <w:shd w:val="clear" w:color="auto" w:fill="92D050"/>
          </w:tcPr>
          <w:p w14:paraId="1705058B" w14:textId="2B060727" w:rsidR="000732EF" w:rsidRDefault="006D7900" w:rsidP="006D7900">
            <w:pPr>
              <w:jc w:val="center"/>
            </w:pPr>
            <w:r>
              <w:t>Estimate</w:t>
            </w:r>
          </w:p>
        </w:tc>
        <w:tc>
          <w:tcPr>
            <w:tcW w:w="1310" w:type="dxa"/>
            <w:shd w:val="clear" w:color="auto" w:fill="92D050"/>
          </w:tcPr>
          <w:p w14:paraId="36B25081" w14:textId="31505E95" w:rsidR="000732EF" w:rsidRDefault="006D7900" w:rsidP="006D7900">
            <w:pPr>
              <w:jc w:val="center"/>
            </w:pPr>
            <w:r>
              <w:t>Tiempo real</w:t>
            </w:r>
          </w:p>
        </w:tc>
      </w:tr>
      <w:tr w:rsidR="000732EF" w14:paraId="105C104A" w14:textId="77777777" w:rsidTr="006D7900">
        <w:trPr>
          <w:trHeight w:val="340"/>
          <w:jc w:val="center"/>
        </w:trPr>
        <w:tc>
          <w:tcPr>
            <w:tcW w:w="1315" w:type="dxa"/>
          </w:tcPr>
          <w:p w14:paraId="053E7FBD" w14:textId="5FD7C701" w:rsidR="000732EF" w:rsidRDefault="006D7900" w:rsidP="006D7900">
            <w:pPr>
              <w:jc w:val="center"/>
            </w:pPr>
            <w:r>
              <w:t>1</w:t>
            </w:r>
          </w:p>
        </w:tc>
        <w:tc>
          <w:tcPr>
            <w:tcW w:w="1310" w:type="dxa"/>
          </w:tcPr>
          <w:p w14:paraId="49B7198D" w14:textId="4B395473" w:rsidR="000732EF" w:rsidRDefault="006D7900" w:rsidP="006D7900">
            <w:pPr>
              <w:jc w:val="center"/>
            </w:pPr>
            <w:r>
              <w:t>1 hora</w:t>
            </w:r>
          </w:p>
        </w:tc>
      </w:tr>
      <w:tr w:rsidR="000732EF" w14:paraId="1B9AFC86" w14:textId="77777777" w:rsidTr="006D7900">
        <w:trPr>
          <w:trHeight w:val="355"/>
          <w:jc w:val="center"/>
        </w:trPr>
        <w:tc>
          <w:tcPr>
            <w:tcW w:w="1315" w:type="dxa"/>
          </w:tcPr>
          <w:p w14:paraId="36E9A719" w14:textId="73FA6BB8" w:rsidR="000732EF" w:rsidRDefault="006D7900" w:rsidP="006D7900">
            <w:pPr>
              <w:jc w:val="center"/>
            </w:pPr>
            <w:r>
              <w:t>2</w:t>
            </w:r>
          </w:p>
        </w:tc>
        <w:tc>
          <w:tcPr>
            <w:tcW w:w="1310" w:type="dxa"/>
          </w:tcPr>
          <w:p w14:paraId="3CBC371C" w14:textId="6339DF98" w:rsidR="000732EF" w:rsidRDefault="006D7900" w:rsidP="006D7900">
            <w:pPr>
              <w:jc w:val="center"/>
            </w:pPr>
            <w:r>
              <w:t>2 horas</w:t>
            </w:r>
          </w:p>
        </w:tc>
      </w:tr>
      <w:tr w:rsidR="000732EF" w14:paraId="1B6BDA46" w14:textId="77777777" w:rsidTr="006D7900">
        <w:trPr>
          <w:trHeight w:val="340"/>
          <w:jc w:val="center"/>
        </w:trPr>
        <w:tc>
          <w:tcPr>
            <w:tcW w:w="1315" w:type="dxa"/>
          </w:tcPr>
          <w:p w14:paraId="23D661DF" w14:textId="6903636F" w:rsidR="000732EF" w:rsidRDefault="006D7900" w:rsidP="006D7900">
            <w:pPr>
              <w:jc w:val="center"/>
            </w:pPr>
            <w:r>
              <w:t>3</w:t>
            </w:r>
          </w:p>
        </w:tc>
        <w:tc>
          <w:tcPr>
            <w:tcW w:w="1310" w:type="dxa"/>
          </w:tcPr>
          <w:p w14:paraId="72755C89" w14:textId="714B05AF" w:rsidR="000732EF" w:rsidRDefault="006D7900" w:rsidP="006D7900">
            <w:pPr>
              <w:keepNext/>
              <w:jc w:val="center"/>
            </w:pPr>
            <w:r>
              <w:t>3 horas</w:t>
            </w:r>
          </w:p>
        </w:tc>
      </w:tr>
      <w:tr w:rsidR="006D7900" w14:paraId="7331C88C" w14:textId="77777777" w:rsidTr="006D7900">
        <w:trPr>
          <w:trHeight w:val="340"/>
          <w:jc w:val="center"/>
        </w:trPr>
        <w:tc>
          <w:tcPr>
            <w:tcW w:w="1315" w:type="dxa"/>
          </w:tcPr>
          <w:p w14:paraId="032D9689" w14:textId="0CC57E35" w:rsidR="006D7900" w:rsidRDefault="006D7900" w:rsidP="006D7900">
            <w:pPr>
              <w:jc w:val="center"/>
            </w:pPr>
            <w:r>
              <w:t>5</w:t>
            </w:r>
          </w:p>
        </w:tc>
        <w:tc>
          <w:tcPr>
            <w:tcW w:w="1310" w:type="dxa"/>
          </w:tcPr>
          <w:p w14:paraId="06F4AA31" w14:textId="7AB6D33E" w:rsidR="006D7900" w:rsidRDefault="006D7900" w:rsidP="006D7900">
            <w:pPr>
              <w:keepNext/>
              <w:jc w:val="center"/>
            </w:pPr>
            <w:r>
              <w:t>5 horas</w:t>
            </w:r>
          </w:p>
        </w:tc>
      </w:tr>
      <w:tr w:rsidR="006D7900" w14:paraId="52F7A297" w14:textId="77777777" w:rsidTr="006D7900">
        <w:trPr>
          <w:trHeight w:val="340"/>
          <w:jc w:val="center"/>
        </w:trPr>
        <w:tc>
          <w:tcPr>
            <w:tcW w:w="1315" w:type="dxa"/>
          </w:tcPr>
          <w:p w14:paraId="57E7A8A0" w14:textId="0F877825" w:rsidR="006D7900" w:rsidRDefault="006D7900" w:rsidP="006D7900">
            <w:pPr>
              <w:jc w:val="center"/>
            </w:pPr>
            <w:r>
              <w:t>8</w:t>
            </w:r>
          </w:p>
        </w:tc>
        <w:tc>
          <w:tcPr>
            <w:tcW w:w="1310" w:type="dxa"/>
          </w:tcPr>
          <w:p w14:paraId="6D3CDD03" w14:textId="0CF28272" w:rsidR="006D7900" w:rsidRDefault="006D7900" w:rsidP="006D7900">
            <w:pPr>
              <w:keepNext/>
              <w:jc w:val="center"/>
            </w:pPr>
            <w:r>
              <w:t>8 horas</w:t>
            </w:r>
          </w:p>
        </w:tc>
      </w:tr>
      <w:tr w:rsidR="006D7900" w14:paraId="4AB00B84" w14:textId="77777777" w:rsidTr="006D7900">
        <w:trPr>
          <w:trHeight w:val="340"/>
          <w:jc w:val="center"/>
        </w:trPr>
        <w:tc>
          <w:tcPr>
            <w:tcW w:w="1315" w:type="dxa"/>
          </w:tcPr>
          <w:p w14:paraId="01256748" w14:textId="64B47320" w:rsidR="006D7900" w:rsidRDefault="006D7900" w:rsidP="006D7900">
            <w:pPr>
              <w:jc w:val="center"/>
            </w:pPr>
            <w:r>
              <w:t>13</w:t>
            </w:r>
          </w:p>
        </w:tc>
        <w:tc>
          <w:tcPr>
            <w:tcW w:w="1310" w:type="dxa"/>
          </w:tcPr>
          <w:p w14:paraId="12F7E244" w14:textId="7345981B" w:rsidR="006D7900" w:rsidRDefault="006D7900" w:rsidP="006D7900">
            <w:pPr>
              <w:keepNext/>
              <w:jc w:val="center"/>
            </w:pPr>
            <w:r>
              <w:t>13 horas</w:t>
            </w:r>
          </w:p>
        </w:tc>
      </w:tr>
      <w:tr w:rsidR="006D7900" w14:paraId="5C61F4DF" w14:textId="77777777" w:rsidTr="006D7900">
        <w:trPr>
          <w:trHeight w:val="340"/>
          <w:jc w:val="center"/>
        </w:trPr>
        <w:tc>
          <w:tcPr>
            <w:tcW w:w="1315" w:type="dxa"/>
          </w:tcPr>
          <w:p w14:paraId="5EB6B0DD" w14:textId="292A456B" w:rsidR="006D7900" w:rsidRDefault="006D7900" w:rsidP="006D7900">
            <w:pPr>
              <w:jc w:val="center"/>
            </w:pPr>
            <w:r>
              <w:t>21</w:t>
            </w:r>
          </w:p>
        </w:tc>
        <w:tc>
          <w:tcPr>
            <w:tcW w:w="1310" w:type="dxa"/>
          </w:tcPr>
          <w:p w14:paraId="21ABF1A4" w14:textId="7BFC95B9" w:rsidR="006D7900" w:rsidRDefault="006D7900" w:rsidP="006D7900">
            <w:pPr>
              <w:keepNext/>
              <w:jc w:val="center"/>
            </w:pPr>
            <w:r>
              <w:t>12 horas</w:t>
            </w:r>
          </w:p>
        </w:tc>
      </w:tr>
    </w:tbl>
    <w:p w14:paraId="47C21F9A" w14:textId="6FC6FBF0" w:rsidR="00EE4C7D" w:rsidRDefault="000732EF" w:rsidP="000732EF">
      <w:pPr>
        <w:pStyle w:val="Descripcin"/>
        <w:jc w:val="center"/>
      </w:pPr>
      <w:bookmarkStart w:id="5" w:name="_Toc107913274"/>
      <w:r>
        <w:t xml:space="preserve">Tabla </w:t>
      </w:r>
      <w:r w:rsidR="00AC3EA4">
        <w:fldChar w:fldCharType="begin"/>
      </w:r>
      <w:r w:rsidR="00AC3EA4">
        <w:instrText xml:space="preserve"> SEQ Tabla \* ARABIC </w:instrText>
      </w:r>
      <w:r w:rsidR="00AC3EA4">
        <w:fldChar w:fldCharType="separate"/>
      </w:r>
      <w:r w:rsidR="00CC4358">
        <w:rPr>
          <w:noProof/>
        </w:rPr>
        <w:t>1</w:t>
      </w:r>
      <w:r w:rsidR="00AC3EA4">
        <w:rPr>
          <w:noProof/>
        </w:rPr>
        <w:fldChar w:fldCharType="end"/>
      </w:r>
      <w:r>
        <w:t xml:space="preserve"> Estimación del tiempo</w:t>
      </w:r>
      <w:bookmarkEnd w:id="5"/>
    </w:p>
    <w:p w14:paraId="1ED984AB" w14:textId="77777777" w:rsidR="00E471F0" w:rsidRDefault="00E471F0" w:rsidP="00675056">
      <w:pPr>
        <w:ind w:firstLine="708"/>
      </w:pPr>
    </w:p>
    <w:p w14:paraId="0C27B65B" w14:textId="7A162A93" w:rsidR="00E471F0" w:rsidRDefault="00E471F0" w:rsidP="00E83E19">
      <w:pPr>
        <w:pStyle w:val="Ttulo2"/>
        <w:jc w:val="both"/>
      </w:pPr>
      <w:bookmarkStart w:id="6" w:name="_Toc108079925"/>
      <w:r>
        <w:t xml:space="preserve">A.2. </w:t>
      </w:r>
      <w:r>
        <w:tab/>
        <w:t>Planificación temporal</w:t>
      </w:r>
      <w:bookmarkEnd w:id="6"/>
    </w:p>
    <w:p w14:paraId="751E1F23" w14:textId="319D59BE" w:rsidR="002F3305" w:rsidRDefault="00EE4C7D" w:rsidP="00E83E19">
      <w:pPr>
        <w:ind w:left="708" w:firstLine="705"/>
        <w:jc w:val="both"/>
      </w:pPr>
      <w:r>
        <w:t>En este apartado detallaremos cada uno de los sprints que hemos realizado.</w:t>
      </w:r>
      <w:r w:rsidR="0061198D">
        <w:t xml:space="preserve"> En cada uno de ellos, se mostrarán una breve explicación de cada una de las tareas del sprint, el Burndown Report de cada sprint y una tabla con las tareas, sus etiquetas </w:t>
      </w:r>
      <w:r w:rsidR="002F3305">
        <w:t>y la estimación de tiempo de cada tarea.</w:t>
      </w:r>
    </w:p>
    <w:p w14:paraId="7C88932E" w14:textId="77777777" w:rsidR="002F3305" w:rsidRDefault="002F3305" w:rsidP="00E83E19">
      <w:pPr>
        <w:ind w:left="708" w:firstLine="705"/>
        <w:jc w:val="both"/>
      </w:pPr>
    </w:p>
    <w:p w14:paraId="2725F296" w14:textId="6C954107" w:rsidR="00E471F0" w:rsidRDefault="002F3305" w:rsidP="00E83E19">
      <w:pPr>
        <w:pStyle w:val="Ttulo3"/>
        <w:jc w:val="both"/>
      </w:pPr>
      <w:r>
        <w:tab/>
      </w:r>
      <w:r>
        <w:tab/>
      </w:r>
      <w:bookmarkStart w:id="7" w:name="_Toc108079926"/>
      <w:r>
        <w:t>Sprint 1 (04/03/2022 – 12/03/2022)</w:t>
      </w:r>
      <w:bookmarkEnd w:id="7"/>
      <w:r>
        <w:tab/>
      </w:r>
    </w:p>
    <w:p w14:paraId="34ECA6C0" w14:textId="04489D05" w:rsidR="002F3305" w:rsidRDefault="002F3305" w:rsidP="00E83E19">
      <w:pPr>
        <w:jc w:val="both"/>
      </w:pPr>
      <w:r>
        <w:tab/>
      </w:r>
      <w:r>
        <w:tab/>
      </w:r>
    </w:p>
    <w:p w14:paraId="70BC819C" w14:textId="2B839406" w:rsidR="002F3305" w:rsidRDefault="002F3305" w:rsidP="00E83E19">
      <w:pPr>
        <w:ind w:left="708"/>
        <w:jc w:val="both"/>
      </w:pPr>
      <w:r>
        <w:tab/>
        <w:t xml:space="preserve">El primer sprint del proyecto </w:t>
      </w:r>
      <w:r w:rsidR="00A13C56">
        <w:t>fue donde se definieron todos los objetivos de nuestro proyecto y los pasos que seguiríamos para completarlos.</w:t>
      </w:r>
    </w:p>
    <w:p w14:paraId="15209ABA" w14:textId="77777777" w:rsidR="00A13C56" w:rsidRDefault="00A13C56" w:rsidP="00E83E19">
      <w:pPr>
        <w:ind w:left="708"/>
        <w:jc w:val="both"/>
      </w:pPr>
      <w:r>
        <w:tab/>
      </w:r>
    </w:p>
    <w:p w14:paraId="2ACFC8BF" w14:textId="77777777" w:rsidR="00E11623" w:rsidRDefault="00A13C56" w:rsidP="00E83E19">
      <w:pPr>
        <w:ind w:left="708" w:firstLine="708"/>
        <w:jc w:val="both"/>
      </w:pPr>
      <w:r>
        <w:t xml:space="preserve">Además, </w:t>
      </w:r>
      <w:r w:rsidR="00E56EF0">
        <w:t xml:space="preserve">se fijaron las tareas que debíamos de completar en este sprint. Al ser </w:t>
      </w:r>
      <w:r w:rsidR="00E56EF0">
        <w:lastRenderedPageBreak/>
        <w:t>el sprint inicial, la</w:t>
      </w:r>
      <w:r w:rsidR="00F84F16">
        <w:t xml:space="preserve"> prioridad era aprender de forma teórica todo lo relacionado con redes para poder llevarlo luego a la práctica. Para ello, se tuvo que estudiar todos los fundamentos teóricos de la asignatura Nuevas Tecnologías. También, </w:t>
      </w:r>
      <w:r w:rsidR="00E11623">
        <w:t>se tuvo que leer en profundidad el código y la documentación del proyecto anterior para entenderlo y que la modificación del código sea más sencilla. Por último, tuvimos que elegir que herramientas deseábamos para la realización del proyecto. Las herramientas que elegimos fueron para la realización de la documentación, la gestión del proyecto y la plataforma donde se encontrará nuestro proyecto.</w:t>
      </w:r>
    </w:p>
    <w:p w14:paraId="5B1F744E" w14:textId="77777777" w:rsidR="00E11623" w:rsidRDefault="00E11623" w:rsidP="00E83E19">
      <w:pPr>
        <w:ind w:left="708" w:firstLine="708"/>
        <w:jc w:val="both"/>
      </w:pPr>
    </w:p>
    <w:p w14:paraId="71D27BA0" w14:textId="567EEB8B" w:rsidR="00A13C56" w:rsidRPr="00E83E19" w:rsidRDefault="00E11623" w:rsidP="00E83E19">
      <w:pPr>
        <w:ind w:left="708" w:firstLine="708"/>
        <w:jc w:val="both"/>
        <w:rPr>
          <w:lang w:val="en-US"/>
        </w:rPr>
      </w:pPr>
      <w:r w:rsidRPr="00E83E19">
        <w:rPr>
          <w:lang w:val="en-US"/>
        </w:rPr>
        <w:t xml:space="preserve">Enlace al primer sprint: </w:t>
      </w:r>
      <w:hyperlink r:id="rId299" w:history="1">
        <w:r w:rsidRPr="00E83E19">
          <w:rPr>
            <w:rStyle w:val="Hipervnculo"/>
            <w:lang w:val="en-US"/>
          </w:rPr>
          <w:t>Sprint 1</w:t>
        </w:r>
      </w:hyperlink>
      <w:r w:rsidRPr="00E83E19">
        <w:rPr>
          <w:lang w:val="en-US"/>
        </w:rPr>
        <w:t xml:space="preserve">. </w:t>
      </w:r>
    </w:p>
    <w:p w14:paraId="5E1F0FA8" w14:textId="68A889E7" w:rsidR="00540397" w:rsidRPr="00E83E19" w:rsidRDefault="00540397" w:rsidP="00E83E19">
      <w:pPr>
        <w:ind w:left="708" w:firstLine="708"/>
        <w:jc w:val="both"/>
        <w:rPr>
          <w:lang w:val="en-US"/>
        </w:rPr>
      </w:pPr>
    </w:p>
    <w:p w14:paraId="24BF5603" w14:textId="636CDAE4" w:rsidR="00540397" w:rsidRDefault="00540397" w:rsidP="00E83E19">
      <w:pPr>
        <w:ind w:left="708" w:firstLine="708"/>
        <w:jc w:val="both"/>
      </w:pPr>
      <w:r>
        <w:t>A continuación, se muestra el gráfico burndown del primer sprint, en este gráfico se puede ver como se ha ido avanzando en realizar las tareas del sprint.</w:t>
      </w:r>
    </w:p>
    <w:p w14:paraId="62164D38" w14:textId="0C9D48DF" w:rsidR="00540397" w:rsidRDefault="00540397" w:rsidP="00A13C56">
      <w:pPr>
        <w:ind w:left="708" w:firstLine="708"/>
      </w:pPr>
    </w:p>
    <w:p w14:paraId="51FD0979" w14:textId="77777777" w:rsidR="00540397" w:rsidRDefault="00540397" w:rsidP="00540397">
      <w:pPr>
        <w:keepNext/>
        <w:ind w:left="708" w:firstLine="708"/>
        <w:jc w:val="center"/>
      </w:pPr>
      <w:r>
        <w:rPr>
          <w:noProof/>
        </w:rPr>
        <w:drawing>
          <wp:inline distT="0" distB="0" distL="0" distR="0" wp14:anchorId="2F88D027" wp14:editId="4C4D91D4">
            <wp:extent cx="3975652" cy="3333769"/>
            <wp:effectExtent l="0" t="0" r="6350" b="0"/>
            <wp:docPr id="563" name="Imagen 56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Imagen 563" descr="Gráfico&#10;&#10;Descripción generada automáticamente"/>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983152" cy="3340058"/>
                    </a:xfrm>
                    <a:prstGeom prst="rect">
                      <a:avLst/>
                    </a:prstGeom>
                    <a:noFill/>
                    <a:ln>
                      <a:noFill/>
                    </a:ln>
                  </pic:spPr>
                </pic:pic>
              </a:graphicData>
            </a:graphic>
          </wp:inline>
        </w:drawing>
      </w:r>
    </w:p>
    <w:p w14:paraId="0901393B" w14:textId="3C2FB1A8" w:rsidR="00540397" w:rsidRDefault="00540397" w:rsidP="00540397">
      <w:pPr>
        <w:pStyle w:val="Descripcin"/>
        <w:jc w:val="center"/>
      </w:pPr>
      <w:bookmarkStart w:id="8" w:name="_Toc108079997"/>
      <w:r>
        <w:t xml:space="preserve">Figura </w:t>
      </w:r>
      <w:r w:rsidR="00AC3EA4">
        <w:fldChar w:fldCharType="begin"/>
      </w:r>
      <w:r w:rsidR="00AC3EA4">
        <w:instrText xml:space="preserve"> SEQ Figura \* ARABIC </w:instrText>
      </w:r>
      <w:r w:rsidR="00AC3EA4">
        <w:fldChar w:fldCharType="separate"/>
      </w:r>
      <w:r w:rsidR="00CC4358">
        <w:rPr>
          <w:noProof/>
        </w:rPr>
        <w:t>1</w:t>
      </w:r>
      <w:r w:rsidR="00AC3EA4">
        <w:rPr>
          <w:noProof/>
        </w:rPr>
        <w:fldChar w:fldCharType="end"/>
      </w:r>
      <w:r>
        <w:t xml:space="preserve"> Burndown Report Sprint 1</w:t>
      </w:r>
      <w:bookmarkEnd w:id="8"/>
    </w:p>
    <w:p w14:paraId="19097433" w14:textId="45D078DE" w:rsidR="00097963" w:rsidRDefault="00097963" w:rsidP="00E83E19">
      <w:pPr>
        <w:ind w:left="1416" w:firstLine="708"/>
        <w:jc w:val="both"/>
      </w:pPr>
      <w:r>
        <w:t xml:space="preserve">La línea gris discontinua nos muestra cómo debería de ser el progreso de forma correcta, esto es muy difícil que suceda debido a factores externos, por lo tanto, se ve que unos días el proyecto avanza mucho y en otros avanza muy poco o nada. </w:t>
      </w:r>
      <w:r>
        <w:tab/>
      </w:r>
      <w:r>
        <w:tab/>
      </w:r>
      <w:r>
        <w:tab/>
      </w:r>
    </w:p>
    <w:p w14:paraId="6AFDA7D8" w14:textId="77777777" w:rsidR="00097963" w:rsidRPr="00097963" w:rsidRDefault="00097963" w:rsidP="00097963"/>
    <w:p w14:paraId="295450D7" w14:textId="77777777" w:rsidR="00097963" w:rsidRDefault="00097963" w:rsidP="00097963">
      <w:pPr>
        <w:keepNext/>
        <w:ind w:firstLine="708"/>
        <w:jc w:val="center"/>
      </w:pPr>
      <w:r>
        <w:rPr>
          <w:noProof/>
        </w:rPr>
        <w:lastRenderedPageBreak/>
        <w:drawing>
          <wp:inline distT="0" distB="0" distL="0" distR="0" wp14:anchorId="1086A680" wp14:editId="4BC443BD">
            <wp:extent cx="3935895" cy="2124847"/>
            <wp:effectExtent l="0" t="0" r="7620" b="8890"/>
            <wp:docPr id="564" name="Imagen 564"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n 564" descr="Escala de tiempo&#10;&#10;Descripción generada automáticamente con confianza media"/>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949131" cy="2131992"/>
                    </a:xfrm>
                    <a:prstGeom prst="rect">
                      <a:avLst/>
                    </a:prstGeom>
                    <a:noFill/>
                    <a:ln>
                      <a:noFill/>
                    </a:ln>
                  </pic:spPr>
                </pic:pic>
              </a:graphicData>
            </a:graphic>
          </wp:inline>
        </w:drawing>
      </w:r>
    </w:p>
    <w:p w14:paraId="1A936B3F" w14:textId="61BC7780" w:rsidR="00CF7CBD" w:rsidRDefault="00097963" w:rsidP="00923089">
      <w:pPr>
        <w:pStyle w:val="Descripcin"/>
        <w:jc w:val="center"/>
      </w:pPr>
      <w:bookmarkStart w:id="9" w:name="_Toc108079998"/>
      <w:r>
        <w:t xml:space="preserve">Figura </w:t>
      </w:r>
      <w:r w:rsidR="00AC3EA4">
        <w:fldChar w:fldCharType="begin"/>
      </w:r>
      <w:r w:rsidR="00AC3EA4">
        <w:instrText xml:space="preserve"> SEQ Figura \* ARABIC </w:instrText>
      </w:r>
      <w:r w:rsidR="00AC3EA4">
        <w:fldChar w:fldCharType="separate"/>
      </w:r>
      <w:r w:rsidR="00CC4358">
        <w:rPr>
          <w:noProof/>
        </w:rPr>
        <w:t>2</w:t>
      </w:r>
      <w:r w:rsidR="00AC3EA4">
        <w:rPr>
          <w:noProof/>
        </w:rPr>
        <w:fldChar w:fldCharType="end"/>
      </w:r>
      <w:r>
        <w:t xml:space="preserve"> Issues Sprint 1</w:t>
      </w:r>
      <w:bookmarkEnd w:id="9"/>
    </w:p>
    <w:p w14:paraId="4538CD14" w14:textId="77777777" w:rsidR="00CF7CBD" w:rsidRPr="00CF7CBD" w:rsidRDefault="00CF7CBD" w:rsidP="00CF7CBD"/>
    <w:tbl>
      <w:tblPr>
        <w:tblStyle w:val="Tablaconcuadrcula"/>
        <w:tblW w:w="0" w:type="auto"/>
        <w:jc w:val="center"/>
        <w:tblLook w:val="04A0" w:firstRow="1" w:lastRow="0" w:firstColumn="1" w:lastColumn="0" w:noHBand="0" w:noVBand="1"/>
      </w:tblPr>
      <w:tblGrid>
        <w:gridCol w:w="4531"/>
        <w:gridCol w:w="2694"/>
        <w:gridCol w:w="1269"/>
      </w:tblGrid>
      <w:tr w:rsidR="00CF7CBD" w14:paraId="168CF41F" w14:textId="77777777" w:rsidTr="00CF7CBD">
        <w:trPr>
          <w:jc w:val="center"/>
        </w:trPr>
        <w:tc>
          <w:tcPr>
            <w:tcW w:w="4531" w:type="dxa"/>
            <w:shd w:val="clear" w:color="auto" w:fill="92D050"/>
          </w:tcPr>
          <w:p w14:paraId="12CA35F2" w14:textId="20708D98" w:rsidR="00CF7CBD" w:rsidRDefault="00CF7CBD" w:rsidP="00CF7CBD">
            <w:pPr>
              <w:jc w:val="center"/>
            </w:pPr>
            <w:r>
              <w:t>Tareas completadas</w:t>
            </w:r>
          </w:p>
        </w:tc>
        <w:tc>
          <w:tcPr>
            <w:tcW w:w="2694" w:type="dxa"/>
            <w:shd w:val="clear" w:color="auto" w:fill="92D050"/>
          </w:tcPr>
          <w:p w14:paraId="72844DD1" w14:textId="3849AD59" w:rsidR="00CF7CBD" w:rsidRDefault="00CF7CBD" w:rsidP="00CF7CBD">
            <w:pPr>
              <w:jc w:val="center"/>
            </w:pPr>
            <w:r>
              <w:t>Etiquetas</w:t>
            </w:r>
          </w:p>
        </w:tc>
        <w:tc>
          <w:tcPr>
            <w:tcW w:w="1269" w:type="dxa"/>
            <w:shd w:val="clear" w:color="auto" w:fill="92D050"/>
          </w:tcPr>
          <w:p w14:paraId="58AA4103" w14:textId="4715F4F0" w:rsidR="00CF7CBD" w:rsidRDefault="00CF7CBD" w:rsidP="00CF7CBD">
            <w:pPr>
              <w:jc w:val="center"/>
            </w:pPr>
            <w:r>
              <w:t>Estimación</w:t>
            </w:r>
          </w:p>
        </w:tc>
      </w:tr>
      <w:tr w:rsidR="00CF7CBD" w14:paraId="45B07630" w14:textId="77777777" w:rsidTr="00CF7CBD">
        <w:trPr>
          <w:jc w:val="center"/>
        </w:trPr>
        <w:tc>
          <w:tcPr>
            <w:tcW w:w="4531" w:type="dxa"/>
          </w:tcPr>
          <w:p w14:paraId="387E0F8C" w14:textId="5E538CB0" w:rsidR="00CF7CBD" w:rsidRDefault="00416F78" w:rsidP="00CF7CBD">
            <w:r w:rsidRPr="00416F78">
              <w:t>Elegir herramienta para la realización de la documentación.</w:t>
            </w:r>
          </w:p>
        </w:tc>
        <w:tc>
          <w:tcPr>
            <w:tcW w:w="2694" w:type="dxa"/>
          </w:tcPr>
          <w:p w14:paraId="57272FDF" w14:textId="653C9025" w:rsidR="00CF7CBD" w:rsidRDefault="00416F78" w:rsidP="00416F78">
            <w:pPr>
              <w:jc w:val="center"/>
            </w:pPr>
            <w:r>
              <w:rPr>
                <w:noProof/>
              </w:rPr>
              <w:drawing>
                <wp:inline distT="0" distB="0" distL="0" distR="0" wp14:anchorId="5F72D7AC" wp14:editId="05CC987A">
                  <wp:extent cx="1476375" cy="247650"/>
                  <wp:effectExtent l="0" t="0" r="952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476375" cy="247650"/>
                          </a:xfrm>
                          <a:prstGeom prst="rect">
                            <a:avLst/>
                          </a:prstGeom>
                        </pic:spPr>
                      </pic:pic>
                    </a:graphicData>
                  </a:graphic>
                </wp:inline>
              </w:drawing>
            </w:r>
          </w:p>
        </w:tc>
        <w:tc>
          <w:tcPr>
            <w:tcW w:w="1269" w:type="dxa"/>
          </w:tcPr>
          <w:p w14:paraId="156458D4" w14:textId="1502460B" w:rsidR="00CF7CBD" w:rsidRDefault="00416F78" w:rsidP="00416F78">
            <w:pPr>
              <w:jc w:val="center"/>
            </w:pPr>
            <w:r>
              <w:t>2</w:t>
            </w:r>
          </w:p>
        </w:tc>
      </w:tr>
      <w:tr w:rsidR="00CF7CBD" w14:paraId="1922C79D" w14:textId="77777777" w:rsidTr="00CF7CBD">
        <w:trPr>
          <w:jc w:val="center"/>
        </w:trPr>
        <w:tc>
          <w:tcPr>
            <w:tcW w:w="4531" w:type="dxa"/>
          </w:tcPr>
          <w:p w14:paraId="1DB2D99E" w14:textId="6653C8DD" w:rsidR="00CF7CBD" w:rsidRDefault="00416F78" w:rsidP="00CF7CBD">
            <w:r w:rsidRPr="00416F78">
              <w:t>Elegir herramienta para la gestión del proyecto.</w:t>
            </w:r>
          </w:p>
        </w:tc>
        <w:tc>
          <w:tcPr>
            <w:tcW w:w="2694" w:type="dxa"/>
          </w:tcPr>
          <w:p w14:paraId="7153557E" w14:textId="7E2B676A" w:rsidR="00CF7CBD" w:rsidRDefault="00416F78" w:rsidP="00416F78">
            <w:pPr>
              <w:jc w:val="center"/>
            </w:pPr>
            <w:r>
              <w:rPr>
                <w:noProof/>
              </w:rPr>
              <w:drawing>
                <wp:inline distT="0" distB="0" distL="0" distR="0" wp14:anchorId="622B58A6" wp14:editId="33F4BDFC">
                  <wp:extent cx="1476375" cy="247650"/>
                  <wp:effectExtent l="0" t="0" r="952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476375" cy="247650"/>
                          </a:xfrm>
                          <a:prstGeom prst="rect">
                            <a:avLst/>
                          </a:prstGeom>
                        </pic:spPr>
                      </pic:pic>
                    </a:graphicData>
                  </a:graphic>
                </wp:inline>
              </w:drawing>
            </w:r>
          </w:p>
        </w:tc>
        <w:tc>
          <w:tcPr>
            <w:tcW w:w="1269" w:type="dxa"/>
          </w:tcPr>
          <w:p w14:paraId="2503AD79" w14:textId="1EBA1E5D" w:rsidR="00CF7CBD" w:rsidRDefault="00416F78" w:rsidP="00416F78">
            <w:pPr>
              <w:jc w:val="center"/>
            </w:pPr>
            <w:r>
              <w:t>1</w:t>
            </w:r>
          </w:p>
        </w:tc>
      </w:tr>
      <w:tr w:rsidR="00CF7CBD" w14:paraId="3A4E0C4D" w14:textId="77777777" w:rsidTr="00CF7CBD">
        <w:trPr>
          <w:jc w:val="center"/>
        </w:trPr>
        <w:tc>
          <w:tcPr>
            <w:tcW w:w="4531" w:type="dxa"/>
          </w:tcPr>
          <w:p w14:paraId="66507E8A" w14:textId="73F6B04B" w:rsidR="00CF7CBD" w:rsidRDefault="00416F78" w:rsidP="00CF7CBD">
            <w:r w:rsidRPr="00416F78">
              <w:t>Elegir plataforma donde se encontrará nuestro repositorio.</w:t>
            </w:r>
          </w:p>
        </w:tc>
        <w:tc>
          <w:tcPr>
            <w:tcW w:w="2694" w:type="dxa"/>
          </w:tcPr>
          <w:p w14:paraId="3913704A" w14:textId="509D0752" w:rsidR="00CF7CBD" w:rsidRDefault="00416F78" w:rsidP="00416F78">
            <w:pPr>
              <w:jc w:val="center"/>
            </w:pPr>
            <w:r>
              <w:rPr>
                <w:noProof/>
              </w:rPr>
              <w:drawing>
                <wp:inline distT="0" distB="0" distL="0" distR="0" wp14:anchorId="332EB692" wp14:editId="221EDA74">
                  <wp:extent cx="1476375" cy="247650"/>
                  <wp:effectExtent l="0" t="0" r="952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476375" cy="247650"/>
                          </a:xfrm>
                          <a:prstGeom prst="rect">
                            <a:avLst/>
                          </a:prstGeom>
                        </pic:spPr>
                      </pic:pic>
                    </a:graphicData>
                  </a:graphic>
                </wp:inline>
              </w:drawing>
            </w:r>
          </w:p>
        </w:tc>
        <w:tc>
          <w:tcPr>
            <w:tcW w:w="1269" w:type="dxa"/>
          </w:tcPr>
          <w:p w14:paraId="39C79FE6" w14:textId="2CECD441" w:rsidR="00CF7CBD" w:rsidRDefault="00416F78" w:rsidP="00416F78">
            <w:pPr>
              <w:jc w:val="center"/>
            </w:pPr>
            <w:r>
              <w:t>1</w:t>
            </w:r>
          </w:p>
        </w:tc>
      </w:tr>
      <w:tr w:rsidR="00CF7CBD" w14:paraId="0F8CBC4E" w14:textId="77777777" w:rsidTr="00CF7CBD">
        <w:trPr>
          <w:jc w:val="center"/>
        </w:trPr>
        <w:tc>
          <w:tcPr>
            <w:tcW w:w="4531" w:type="dxa"/>
          </w:tcPr>
          <w:p w14:paraId="5F3AC654" w14:textId="363A9A3F" w:rsidR="00CF7CBD" w:rsidRDefault="00416F78" w:rsidP="00CF7CBD">
            <w:r w:rsidRPr="00416F78">
              <w:t>Lectura del código y de la memoria (NetExtractor)</w:t>
            </w:r>
          </w:p>
        </w:tc>
        <w:tc>
          <w:tcPr>
            <w:tcW w:w="2694" w:type="dxa"/>
          </w:tcPr>
          <w:p w14:paraId="6CD774FB" w14:textId="065D75B0" w:rsidR="00CF7CBD" w:rsidRDefault="00416F78" w:rsidP="00416F78">
            <w:pPr>
              <w:jc w:val="center"/>
            </w:pPr>
            <w:r>
              <w:rPr>
                <w:noProof/>
              </w:rPr>
              <w:drawing>
                <wp:inline distT="0" distB="0" distL="0" distR="0" wp14:anchorId="4A7896D0" wp14:editId="0F3E740B">
                  <wp:extent cx="895350" cy="276225"/>
                  <wp:effectExtent l="0" t="0" r="0" b="9525"/>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895350" cy="276225"/>
                          </a:xfrm>
                          <a:prstGeom prst="rect">
                            <a:avLst/>
                          </a:prstGeom>
                        </pic:spPr>
                      </pic:pic>
                    </a:graphicData>
                  </a:graphic>
                </wp:inline>
              </w:drawing>
            </w:r>
          </w:p>
        </w:tc>
        <w:tc>
          <w:tcPr>
            <w:tcW w:w="1269" w:type="dxa"/>
          </w:tcPr>
          <w:p w14:paraId="20AFB3AD" w14:textId="2D488C78" w:rsidR="00CF7CBD" w:rsidRDefault="00416F78" w:rsidP="00416F78">
            <w:pPr>
              <w:jc w:val="center"/>
            </w:pPr>
            <w:r>
              <w:t>13</w:t>
            </w:r>
          </w:p>
        </w:tc>
      </w:tr>
      <w:tr w:rsidR="00CF7CBD" w14:paraId="0546DDC8" w14:textId="77777777" w:rsidTr="00CF7CBD">
        <w:trPr>
          <w:jc w:val="center"/>
        </w:trPr>
        <w:tc>
          <w:tcPr>
            <w:tcW w:w="4531" w:type="dxa"/>
          </w:tcPr>
          <w:p w14:paraId="2520C89D" w14:textId="03D2AE93" w:rsidR="00CF7CBD" w:rsidRDefault="00416F78" w:rsidP="00CF7CBD">
            <w:r w:rsidRPr="00416F78">
              <w:t>Estudio de los fundamentos teóricos Modelos de redes aleatorias.</w:t>
            </w:r>
          </w:p>
        </w:tc>
        <w:tc>
          <w:tcPr>
            <w:tcW w:w="2694" w:type="dxa"/>
          </w:tcPr>
          <w:p w14:paraId="75BD056D" w14:textId="46D834B6" w:rsidR="00CF7CBD" w:rsidRDefault="00416F78" w:rsidP="00416F78">
            <w:pPr>
              <w:jc w:val="center"/>
            </w:pPr>
            <w:r>
              <w:rPr>
                <w:noProof/>
              </w:rPr>
              <w:drawing>
                <wp:inline distT="0" distB="0" distL="0" distR="0" wp14:anchorId="6F6B0860" wp14:editId="782D380B">
                  <wp:extent cx="895350" cy="276225"/>
                  <wp:effectExtent l="0" t="0" r="0" b="952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895350" cy="276225"/>
                          </a:xfrm>
                          <a:prstGeom prst="rect">
                            <a:avLst/>
                          </a:prstGeom>
                        </pic:spPr>
                      </pic:pic>
                    </a:graphicData>
                  </a:graphic>
                </wp:inline>
              </w:drawing>
            </w:r>
          </w:p>
        </w:tc>
        <w:tc>
          <w:tcPr>
            <w:tcW w:w="1269" w:type="dxa"/>
          </w:tcPr>
          <w:p w14:paraId="6F8610FE" w14:textId="3DBFC655" w:rsidR="00CF7CBD" w:rsidRDefault="000732EF" w:rsidP="000732EF">
            <w:pPr>
              <w:jc w:val="center"/>
            </w:pPr>
            <w:r>
              <w:t>5</w:t>
            </w:r>
          </w:p>
        </w:tc>
      </w:tr>
      <w:tr w:rsidR="00CF7CBD" w14:paraId="4470AF38" w14:textId="77777777" w:rsidTr="00CF7CBD">
        <w:trPr>
          <w:jc w:val="center"/>
        </w:trPr>
        <w:tc>
          <w:tcPr>
            <w:tcW w:w="4531" w:type="dxa"/>
          </w:tcPr>
          <w:p w14:paraId="0AB6FEBA" w14:textId="3BC0BA20" w:rsidR="00CF7CBD" w:rsidRDefault="000732EF" w:rsidP="00CF7CBD">
            <w:r w:rsidRPr="000732EF">
              <w:t>Estudio de los fundamentos teóricos Detección de comunidades.</w:t>
            </w:r>
          </w:p>
        </w:tc>
        <w:tc>
          <w:tcPr>
            <w:tcW w:w="2694" w:type="dxa"/>
          </w:tcPr>
          <w:p w14:paraId="2956DA79" w14:textId="27B121AE" w:rsidR="00CF7CBD" w:rsidRDefault="00416F78" w:rsidP="00416F78">
            <w:pPr>
              <w:jc w:val="center"/>
            </w:pPr>
            <w:r>
              <w:rPr>
                <w:noProof/>
              </w:rPr>
              <w:drawing>
                <wp:inline distT="0" distB="0" distL="0" distR="0" wp14:anchorId="5165C5EF" wp14:editId="486744BB">
                  <wp:extent cx="895350" cy="276225"/>
                  <wp:effectExtent l="0" t="0" r="0" b="952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895350" cy="276225"/>
                          </a:xfrm>
                          <a:prstGeom prst="rect">
                            <a:avLst/>
                          </a:prstGeom>
                        </pic:spPr>
                      </pic:pic>
                    </a:graphicData>
                  </a:graphic>
                </wp:inline>
              </w:drawing>
            </w:r>
          </w:p>
        </w:tc>
        <w:tc>
          <w:tcPr>
            <w:tcW w:w="1269" w:type="dxa"/>
          </w:tcPr>
          <w:p w14:paraId="04081094" w14:textId="6BB13D9B" w:rsidR="00CF7CBD" w:rsidRDefault="000732EF" w:rsidP="000732EF">
            <w:pPr>
              <w:jc w:val="center"/>
            </w:pPr>
            <w:r>
              <w:t>1</w:t>
            </w:r>
          </w:p>
        </w:tc>
      </w:tr>
      <w:tr w:rsidR="00CF7CBD" w14:paraId="3B6E3D5A" w14:textId="77777777" w:rsidTr="00CF7CBD">
        <w:trPr>
          <w:jc w:val="center"/>
        </w:trPr>
        <w:tc>
          <w:tcPr>
            <w:tcW w:w="4531" w:type="dxa"/>
          </w:tcPr>
          <w:p w14:paraId="31FECCB0" w14:textId="779F48F4" w:rsidR="00CF7CBD" w:rsidRDefault="000732EF" w:rsidP="00CF7CBD">
            <w:r w:rsidRPr="000732EF">
              <w:t>Estudio de los fundamentos teóricos Estructura local.</w:t>
            </w:r>
          </w:p>
        </w:tc>
        <w:tc>
          <w:tcPr>
            <w:tcW w:w="2694" w:type="dxa"/>
          </w:tcPr>
          <w:p w14:paraId="16FF5182" w14:textId="06D2334F" w:rsidR="00CF7CBD" w:rsidRDefault="00416F78" w:rsidP="00416F78">
            <w:pPr>
              <w:jc w:val="center"/>
            </w:pPr>
            <w:r>
              <w:rPr>
                <w:noProof/>
              </w:rPr>
              <w:drawing>
                <wp:inline distT="0" distB="0" distL="0" distR="0" wp14:anchorId="49072076" wp14:editId="317522A3">
                  <wp:extent cx="895350" cy="276225"/>
                  <wp:effectExtent l="0" t="0" r="0" b="9525"/>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895350" cy="276225"/>
                          </a:xfrm>
                          <a:prstGeom prst="rect">
                            <a:avLst/>
                          </a:prstGeom>
                        </pic:spPr>
                      </pic:pic>
                    </a:graphicData>
                  </a:graphic>
                </wp:inline>
              </w:drawing>
            </w:r>
          </w:p>
        </w:tc>
        <w:tc>
          <w:tcPr>
            <w:tcW w:w="1269" w:type="dxa"/>
          </w:tcPr>
          <w:p w14:paraId="5BE6AC56" w14:textId="36FD6ECF" w:rsidR="00CF7CBD" w:rsidRDefault="000732EF" w:rsidP="000732EF">
            <w:pPr>
              <w:jc w:val="center"/>
            </w:pPr>
            <w:r>
              <w:t>2</w:t>
            </w:r>
          </w:p>
        </w:tc>
      </w:tr>
      <w:tr w:rsidR="00CF7CBD" w14:paraId="1D384FF4" w14:textId="77777777" w:rsidTr="00CF7CBD">
        <w:trPr>
          <w:jc w:val="center"/>
        </w:trPr>
        <w:tc>
          <w:tcPr>
            <w:tcW w:w="4531" w:type="dxa"/>
          </w:tcPr>
          <w:p w14:paraId="0F3484EF" w14:textId="02CB3788" w:rsidR="00CF7CBD" w:rsidRDefault="000732EF" w:rsidP="00CF7CBD">
            <w:r w:rsidRPr="000732EF">
              <w:t>Estudio de los fundamentos teóricos Centralidad y centralización</w:t>
            </w:r>
          </w:p>
        </w:tc>
        <w:tc>
          <w:tcPr>
            <w:tcW w:w="2694" w:type="dxa"/>
          </w:tcPr>
          <w:p w14:paraId="6CDC7321" w14:textId="092E79F3" w:rsidR="00CF7CBD" w:rsidRDefault="00416F78" w:rsidP="00416F78">
            <w:pPr>
              <w:jc w:val="center"/>
            </w:pPr>
            <w:r>
              <w:rPr>
                <w:noProof/>
              </w:rPr>
              <w:drawing>
                <wp:inline distT="0" distB="0" distL="0" distR="0" wp14:anchorId="57091CB8" wp14:editId="139F9696">
                  <wp:extent cx="895350" cy="276225"/>
                  <wp:effectExtent l="0" t="0" r="0" b="952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895350" cy="276225"/>
                          </a:xfrm>
                          <a:prstGeom prst="rect">
                            <a:avLst/>
                          </a:prstGeom>
                        </pic:spPr>
                      </pic:pic>
                    </a:graphicData>
                  </a:graphic>
                </wp:inline>
              </w:drawing>
            </w:r>
          </w:p>
        </w:tc>
        <w:tc>
          <w:tcPr>
            <w:tcW w:w="1269" w:type="dxa"/>
          </w:tcPr>
          <w:p w14:paraId="60399C91" w14:textId="3390CDB2" w:rsidR="00CF7CBD" w:rsidRDefault="000732EF" w:rsidP="000732EF">
            <w:pPr>
              <w:jc w:val="center"/>
            </w:pPr>
            <w:r>
              <w:t>3</w:t>
            </w:r>
          </w:p>
        </w:tc>
      </w:tr>
      <w:tr w:rsidR="00CF7CBD" w14:paraId="2523647A" w14:textId="77777777" w:rsidTr="00CF7CBD">
        <w:trPr>
          <w:jc w:val="center"/>
        </w:trPr>
        <w:tc>
          <w:tcPr>
            <w:tcW w:w="4531" w:type="dxa"/>
          </w:tcPr>
          <w:p w14:paraId="145FFEFD" w14:textId="231B271F" w:rsidR="00CF7CBD" w:rsidRDefault="000732EF" w:rsidP="00CF7CBD">
            <w:r w:rsidRPr="000732EF">
              <w:t>Estudio de los fundamentos teóricos Teoría de grafos.</w:t>
            </w:r>
          </w:p>
        </w:tc>
        <w:tc>
          <w:tcPr>
            <w:tcW w:w="2694" w:type="dxa"/>
          </w:tcPr>
          <w:p w14:paraId="41C5DDFE" w14:textId="334E1FF0" w:rsidR="00CF7CBD" w:rsidRDefault="00416F78" w:rsidP="00416F78">
            <w:pPr>
              <w:jc w:val="center"/>
            </w:pPr>
            <w:r>
              <w:rPr>
                <w:noProof/>
              </w:rPr>
              <w:drawing>
                <wp:inline distT="0" distB="0" distL="0" distR="0" wp14:anchorId="572C0CD5" wp14:editId="4FF52EA1">
                  <wp:extent cx="895350" cy="276225"/>
                  <wp:effectExtent l="0" t="0" r="0" b="9525"/>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895350" cy="276225"/>
                          </a:xfrm>
                          <a:prstGeom prst="rect">
                            <a:avLst/>
                          </a:prstGeom>
                        </pic:spPr>
                      </pic:pic>
                    </a:graphicData>
                  </a:graphic>
                </wp:inline>
              </w:drawing>
            </w:r>
          </w:p>
        </w:tc>
        <w:tc>
          <w:tcPr>
            <w:tcW w:w="1269" w:type="dxa"/>
          </w:tcPr>
          <w:p w14:paraId="5EE227F2" w14:textId="491E03F8" w:rsidR="00CF7CBD" w:rsidRDefault="000732EF" w:rsidP="000732EF">
            <w:pPr>
              <w:keepNext/>
              <w:jc w:val="center"/>
            </w:pPr>
            <w:r>
              <w:t>3</w:t>
            </w:r>
          </w:p>
        </w:tc>
      </w:tr>
    </w:tbl>
    <w:p w14:paraId="1B5C0EC4" w14:textId="6D9922F3" w:rsidR="00097963" w:rsidRDefault="00CF7CBD" w:rsidP="00CF7CBD">
      <w:pPr>
        <w:pStyle w:val="Descripcin"/>
        <w:jc w:val="center"/>
      </w:pPr>
      <w:bookmarkStart w:id="10" w:name="_Toc107913275"/>
      <w:r>
        <w:t xml:space="preserve">Tabla </w:t>
      </w:r>
      <w:r w:rsidR="00AC3EA4">
        <w:fldChar w:fldCharType="begin"/>
      </w:r>
      <w:r w:rsidR="00AC3EA4">
        <w:instrText xml:space="preserve"> SEQ Tabla \* ARABIC </w:instrText>
      </w:r>
      <w:r w:rsidR="00AC3EA4">
        <w:fldChar w:fldCharType="separate"/>
      </w:r>
      <w:r w:rsidR="00CC4358">
        <w:rPr>
          <w:noProof/>
        </w:rPr>
        <w:t>2</w:t>
      </w:r>
      <w:r w:rsidR="00AC3EA4">
        <w:rPr>
          <w:noProof/>
        </w:rPr>
        <w:fldChar w:fldCharType="end"/>
      </w:r>
      <w:r>
        <w:t xml:space="preserve"> Tareas</w:t>
      </w:r>
      <w:r>
        <w:rPr>
          <w:noProof/>
        </w:rPr>
        <w:t xml:space="preserve"> sprint 1</w:t>
      </w:r>
      <w:bookmarkEnd w:id="10"/>
    </w:p>
    <w:p w14:paraId="204A5840" w14:textId="63B8A5E7" w:rsidR="00097963" w:rsidRDefault="00097963" w:rsidP="00675056">
      <w:pPr>
        <w:ind w:firstLine="708"/>
      </w:pPr>
    </w:p>
    <w:p w14:paraId="3DC1805C" w14:textId="75CBC442" w:rsidR="000732EF" w:rsidRDefault="000732EF" w:rsidP="00E83E19">
      <w:pPr>
        <w:pStyle w:val="Ttulo3"/>
        <w:jc w:val="both"/>
      </w:pPr>
      <w:r>
        <w:tab/>
      </w:r>
      <w:r>
        <w:tab/>
      </w:r>
      <w:bookmarkStart w:id="11" w:name="_Toc108079927"/>
      <w:r>
        <w:t>Sprint 2 (20/03/2022 – 28/03/2022)</w:t>
      </w:r>
      <w:bookmarkEnd w:id="11"/>
    </w:p>
    <w:p w14:paraId="25351C87" w14:textId="019426F6" w:rsidR="000732EF" w:rsidRDefault="000732EF" w:rsidP="00E83E19">
      <w:pPr>
        <w:jc w:val="both"/>
      </w:pPr>
    </w:p>
    <w:p w14:paraId="6557999B" w14:textId="7F8EB24E" w:rsidR="006006FB" w:rsidRDefault="00A67190" w:rsidP="00E83E19">
      <w:pPr>
        <w:ind w:left="708" w:firstLine="702"/>
        <w:jc w:val="both"/>
      </w:pPr>
      <w:r>
        <w:t>En este sprint añadimos a la memoria todos los conceptos teóricos vistos en el anterior sprint, además de añadir a los anexos los sprints vistos hasta el momento. Además</w:t>
      </w:r>
      <w:r w:rsidR="00E03F71">
        <w:t>,</w:t>
      </w:r>
      <w:r>
        <w:t xml:space="preserve"> se </w:t>
      </w:r>
      <w:r w:rsidR="00E03F71">
        <w:t>investigó</w:t>
      </w:r>
      <w:r>
        <w:t xml:space="preserve"> el funcionamiento de las redes dinámicas para gephi</w:t>
      </w:r>
      <w:r w:rsidR="00E03F71">
        <w:t xml:space="preserve">, esto nos sirvió para saber cómo funcionan las redes dinámicas de forma práctica, y las medidas de centralidad, que serán importantes para generar el informe de la red. También, se instaló el proyecto NetExtractor para </w:t>
      </w:r>
      <w:r w:rsidR="006006FB">
        <w:t>probarlo y entenderlo, ya que deberemos modificarlo. Por último, decidimos cual iba a ser nuestra herramienta para la gestión de referencias y la instalación de ella.</w:t>
      </w:r>
    </w:p>
    <w:p w14:paraId="205B68DA" w14:textId="6DD23940" w:rsidR="00DC122D" w:rsidRDefault="00DC122D" w:rsidP="00E83E19">
      <w:pPr>
        <w:ind w:left="708" w:firstLine="702"/>
        <w:jc w:val="both"/>
      </w:pPr>
    </w:p>
    <w:p w14:paraId="34EB4616" w14:textId="3A533A82" w:rsidR="00DC122D" w:rsidRDefault="00DC122D" w:rsidP="00E83E19">
      <w:pPr>
        <w:ind w:left="708" w:firstLine="708"/>
        <w:jc w:val="both"/>
      </w:pPr>
      <w:r>
        <w:t xml:space="preserve">Enlace al segundo sprint: </w:t>
      </w:r>
      <w:hyperlink r:id="rId304" w:history="1">
        <w:r w:rsidRPr="00DC122D">
          <w:rPr>
            <w:rStyle w:val="Hipervnculo"/>
          </w:rPr>
          <w:t>Sprint 2</w:t>
        </w:r>
      </w:hyperlink>
      <w:r>
        <w:t xml:space="preserve">. </w:t>
      </w:r>
    </w:p>
    <w:p w14:paraId="3B7C8A75" w14:textId="77777777" w:rsidR="006006FB" w:rsidRDefault="006006FB" w:rsidP="00E83E19">
      <w:pPr>
        <w:ind w:left="708" w:firstLine="702"/>
        <w:jc w:val="both"/>
      </w:pPr>
    </w:p>
    <w:p w14:paraId="7855DFBD" w14:textId="77777777" w:rsidR="006006FB" w:rsidRDefault="006006FB" w:rsidP="00E83E19">
      <w:pPr>
        <w:ind w:left="708" w:firstLine="702"/>
        <w:jc w:val="both"/>
      </w:pPr>
      <w:r>
        <w:t>El Burndown Report de nuestro segundo sprint quedó así:</w:t>
      </w:r>
    </w:p>
    <w:p w14:paraId="59837E09" w14:textId="77777777" w:rsidR="006006FB" w:rsidRDefault="006006FB" w:rsidP="00A67190">
      <w:pPr>
        <w:ind w:left="708" w:firstLine="702"/>
      </w:pPr>
    </w:p>
    <w:p w14:paraId="5F80C064" w14:textId="77777777" w:rsidR="006006FB" w:rsidRDefault="006006FB" w:rsidP="006006FB">
      <w:pPr>
        <w:keepNext/>
        <w:ind w:left="708" w:firstLine="702"/>
        <w:jc w:val="center"/>
      </w:pPr>
      <w:r>
        <w:rPr>
          <w:noProof/>
        </w:rPr>
        <w:lastRenderedPageBreak/>
        <w:drawing>
          <wp:inline distT="0" distB="0" distL="0" distR="0" wp14:anchorId="46DEA288" wp14:editId="0C9E5C66">
            <wp:extent cx="3001617" cy="2338396"/>
            <wp:effectExtent l="0" t="0" r="8890" b="5080"/>
            <wp:docPr id="574" name="Imagen 57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n 574" descr="Gráfico&#10;&#10;Descripción generada automáticamen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025962" cy="2357362"/>
                    </a:xfrm>
                    <a:prstGeom prst="rect">
                      <a:avLst/>
                    </a:prstGeom>
                    <a:noFill/>
                    <a:ln>
                      <a:noFill/>
                    </a:ln>
                  </pic:spPr>
                </pic:pic>
              </a:graphicData>
            </a:graphic>
          </wp:inline>
        </w:drawing>
      </w:r>
    </w:p>
    <w:p w14:paraId="2BA75C86" w14:textId="4F770E4E" w:rsidR="000732EF" w:rsidRDefault="006006FB" w:rsidP="006006FB">
      <w:pPr>
        <w:pStyle w:val="Descripcin"/>
        <w:jc w:val="center"/>
      </w:pPr>
      <w:bookmarkStart w:id="12" w:name="_Toc108079999"/>
      <w:r>
        <w:t xml:space="preserve">Figura </w:t>
      </w:r>
      <w:r w:rsidR="00AC3EA4">
        <w:fldChar w:fldCharType="begin"/>
      </w:r>
      <w:r w:rsidR="00AC3EA4">
        <w:instrText xml:space="preserve"> SEQ Figura \* ARABIC </w:instrText>
      </w:r>
      <w:r w:rsidR="00AC3EA4">
        <w:fldChar w:fldCharType="separate"/>
      </w:r>
      <w:r w:rsidR="00CC4358">
        <w:rPr>
          <w:noProof/>
        </w:rPr>
        <w:t>3</w:t>
      </w:r>
      <w:r w:rsidR="00AC3EA4">
        <w:rPr>
          <w:noProof/>
        </w:rPr>
        <w:fldChar w:fldCharType="end"/>
      </w:r>
      <w:r>
        <w:t xml:space="preserve"> Burndown Report Sprint 2</w:t>
      </w:r>
      <w:bookmarkEnd w:id="12"/>
    </w:p>
    <w:p w14:paraId="4523CE05" w14:textId="09A37A99" w:rsidR="00DC122D" w:rsidRDefault="00DC122D" w:rsidP="00DC122D"/>
    <w:p w14:paraId="5FA2FED2" w14:textId="77777777" w:rsidR="00DC122D" w:rsidRPr="00DC122D" w:rsidRDefault="00DC122D" w:rsidP="00DC122D"/>
    <w:p w14:paraId="5AAFFBFE" w14:textId="77777777" w:rsidR="00DC122D" w:rsidRDefault="00DC122D" w:rsidP="00DC122D">
      <w:pPr>
        <w:keepNext/>
        <w:ind w:firstLine="708"/>
        <w:jc w:val="center"/>
      </w:pPr>
      <w:r>
        <w:rPr>
          <w:noProof/>
        </w:rPr>
        <w:drawing>
          <wp:inline distT="0" distB="0" distL="0" distR="0" wp14:anchorId="7389EB52" wp14:editId="108E9741">
            <wp:extent cx="3230088" cy="2105027"/>
            <wp:effectExtent l="0" t="0" r="8890" b="0"/>
            <wp:docPr id="575" name="Imagen 5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n 575" descr="Interfaz de usuario gráfica, Aplicación&#10;&#10;Descripción generada automáticamente"/>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242353" cy="2113020"/>
                    </a:xfrm>
                    <a:prstGeom prst="rect">
                      <a:avLst/>
                    </a:prstGeom>
                    <a:noFill/>
                    <a:ln>
                      <a:noFill/>
                    </a:ln>
                  </pic:spPr>
                </pic:pic>
              </a:graphicData>
            </a:graphic>
          </wp:inline>
        </w:drawing>
      </w:r>
    </w:p>
    <w:p w14:paraId="406952C1" w14:textId="39457A26" w:rsidR="000732EF" w:rsidRDefault="00DC122D" w:rsidP="00DC122D">
      <w:pPr>
        <w:pStyle w:val="Descripcin"/>
        <w:jc w:val="center"/>
      </w:pPr>
      <w:bookmarkStart w:id="13" w:name="_Toc108080000"/>
      <w:r>
        <w:t xml:space="preserve">Figura </w:t>
      </w:r>
      <w:r w:rsidR="00AC3EA4">
        <w:fldChar w:fldCharType="begin"/>
      </w:r>
      <w:r w:rsidR="00AC3EA4">
        <w:instrText xml:space="preserve"> SEQ Figura \* ARABIC </w:instrText>
      </w:r>
      <w:r w:rsidR="00AC3EA4">
        <w:fldChar w:fldCharType="separate"/>
      </w:r>
      <w:r w:rsidR="00CC4358">
        <w:rPr>
          <w:noProof/>
        </w:rPr>
        <w:t>4</w:t>
      </w:r>
      <w:r w:rsidR="00AC3EA4">
        <w:rPr>
          <w:noProof/>
        </w:rPr>
        <w:fldChar w:fldCharType="end"/>
      </w:r>
      <w:r>
        <w:t xml:space="preserve"> Issue Sprint 2</w:t>
      </w:r>
      <w:bookmarkEnd w:id="13"/>
    </w:p>
    <w:p w14:paraId="60513744" w14:textId="77777777" w:rsidR="00DC122D" w:rsidRPr="00DC122D" w:rsidRDefault="00DC122D" w:rsidP="00DC122D"/>
    <w:tbl>
      <w:tblPr>
        <w:tblStyle w:val="Tablaconcuadrcula"/>
        <w:tblW w:w="0" w:type="auto"/>
        <w:jc w:val="center"/>
        <w:tblLook w:val="04A0" w:firstRow="1" w:lastRow="0" w:firstColumn="1" w:lastColumn="0" w:noHBand="0" w:noVBand="1"/>
      </w:tblPr>
      <w:tblGrid>
        <w:gridCol w:w="4531"/>
        <w:gridCol w:w="2694"/>
        <w:gridCol w:w="1269"/>
      </w:tblGrid>
      <w:tr w:rsidR="00DC122D" w14:paraId="78B675E8" w14:textId="77777777" w:rsidTr="00AF78D2">
        <w:trPr>
          <w:jc w:val="center"/>
        </w:trPr>
        <w:tc>
          <w:tcPr>
            <w:tcW w:w="4531" w:type="dxa"/>
            <w:shd w:val="clear" w:color="auto" w:fill="92D050"/>
          </w:tcPr>
          <w:p w14:paraId="584A5E63" w14:textId="77777777" w:rsidR="00DC122D" w:rsidRDefault="00DC122D" w:rsidP="00AF78D2">
            <w:pPr>
              <w:jc w:val="center"/>
            </w:pPr>
            <w:r>
              <w:t>Tareas completadas</w:t>
            </w:r>
          </w:p>
        </w:tc>
        <w:tc>
          <w:tcPr>
            <w:tcW w:w="2694" w:type="dxa"/>
            <w:shd w:val="clear" w:color="auto" w:fill="92D050"/>
          </w:tcPr>
          <w:p w14:paraId="3813EB89" w14:textId="77777777" w:rsidR="00DC122D" w:rsidRDefault="00DC122D" w:rsidP="00AF78D2">
            <w:pPr>
              <w:jc w:val="center"/>
            </w:pPr>
            <w:r>
              <w:t>Etiquetas</w:t>
            </w:r>
          </w:p>
        </w:tc>
        <w:tc>
          <w:tcPr>
            <w:tcW w:w="1269" w:type="dxa"/>
            <w:shd w:val="clear" w:color="auto" w:fill="92D050"/>
          </w:tcPr>
          <w:p w14:paraId="6F3FAC00" w14:textId="77777777" w:rsidR="00DC122D" w:rsidRDefault="00DC122D" w:rsidP="00AF78D2">
            <w:pPr>
              <w:jc w:val="center"/>
            </w:pPr>
            <w:r>
              <w:t>Estimación</w:t>
            </w:r>
          </w:p>
        </w:tc>
      </w:tr>
      <w:tr w:rsidR="00DC122D" w14:paraId="5E94B03F" w14:textId="77777777" w:rsidTr="00AF78D2">
        <w:trPr>
          <w:jc w:val="center"/>
        </w:trPr>
        <w:tc>
          <w:tcPr>
            <w:tcW w:w="4531" w:type="dxa"/>
          </w:tcPr>
          <w:p w14:paraId="0AD63381" w14:textId="3D5CB9EE" w:rsidR="00DC122D" w:rsidRDefault="00DC122D" w:rsidP="00AF78D2">
            <w:r w:rsidRPr="00DC122D">
              <w:t>Elegir herramienta para la gestión de referencias.</w:t>
            </w:r>
          </w:p>
        </w:tc>
        <w:tc>
          <w:tcPr>
            <w:tcW w:w="2694" w:type="dxa"/>
          </w:tcPr>
          <w:p w14:paraId="568296D5" w14:textId="31D32FE1" w:rsidR="00DC122D" w:rsidRDefault="008301CB" w:rsidP="00AF78D2">
            <w:pPr>
              <w:jc w:val="center"/>
            </w:pPr>
            <w:r>
              <w:rPr>
                <w:noProof/>
              </w:rPr>
              <w:drawing>
                <wp:inline distT="0" distB="0" distL="0" distR="0" wp14:anchorId="0DE0A9E7" wp14:editId="7EE2AA40">
                  <wp:extent cx="1333500" cy="295275"/>
                  <wp:effectExtent l="0" t="0" r="0" b="9525"/>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333500" cy="295275"/>
                          </a:xfrm>
                          <a:prstGeom prst="rect">
                            <a:avLst/>
                          </a:prstGeom>
                        </pic:spPr>
                      </pic:pic>
                    </a:graphicData>
                  </a:graphic>
                </wp:inline>
              </w:drawing>
            </w:r>
          </w:p>
        </w:tc>
        <w:tc>
          <w:tcPr>
            <w:tcW w:w="1269" w:type="dxa"/>
          </w:tcPr>
          <w:p w14:paraId="6AE14158" w14:textId="77777777" w:rsidR="00DC122D" w:rsidRDefault="00DC122D" w:rsidP="00AF78D2">
            <w:pPr>
              <w:jc w:val="center"/>
            </w:pPr>
            <w:r>
              <w:t>2</w:t>
            </w:r>
          </w:p>
        </w:tc>
      </w:tr>
      <w:tr w:rsidR="00DC122D" w14:paraId="16A41765" w14:textId="77777777" w:rsidTr="00AF78D2">
        <w:trPr>
          <w:jc w:val="center"/>
        </w:trPr>
        <w:tc>
          <w:tcPr>
            <w:tcW w:w="4531" w:type="dxa"/>
          </w:tcPr>
          <w:p w14:paraId="093A54A8" w14:textId="1F5A400D" w:rsidR="00DC122D" w:rsidRDefault="008301CB" w:rsidP="00AF78D2">
            <w:r w:rsidRPr="008301CB">
              <w:t>Instalación de Zotero.</w:t>
            </w:r>
          </w:p>
        </w:tc>
        <w:tc>
          <w:tcPr>
            <w:tcW w:w="2694" w:type="dxa"/>
          </w:tcPr>
          <w:p w14:paraId="1DCE567F" w14:textId="2D1CF6FA" w:rsidR="00DC122D" w:rsidRDefault="008301CB" w:rsidP="00AF78D2">
            <w:pPr>
              <w:jc w:val="center"/>
            </w:pPr>
            <w:r>
              <w:rPr>
                <w:noProof/>
              </w:rPr>
              <w:drawing>
                <wp:inline distT="0" distB="0" distL="0" distR="0" wp14:anchorId="4B3BA644" wp14:editId="4A66698D">
                  <wp:extent cx="800100" cy="285750"/>
                  <wp:effectExtent l="0" t="0" r="0"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800100" cy="285750"/>
                          </a:xfrm>
                          <a:prstGeom prst="rect">
                            <a:avLst/>
                          </a:prstGeom>
                        </pic:spPr>
                      </pic:pic>
                    </a:graphicData>
                  </a:graphic>
                </wp:inline>
              </w:drawing>
            </w:r>
          </w:p>
        </w:tc>
        <w:tc>
          <w:tcPr>
            <w:tcW w:w="1269" w:type="dxa"/>
          </w:tcPr>
          <w:p w14:paraId="0FD91916" w14:textId="4A2EA2D4" w:rsidR="00DC122D" w:rsidRDefault="008301CB" w:rsidP="00AF78D2">
            <w:pPr>
              <w:jc w:val="center"/>
            </w:pPr>
            <w:r>
              <w:t>2</w:t>
            </w:r>
          </w:p>
        </w:tc>
      </w:tr>
      <w:tr w:rsidR="00DC122D" w14:paraId="2E061C0F" w14:textId="77777777" w:rsidTr="00AF78D2">
        <w:trPr>
          <w:jc w:val="center"/>
        </w:trPr>
        <w:tc>
          <w:tcPr>
            <w:tcW w:w="4531" w:type="dxa"/>
          </w:tcPr>
          <w:p w14:paraId="30222C39" w14:textId="2F7ADED9" w:rsidR="00DC122D" w:rsidRDefault="008301CB" w:rsidP="00AF78D2">
            <w:r w:rsidRPr="008301CB">
              <w:t>Estudio de medidas de centralidad y de prestigio.</w:t>
            </w:r>
          </w:p>
        </w:tc>
        <w:tc>
          <w:tcPr>
            <w:tcW w:w="2694" w:type="dxa"/>
          </w:tcPr>
          <w:p w14:paraId="2A0758D5" w14:textId="26FFE323" w:rsidR="00DC122D" w:rsidRDefault="008301CB" w:rsidP="00AF78D2">
            <w:pPr>
              <w:jc w:val="center"/>
            </w:pPr>
            <w:r>
              <w:rPr>
                <w:noProof/>
              </w:rPr>
              <w:drawing>
                <wp:inline distT="0" distB="0" distL="0" distR="0" wp14:anchorId="41B96BAA" wp14:editId="01642A36">
                  <wp:extent cx="704850" cy="295275"/>
                  <wp:effectExtent l="0" t="0" r="0" b="9525"/>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04850" cy="295275"/>
                          </a:xfrm>
                          <a:prstGeom prst="rect">
                            <a:avLst/>
                          </a:prstGeom>
                        </pic:spPr>
                      </pic:pic>
                    </a:graphicData>
                  </a:graphic>
                </wp:inline>
              </w:drawing>
            </w:r>
          </w:p>
        </w:tc>
        <w:tc>
          <w:tcPr>
            <w:tcW w:w="1269" w:type="dxa"/>
          </w:tcPr>
          <w:p w14:paraId="76E799D9" w14:textId="2364A2DD" w:rsidR="00DC122D" w:rsidRDefault="008301CB" w:rsidP="00AF78D2">
            <w:pPr>
              <w:jc w:val="center"/>
            </w:pPr>
            <w:r>
              <w:t>3</w:t>
            </w:r>
          </w:p>
        </w:tc>
      </w:tr>
      <w:tr w:rsidR="00DC122D" w14:paraId="7EF88669" w14:textId="77777777" w:rsidTr="00AF78D2">
        <w:trPr>
          <w:jc w:val="center"/>
        </w:trPr>
        <w:tc>
          <w:tcPr>
            <w:tcW w:w="4531" w:type="dxa"/>
          </w:tcPr>
          <w:p w14:paraId="3B6F399A" w14:textId="1F07E90E" w:rsidR="00DC122D" w:rsidRDefault="008301CB" w:rsidP="00AF78D2">
            <w:r w:rsidRPr="008301CB">
              <w:t>Instalación y estudio de la aplicación NetExtractor.</w:t>
            </w:r>
          </w:p>
        </w:tc>
        <w:tc>
          <w:tcPr>
            <w:tcW w:w="2694" w:type="dxa"/>
          </w:tcPr>
          <w:p w14:paraId="35018DBB" w14:textId="4D0C3AAA" w:rsidR="00DC122D" w:rsidRDefault="008301CB" w:rsidP="00AF78D2">
            <w:pPr>
              <w:jc w:val="center"/>
            </w:pPr>
            <w:r>
              <w:rPr>
                <w:noProof/>
              </w:rPr>
              <w:drawing>
                <wp:inline distT="0" distB="0" distL="0" distR="0" wp14:anchorId="69335EB4" wp14:editId="72C4FC26">
                  <wp:extent cx="1447800" cy="295275"/>
                  <wp:effectExtent l="0" t="0" r="0" b="9525"/>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447800" cy="295275"/>
                          </a:xfrm>
                          <a:prstGeom prst="rect">
                            <a:avLst/>
                          </a:prstGeom>
                        </pic:spPr>
                      </pic:pic>
                    </a:graphicData>
                  </a:graphic>
                </wp:inline>
              </w:drawing>
            </w:r>
          </w:p>
        </w:tc>
        <w:tc>
          <w:tcPr>
            <w:tcW w:w="1269" w:type="dxa"/>
          </w:tcPr>
          <w:p w14:paraId="17A70F09" w14:textId="03E4DD9D" w:rsidR="00DC122D" w:rsidRDefault="008301CB" w:rsidP="00AF78D2">
            <w:pPr>
              <w:jc w:val="center"/>
            </w:pPr>
            <w:r>
              <w:t>8</w:t>
            </w:r>
          </w:p>
        </w:tc>
      </w:tr>
      <w:tr w:rsidR="00DC122D" w14:paraId="402BBC5D" w14:textId="77777777" w:rsidTr="00AF78D2">
        <w:trPr>
          <w:jc w:val="center"/>
        </w:trPr>
        <w:tc>
          <w:tcPr>
            <w:tcW w:w="4531" w:type="dxa"/>
          </w:tcPr>
          <w:p w14:paraId="1F49688D" w14:textId="64994E4F" w:rsidR="00DC122D" w:rsidRDefault="008301CB" w:rsidP="008301CB">
            <w:r>
              <w:t>Documentar los Sprints.</w:t>
            </w:r>
          </w:p>
        </w:tc>
        <w:tc>
          <w:tcPr>
            <w:tcW w:w="2694" w:type="dxa"/>
          </w:tcPr>
          <w:p w14:paraId="5E3CAD2E" w14:textId="2137FA13" w:rsidR="00DC122D" w:rsidRDefault="008301CB" w:rsidP="00AF78D2">
            <w:pPr>
              <w:jc w:val="center"/>
            </w:pPr>
            <w:r>
              <w:rPr>
                <w:noProof/>
              </w:rPr>
              <w:drawing>
                <wp:inline distT="0" distB="0" distL="0" distR="0" wp14:anchorId="7B8179B9" wp14:editId="3127B1B5">
                  <wp:extent cx="1019175" cy="276225"/>
                  <wp:effectExtent l="0" t="0" r="9525" b="9525"/>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019175" cy="276225"/>
                          </a:xfrm>
                          <a:prstGeom prst="rect">
                            <a:avLst/>
                          </a:prstGeom>
                        </pic:spPr>
                      </pic:pic>
                    </a:graphicData>
                  </a:graphic>
                </wp:inline>
              </w:drawing>
            </w:r>
          </w:p>
        </w:tc>
        <w:tc>
          <w:tcPr>
            <w:tcW w:w="1269" w:type="dxa"/>
          </w:tcPr>
          <w:p w14:paraId="58CCB43F" w14:textId="42B153E3" w:rsidR="00DC122D" w:rsidRDefault="008301CB" w:rsidP="00AF78D2">
            <w:pPr>
              <w:jc w:val="center"/>
            </w:pPr>
            <w:r>
              <w:t>2</w:t>
            </w:r>
          </w:p>
        </w:tc>
      </w:tr>
      <w:tr w:rsidR="00DC122D" w14:paraId="71E3E7B4" w14:textId="77777777" w:rsidTr="00AF78D2">
        <w:trPr>
          <w:jc w:val="center"/>
        </w:trPr>
        <w:tc>
          <w:tcPr>
            <w:tcW w:w="4531" w:type="dxa"/>
          </w:tcPr>
          <w:p w14:paraId="68E60FB4" w14:textId="50FB3944" w:rsidR="00DC122D" w:rsidRDefault="008301CB" w:rsidP="00AF78D2">
            <w:r w:rsidRPr="008301CB">
              <w:t>Documentar los fundamentos teóricos Teoría de grafos.</w:t>
            </w:r>
          </w:p>
        </w:tc>
        <w:tc>
          <w:tcPr>
            <w:tcW w:w="2694" w:type="dxa"/>
          </w:tcPr>
          <w:p w14:paraId="5CF55703" w14:textId="1CC5018B" w:rsidR="00DC122D" w:rsidRDefault="008301CB" w:rsidP="00AF78D2">
            <w:pPr>
              <w:jc w:val="center"/>
            </w:pPr>
            <w:r>
              <w:rPr>
                <w:noProof/>
              </w:rPr>
              <w:drawing>
                <wp:inline distT="0" distB="0" distL="0" distR="0" wp14:anchorId="4CD8E6B2" wp14:editId="38171328">
                  <wp:extent cx="1019175" cy="276225"/>
                  <wp:effectExtent l="0" t="0" r="9525" b="9525"/>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019175" cy="276225"/>
                          </a:xfrm>
                          <a:prstGeom prst="rect">
                            <a:avLst/>
                          </a:prstGeom>
                        </pic:spPr>
                      </pic:pic>
                    </a:graphicData>
                  </a:graphic>
                </wp:inline>
              </w:drawing>
            </w:r>
          </w:p>
        </w:tc>
        <w:tc>
          <w:tcPr>
            <w:tcW w:w="1269" w:type="dxa"/>
          </w:tcPr>
          <w:p w14:paraId="4B17FA23" w14:textId="26EA381C" w:rsidR="00DC122D" w:rsidRDefault="008301CB" w:rsidP="00AF78D2">
            <w:pPr>
              <w:jc w:val="center"/>
            </w:pPr>
            <w:r>
              <w:t>3</w:t>
            </w:r>
          </w:p>
        </w:tc>
      </w:tr>
      <w:tr w:rsidR="00DC122D" w14:paraId="3BA5F6C2" w14:textId="77777777" w:rsidTr="00AF78D2">
        <w:trPr>
          <w:jc w:val="center"/>
        </w:trPr>
        <w:tc>
          <w:tcPr>
            <w:tcW w:w="4531" w:type="dxa"/>
          </w:tcPr>
          <w:p w14:paraId="4F3CE02C" w14:textId="0F82A595" w:rsidR="00DC122D" w:rsidRDefault="008301CB" w:rsidP="00AF78D2">
            <w:r w:rsidRPr="008301CB">
              <w:t>Documentar los fundamentos teóricos Centralidad y centralización.</w:t>
            </w:r>
          </w:p>
        </w:tc>
        <w:tc>
          <w:tcPr>
            <w:tcW w:w="2694" w:type="dxa"/>
          </w:tcPr>
          <w:p w14:paraId="6D70D485" w14:textId="5EB664F2" w:rsidR="00DC122D" w:rsidRDefault="008301CB" w:rsidP="00AF78D2">
            <w:pPr>
              <w:jc w:val="center"/>
            </w:pPr>
            <w:r>
              <w:rPr>
                <w:noProof/>
              </w:rPr>
              <w:drawing>
                <wp:inline distT="0" distB="0" distL="0" distR="0" wp14:anchorId="164B6F22" wp14:editId="66F32F4F">
                  <wp:extent cx="1019175" cy="276225"/>
                  <wp:effectExtent l="0" t="0" r="9525" b="9525"/>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019175" cy="276225"/>
                          </a:xfrm>
                          <a:prstGeom prst="rect">
                            <a:avLst/>
                          </a:prstGeom>
                        </pic:spPr>
                      </pic:pic>
                    </a:graphicData>
                  </a:graphic>
                </wp:inline>
              </w:drawing>
            </w:r>
          </w:p>
        </w:tc>
        <w:tc>
          <w:tcPr>
            <w:tcW w:w="1269" w:type="dxa"/>
          </w:tcPr>
          <w:p w14:paraId="1C95D8AC" w14:textId="3739704D" w:rsidR="00DC122D" w:rsidRDefault="008301CB" w:rsidP="00AF78D2">
            <w:pPr>
              <w:jc w:val="center"/>
            </w:pPr>
            <w:r>
              <w:t>3</w:t>
            </w:r>
          </w:p>
        </w:tc>
      </w:tr>
      <w:tr w:rsidR="00DC122D" w14:paraId="091EAA27" w14:textId="77777777" w:rsidTr="00AF78D2">
        <w:trPr>
          <w:jc w:val="center"/>
        </w:trPr>
        <w:tc>
          <w:tcPr>
            <w:tcW w:w="4531" w:type="dxa"/>
          </w:tcPr>
          <w:p w14:paraId="68F833C3" w14:textId="186D452B" w:rsidR="00DC122D" w:rsidRDefault="008301CB" w:rsidP="00AF78D2">
            <w:r w:rsidRPr="008301CB">
              <w:t>Documentar los fundamentos teóricos Estructura local.</w:t>
            </w:r>
          </w:p>
        </w:tc>
        <w:tc>
          <w:tcPr>
            <w:tcW w:w="2694" w:type="dxa"/>
          </w:tcPr>
          <w:p w14:paraId="14E69E07" w14:textId="1D4B55F1" w:rsidR="00DC122D" w:rsidRDefault="008301CB" w:rsidP="00AF78D2">
            <w:pPr>
              <w:jc w:val="center"/>
            </w:pPr>
            <w:r>
              <w:rPr>
                <w:noProof/>
              </w:rPr>
              <w:drawing>
                <wp:inline distT="0" distB="0" distL="0" distR="0" wp14:anchorId="6E2CB625" wp14:editId="4454A11A">
                  <wp:extent cx="1019175" cy="276225"/>
                  <wp:effectExtent l="0" t="0" r="9525" b="9525"/>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019175" cy="276225"/>
                          </a:xfrm>
                          <a:prstGeom prst="rect">
                            <a:avLst/>
                          </a:prstGeom>
                        </pic:spPr>
                      </pic:pic>
                    </a:graphicData>
                  </a:graphic>
                </wp:inline>
              </w:drawing>
            </w:r>
          </w:p>
        </w:tc>
        <w:tc>
          <w:tcPr>
            <w:tcW w:w="1269" w:type="dxa"/>
          </w:tcPr>
          <w:p w14:paraId="6E493261" w14:textId="77777777" w:rsidR="00DC122D" w:rsidRDefault="00DC122D" w:rsidP="00AF78D2">
            <w:pPr>
              <w:jc w:val="center"/>
            </w:pPr>
            <w:r>
              <w:t>3</w:t>
            </w:r>
          </w:p>
        </w:tc>
      </w:tr>
      <w:tr w:rsidR="00DC122D" w14:paraId="78A10323" w14:textId="77777777" w:rsidTr="00AF78D2">
        <w:trPr>
          <w:jc w:val="center"/>
        </w:trPr>
        <w:tc>
          <w:tcPr>
            <w:tcW w:w="4531" w:type="dxa"/>
          </w:tcPr>
          <w:p w14:paraId="787257D5" w14:textId="46117D3F" w:rsidR="00DC122D" w:rsidRDefault="008301CB" w:rsidP="00AF78D2">
            <w:r w:rsidRPr="008301CB">
              <w:t>Documentar los fundamentos teóricos Detección de comunidades.</w:t>
            </w:r>
          </w:p>
        </w:tc>
        <w:tc>
          <w:tcPr>
            <w:tcW w:w="2694" w:type="dxa"/>
          </w:tcPr>
          <w:p w14:paraId="55A07306" w14:textId="1C5AA84A" w:rsidR="00DC122D" w:rsidRDefault="008301CB" w:rsidP="00AF78D2">
            <w:pPr>
              <w:jc w:val="center"/>
            </w:pPr>
            <w:r>
              <w:rPr>
                <w:noProof/>
              </w:rPr>
              <w:drawing>
                <wp:inline distT="0" distB="0" distL="0" distR="0" wp14:anchorId="5CF6EA09" wp14:editId="077D3C3B">
                  <wp:extent cx="1019175" cy="276225"/>
                  <wp:effectExtent l="0" t="0" r="9525" b="9525"/>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019175" cy="276225"/>
                          </a:xfrm>
                          <a:prstGeom prst="rect">
                            <a:avLst/>
                          </a:prstGeom>
                        </pic:spPr>
                      </pic:pic>
                    </a:graphicData>
                  </a:graphic>
                </wp:inline>
              </w:drawing>
            </w:r>
          </w:p>
        </w:tc>
        <w:tc>
          <w:tcPr>
            <w:tcW w:w="1269" w:type="dxa"/>
          </w:tcPr>
          <w:p w14:paraId="076995B5" w14:textId="77777777" w:rsidR="00DC122D" w:rsidRDefault="00DC122D" w:rsidP="00DC122D">
            <w:pPr>
              <w:keepNext/>
              <w:jc w:val="center"/>
            </w:pPr>
            <w:r>
              <w:t>3</w:t>
            </w:r>
          </w:p>
        </w:tc>
      </w:tr>
      <w:tr w:rsidR="008301CB" w14:paraId="706D6E27" w14:textId="77777777" w:rsidTr="00AF78D2">
        <w:trPr>
          <w:jc w:val="center"/>
        </w:trPr>
        <w:tc>
          <w:tcPr>
            <w:tcW w:w="4531" w:type="dxa"/>
          </w:tcPr>
          <w:p w14:paraId="04F1B1E0" w14:textId="09BDCBDA" w:rsidR="008301CB" w:rsidRPr="008301CB" w:rsidRDefault="008301CB" w:rsidP="00AF78D2">
            <w:r w:rsidRPr="008301CB">
              <w:lastRenderedPageBreak/>
              <w:t>Documentar los fundamentos teóricos Modelos de redes aleatorias.</w:t>
            </w:r>
          </w:p>
        </w:tc>
        <w:tc>
          <w:tcPr>
            <w:tcW w:w="2694" w:type="dxa"/>
          </w:tcPr>
          <w:p w14:paraId="47417F45" w14:textId="611B6EA5" w:rsidR="008301CB" w:rsidRDefault="008301CB" w:rsidP="00AF78D2">
            <w:pPr>
              <w:jc w:val="center"/>
            </w:pPr>
            <w:r>
              <w:rPr>
                <w:noProof/>
              </w:rPr>
              <w:drawing>
                <wp:inline distT="0" distB="0" distL="0" distR="0" wp14:anchorId="74709551" wp14:editId="1E1D3B6A">
                  <wp:extent cx="1019175" cy="276225"/>
                  <wp:effectExtent l="0" t="0" r="9525" b="9525"/>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019175" cy="276225"/>
                          </a:xfrm>
                          <a:prstGeom prst="rect">
                            <a:avLst/>
                          </a:prstGeom>
                        </pic:spPr>
                      </pic:pic>
                    </a:graphicData>
                  </a:graphic>
                </wp:inline>
              </w:drawing>
            </w:r>
          </w:p>
        </w:tc>
        <w:tc>
          <w:tcPr>
            <w:tcW w:w="1269" w:type="dxa"/>
          </w:tcPr>
          <w:p w14:paraId="36BC49F1" w14:textId="31960222" w:rsidR="008301CB" w:rsidRDefault="008301CB" w:rsidP="00DC122D">
            <w:pPr>
              <w:keepNext/>
              <w:jc w:val="center"/>
            </w:pPr>
            <w:r>
              <w:t>5</w:t>
            </w:r>
          </w:p>
        </w:tc>
      </w:tr>
      <w:tr w:rsidR="008301CB" w14:paraId="29E3403B" w14:textId="77777777" w:rsidTr="00AF78D2">
        <w:trPr>
          <w:jc w:val="center"/>
        </w:trPr>
        <w:tc>
          <w:tcPr>
            <w:tcW w:w="4531" w:type="dxa"/>
          </w:tcPr>
          <w:p w14:paraId="3127B293" w14:textId="7429704B" w:rsidR="008301CB" w:rsidRPr="008301CB" w:rsidRDefault="008301CB" w:rsidP="00AF78D2">
            <w:r w:rsidRPr="008301CB">
              <w:t>Investigación de las redes dinámicas con Gephi.</w:t>
            </w:r>
          </w:p>
        </w:tc>
        <w:tc>
          <w:tcPr>
            <w:tcW w:w="2694" w:type="dxa"/>
          </w:tcPr>
          <w:p w14:paraId="5AFA742A" w14:textId="40A208FC" w:rsidR="008301CB" w:rsidRDefault="008301CB" w:rsidP="00AF78D2">
            <w:pPr>
              <w:jc w:val="center"/>
            </w:pPr>
            <w:r>
              <w:rPr>
                <w:noProof/>
              </w:rPr>
              <w:drawing>
                <wp:inline distT="0" distB="0" distL="0" distR="0" wp14:anchorId="233F7D98" wp14:editId="55C20616">
                  <wp:extent cx="704850" cy="295275"/>
                  <wp:effectExtent l="0" t="0" r="0" b="9525"/>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04850" cy="295275"/>
                          </a:xfrm>
                          <a:prstGeom prst="rect">
                            <a:avLst/>
                          </a:prstGeom>
                        </pic:spPr>
                      </pic:pic>
                    </a:graphicData>
                  </a:graphic>
                </wp:inline>
              </w:drawing>
            </w:r>
          </w:p>
        </w:tc>
        <w:tc>
          <w:tcPr>
            <w:tcW w:w="1269" w:type="dxa"/>
          </w:tcPr>
          <w:p w14:paraId="55474307" w14:textId="62DC99C2" w:rsidR="008301CB" w:rsidRDefault="008301CB" w:rsidP="00DC122D">
            <w:pPr>
              <w:keepNext/>
              <w:jc w:val="center"/>
            </w:pPr>
            <w:r>
              <w:t>5</w:t>
            </w:r>
          </w:p>
        </w:tc>
      </w:tr>
    </w:tbl>
    <w:p w14:paraId="1B028DD4" w14:textId="6786A8FE" w:rsidR="000732EF" w:rsidRDefault="00DC122D" w:rsidP="00DC122D">
      <w:pPr>
        <w:pStyle w:val="Descripcin"/>
        <w:jc w:val="center"/>
      </w:pPr>
      <w:bookmarkStart w:id="14" w:name="_Toc107913276"/>
      <w:r>
        <w:t xml:space="preserve">Tabla </w:t>
      </w:r>
      <w:r w:rsidR="00AC3EA4">
        <w:fldChar w:fldCharType="begin"/>
      </w:r>
      <w:r w:rsidR="00AC3EA4">
        <w:instrText xml:space="preserve"> SEQ Tabla \* ARABIC </w:instrText>
      </w:r>
      <w:r w:rsidR="00AC3EA4">
        <w:fldChar w:fldCharType="separate"/>
      </w:r>
      <w:r w:rsidR="00CC4358">
        <w:rPr>
          <w:noProof/>
        </w:rPr>
        <w:t>3</w:t>
      </w:r>
      <w:r w:rsidR="00AC3EA4">
        <w:rPr>
          <w:noProof/>
        </w:rPr>
        <w:fldChar w:fldCharType="end"/>
      </w:r>
      <w:r>
        <w:t xml:space="preserve"> Tareas sprint 2</w:t>
      </w:r>
      <w:bookmarkEnd w:id="14"/>
    </w:p>
    <w:p w14:paraId="6269CFD1" w14:textId="68FFA6F7" w:rsidR="000732EF" w:rsidRDefault="000732EF" w:rsidP="00675056">
      <w:pPr>
        <w:ind w:firstLine="708"/>
      </w:pPr>
    </w:p>
    <w:p w14:paraId="5DF948CC" w14:textId="20F5BD0D" w:rsidR="008301CB" w:rsidRDefault="008301CB" w:rsidP="00E83E19">
      <w:pPr>
        <w:pStyle w:val="Ttulo3"/>
        <w:ind w:left="702" w:firstLine="708"/>
        <w:jc w:val="both"/>
      </w:pPr>
      <w:bookmarkStart w:id="15" w:name="_Toc108079928"/>
      <w:r>
        <w:t>Sprint 3 (2</w:t>
      </w:r>
      <w:r w:rsidR="00871D44">
        <w:t>9</w:t>
      </w:r>
      <w:r>
        <w:t xml:space="preserve">/03/2022 – </w:t>
      </w:r>
      <w:r w:rsidR="00871D44">
        <w:t>05</w:t>
      </w:r>
      <w:r>
        <w:t>/0</w:t>
      </w:r>
      <w:r w:rsidR="00871D44">
        <w:t>4</w:t>
      </w:r>
      <w:r>
        <w:t>/2022)</w:t>
      </w:r>
      <w:bookmarkEnd w:id="15"/>
    </w:p>
    <w:p w14:paraId="3F6AAC00" w14:textId="77777777" w:rsidR="008301CB" w:rsidRDefault="008301CB" w:rsidP="00E83E19">
      <w:pPr>
        <w:jc w:val="both"/>
      </w:pPr>
    </w:p>
    <w:p w14:paraId="7A55596F" w14:textId="57CD69C0" w:rsidR="008301CB" w:rsidRDefault="008301CB" w:rsidP="00E83E19">
      <w:pPr>
        <w:ind w:left="708" w:firstLine="702"/>
        <w:jc w:val="both"/>
      </w:pPr>
      <w:r>
        <w:t xml:space="preserve">En este sprint </w:t>
      </w:r>
      <w:r w:rsidR="00871D44">
        <w:t xml:space="preserve">crearemos un prototipo que sea capaz de crear una red dinámica. Además, este prototipo debe estar implementado para NetExtractor, es decir, que cuando lo llevemos al código de NetExtractor este lo pueda leer y que no de fallo, y que pueda ser leído por Gephi. Además, deberemos de investigar sobre las redes dinámicas, para facilitarnos </w:t>
      </w:r>
      <w:r w:rsidR="00CE4579">
        <w:t>la creación del prototipo.</w:t>
      </w:r>
    </w:p>
    <w:p w14:paraId="3754E492" w14:textId="77777777" w:rsidR="008301CB" w:rsidRDefault="008301CB" w:rsidP="00E83E19">
      <w:pPr>
        <w:ind w:left="708" w:firstLine="702"/>
        <w:jc w:val="both"/>
      </w:pPr>
    </w:p>
    <w:p w14:paraId="4ED18895" w14:textId="08A90431" w:rsidR="008301CB" w:rsidRPr="00E83E19" w:rsidRDefault="008301CB" w:rsidP="00E83E19">
      <w:pPr>
        <w:ind w:left="708" w:firstLine="708"/>
        <w:jc w:val="both"/>
        <w:rPr>
          <w:lang w:val="en-US"/>
        </w:rPr>
      </w:pPr>
      <w:r w:rsidRPr="00E83E19">
        <w:rPr>
          <w:lang w:val="en-US"/>
        </w:rPr>
        <w:t xml:space="preserve">Enlace al </w:t>
      </w:r>
      <w:r w:rsidR="00CE4579" w:rsidRPr="00E83E19">
        <w:rPr>
          <w:lang w:val="en-US"/>
        </w:rPr>
        <w:t>tercer</w:t>
      </w:r>
      <w:r w:rsidRPr="00E83E19">
        <w:rPr>
          <w:lang w:val="en-US"/>
        </w:rPr>
        <w:t xml:space="preserve"> sprint:</w:t>
      </w:r>
      <w:r w:rsidR="00CE4579" w:rsidRPr="00E83E19">
        <w:rPr>
          <w:lang w:val="en-US"/>
        </w:rPr>
        <w:t xml:space="preserve"> </w:t>
      </w:r>
      <w:hyperlink r:id="rId312" w:history="1">
        <w:r w:rsidR="00CE4579" w:rsidRPr="00E83E19">
          <w:rPr>
            <w:rStyle w:val="Hipervnculo"/>
            <w:lang w:val="en-US"/>
          </w:rPr>
          <w:t>Sprint 3</w:t>
        </w:r>
      </w:hyperlink>
      <w:r w:rsidRPr="00E83E19">
        <w:rPr>
          <w:lang w:val="en-US"/>
        </w:rPr>
        <w:t xml:space="preserve">. </w:t>
      </w:r>
    </w:p>
    <w:p w14:paraId="5771AA46" w14:textId="77777777" w:rsidR="008301CB" w:rsidRPr="00E83E19" w:rsidRDefault="008301CB" w:rsidP="00E83E19">
      <w:pPr>
        <w:ind w:left="708" w:firstLine="702"/>
        <w:jc w:val="both"/>
        <w:rPr>
          <w:lang w:val="en-US"/>
        </w:rPr>
      </w:pPr>
    </w:p>
    <w:p w14:paraId="3E9E19B8" w14:textId="2E948898" w:rsidR="008301CB" w:rsidRDefault="008301CB" w:rsidP="00E83E19">
      <w:pPr>
        <w:ind w:left="708" w:firstLine="702"/>
        <w:jc w:val="both"/>
      </w:pPr>
      <w:r>
        <w:t xml:space="preserve">El Burndown Report de nuestro </w:t>
      </w:r>
      <w:r w:rsidR="00CE4579">
        <w:t>tercer</w:t>
      </w:r>
      <w:r>
        <w:t xml:space="preserve"> sprint quedó así:</w:t>
      </w:r>
    </w:p>
    <w:p w14:paraId="524D7CF6" w14:textId="77777777" w:rsidR="008301CB" w:rsidRDefault="008301CB" w:rsidP="008301CB">
      <w:pPr>
        <w:ind w:left="708" w:firstLine="702"/>
      </w:pPr>
    </w:p>
    <w:p w14:paraId="3D21B289" w14:textId="77777777" w:rsidR="00CE4579" w:rsidRDefault="00CE4579" w:rsidP="00CE4579">
      <w:pPr>
        <w:keepNext/>
        <w:ind w:left="708" w:firstLine="702"/>
        <w:jc w:val="center"/>
      </w:pPr>
      <w:r>
        <w:rPr>
          <w:noProof/>
        </w:rPr>
        <w:drawing>
          <wp:inline distT="0" distB="0" distL="0" distR="0" wp14:anchorId="08ECC2F6" wp14:editId="2E823CA1">
            <wp:extent cx="3806041" cy="3148577"/>
            <wp:effectExtent l="0" t="0" r="4445" b="0"/>
            <wp:docPr id="609" name="Imagen 60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Imagen 609" descr="Gráfico&#10;&#10;Descripción generada automáticamente"/>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3815184" cy="3156141"/>
                    </a:xfrm>
                    <a:prstGeom prst="rect">
                      <a:avLst/>
                    </a:prstGeom>
                    <a:noFill/>
                    <a:ln>
                      <a:noFill/>
                    </a:ln>
                  </pic:spPr>
                </pic:pic>
              </a:graphicData>
            </a:graphic>
          </wp:inline>
        </w:drawing>
      </w:r>
    </w:p>
    <w:p w14:paraId="4676BF3F" w14:textId="0FB1EAEE" w:rsidR="008301CB" w:rsidRDefault="00CE4579" w:rsidP="00CE4579">
      <w:pPr>
        <w:pStyle w:val="Descripcin"/>
        <w:jc w:val="center"/>
      </w:pPr>
      <w:bookmarkStart w:id="16" w:name="_Toc108080001"/>
      <w:r>
        <w:t xml:space="preserve">Figura </w:t>
      </w:r>
      <w:r w:rsidR="00AC3EA4">
        <w:fldChar w:fldCharType="begin"/>
      </w:r>
      <w:r w:rsidR="00AC3EA4">
        <w:instrText xml:space="preserve"> SEQ Figura \* ARABIC </w:instrText>
      </w:r>
      <w:r w:rsidR="00AC3EA4">
        <w:fldChar w:fldCharType="separate"/>
      </w:r>
      <w:r w:rsidR="00CC4358">
        <w:rPr>
          <w:noProof/>
        </w:rPr>
        <w:t>5</w:t>
      </w:r>
      <w:r w:rsidR="00AC3EA4">
        <w:rPr>
          <w:noProof/>
        </w:rPr>
        <w:fldChar w:fldCharType="end"/>
      </w:r>
      <w:r>
        <w:t xml:space="preserve"> Burndown Report Sprint 3</w:t>
      </w:r>
      <w:bookmarkEnd w:id="16"/>
    </w:p>
    <w:p w14:paraId="5493AE53" w14:textId="77777777" w:rsidR="008301CB" w:rsidRPr="00DC122D" w:rsidRDefault="008301CB" w:rsidP="008301CB"/>
    <w:p w14:paraId="40938935" w14:textId="09E040D6" w:rsidR="008301CB" w:rsidRDefault="00CE4579" w:rsidP="008301CB">
      <w:pPr>
        <w:keepNext/>
        <w:ind w:firstLine="708"/>
        <w:jc w:val="center"/>
      </w:pPr>
      <w:r>
        <w:rPr>
          <w:noProof/>
        </w:rPr>
        <w:drawing>
          <wp:inline distT="0" distB="0" distL="0" distR="0" wp14:anchorId="27E1D937" wp14:editId="122A727E">
            <wp:extent cx="4162301" cy="1149234"/>
            <wp:effectExtent l="0" t="0" r="0" b="0"/>
            <wp:docPr id="610" name="Imagen 610"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n 610" descr="Interfaz de usuario gráfica, Texto, Aplicación, Teams&#10;&#10;Descripción generada automáticament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4215913" cy="1164037"/>
                    </a:xfrm>
                    <a:prstGeom prst="rect">
                      <a:avLst/>
                    </a:prstGeom>
                    <a:noFill/>
                    <a:ln>
                      <a:noFill/>
                    </a:ln>
                  </pic:spPr>
                </pic:pic>
              </a:graphicData>
            </a:graphic>
          </wp:inline>
        </w:drawing>
      </w:r>
    </w:p>
    <w:p w14:paraId="77039509" w14:textId="6059CB5C" w:rsidR="008301CB" w:rsidRDefault="008301CB" w:rsidP="008301CB">
      <w:pPr>
        <w:pStyle w:val="Descripcin"/>
        <w:jc w:val="center"/>
      </w:pPr>
      <w:bookmarkStart w:id="17" w:name="_Toc108080002"/>
      <w:r>
        <w:t xml:space="preserve">Figura </w:t>
      </w:r>
      <w:r w:rsidR="00AC3EA4">
        <w:fldChar w:fldCharType="begin"/>
      </w:r>
      <w:r w:rsidR="00AC3EA4">
        <w:instrText xml:space="preserve"> SEQ Figura \* ARABIC </w:instrText>
      </w:r>
      <w:r w:rsidR="00AC3EA4">
        <w:fldChar w:fldCharType="separate"/>
      </w:r>
      <w:r w:rsidR="00CC4358">
        <w:rPr>
          <w:noProof/>
        </w:rPr>
        <w:t>6</w:t>
      </w:r>
      <w:r w:rsidR="00AC3EA4">
        <w:rPr>
          <w:noProof/>
        </w:rPr>
        <w:fldChar w:fldCharType="end"/>
      </w:r>
      <w:r>
        <w:t xml:space="preserve"> Issue Sprint </w:t>
      </w:r>
      <w:r w:rsidR="00CE4579">
        <w:t>3</w:t>
      </w:r>
      <w:bookmarkEnd w:id="17"/>
    </w:p>
    <w:p w14:paraId="0AF87458" w14:textId="6E83D7E2" w:rsidR="00CE4579" w:rsidRDefault="00CE4579" w:rsidP="00CE4579"/>
    <w:p w14:paraId="52FDEB24" w14:textId="7232AF99" w:rsidR="00E83E19" w:rsidRDefault="00E83E19" w:rsidP="00CE4579"/>
    <w:p w14:paraId="1D877386" w14:textId="77777777" w:rsidR="00E83E19" w:rsidRPr="00CE4579" w:rsidRDefault="00E83E19" w:rsidP="00CE4579"/>
    <w:p w14:paraId="5F7971DA" w14:textId="77777777" w:rsidR="008301CB" w:rsidRPr="00DC122D" w:rsidRDefault="008301CB" w:rsidP="008301CB"/>
    <w:tbl>
      <w:tblPr>
        <w:tblStyle w:val="Tablaconcuadrcula"/>
        <w:tblW w:w="0" w:type="auto"/>
        <w:jc w:val="center"/>
        <w:tblLook w:val="04A0" w:firstRow="1" w:lastRow="0" w:firstColumn="1" w:lastColumn="0" w:noHBand="0" w:noVBand="1"/>
      </w:tblPr>
      <w:tblGrid>
        <w:gridCol w:w="4531"/>
        <w:gridCol w:w="2694"/>
        <w:gridCol w:w="1269"/>
      </w:tblGrid>
      <w:tr w:rsidR="008301CB" w14:paraId="5C273B0C" w14:textId="77777777" w:rsidTr="00AF78D2">
        <w:trPr>
          <w:jc w:val="center"/>
        </w:trPr>
        <w:tc>
          <w:tcPr>
            <w:tcW w:w="4531" w:type="dxa"/>
            <w:shd w:val="clear" w:color="auto" w:fill="92D050"/>
          </w:tcPr>
          <w:p w14:paraId="5111B480" w14:textId="77777777" w:rsidR="008301CB" w:rsidRDefault="008301CB" w:rsidP="00AF78D2">
            <w:pPr>
              <w:jc w:val="center"/>
            </w:pPr>
            <w:r>
              <w:lastRenderedPageBreak/>
              <w:t>Tareas completadas</w:t>
            </w:r>
          </w:p>
        </w:tc>
        <w:tc>
          <w:tcPr>
            <w:tcW w:w="2694" w:type="dxa"/>
            <w:shd w:val="clear" w:color="auto" w:fill="92D050"/>
          </w:tcPr>
          <w:p w14:paraId="2F467974" w14:textId="77777777" w:rsidR="008301CB" w:rsidRDefault="008301CB" w:rsidP="00AF78D2">
            <w:pPr>
              <w:jc w:val="center"/>
            </w:pPr>
            <w:r>
              <w:t>Etiquetas</w:t>
            </w:r>
          </w:p>
        </w:tc>
        <w:tc>
          <w:tcPr>
            <w:tcW w:w="1269" w:type="dxa"/>
            <w:shd w:val="clear" w:color="auto" w:fill="92D050"/>
          </w:tcPr>
          <w:p w14:paraId="3DAE20A5" w14:textId="77777777" w:rsidR="008301CB" w:rsidRDefault="008301CB" w:rsidP="00AF78D2">
            <w:pPr>
              <w:jc w:val="center"/>
            </w:pPr>
            <w:r>
              <w:t>Estimación</w:t>
            </w:r>
          </w:p>
        </w:tc>
      </w:tr>
      <w:tr w:rsidR="008301CB" w14:paraId="421CA7D9" w14:textId="77777777" w:rsidTr="00AF78D2">
        <w:trPr>
          <w:jc w:val="center"/>
        </w:trPr>
        <w:tc>
          <w:tcPr>
            <w:tcW w:w="4531" w:type="dxa"/>
          </w:tcPr>
          <w:p w14:paraId="681124C8" w14:textId="342A2081" w:rsidR="008301CB" w:rsidRDefault="00CE4579" w:rsidP="00AF78D2">
            <w:r w:rsidRPr="00CE4579">
              <w:t>Estudio de redes dinámicas.</w:t>
            </w:r>
          </w:p>
        </w:tc>
        <w:tc>
          <w:tcPr>
            <w:tcW w:w="2694" w:type="dxa"/>
          </w:tcPr>
          <w:p w14:paraId="74BCFC4C" w14:textId="3E6D9502" w:rsidR="008301CB" w:rsidRDefault="00CE4579" w:rsidP="00AF78D2">
            <w:pPr>
              <w:jc w:val="center"/>
            </w:pPr>
            <w:r>
              <w:rPr>
                <w:noProof/>
              </w:rPr>
              <w:drawing>
                <wp:inline distT="0" distB="0" distL="0" distR="0" wp14:anchorId="0CFA3B0E" wp14:editId="76B84CF1">
                  <wp:extent cx="704850" cy="295275"/>
                  <wp:effectExtent l="0" t="0" r="0" b="9525"/>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04850" cy="295275"/>
                          </a:xfrm>
                          <a:prstGeom prst="rect">
                            <a:avLst/>
                          </a:prstGeom>
                        </pic:spPr>
                      </pic:pic>
                    </a:graphicData>
                  </a:graphic>
                </wp:inline>
              </w:drawing>
            </w:r>
          </w:p>
        </w:tc>
        <w:tc>
          <w:tcPr>
            <w:tcW w:w="1269" w:type="dxa"/>
          </w:tcPr>
          <w:p w14:paraId="1127E22E" w14:textId="1DE0F49F" w:rsidR="008301CB" w:rsidRDefault="003A678C" w:rsidP="00AF78D2">
            <w:pPr>
              <w:jc w:val="center"/>
            </w:pPr>
            <w:r>
              <w:t>3</w:t>
            </w:r>
          </w:p>
        </w:tc>
      </w:tr>
      <w:tr w:rsidR="008301CB" w14:paraId="70BEFEF6" w14:textId="77777777" w:rsidTr="00AF78D2">
        <w:trPr>
          <w:jc w:val="center"/>
        </w:trPr>
        <w:tc>
          <w:tcPr>
            <w:tcW w:w="4531" w:type="dxa"/>
          </w:tcPr>
          <w:p w14:paraId="605FFEF4" w14:textId="239C0F8B" w:rsidR="008301CB" w:rsidRDefault="00CE4579" w:rsidP="00AF78D2">
            <w:r w:rsidRPr="00CE4579">
              <w:t>Prototipo capaz de crear una red dinámica.</w:t>
            </w:r>
          </w:p>
        </w:tc>
        <w:tc>
          <w:tcPr>
            <w:tcW w:w="2694" w:type="dxa"/>
          </w:tcPr>
          <w:p w14:paraId="5DC4CFA6" w14:textId="6761EEFE" w:rsidR="008301CB" w:rsidRDefault="003A678C" w:rsidP="00AF78D2">
            <w:pPr>
              <w:jc w:val="center"/>
            </w:pPr>
            <w:r>
              <w:rPr>
                <w:noProof/>
              </w:rPr>
              <w:drawing>
                <wp:inline distT="0" distB="0" distL="0" distR="0" wp14:anchorId="331A68BB" wp14:editId="1730A6CD">
                  <wp:extent cx="981075" cy="295275"/>
                  <wp:effectExtent l="0" t="0" r="9525" b="9525"/>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9" w:type="dxa"/>
          </w:tcPr>
          <w:p w14:paraId="625EFA8E" w14:textId="7DAC20D7" w:rsidR="008301CB" w:rsidRDefault="003A678C" w:rsidP="00AF78D2">
            <w:pPr>
              <w:jc w:val="center"/>
            </w:pPr>
            <w:r>
              <w:t>3</w:t>
            </w:r>
          </w:p>
        </w:tc>
      </w:tr>
      <w:tr w:rsidR="008301CB" w14:paraId="590B74A9" w14:textId="77777777" w:rsidTr="00AF78D2">
        <w:trPr>
          <w:jc w:val="center"/>
        </w:trPr>
        <w:tc>
          <w:tcPr>
            <w:tcW w:w="4531" w:type="dxa"/>
          </w:tcPr>
          <w:p w14:paraId="6A481A5A" w14:textId="65C3BF2C" w:rsidR="008301CB" w:rsidRDefault="00CE4579" w:rsidP="00AF78D2">
            <w:r w:rsidRPr="00CE4579">
              <w:t>Prototipo implementado para NetExtractor.</w:t>
            </w:r>
          </w:p>
        </w:tc>
        <w:tc>
          <w:tcPr>
            <w:tcW w:w="2694" w:type="dxa"/>
          </w:tcPr>
          <w:p w14:paraId="6B27D99E" w14:textId="38CD87F8" w:rsidR="008301CB" w:rsidRDefault="003A678C" w:rsidP="00AF78D2">
            <w:pPr>
              <w:jc w:val="center"/>
            </w:pPr>
            <w:r>
              <w:rPr>
                <w:noProof/>
              </w:rPr>
              <w:drawing>
                <wp:inline distT="0" distB="0" distL="0" distR="0" wp14:anchorId="3FE603D8" wp14:editId="762E4BA2">
                  <wp:extent cx="981075" cy="295275"/>
                  <wp:effectExtent l="0" t="0" r="9525" b="9525"/>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9" w:type="dxa"/>
          </w:tcPr>
          <w:p w14:paraId="72D463F4" w14:textId="4F7BAD61" w:rsidR="008301CB" w:rsidRDefault="003A678C" w:rsidP="00AF78D2">
            <w:pPr>
              <w:jc w:val="center"/>
            </w:pPr>
            <w:r>
              <w:t>5</w:t>
            </w:r>
          </w:p>
        </w:tc>
      </w:tr>
      <w:tr w:rsidR="008301CB" w14:paraId="7FDB0FC7" w14:textId="77777777" w:rsidTr="00AF78D2">
        <w:trPr>
          <w:jc w:val="center"/>
        </w:trPr>
        <w:tc>
          <w:tcPr>
            <w:tcW w:w="4531" w:type="dxa"/>
          </w:tcPr>
          <w:p w14:paraId="27875C53" w14:textId="2102E0E3" w:rsidR="008301CB" w:rsidRDefault="00CE4579" w:rsidP="00AF78D2">
            <w:r w:rsidRPr="00CE4579">
              <w:t>Prototipo que pueda ser leído por Gephi.</w:t>
            </w:r>
          </w:p>
        </w:tc>
        <w:tc>
          <w:tcPr>
            <w:tcW w:w="2694" w:type="dxa"/>
          </w:tcPr>
          <w:p w14:paraId="0EEDA955" w14:textId="1B7B32B3" w:rsidR="008301CB" w:rsidRDefault="003A678C" w:rsidP="00AF78D2">
            <w:pPr>
              <w:jc w:val="center"/>
            </w:pPr>
            <w:r>
              <w:rPr>
                <w:noProof/>
              </w:rPr>
              <w:drawing>
                <wp:inline distT="0" distB="0" distL="0" distR="0" wp14:anchorId="6054C9FA" wp14:editId="2FD56A91">
                  <wp:extent cx="981075" cy="295275"/>
                  <wp:effectExtent l="0" t="0" r="9525" b="9525"/>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9" w:type="dxa"/>
          </w:tcPr>
          <w:p w14:paraId="4E85D8CD" w14:textId="4E0742C2" w:rsidR="008301CB" w:rsidRDefault="003A678C" w:rsidP="00AF78D2">
            <w:pPr>
              <w:jc w:val="center"/>
            </w:pPr>
            <w:r>
              <w:t>5</w:t>
            </w:r>
          </w:p>
        </w:tc>
      </w:tr>
    </w:tbl>
    <w:p w14:paraId="40665233" w14:textId="71B86415" w:rsidR="008301CB" w:rsidRDefault="008301CB" w:rsidP="008301CB">
      <w:pPr>
        <w:pStyle w:val="Descripcin"/>
        <w:jc w:val="center"/>
      </w:pPr>
      <w:r>
        <w:t xml:space="preserve">Tabla </w:t>
      </w:r>
      <w:r w:rsidR="00CE4579">
        <w:t>4</w:t>
      </w:r>
      <w:r>
        <w:t xml:space="preserve"> Tareas sprint </w:t>
      </w:r>
      <w:r w:rsidR="00CE4579">
        <w:t>3</w:t>
      </w:r>
    </w:p>
    <w:p w14:paraId="32B5475E" w14:textId="6F7FC1BA" w:rsidR="008301CB" w:rsidRDefault="008301CB" w:rsidP="00675056">
      <w:pPr>
        <w:ind w:firstLine="708"/>
      </w:pPr>
    </w:p>
    <w:p w14:paraId="65DF780D" w14:textId="11AC9EFB" w:rsidR="003A678C" w:rsidRDefault="003A678C" w:rsidP="00E83E19">
      <w:pPr>
        <w:pStyle w:val="Ttulo3"/>
        <w:ind w:left="702" w:firstLine="708"/>
        <w:jc w:val="both"/>
      </w:pPr>
      <w:bookmarkStart w:id="18" w:name="_Toc108079929"/>
      <w:r>
        <w:t>Sprint 4 (29/04/2022 – 27/05/2022)</w:t>
      </w:r>
      <w:bookmarkEnd w:id="18"/>
    </w:p>
    <w:p w14:paraId="490D6E3A" w14:textId="77777777" w:rsidR="003A678C" w:rsidRDefault="003A678C" w:rsidP="00E83E19">
      <w:pPr>
        <w:jc w:val="both"/>
      </w:pPr>
    </w:p>
    <w:p w14:paraId="234A894E" w14:textId="18E94B26" w:rsidR="003A678C" w:rsidRDefault="003A678C" w:rsidP="00E83E19">
      <w:pPr>
        <w:ind w:left="708" w:firstLine="702"/>
        <w:jc w:val="both"/>
      </w:pPr>
      <w:r>
        <w:t>En este sprint</w:t>
      </w:r>
      <w:r w:rsidR="009C14C7">
        <w:t xml:space="preserve"> dotaremos a nuestro prototipo de que pueda ser leído tanto para ePub, como para Imsdb, además deberá ser compatible para Gephi y DyNetX. Para poder crear nuestro nuevo prototipo deberemos de entender el código de NetExtractor para poder extraer una red </w:t>
      </w:r>
      <w:r w:rsidR="005C10B1">
        <w:t>a partir del</w:t>
      </w:r>
      <w:r w:rsidR="009C14C7">
        <w:t xml:space="preserve"> formato de película (imsdb) y </w:t>
      </w:r>
      <w:r w:rsidR="005C10B1">
        <w:t>del</w:t>
      </w:r>
      <w:r w:rsidR="009C14C7">
        <w:t xml:space="preserve"> formato de novela (ePub). </w:t>
      </w:r>
    </w:p>
    <w:p w14:paraId="7D822DD4" w14:textId="77777777" w:rsidR="003A678C" w:rsidRDefault="003A678C" w:rsidP="00E83E19">
      <w:pPr>
        <w:ind w:left="708" w:firstLine="702"/>
        <w:jc w:val="both"/>
      </w:pPr>
    </w:p>
    <w:p w14:paraId="06251C93" w14:textId="1F43C491" w:rsidR="003A678C" w:rsidRPr="00E83E19" w:rsidRDefault="003A678C" w:rsidP="00E83E19">
      <w:pPr>
        <w:ind w:left="708" w:firstLine="708"/>
        <w:jc w:val="both"/>
        <w:rPr>
          <w:lang w:val="en-US"/>
        </w:rPr>
      </w:pPr>
      <w:r w:rsidRPr="00E83E19">
        <w:rPr>
          <w:lang w:val="en-US"/>
        </w:rPr>
        <w:t xml:space="preserve">Enlace al </w:t>
      </w:r>
      <w:r w:rsidR="005C10B1" w:rsidRPr="00E83E19">
        <w:rPr>
          <w:lang w:val="en-US"/>
        </w:rPr>
        <w:t>cuarto</w:t>
      </w:r>
      <w:r w:rsidRPr="00E83E19">
        <w:rPr>
          <w:lang w:val="en-US"/>
        </w:rPr>
        <w:t xml:space="preserve"> sprint:</w:t>
      </w:r>
      <w:r w:rsidR="005C10B1" w:rsidRPr="00E83E19">
        <w:rPr>
          <w:lang w:val="en-US"/>
        </w:rPr>
        <w:t xml:space="preserve"> </w:t>
      </w:r>
      <w:hyperlink r:id="rId316" w:history="1">
        <w:r w:rsidR="005C10B1" w:rsidRPr="00E83E19">
          <w:rPr>
            <w:rStyle w:val="Hipervnculo"/>
            <w:lang w:val="en-US"/>
          </w:rPr>
          <w:t>Sprint 4</w:t>
        </w:r>
      </w:hyperlink>
      <w:r w:rsidRPr="00E83E19">
        <w:rPr>
          <w:lang w:val="en-US"/>
        </w:rPr>
        <w:t xml:space="preserve">. </w:t>
      </w:r>
    </w:p>
    <w:p w14:paraId="58C5DEEF" w14:textId="77777777" w:rsidR="003A678C" w:rsidRPr="00E83E19" w:rsidRDefault="003A678C" w:rsidP="00E83E19">
      <w:pPr>
        <w:ind w:left="708" w:firstLine="702"/>
        <w:jc w:val="both"/>
        <w:rPr>
          <w:lang w:val="en-US"/>
        </w:rPr>
      </w:pPr>
    </w:p>
    <w:p w14:paraId="3A06651F" w14:textId="4709F48E" w:rsidR="003A678C" w:rsidRDefault="003A678C" w:rsidP="00E83E19">
      <w:pPr>
        <w:ind w:left="708" w:firstLine="702"/>
        <w:jc w:val="both"/>
      </w:pPr>
      <w:r>
        <w:t xml:space="preserve">El Burndown Report de nuestro </w:t>
      </w:r>
      <w:r w:rsidR="005C10B1">
        <w:t>cuarto</w:t>
      </w:r>
      <w:r>
        <w:t xml:space="preserve"> sprint quedó así:</w:t>
      </w:r>
    </w:p>
    <w:p w14:paraId="22621820" w14:textId="77777777" w:rsidR="003A678C" w:rsidRDefault="003A678C" w:rsidP="003A678C">
      <w:pPr>
        <w:ind w:left="708" w:firstLine="702"/>
      </w:pPr>
    </w:p>
    <w:p w14:paraId="28445081" w14:textId="45E31E77" w:rsidR="003A678C" w:rsidRDefault="005C10B1" w:rsidP="003A678C">
      <w:pPr>
        <w:keepNext/>
        <w:ind w:left="708" w:firstLine="702"/>
        <w:jc w:val="center"/>
      </w:pPr>
      <w:r>
        <w:rPr>
          <w:noProof/>
        </w:rPr>
        <w:drawing>
          <wp:inline distT="0" distB="0" distL="0" distR="0" wp14:anchorId="04BD3CFD" wp14:editId="5CE48E8F">
            <wp:extent cx="4043548" cy="3400212"/>
            <wp:effectExtent l="0" t="0" r="0" b="0"/>
            <wp:docPr id="620" name="Imagen 62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n 620" descr="Gráfico, Histograma&#10;&#10;Descripción generada automáticamente"/>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62852" cy="3416445"/>
                    </a:xfrm>
                    <a:prstGeom prst="rect">
                      <a:avLst/>
                    </a:prstGeom>
                    <a:noFill/>
                    <a:ln>
                      <a:noFill/>
                    </a:ln>
                  </pic:spPr>
                </pic:pic>
              </a:graphicData>
            </a:graphic>
          </wp:inline>
        </w:drawing>
      </w:r>
    </w:p>
    <w:p w14:paraId="5FD12646" w14:textId="47B970E7" w:rsidR="003A678C" w:rsidRDefault="003A678C" w:rsidP="003A678C">
      <w:pPr>
        <w:pStyle w:val="Descripcin"/>
        <w:jc w:val="center"/>
      </w:pPr>
      <w:r>
        <w:t xml:space="preserve">Figura </w:t>
      </w:r>
      <w:r w:rsidR="005C10B1">
        <w:t>7</w:t>
      </w:r>
      <w:r>
        <w:t xml:space="preserve"> Burndown Report Sprint </w:t>
      </w:r>
      <w:r w:rsidR="005C10B1">
        <w:t>4</w:t>
      </w:r>
    </w:p>
    <w:p w14:paraId="75B63B38" w14:textId="77777777" w:rsidR="003A678C" w:rsidRPr="00DC122D" w:rsidRDefault="003A678C" w:rsidP="003A678C"/>
    <w:p w14:paraId="6B0AD3D8" w14:textId="0B1028A2" w:rsidR="003A678C" w:rsidRDefault="005C10B1" w:rsidP="003A678C">
      <w:pPr>
        <w:keepNext/>
        <w:ind w:firstLine="708"/>
        <w:jc w:val="center"/>
      </w:pPr>
      <w:r>
        <w:rPr>
          <w:noProof/>
        </w:rPr>
        <w:lastRenderedPageBreak/>
        <w:drawing>
          <wp:inline distT="0" distB="0" distL="0" distR="0" wp14:anchorId="39143570" wp14:editId="6F3AC586">
            <wp:extent cx="4423558" cy="1670798"/>
            <wp:effectExtent l="0" t="0" r="0" b="5715"/>
            <wp:docPr id="621" name="Imagen 6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n 621" descr="Interfaz de usuario gráfica, Texto, Aplicación&#10;&#10;Descripción generada automáticamente"/>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4435950" cy="1675479"/>
                    </a:xfrm>
                    <a:prstGeom prst="rect">
                      <a:avLst/>
                    </a:prstGeom>
                    <a:noFill/>
                    <a:ln>
                      <a:noFill/>
                    </a:ln>
                  </pic:spPr>
                </pic:pic>
              </a:graphicData>
            </a:graphic>
          </wp:inline>
        </w:drawing>
      </w:r>
    </w:p>
    <w:p w14:paraId="196DF317" w14:textId="2592EDF7" w:rsidR="003A678C" w:rsidRDefault="003A678C" w:rsidP="003A678C">
      <w:pPr>
        <w:pStyle w:val="Descripcin"/>
        <w:jc w:val="center"/>
      </w:pPr>
      <w:r>
        <w:t xml:space="preserve">Figura </w:t>
      </w:r>
      <w:r w:rsidR="005C10B1">
        <w:t>8</w:t>
      </w:r>
      <w:r>
        <w:t xml:space="preserve"> Issue Sprint </w:t>
      </w:r>
      <w:r w:rsidR="005C10B1">
        <w:t>4</w:t>
      </w:r>
    </w:p>
    <w:p w14:paraId="2A13894E" w14:textId="324B5BDE" w:rsidR="003A678C" w:rsidRDefault="003A678C" w:rsidP="003A678C"/>
    <w:p w14:paraId="02BC9543" w14:textId="17B6E051" w:rsidR="00923089" w:rsidRDefault="00923089" w:rsidP="003A678C"/>
    <w:p w14:paraId="5DC84703" w14:textId="77777777" w:rsidR="00923089" w:rsidRPr="00CE4579" w:rsidRDefault="00923089" w:rsidP="003A678C"/>
    <w:p w14:paraId="4A8747E8" w14:textId="77777777" w:rsidR="003A678C" w:rsidRPr="00DC122D" w:rsidRDefault="003A678C" w:rsidP="003A678C"/>
    <w:tbl>
      <w:tblPr>
        <w:tblStyle w:val="Tablaconcuadrcula"/>
        <w:tblW w:w="0" w:type="auto"/>
        <w:jc w:val="center"/>
        <w:tblLook w:val="04A0" w:firstRow="1" w:lastRow="0" w:firstColumn="1" w:lastColumn="0" w:noHBand="0" w:noVBand="1"/>
      </w:tblPr>
      <w:tblGrid>
        <w:gridCol w:w="4531"/>
        <w:gridCol w:w="2694"/>
        <w:gridCol w:w="1269"/>
      </w:tblGrid>
      <w:tr w:rsidR="003A678C" w14:paraId="1AD572A5" w14:textId="77777777" w:rsidTr="00AF78D2">
        <w:trPr>
          <w:jc w:val="center"/>
        </w:trPr>
        <w:tc>
          <w:tcPr>
            <w:tcW w:w="4531" w:type="dxa"/>
            <w:shd w:val="clear" w:color="auto" w:fill="92D050"/>
          </w:tcPr>
          <w:p w14:paraId="42DE6F90" w14:textId="77777777" w:rsidR="003A678C" w:rsidRDefault="003A678C" w:rsidP="00AF78D2">
            <w:pPr>
              <w:jc w:val="center"/>
            </w:pPr>
            <w:r>
              <w:t>Tareas completadas</w:t>
            </w:r>
          </w:p>
        </w:tc>
        <w:tc>
          <w:tcPr>
            <w:tcW w:w="2694" w:type="dxa"/>
            <w:shd w:val="clear" w:color="auto" w:fill="92D050"/>
          </w:tcPr>
          <w:p w14:paraId="6A6AD0CF" w14:textId="77777777" w:rsidR="003A678C" w:rsidRDefault="003A678C" w:rsidP="00AF78D2">
            <w:pPr>
              <w:jc w:val="center"/>
            </w:pPr>
            <w:r>
              <w:t>Etiquetas</w:t>
            </w:r>
          </w:p>
        </w:tc>
        <w:tc>
          <w:tcPr>
            <w:tcW w:w="1269" w:type="dxa"/>
            <w:shd w:val="clear" w:color="auto" w:fill="92D050"/>
          </w:tcPr>
          <w:p w14:paraId="1ED98BD0" w14:textId="77777777" w:rsidR="003A678C" w:rsidRDefault="003A678C" w:rsidP="00AF78D2">
            <w:pPr>
              <w:jc w:val="center"/>
            </w:pPr>
            <w:r>
              <w:t>Estimación</w:t>
            </w:r>
          </w:p>
        </w:tc>
      </w:tr>
      <w:tr w:rsidR="003A678C" w14:paraId="36637556" w14:textId="77777777" w:rsidTr="00AF78D2">
        <w:trPr>
          <w:jc w:val="center"/>
        </w:trPr>
        <w:tc>
          <w:tcPr>
            <w:tcW w:w="4531" w:type="dxa"/>
          </w:tcPr>
          <w:p w14:paraId="099BF3BE" w14:textId="1F7355A4" w:rsidR="003A678C" w:rsidRDefault="005C10B1" w:rsidP="00AF78D2">
            <w:r w:rsidRPr="005C10B1">
              <w:t>Estudio del código para redes que extraemos de Imsdb.</w:t>
            </w:r>
          </w:p>
        </w:tc>
        <w:tc>
          <w:tcPr>
            <w:tcW w:w="2694" w:type="dxa"/>
          </w:tcPr>
          <w:p w14:paraId="3EE284A8" w14:textId="77777777" w:rsidR="003A678C" w:rsidRDefault="003A678C" w:rsidP="00AF78D2">
            <w:pPr>
              <w:jc w:val="center"/>
            </w:pPr>
            <w:r>
              <w:rPr>
                <w:noProof/>
              </w:rPr>
              <w:drawing>
                <wp:inline distT="0" distB="0" distL="0" distR="0" wp14:anchorId="09179D0C" wp14:editId="69F08370">
                  <wp:extent cx="704850" cy="295275"/>
                  <wp:effectExtent l="0" t="0" r="0" b="9525"/>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04850" cy="295275"/>
                          </a:xfrm>
                          <a:prstGeom prst="rect">
                            <a:avLst/>
                          </a:prstGeom>
                        </pic:spPr>
                      </pic:pic>
                    </a:graphicData>
                  </a:graphic>
                </wp:inline>
              </w:drawing>
            </w:r>
          </w:p>
        </w:tc>
        <w:tc>
          <w:tcPr>
            <w:tcW w:w="1269" w:type="dxa"/>
          </w:tcPr>
          <w:p w14:paraId="1308098F" w14:textId="373664E5" w:rsidR="003A678C" w:rsidRDefault="005C10B1" w:rsidP="00AF78D2">
            <w:pPr>
              <w:jc w:val="center"/>
            </w:pPr>
            <w:r>
              <w:t>5</w:t>
            </w:r>
          </w:p>
        </w:tc>
      </w:tr>
      <w:tr w:rsidR="003A678C" w14:paraId="68D8331D" w14:textId="77777777" w:rsidTr="00AF78D2">
        <w:trPr>
          <w:jc w:val="center"/>
        </w:trPr>
        <w:tc>
          <w:tcPr>
            <w:tcW w:w="4531" w:type="dxa"/>
          </w:tcPr>
          <w:p w14:paraId="20993B89" w14:textId="75F828AB" w:rsidR="003A678C" w:rsidRDefault="005C10B1" w:rsidP="00AF78D2">
            <w:r w:rsidRPr="005C10B1">
              <w:t>Estudio del código para redes que extraemos de Epub.</w:t>
            </w:r>
          </w:p>
        </w:tc>
        <w:tc>
          <w:tcPr>
            <w:tcW w:w="2694" w:type="dxa"/>
          </w:tcPr>
          <w:p w14:paraId="318DC1B3" w14:textId="4E23EE94" w:rsidR="003A678C" w:rsidRDefault="005C10B1" w:rsidP="00AF78D2">
            <w:pPr>
              <w:jc w:val="center"/>
            </w:pPr>
            <w:r>
              <w:rPr>
                <w:noProof/>
              </w:rPr>
              <w:drawing>
                <wp:inline distT="0" distB="0" distL="0" distR="0" wp14:anchorId="53847C8E" wp14:editId="1CAB36CB">
                  <wp:extent cx="704850" cy="295275"/>
                  <wp:effectExtent l="0" t="0" r="0" b="9525"/>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04850" cy="295275"/>
                          </a:xfrm>
                          <a:prstGeom prst="rect">
                            <a:avLst/>
                          </a:prstGeom>
                        </pic:spPr>
                      </pic:pic>
                    </a:graphicData>
                  </a:graphic>
                </wp:inline>
              </w:drawing>
            </w:r>
          </w:p>
        </w:tc>
        <w:tc>
          <w:tcPr>
            <w:tcW w:w="1269" w:type="dxa"/>
          </w:tcPr>
          <w:p w14:paraId="264CBC15" w14:textId="1A461A21" w:rsidR="003A678C" w:rsidRDefault="005C10B1" w:rsidP="00AF78D2">
            <w:pPr>
              <w:jc w:val="center"/>
            </w:pPr>
            <w:r>
              <w:t>5</w:t>
            </w:r>
          </w:p>
        </w:tc>
      </w:tr>
      <w:tr w:rsidR="003A678C" w14:paraId="4015C8D1" w14:textId="77777777" w:rsidTr="00AF78D2">
        <w:trPr>
          <w:jc w:val="center"/>
        </w:trPr>
        <w:tc>
          <w:tcPr>
            <w:tcW w:w="4531" w:type="dxa"/>
          </w:tcPr>
          <w:p w14:paraId="492DD64C" w14:textId="445738A2" w:rsidR="003A678C" w:rsidRDefault="005C10B1" w:rsidP="00AF78D2">
            <w:r w:rsidRPr="005C10B1">
              <w:t>Prototipo para epub.</w:t>
            </w:r>
          </w:p>
        </w:tc>
        <w:tc>
          <w:tcPr>
            <w:tcW w:w="2694" w:type="dxa"/>
          </w:tcPr>
          <w:p w14:paraId="7E82F7A0" w14:textId="77777777" w:rsidR="003A678C" w:rsidRDefault="003A678C" w:rsidP="00AF78D2">
            <w:pPr>
              <w:jc w:val="center"/>
            </w:pPr>
            <w:r>
              <w:rPr>
                <w:noProof/>
              </w:rPr>
              <w:drawing>
                <wp:inline distT="0" distB="0" distL="0" distR="0" wp14:anchorId="35B2892E" wp14:editId="1D458CD8">
                  <wp:extent cx="981075" cy="295275"/>
                  <wp:effectExtent l="0" t="0" r="9525" b="9525"/>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9" w:type="dxa"/>
          </w:tcPr>
          <w:p w14:paraId="0162A30D" w14:textId="77777777" w:rsidR="003A678C" w:rsidRDefault="003A678C" w:rsidP="00AF78D2">
            <w:pPr>
              <w:jc w:val="center"/>
            </w:pPr>
            <w:r>
              <w:t>5</w:t>
            </w:r>
          </w:p>
        </w:tc>
      </w:tr>
      <w:tr w:rsidR="003A678C" w14:paraId="233DDF3E" w14:textId="77777777" w:rsidTr="00AF78D2">
        <w:trPr>
          <w:jc w:val="center"/>
        </w:trPr>
        <w:tc>
          <w:tcPr>
            <w:tcW w:w="4531" w:type="dxa"/>
          </w:tcPr>
          <w:p w14:paraId="1EC5E261" w14:textId="112CE0A8" w:rsidR="003A678C" w:rsidRDefault="005C10B1" w:rsidP="00AF78D2">
            <w:r w:rsidRPr="005C10B1">
              <w:t>Prototipo para Imsdb.</w:t>
            </w:r>
          </w:p>
        </w:tc>
        <w:tc>
          <w:tcPr>
            <w:tcW w:w="2694" w:type="dxa"/>
          </w:tcPr>
          <w:p w14:paraId="288A6A1F" w14:textId="77777777" w:rsidR="003A678C" w:rsidRDefault="003A678C" w:rsidP="00AF78D2">
            <w:pPr>
              <w:jc w:val="center"/>
            </w:pPr>
            <w:r>
              <w:rPr>
                <w:noProof/>
              </w:rPr>
              <w:drawing>
                <wp:inline distT="0" distB="0" distL="0" distR="0" wp14:anchorId="1038F9DD" wp14:editId="74D63A05">
                  <wp:extent cx="981075" cy="295275"/>
                  <wp:effectExtent l="0" t="0" r="9525" b="952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9" w:type="dxa"/>
          </w:tcPr>
          <w:p w14:paraId="6115FAA8" w14:textId="77777777" w:rsidR="003A678C" w:rsidRDefault="003A678C" w:rsidP="00AF78D2">
            <w:pPr>
              <w:jc w:val="center"/>
            </w:pPr>
            <w:r>
              <w:t>5</w:t>
            </w:r>
          </w:p>
        </w:tc>
      </w:tr>
      <w:tr w:rsidR="005C10B1" w14:paraId="3B10EF42" w14:textId="77777777" w:rsidTr="00AF78D2">
        <w:trPr>
          <w:jc w:val="center"/>
        </w:trPr>
        <w:tc>
          <w:tcPr>
            <w:tcW w:w="4531" w:type="dxa"/>
          </w:tcPr>
          <w:p w14:paraId="242ECC27" w14:textId="61867AC5" w:rsidR="005C10B1" w:rsidRPr="00CE4579" w:rsidRDefault="005C10B1" w:rsidP="00AF78D2">
            <w:r w:rsidRPr="005C10B1">
              <w:t>Prototipo que pueda ser leído por Gephi.</w:t>
            </w:r>
          </w:p>
        </w:tc>
        <w:tc>
          <w:tcPr>
            <w:tcW w:w="2694" w:type="dxa"/>
          </w:tcPr>
          <w:p w14:paraId="325AB369" w14:textId="6668A879" w:rsidR="005C10B1" w:rsidRDefault="005C10B1" w:rsidP="00AF78D2">
            <w:pPr>
              <w:jc w:val="center"/>
              <w:rPr>
                <w:noProof/>
              </w:rPr>
            </w:pPr>
            <w:r>
              <w:rPr>
                <w:noProof/>
              </w:rPr>
              <w:drawing>
                <wp:inline distT="0" distB="0" distL="0" distR="0" wp14:anchorId="58140884" wp14:editId="139792A3">
                  <wp:extent cx="981075" cy="295275"/>
                  <wp:effectExtent l="0" t="0" r="9525" b="9525"/>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9" w:type="dxa"/>
          </w:tcPr>
          <w:p w14:paraId="5CA1824F" w14:textId="0E6536CA" w:rsidR="005C10B1" w:rsidRDefault="005C10B1" w:rsidP="00AF78D2">
            <w:pPr>
              <w:jc w:val="center"/>
            </w:pPr>
            <w:r>
              <w:t>8</w:t>
            </w:r>
          </w:p>
        </w:tc>
      </w:tr>
      <w:tr w:rsidR="005C10B1" w14:paraId="4F564F9C" w14:textId="77777777" w:rsidTr="00AF78D2">
        <w:trPr>
          <w:jc w:val="center"/>
        </w:trPr>
        <w:tc>
          <w:tcPr>
            <w:tcW w:w="4531" w:type="dxa"/>
          </w:tcPr>
          <w:p w14:paraId="13B799A9" w14:textId="3F7E1137" w:rsidR="005C10B1" w:rsidRPr="00CE4579" w:rsidRDefault="005C10B1" w:rsidP="00AF78D2">
            <w:r w:rsidRPr="005C10B1">
              <w:t>Prototipo que pueda ser leído por Dynetx.</w:t>
            </w:r>
          </w:p>
        </w:tc>
        <w:tc>
          <w:tcPr>
            <w:tcW w:w="2694" w:type="dxa"/>
          </w:tcPr>
          <w:p w14:paraId="058EA457" w14:textId="37477C7E" w:rsidR="005C10B1" w:rsidRDefault="005C10B1" w:rsidP="00AF78D2">
            <w:pPr>
              <w:jc w:val="center"/>
              <w:rPr>
                <w:noProof/>
              </w:rPr>
            </w:pPr>
            <w:r>
              <w:rPr>
                <w:noProof/>
              </w:rPr>
              <w:drawing>
                <wp:inline distT="0" distB="0" distL="0" distR="0" wp14:anchorId="4C7FBFF8" wp14:editId="5BF470E6">
                  <wp:extent cx="981075" cy="295275"/>
                  <wp:effectExtent l="0" t="0" r="9525" b="9525"/>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9" w:type="dxa"/>
          </w:tcPr>
          <w:p w14:paraId="4C435D12" w14:textId="5BF38BD8" w:rsidR="005C10B1" w:rsidRDefault="005C10B1" w:rsidP="00AF78D2">
            <w:pPr>
              <w:jc w:val="center"/>
            </w:pPr>
            <w:r>
              <w:t>8</w:t>
            </w:r>
          </w:p>
        </w:tc>
      </w:tr>
    </w:tbl>
    <w:p w14:paraId="17AA09B2" w14:textId="3D899D3F" w:rsidR="003A678C" w:rsidRDefault="003A678C" w:rsidP="003A678C">
      <w:pPr>
        <w:pStyle w:val="Descripcin"/>
        <w:jc w:val="center"/>
      </w:pPr>
      <w:r>
        <w:t xml:space="preserve">Tabla </w:t>
      </w:r>
      <w:r w:rsidR="005C10B1">
        <w:t>5</w:t>
      </w:r>
      <w:r>
        <w:t xml:space="preserve"> Tareas sprint </w:t>
      </w:r>
      <w:r w:rsidR="005C10B1">
        <w:t>4</w:t>
      </w:r>
    </w:p>
    <w:p w14:paraId="133801F2" w14:textId="66AF60AD" w:rsidR="008301CB" w:rsidRDefault="008301CB" w:rsidP="00675056">
      <w:pPr>
        <w:ind w:firstLine="708"/>
      </w:pPr>
    </w:p>
    <w:p w14:paraId="124CC46B" w14:textId="3B820C66" w:rsidR="005C10B1" w:rsidRDefault="005C10B1" w:rsidP="00E83E19">
      <w:pPr>
        <w:pStyle w:val="Ttulo3"/>
        <w:ind w:left="702" w:firstLine="708"/>
        <w:jc w:val="both"/>
      </w:pPr>
      <w:bookmarkStart w:id="19" w:name="_Toc108079930"/>
      <w:r>
        <w:t>Sprint 5 (</w:t>
      </w:r>
      <w:r w:rsidR="00E5729F">
        <w:t>13</w:t>
      </w:r>
      <w:r>
        <w:t>/0</w:t>
      </w:r>
      <w:r w:rsidR="00E5729F">
        <w:t>6</w:t>
      </w:r>
      <w:r>
        <w:t xml:space="preserve">/2022 – </w:t>
      </w:r>
      <w:r w:rsidR="00E5729F">
        <w:t>23</w:t>
      </w:r>
      <w:r>
        <w:t>/0</w:t>
      </w:r>
      <w:r w:rsidR="00E5729F">
        <w:t>6</w:t>
      </w:r>
      <w:r>
        <w:t>/2022)</w:t>
      </w:r>
      <w:bookmarkEnd w:id="19"/>
    </w:p>
    <w:p w14:paraId="2617E93B" w14:textId="77777777" w:rsidR="005C10B1" w:rsidRDefault="005C10B1" w:rsidP="00E83E19">
      <w:pPr>
        <w:jc w:val="both"/>
      </w:pPr>
    </w:p>
    <w:p w14:paraId="04D159A6" w14:textId="094DF73F" w:rsidR="0075213B" w:rsidRDefault="005C10B1" w:rsidP="00E83E19">
      <w:pPr>
        <w:ind w:left="708" w:firstLine="702"/>
        <w:jc w:val="both"/>
      </w:pPr>
      <w:r>
        <w:t xml:space="preserve">En este sprint </w:t>
      </w:r>
      <w:r w:rsidR="00E5729F">
        <w:t xml:space="preserve">llevaremos nuestro prototipo al proyecto NetExtractor. Para ello deberemos crear dos nuevas páginas html, una para la red dinámica y otra para el informe. Una vez creadas deberemos enlazar dichas páginas a flask. El último paso será implementar el prototipo al código, para </w:t>
      </w:r>
      <w:r w:rsidR="0075213B">
        <w:t>que así nuestras páginas html creadas muestren lo que deben. Además, seguiremos documentando los anexos y la memoria.</w:t>
      </w:r>
    </w:p>
    <w:p w14:paraId="0E57AC25" w14:textId="77777777" w:rsidR="005C10B1" w:rsidRDefault="005C10B1" w:rsidP="00E83E19">
      <w:pPr>
        <w:ind w:left="708" w:firstLine="702"/>
        <w:jc w:val="both"/>
      </w:pPr>
    </w:p>
    <w:p w14:paraId="5473B239" w14:textId="17671E74" w:rsidR="005C10B1" w:rsidRDefault="005C10B1" w:rsidP="00E83E19">
      <w:pPr>
        <w:ind w:left="708" w:firstLine="708"/>
        <w:jc w:val="both"/>
      </w:pPr>
      <w:r>
        <w:t xml:space="preserve">Enlace al </w:t>
      </w:r>
      <w:r w:rsidR="0075213B">
        <w:t>quinto</w:t>
      </w:r>
      <w:r>
        <w:t xml:space="preserve"> sprint:</w:t>
      </w:r>
      <w:r w:rsidR="0075213B">
        <w:t xml:space="preserve"> </w:t>
      </w:r>
      <w:hyperlink r:id="rId319" w:history="1">
        <w:r w:rsidR="0075213B" w:rsidRPr="0075213B">
          <w:rPr>
            <w:rStyle w:val="Hipervnculo"/>
          </w:rPr>
          <w:t>Sprint 5</w:t>
        </w:r>
      </w:hyperlink>
      <w:r>
        <w:t xml:space="preserve">. </w:t>
      </w:r>
    </w:p>
    <w:p w14:paraId="75892A0B" w14:textId="77777777" w:rsidR="005C10B1" w:rsidRDefault="005C10B1" w:rsidP="00E83E19">
      <w:pPr>
        <w:ind w:left="708" w:firstLine="702"/>
        <w:jc w:val="both"/>
      </w:pPr>
    </w:p>
    <w:p w14:paraId="2A1ED312" w14:textId="3D4DF8A6" w:rsidR="005C10B1" w:rsidRDefault="005C10B1" w:rsidP="00E83E19">
      <w:pPr>
        <w:ind w:left="708" w:firstLine="702"/>
        <w:jc w:val="both"/>
      </w:pPr>
      <w:r>
        <w:t xml:space="preserve">El Burndown Report de nuestro </w:t>
      </w:r>
      <w:r w:rsidR="0075213B">
        <w:t>quinto</w:t>
      </w:r>
      <w:r>
        <w:t xml:space="preserve"> sprint quedó así:</w:t>
      </w:r>
    </w:p>
    <w:p w14:paraId="7B9422BE" w14:textId="77777777" w:rsidR="005C10B1" w:rsidRDefault="005C10B1" w:rsidP="005C10B1">
      <w:pPr>
        <w:ind w:left="708" w:firstLine="702"/>
      </w:pPr>
    </w:p>
    <w:p w14:paraId="7D05BE9E" w14:textId="080616D1" w:rsidR="005C10B1" w:rsidRDefault="0075213B" w:rsidP="005C10B1">
      <w:pPr>
        <w:keepNext/>
        <w:ind w:left="708" w:firstLine="702"/>
        <w:jc w:val="center"/>
      </w:pPr>
      <w:r>
        <w:rPr>
          <w:noProof/>
        </w:rPr>
        <w:lastRenderedPageBreak/>
        <w:drawing>
          <wp:inline distT="0" distB="0" distL="0" distR="0" wp14:anchorId="53BFCD66" wp14:editId="0A467EFB">
            <wp:extent cx="3499787" cy="2915392"/>
            <wp:effectExtent l="0" t="0" r="5715" b="0"/>
            <wp:docPr id="633" name="Imagen 63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Imagen 633" descr="Gráfico&#10;&#10;Descripción generada automáticamente"/>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504985" cy="2919722"/>
                    </a:xfrm>
                    <a:prstGeom prst="rect">
                      <a:avLst/>
                    </a:prstGeom>
                    <a:noFill/>
                    <a:ln>
                      <a:noFill/>
                    </a:ln>
                  </pic:spPr>
                </pic:pic>
              </a:graphicData>
            </a:graphic>
          </wp:inline>
        </w:drawing>
      </w:r>
    </w:p>
    <w:p w14:paraId="606EAD4E" w14:textId="35B1D6EE" w:rsidR="005C10B1" w:rsidRDefault="005C10B1" w:rsidP="005C10B1">
      <w:pPr>
        <w:pStyle w:val="Descripcin"/>
        <w:jc w:val="center"/>
      </w:pPr>
      <w:r>
        <w:t xml:space="preserve">Figura </w:t>
      </w:r>
      <w:r w:rsidR="0075213B">
        <w:t>9</w:t>
      </w:r>
      <w:r>
        <w:t xml:space="preserve"> Burndown Report Sprint </w:t>
      </w:r>
      <w:r w:rsidR="0075213B">
        <w:t>5</w:t>
      </w:r>
    </w:p>
    <w:p w14:paraId="10FB778F" w14:textId="77777777" w:rsidR="005C10B1" w:rsidRPr="00DC122D" w:rsidRDefault="005C10B1" w:rsidP="005C10B1"/>
    <w:p w14:paraId="1A2663D8" w14:textId="26E4BCBC" w:rsidR="005C10B1" w:rsidRDefault="0075213B" w:rsidP="005C10B1">
      <w:pPr>
        <w:keepNext/>
        <w:ind w:firstLine="708"/>
        <w:jc w:val="center"/>
      </w:pPr>
      <w:r>
        <w:rPr>
          <w:noProof/>
        </w:rPr>
        <w:drawing>
          <wp:inline distT="0" distB="0" distL="0" distR="0" wp14:anchorId="3ECE0EFC" wp14:editId="03213B76">
            <wp:extent cx="4180114" cy="2039428"/>
            <wp:effectExtent l="0" t="0" r="0" b="0"/>
            <wp:docPr id="634" name="Imagen 63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n 634" descr="Interfaz de usuario gráfica, Texto, Aplicación, Chat o mensaje de texto&#10;&#10;Descripción generada automáticamente"/>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191328" cy="2044899"/>
                    </a:xfrm>
                    <a:prstGeom prst="rect">
                      <a:avLst/>
                    </a:prstGeom>
                    <a:noFill/>
                    <a:ln>
                      <a:noFill/>
                    </a:ln>
                  </pic:spPr>
                </pic:pic>
              </a:graphicData>
            </a:graphic>
          </wp:inline>
        </w:drawing>
      </w:r>
    </w:p>
    <w:p w14:paraId="4DD12677" w14:textId="78042A5D" w:rsidR="005C10B1" w:rsidRDefault="005C10B1" w:rsidP="005C10B1">
      <w:pPr>
        <w:pStyle w:val="Descripcin"/>
        <w:jc w:val="center"/>
      </w:pPr>
      <w:r>
        <w:t xml:space="preserve">Figura </w:t>
      </w:r>
      <w:r w:rsidR="0075213B">
        <w:t>10</w:t>
      </w:r>
      <w:r>
        <w:t xml:space="preserve"> Issue Sprint </w:t>
      </w:r>
      <w:r w:rsidR="0075213B">
        <w:t>5</w:t>
      </w:r>
    </w:p>
    <w:p w14:paraId="6BBD8AA1" w14:textId="77777777" w:rsidR="005C10B1" w:rsidRPr="00CE4579" w:rsidRDefault="005C10B1" w:rsidP="005C10B1"/>
    <w:p w14:paraId="617C35CD" w14:textId="77777777" w:rsidR="005C10B1" w:rsidRPr="00DC122D" w:rsidRDefault="005C10B1" w:rsidP="005C10B1"/>
    <w:tbl>
      <w:tblPr>
        <w:tblStyle w:val="Tablaconcuadrcula"/>
        <w:tblW w:w="0" w:type="auto"/>
        <w:jc w:val="center"/>
        <w:tblLook w:val="04A0" w:firstRow="1" w:lastRow="0" w:firstColumn="1" w:lastColumn="0" w:noHBand="0" w:noVBand="1"/>
      </w:tblPr>
      <w:tblGrid>
        <w:gridCol w:w="4490"/>
        <w:gridCol w:w="2736"/>
        <w:gridCol w:w="1268"/>
      </w:tblGrid>
      <w:tr w:rsidR="005C10B1" w14:paraId="0B7D54AF" w14:textId="77777777" w:rsidTr="00AF78D2">
        <w:trPr>
          <w:jc w:val="center"/>
        </w:trPr>
        <w:tc>
          <w:tcPr>
            <w:tcW w:w="4531" w:type="dxa"/>
            <w:shd w:val="clear" w:color="auto" w:fill="92D050"/>
          </w:tcPr>
          <w:p w14:paraId="7528E84A" w14:textId="77777777" w:rsidR="005C10B1" w:rsidRDefault="005C10B1" w:rsidP="00AF78D2">
            <w:pPr>
              <w:jc w:val="center"/>
            </w:pPr>
            <w:r>
              <w:t>Tareas completadas</w:t>
            </w:r>
          </w:p>
        </w:tc>
        <w:tc>
          <w:tcPr>
            <w:tcW w:w="2694" w:type="dxa"/>
            <w:shd w:val="clear" w:color="auto" w:fill="92D050"/>
          </w:tcPr>
          <w:p w14:paraId="3D645186" w14:textId="77777777" w:rsidR="005C10B1" w:rsidRDefault="005C10B1" w:rsidP="00AF78D2">
            <w:pPr>
              <w:jc w:val="center"/>
            </w:pPr>
            <w:r>
              <w:t>Etiquetas</w:t>
            </w:r>
          </w:p>
        </w:tc>
        <w:tc>
          <w:tcPr>
            <w:tcW w:w="1269" w:type="dxa"/>
            <w:shd w:val="clear" w:color="auto" w:fill="92D050"/>
          </w:tcPr>
          <w:p w14:paraId="4C985839" w14:textId="77777777" w:rsidR="005C10B1" w:rsidRDefault="005C10B1" w:rsidP="00AF78D2">
            <w:pPr>
              <w:jc w:val="center"/>
            </w:pPr>
            <w:r>
              <w:t>Estimación</w:t>
            </w:r>
          </w:p>
        </w:tc>
      </w:tr>
      <w:tr w:rsidR="005C10B1" w14:paraId="3170DB54" w14:textId="77777777" w:rsidTr="00AF78D2">
        <w:trPr>
          <w:jc w:val="center"/>
        </w:trPr>
        <w:tc>
          <w:tcPr>
            <w:tcW w:w="4531" w:type="dxa"/>
          </w:tcPr>
          <w:p w14:paraId="6226661C" w14:textId="125DF9DA" w:rsidR="005C10B1" w:rsidRDefault="00741185" w:rsidP="00AF78D2">
            <w:r w:rsidRPr="00741185">
              <w:t>Creación de la página de red dinámica en html.</w:t>
            </w:r>
          </w:p>
        </w:tc>
        <w:tc>
          <w:tcPr>
            <w:tcW w:w="2694" w:type="dxa"/>
          </w:tcPr>
          <w:p w14:paraId="76282446" w14:textId="58FE115D" w:rsidR="005C10B1" w:rsidRDefault="00741185" w:rsidP="00AF78D2">
            <w:pPr>
              <w:jc w:val="center"/>
            </w:pPr>
            <w:r>
              <w:rPr>
                <w:noProof/>
              </w:rPr>
              <w:drawing>
                <wp:inline distT="0" distB="0" distL="0" distR="0" wp14:anchorId="25ECFD5F" wp14:editId="0FC0DE29">
                  <wp:extent cx="981075" cy="295275"/>
                  <wp:effectExtent l="0" t="0" r="9525" b="9525"/>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9" w:type="dxa"/>
          </w:tcPr>
          <w:p w14:paraId="7D04850A" w14:textId="26906F4A" w:rsidR="005C10B1" w:rsidRDefault="00741185" w:rsidP="00AF78D2">
            <w:pPr>
              <w:jc w:val="center"/>
            </w:pPr>
            <w:r>
              <w:t>3</w:t>
            </w:r>
          </w:p>
        </w:tc>
      </w:tr>
      <w:tr w:rsidR="005C10B1" w14:paraId="1A76FF46" w14:textId="77777777" w:rsidTr="00AF78D2">
        <w:trPr>
          <w:jc w:val="center"/>
        </w:trPr>
        <w:tc>
          <w:tcPr>
            <w:tcW w:w="4531" w:type="dxa"/>
          </w:tcPr>
          <w:p w14:paraId="519AE162" w14:textId="56D2FD7F" w:rsidR="005C10B1" w:rsidRDefault="00741185" w:rsidP="00AF78D2">
            <w:r w:rsidRPr="00741185">
              <w:t>Creación de la página de informe para red dinámica en html.</w:t>
            </w:r>
          </w:p>
        </w:tc>
        <w:tc>
          <w:tcPr>
            <w:tcW w:w="2694" w:type="dxa"/>
          </w:tcPr>
          <w:p w14:paraId="3DC54B76" w14:textId="33930C74" w:rsidR="005C10B1" w:rsidRDefault="00741185" w:rsidP="00AF78D2">
            <w:pPr>
              <w:jc w:val="center"/>
            </w:pPr>
            <w:r>
              <w:rPr>
                <w:noProof/>
              </w:rPr>
              <w:drawing>
                <wp:inline distT="0" distB="0" distL="0" distR="0" wp14:anchorId="2B517F8E" wp14:editId="70973403">
                  <wp:extent cx="981075" cy="295275"/>
                  <wp:effectExtent l="0" t="0" r="9525" b="9525"/>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9" w:type="dxa"/>
          </w:tcPr>
          <w:p w14:paraId="54ECC60F" w14:textId="37DE0406" w:rsidR="005C10B1" w:rsidRDefault="00741185" w:rsidP="00AF78D2">
            <w:pPr>
              <w:jc w:val="center"/>
            </w:pPr>
            <w:r>
              <w:t>3</w:t>
            </w:r>
          </w:p>
        </w:tc>
      </w:tr>
      <w:tr w:rsidR="005C10B1" w14:paraId="587603A1" w14:textId="77777777" w:rsidTr="00AF78D2">
        <w:trPr>
          <w:jc w:val="center"/>
        </w:trPr>
        <w:tc>
          <w:tcPr>
            <w:tcW w:w="4531" w:type="dxa"/>
          </w:tcPr>
          <w:p w14:paraId="622BE164" w14:textId="42499E9E" w:rsidR="005C10B1" w:rsidRDefault="00741185" w:rsidP="00AF78D2">
            <w:r w:rsidRPr="00741185">
              <w:t>Enlazar la página de red dinámica a flask.</w:t>
            </w:r>
          </w:p>
        </w:tc>
        <w:tc>
          <w:tcPr>
            <w:tcW w:w="2694" w:type="dxa"/>
          </w:tcPr>
          <w:p w14:paraId="4872A5AD" w14:textId="77777777" w:rsidR="005C10B1" w:rsidRDefault="005C10B1" w:rsidP="00AF78D2">
            <w:pPr>
              <w:jc w:val="center"/>
            </w:pPr>
            <w:r>
              <w:rPr>
                <w:noProof/>
              </w:rPr>
              <w:drawing>
                <wp:inline distT="0" distB="0" distL="0" distR="0" wp14:anchorId="73987633" wp14:editId="3AFB717F">
                  <wp:extent cx="981075" cy="295275"/>
                  <wp:effectExtent l="0" t="0" r="9525" b="9525"/>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9" w:type="dxa"/>
          </w:tcPr>
          <w:p w14:paraId="714AAA59" w14:textId="381160AF" w:rsidR="005C10B1" w:rsidRDefault="00741185" w:rsidP="00AF78D2">
            <w:pPr>
              <w:jc w:val="center"/>
            </w:pPr>
            <w:r>
              <w:t>3</w:t>
            </w:r>
          </w:p>
        </w:tc>
      </w:tr>
      <w:tr w:rsidR="005C10B1" w14:paraId="50F2BD98" w14:textId="77777777" w:rsidTr="00AF78D2">
        <w:trPr>
          <w:jc w:val="center"/>
        </w:trPr>
        <w:tc>
          <w:tcPr>
            <w:tcW w:w="4531" w:type="dxa"/>
          </w:tcPr>
          <w:p w14:paraId="42761586" w14:textId="27AF7EB4" w:rsidR="005C10B1" w:rsidRDefault="00741185" w:rsidP="00AF78D2">
            <w:r w:rsidRPr="00741185">
              <w:t>Enlazar la página de informe a flask.</w:t>
            </w:r>
          </w:p>
        </w:tc>
        <w:tc>
          <w:tcPr>
            <w:tcW w:w="2694" w:type="dxa"/>
          </w:tcPr>
          <w:p w14:paraId="47248DF2" w14:textId="77777777" w:rsidR="005C10B1" w:rsidRDefault="005C10B1" w:rsidP="00AF78D2">
            <w:pPr>
              <w:jc w:val="center"/>
            </w:pPr>
            <w:r>
              <w:rPr>
                <w:noProof/>
              </w:rPr>
              <w:drawing>
                <wp:inline distT="0" distB="0" distL="0" distR="0" wp14:anchorId="5B3DEF6D" wp14:editId="7216FDB7">
                  <wp:extent cx="981075" cy="295275"/>
                  <wp:effectExtent l="0" t="0" r="9525" b="9525"/>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9" w:type="dxa"/>
          </w:tcPr>
          <w:p w14:paraId="606655B4" w14:textId="3DE183F9" w:rsidR="005C10B1" w:rsidRDefault="00741185" w:rsidP="00AF78D2">
            <w:pPr>
              <w:jc w:val="center"/>
            </w:pPr>
            <w:r>
              <w:t>3</w:t>
            </w:r>
          </w:p>
        </w:tc>
      </w:tr>
      <w:tr w:rsidR="005C10B1" w14:paraId="466658FD" w14:textId="77777777" w:rsidTr="00AF78D2">
        <w:trPr>
          <w:jc w:val="center"/>
        </w:trPr>
        <w:tc>
          <w:tcPr>
            <w:tcW w:w="4531" w:type="dxa"/>
          </w:tcPr>
          <w:p w14:paraId="0B605CF1" w14:textId="7DE27AB4" w:rsidR="005C10B1" w:rsidRPr="00CE4579" w:rsidRDefault="00741185" w:rsidP="00AF78D2">
            <w:r w:rsidRPr="00741185">
              <w:t>Implementar algoritmo para red dinámica.</w:t>
            </w:r>
          </w:p>
        </w:tc>
        <w:tc>
          <w:tcPr>
            <w:tcW w:w="2694" w:type="dxa"/>
          </w:tcPr>
          <w:p w14:paraId="0ADA5289" w14:textId="579C5FE5" w:rsidR="005C10B1" w:rsidRDefault="00741185" w:rsidP="00AF78D2">
            <w:pPr>
              <w:jc w:val="center"/>
              <w:rPr>
                <w:noProof/>
              </w:rPr>
            </w:pPr>
            <w:r>
              <w:rPr>
                <w:noProof/>
              </w:rPr>
              <w:drawing>
                <wp:inline distT="0" distB="0" distL="0" distR="0" wp14:anchorId="2517BCF1" wp14:editId="1AB840D8">
                  <wp:extent cx="1590675" cy="333375"/>
                  <wp:effectExtent l="0" t="0" r="9525" b="9525"/>
                  <wp:docPr id="637" name="Imagen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590675" cy="333375"/>
                          </a:xfrm>
                          <a:prstGeom prst="rect">
                            <a:avLst/>
                          </a:prstGeom>
                        </pic:spPr>
                      </pic:pic>
                    </a:graphicData>
                  </a:graphic>
                </wp:inline>
              </w:drawing>
            </w:r>
          </w:p>
        </w:tc>
        <w:tc>
          <w:tcPr>
            <w:tcW w:w="1269" w:type="dxa"/>
          </w:tcPr>
          <w:p w14:paraId="749D0218" w14:textId="6505E318" w:rsidR="005C10B1" w:rsidRDefault="00741185" w:rsidP="00AF78D2">
            <w:pPr>
              <w:jc w:val="center"/>
            </w:pPr>
            <w:r>
              <w:t>13</w:t>
            </w:r>
          </w:p>
        </w:tc>
      </w:tr>
      <w:tr w:rsidR="005C10B1" w14:paraId="519F1A42" w14:textId="77777777" w:rsidTr="00AF78D2">
        <w:trPr>
          <w:jc w:val="center"/>
        </w:trPr>
        <w:tc>
          <w:tcPr>
            <w:tcW w:w="4531" w:type="dxa"/>
          </w:tcPr>
          <w:p w14:paraId="5F70CEEE" w14:textId="1495D94C" w:rsidR="005C10B1" w:rsidRPr="00CE4579" w:rsidRDefault="00741185" w:rsidP="00AF78D2">
            <w:r w:rsidRPr="00741185">
              <w:t>Implementar algoritmo para informe.</w:t>
            </w:r>
          </w:p>
        </w:tc>
        <w:tc>
          <w:tcPr>
            <w:tcW w:w="2694" w:type="dxa"/>
          </w:tcPr>
          <w:p w14:paraId="05BF6551" w14:textId="7FC1A13A" w:rsidR="005C10B1" w:rsidRDefault="00741185" w:rsidP="00AF78D2">
            <w:pPr>
              <w:jc w:val="center"/>
              <w:rPr>
                <w:noProof/>
              </w:rPr>
            </w:pPr>
            <w:r>
              <w:rPr>
                <w:noProof/>
              </w:rPr>
              <w:drawing>
                <wp:inline distT="0" distB="0" distL="0" distR="0" wp14:anchorId="42533C36" wp14:editId="0E39AD20">
                  <wp:extent cx="1590675" cy="333375"/>
                  <wp:effectExtent l="0" t="0" r="9525" b="9525"/>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590675" cy="333375"/>
                          </a:xfrm>
                          <a:prstGeom prst="rect">
                            <a:avLst/>
                          </a:prstGeom>
                        </pic:spPr>
                      </pic:pic>
                    </a:graphicData>
                  </a:graphic>
                </wp:inline>
              </w:drawing>
            </w:r>
          </w:p>
        </w:tc>
        <w:tc>
          <w:tcPr>
            <w:tcW w:w="1269" w:type="dxa"/>
          </w:tcPr>
          <w:p w14:paraId="1A9E9AA3" w14:textId="09071AE6" w:rsidR="005C10B1" w:rsidRDefault="00741185" w:rsidP="00AF78D2">
            <w:pPr>
              <w:jc w:val="center"/>
            </w:pPr>
            <w:r>
              <w:t>5</w:t>
            </w:r>
          </w:p>
        </w:tc>
      </w:tr>
      <w:tr w:rsidR="00741185" w14:paraId="6CA72B07" w14:textId="77777777" w:rsidTr="00AF78D2">
        <w:trPr>
          <w:jc w:val="center"/>
        </w:trPr>
        <w:tc>
          <w:tcPr>
            <w:tcW w:w="4531" w:type="dxa"/>
          </w:tcPr>
          <w:p w14:paraId="4FA8F746" w14:textId="17382BC5" w:rsidR="00741185" w:rsidRPr="005C10B1" w:rsidRDefault="00741185" w:rsidP="00AF78D2">
            <w:r w:rsidRPr="00741185">
              <w:t>Realización de anexos.</w:t>
            </w:r>
          </w:p>
        </w:tc>
        <w:tc>
          <w:tcPr>
            <w:tcW w:w="2694" w:type="dxa"/>
          </w:tcPr>
          <w:p w14:paraId="20230801" w14:textId="3FE6437C" w:rsidR="00741185" w:rsidRDefault="00741185" w:rsidP="00AF78D2">
            <w:pPr>
              <w:jc w:val="center"/>
              <w:rPr>
                <w:noProof/>
              </w:rPr>
            </w:pPr>
            <w:r>
              <w:rPr>
                <w:noProof/>
              </w:rPr>
              <w:drawing>
                <wp:inline distT="0" distB="0" distL="0" distR="0" wp14:anchorId="7FB7D518" wp14:editId="4A76ECE2">
                  <wp:extent cx="1009650" cy="276225"/>
                  <wp:effectExtent l="0" t="0" r="0" b="9525"/>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009650" cy="276225"/>
                          </a:xfrm>
                          <a:prstGeom prst="rect">
                            <a:avLst/>
                          </a:prstGeom>
                        </pic:spPr>
                      </pic:pic>
                    </a:graphicData>
                  </a:graphic>
                </wp:inline>
              </w:drawing>
            </w:r>
          </w:p>
        </w:tc>
        <w:tc>
          <w:tcPr>
            <w:tcW w:w="1269" w:type="dxa"/>
          </w:tcPr>
          <w:p w14:paraId="7AF6E474" w14:textId="709FA618" w:rsidR="00741185" w:rsidRDefault="00741185" w:rsidP="00AF78D2">
            <w:pPr>
              <w:jc w:val="center"/>
            </w:pPr>
            <w:r>
              <w:t>8</w:t>
            </w:r>
          </w:p>
        </w:tc>
      </w:tr>
      <w:tr w:rsidR="00741185" w14:paraId="581C75B6" w14:textId="77777777" w:rsidTr="00AF78D2">
        <w:trPr>
          <w:jc w:val="center"/>
        </w:trPr>
        <w:tc>
          <w:tcPr>
            <w:tcW w:w="4531" w:type="dxa"/>
          </w:tcPr>
          <w:p w14:paraId="642A932B" w14:textId="7C4F0B63" w:rsidR="00741185" w:rsidRPr="005C10B1" w:rsidRDefault="00741185" w:rsidP="00AF78D2">
            <w:r w:rsidRPr="00741185">
              <w:t>Realización de memoria.</w:t>
            </w:r>
          </w:p>
        </w:tc>
        <w:tc>
          <w:tcPr>
            <w:tcW w:w="2694" w:type="dxa"/>
          </w:tcPr>
          <w:p w14:paraId="505CBA8D" w14:textId="7E8CA3D9" w:rsidR="00741185" w:rsidRDefault="00741185" w:rsidP="00AF78D2">
            <w:pPr>
              <w:jc w:val="center"/>
              <w:rPr>
                <w:noProof/>
              </w:rPr>
            </w:pPr>
            <w:r>
              <w:rPr>
                <w:noProof/>
              </w:rPr>
              <w:drawing>
                <wp:inline distT="0" distB="0" distL="0" distR="0" wp14:anchorId="7476CA91" wp14:editId="0C461DEE">
                  <wp:extent cx="1009650" cy="276225"/>
                  <wp:effectExtent l="0" t="0" r="0" b="9525"/>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009650" cy="276225"/>
                          </a:xfrm>
                          <a:prstGeom prst="rect">
                            <a:avLst/>
                          </a:prstGeom>
                        </pic:spPr>
                      </pic:pic>
                    </a:graphicData>
                  </a:graphic>
                </wp:inline>
              </w:drawing>
            </w:r>
          </w:p>
        </w:tc>
        <w:tc>
          <w:tcPr>
            <w:tcW w:w="1269" w:type="dxa"/>
          </w:tcPr>
          <w:p w14:paraId="106D9C93" w14:textId="37B3DDEE" w:rsidR="00741185" w:rsidRDefault="00741185" w:rsidP="00AF78D2">
            <w:pPr>
              <w:jc w:val="center"/>
            </w:pPr>
            <w:r>
              <w:t>8</w:t>
            </w:r>
          </w:p>
        </w:tc>
      </w:tr>
    </w:tbl>
    <w:p w14:paraId="5FBF34E9" w14:textId="7B2BF31C" w:rsidR="005C10B1" w:rsidRDefault="005C10B1" w:rsidP="005C10B1">
      <w:pPr>
        <w:pStyle w:val="Descripcin"/>
        <w:jc w:val="center"/>
      </w:pPr>
      <w:r>
        <w:t xml:space="preserve">Tabla </w:t>
      </w:r>
      <w:r w:rsidR="00741185">
        <w:t>6</w:t>
      </w:r>
      <w:r>
        <w:t xml:space="preserve"> Tareas sprint </w:t>
      </w:r>
      <w:r w:rsidR="00741185">
        <w:t>5</w:t>
      </w:r>
    </w:p>
    <w:p w14:paraId="35247170" w14:textId="1206E3F4" w:rsidR="00741185" w:rsidRDefault="00741185" w:rsidP="00E83E19">
      <w:pPr>
        <w:pStyle w:val="Ttulo3"/>
        <w:ind w:left="702" w:firstLine="708"/>
        <w:jc w:val="both"/>
      </w:pPr>
      <w:bookmarkStart w:id="20" w:name="_Toc108079931"/>
      <w:r>
        <w:lastRenderedPageBreak/>
        <w:t>Sprint 6 (27/06/2022 – 04/07/2022)</w:t>
      </w:r>
      <w:bookmarkEnd w:id="20"/>
    </w:p>
    <w:p w14:paraId="5220A197" w14:textId="77777777" w:rsidR="00741185" w:rsidRDefault="00741185" w:rsidP="00E83E19">
      <w:pPr>
        <w:jc w:val="both"/>
      </w:pPr>
    </w:p>
    <w:p w14:paraId="48E3F7C5" w14:textId="11990BB8" w:rsidR="00741185" w:rsidRDefault="00741185" w:rsidP="00E83E19">
      <w:pPr>
        <w:ind w:left="708" w:firstLine="702"/>
        <w:jc w:val="both"/>
      </w:pPr>
      <w:r>
        <w:t xml:space="preserve">En este sprint </w:t>
      </w:r>
      <w:r w:rsidR="001A4F52">
        <w:t xml:space="preserve">generaremos un informe dinámico, el cual deberá de estar dividido en propiedades de red y propiedades de nodo. Además del informe dinámico deberemos de hacer que nuestra red dinámica pueda ser exportada para Gephi, también crearemos </w:t>
      </w:r>
      <w:proofErr w:type="gramStart"/>
      <w:r w:rsidR="001A4F52">
        <w:t>un slider</w:t>
      </w:r>
      <w:proofErr w:type="gramEnd"/>
      <w:r w:rsidR="001A4F52">
        <w:t xml:space="preserve"> para poder moverse por la red dinámica. Por último, continuaremos con la documentación de los anexos y la memoria.</w:t>
      </w:r>
    </w:p>
    <w:p w14:paraId="6CA51934" w14:textId="77777777" w:rsidR="00741185" w:rsidRDefault="00741185" w:rsidP="00E83E19">
      <w:pPr>
        <w:ind w:left="708" w:firstLine="702"/>
        <w:jc w:val="both"/>
      </w:pPr>
    </w:p>
    <w:p w14:paraId="14C4DB86" w14:textId="6BC32B94" w:rsidR="00741185" w:rsidRPr="00E83E19" w:rsidRDefault="00741185" w:rsidP="00E83E19">
      <w:pPr>
        <w:ind w:left="708" w:firstLine="708"/>
        <w:jc w:val="both"/>
        <w:rPr>
          <w:lang w:val="en-US"/>
        </w:rPr>
      </w:pPr>
      <w:r w:rsidRPr="00E83E19">
        <w:rPr>
          <w:lang w:val="en-US"/>
        </w:rPr>
        <w:t xml:space="preserve">Enlace al </w:t>
      </w:r>
      <w:r w:rsidR="001A4F52" w:rsidRPr="00E83E19">
        <w:rPr>
          <w:lang w:val="en-US"/>
        </w:rPr>
        <w:t>sexto</w:t>
      </w:r>
      <w:r w:rsidRPr="00E83E19">
        <w:rPr>
          <w:lang w:val="en-US"/>
        </w:rPr>
        <w:t xml:space="preserve"> sprint:</w:t>
      </w:r>
      <w:r w:rsidR="001A4F52" w:rsidRPr="00E83E19">
        <w:rPr>
          <w:lang w:val="en-US"/>
        </w:rPr>
        <w:t xml:space="preserve"> </w:t>
      </w:r>
      <w:hyperlink r:id="rId324" w:history="1">
        <w:r w:rsidR="001A4F52" w:rsidRPr="00E83E19">
          <w:rPr>
            <w:rStyle w:val="Hipervnculo"/>
            <w:lang w:val="en-US"/>
          </w:rPr>
          <w:t>Sprint 6</w:t>
        </w:r>
      </w:hyperlink>
      <w:r w:rsidRPr="00E83E19">
        <w:rPr>
          <w:lang w:val="en-US"/>
        </w:rPr>
        <w:t xml:space="preserve">. </w:t>
      </w:r>
    </w:p>
    <w:p w14:paraId="5F26726E" w14:textId="77777777" w:rsidR="00741185" w:rsidRPr="00E83E19" w:rsidRDefault="00741185" w:rsidP="00E83E19">
      <w:pPr>
        <w:ind w:left="708" w:firstLine="702"/>
        <w:jc w:val="both"/>
        <w:rPr>
          <w:lang w:val="en-US"/>
        </w:rPr>
      </w:pPr>
    </w:p>
    <w:p w14:paraId="6100BC20" w14:textId="31F71DDB" w:rsidR="00741185" w:rsidRDefault="00741185" w:rsidP="00E83E19">
      <w:pPr>
        <w:ind w:left="708" w:firstLine="702"/>
        <w:jc w:val="both"/>
      </w:pPr>
      <w:r>
        <w:t xml:space="preserve">El Burndown Report de nuestro </w:t>
      </w:r>
      <w:r w:rsidR="009747C4">
        <w:t>sexto</w:t>
      </w:r>
      <w:r>
        <w:t xml:space="preserve"> sprint quedó así:</w:t>
      </w:r>
    </w:p>
    <w:p w14:paraId="743E137B" w14:textId="77777777" w:rsidR="00741185" w:rsidRDefault="00741185" w:rsidP="00741185">
      <w:pPr>
        <w:ind w:left="708" w:firstLine="702"/>
      </w:pPr>
    </w:p>
    <w:p w14:paraId="0C7E3931" w14:textId="32230679" w:rsidR="00741185" w:rsidRDefault="009747C4" w:rsidP="00741185">
      <w:pPr>
        <w:keepNext/>
        <w:ind w:left="708" w:firstLine="702"/>
        <w:jc w:val="center"/>
      </w:pPr>
      <w:r>
        <w:rPr>
          <w:noProof/>
        </w:rPr>
        <w:drawing>
          <wp:inline distT="0" distB="0" distL="0" distR="0" wp14:anchorId="082B5AEC" wp14:editId="1184DC58">
            <wp:extent cx="3951942" cy="3301340"/>
            <wp:effectExtent l="0" t="0" r="0" b="0"/>
            <wp:docPr id="651" name="Imagen 65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n 651" descr="Gráfico&#10;&#10;Descripción generada automáticamente"/>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957137" cy="3305680"/>
                    </a:xfrm>
                    <a:prstGeom prst="rect">
                      <a:avLst/>
                    </a:prstGeom>
                    <a:noFill/>
                    <a:ln>
                      <a:noFill/>
                    </a:ln>
                  </pic:spPr>
                </pic:pic>
              </a:graphicData>
            </a:graphic>
          </wp:inline>
        </w:drawing>
      </w:r>
    </w:p>
    <w:p w14:paraId="6164C8AB" w14:textId="3E47CA39" w:rsidR="00741185" w:rsidRDefault="00741185" w:rsidP="00741185">
      <w:pPr>
        <w:pStyle w:val="Descripcin"/>
        <w:jc w:val="center"/>
      </w:pPr>
      <w:r>
        <w:t xml:space="preserve">Figura </w:t>
      </w:r>
      <w:r w:rsidR="009747C4">
        <w:t>11</w:t>
      </w:r>
      <w:r>
        <w:t xml:space="preserve"> Burndown Report Sprint </w:t>
      </w:r>
      <w:r w:rsidR="009747C4">
        <w:t>6</w:t>
      </w:r>
    </w:p>
    <w:p w14:paraId="727326FA" w14:textId="77777777" w:rsidR="00741185" w:rsidRPr="00DC122D" w:rsidRDefault="00741185" w:rsidP="00741185"/>
    <w:p w14:paraId="46AB4360" w14:textId="5C102D94" w:rsidR="00741185" w:rsidRDefault="009747C4" w:rsidP="00741185">
      <w:pPr>
        <w:keepNext/>
        <w:ind w:firstLine="708"/>
        <w:jc w:val="center"/>
      </w:pPr>
      <w:r>
        <w:rPr>
          <w:noProof/>
        </w:rPr>
        <w:drawing>
          <wp:inline distT="0" distB="0" distL="0" distR="0" wp14:anchorId="60DBF055" wp14:editId="6408936D">
            <wp:extent cx="4696691" cy="2068886"/>
            <wp:effectExtent l="0" t="0" r="8890" b="7620"/>
            <wp:docPr id="652" name="Imagen 65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n 652" descr="Interfaz de usuario gráfica, Texto, Aplicación, Chat o mensaje de texto&#10;&#10;Descripción generada automáticamente"/>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701442" cy="2070979"/>
                    </a:xfrm>
                    <a:prstGeom prst="rect">
                      <a:avLst/>
                    </a:prstGeom>
                    <a:noFill/>
                    <a:ln>
                      <a:noFill/>
                    </a:ln>
                  </pic:spPr>
                </pic:pic>
              </a:graphicData>
            </a:graphic>
          </wp:inline>
        </w:drawing>
      </w:r>
    </w:p>
    <w:p w14:paraId="33448BC6" w14:textId="740274A9" w:rsidR="00741185" w:rsidRDefault="00741185" w:rsidP="00741185">
      <w:pPr>
        <w:pStyle w:val="Descripcin"/>
        <w:jc w:val="center"/>
      </w:pPr>
      <w:r>
        <w:t>Figura 1</w:t>
      </w:r>
      <w:r w:rsidR="009747C4">
        <w:t>2</w:t>
      </w:r>
      <w:r>
        <w:t xml:space="preserve"> Issue Sprint </w:t>
      </w:r>
      <w:r w:rsidR="009747C4">
        <w:t>6</w:t>
      </w:r>
    </w:p>
    <w:p w14:paraId="67B2F2DC" w14:textId="1D4267DD" w:rsidR="00741185" w:rsidRDefault="00741185" w:rsidP="00741185"/>
    <w:p w14:paraId="1797557D" w14:textId="675928C9" w:rsidR="009747C4" w:rsidRDefault="009747C4" w:rsidP="00741185"/>
    <w:p w14:paraId="627E9A08" w14:textId="2DE81E24" w:rsidR="00923089" w:rsidRDefault="00923089" w:rsidP="00741185"/>
    <w:p w14:paraId="4EB0B8E6" w14:textId="77777777" w:rsidR="009747C4" w:rsidRPr="00CE4579" w:rsidRDefault="009747C4" w:rsidP="00741185"/>
    <w:p w14:paraId="571BCA25" w14:textId="77777777" w:rsidR="00741185" w:rsidRPr="00DC122D" w:rsidRDefault="00741185" w:rsidP="00741185"/>
    <w:tbl>
      <w:tblPr>
        <w:tblStyle w:val="Tablaconcuadrcula"/>
        <w:tblW w:w="0" w:type="auto"/>
        <w:jc w:val="center"/>
        <w:tblLook w:val="04A0" w:firstRow="1" w:lastRow="0" w:firstColumn="1" w:lastColumn="0" w:noHBand="0" w:noVBand="1"/>
      </w:tblPr>
      <w:tblGrid>
        <w:gridCol w:w="4490"/>
        <w:gridCol w:w="2736"/>
        <w:gridCol w:w="1268"/>
      </w:tblGrid>
      <w:tr w:rsidR="00741185" w14:paraId="010594C0" w14:textId="77777777" w:rsidTr="009747C4">
        <w:trPr>
          <w:jc w:val="center"/>
        </w:trPr>
        <w:tc>
          <w:tcPr>
            <w:tcW w:w="4490" w:type="dxa"/>
            <w:shd w:val="clear" w:color="auto" w:fill="92D050"/>
          </w:tcPr>
          <w:p w14:paraId="6026E0AE" w14:textId="77777777" w:rsidR="00741185" w:rsidRDefault="00741185" w:rsidP="00AF78D2">
            <w:pPr>
              <w:jc w:val="center"/>
            </w:pPr>
            <w:r>
              <w:t>Tareas completadas</w:t>
            </w:r>
          </w:p>
        </w:tc>
        <w:tc>
          <w:tcPr>
            <w:tcW w:w="2736" w:type="dxa"/>
            <w:shd w:val="clear" w:color="auto" w:fill="92D050"/>
          </w:tcPr>
          <w:p w14:paraId="4E865AFC" w14:textId="77777777" w:rsidR="00741185" w:rsidRDefault="00741185" w:rsidP="00AF78D2">
            <w:pPr>
              <w:jc w:val="center"/>
            </w:pPr>
            <w:r>
              <w:t>Etiquetas</w:t>
            </w:r>
          </w:p>
        </w:tc>
        <w:tc>
          <w:tcPr>
            <w:tcW w:w="1268" w:type="dxa"/>
            <w:shd w:val="clear" w:color="auto" w:fill="92D050"/>
          </w:tcPr>
          <w:p w14:paraId="135D6558" w14:textId="77777777" w:rsidR="00741185" w:rsidRDefault="00741185" w:rsidP="00AF78D2">
            <w:pPr>
              <w:jc w:val="center"/>
            </w:pPr>
            <w:r>
              <w:t>Estimación</w:t>
            </w:r>
          </w:p>
        </w:tc>
      </w:tr>
      <w:tr w:rsidR="00741185" w14:paraId="48178788" w14:textId="77777777" w:rsidTr="009747C4">
        <w:trPr>
          <w:jc w:val="center"/>
        </w:trPr>
        <w:tc>
          <w:tcPr>
            <w:tcW w:w="4490" w:type="dxa"/>
          </w:tcPr>
          <w:p w14:paraId="4E282A91" w14:textId="66EC8D29" w:rsidR="00741185" w:rsidRDefault="009747C4" w:rsidP="00AF78D2">
            <w:r w:rsidRPr="009747C4">
              <w:t xml:space="preserve">Creación de </w:t>
            </w:r>
            <w:proofErr w:type="gramStart"/>
            <w:r w:rsidRPr="009747C4">
              <w:t>un slider</w:t>
            </w:r>
            <w:proofErr w:type="gramEnd"/>
            <w:r w:rsidRPr="009747C4">
              <w:t xml:space="preserve"> para red dinámica.</w:t>
            </w:r>
          </w:p>
        </w:tc>
        <w:tc>
          <w:tcPr>
            <w:tcW w:w="2736" w:type="dxa"/>
          </w:tcPr>
          <w:p w14:paraId="75F5EBF1" w14:textId="13BDA234" w:rsidR="00741185" w:rsidRDefault="009747C4" w:rsidP="00AF78D2">
            <w:pPr>
              <w:jc w:val="center"/>
            </w:pPr>
            <w:r>
              <w:rPr>
                <w:noProof/>
              </w:rPr>
              <w:drawing>
                <wp:inline distT="0" distB="0" distL="0" distR="0" wp14:anchorId="6D046BC5" wp14:editId="5DA75E53">
                  <wp:extent cx="1590675" cy="333375"/>
                  <wp:effectExtent l="0" t="0" r="9525" b="9525"/>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590675" cy="333375"/>
                          </a:xfrm>
                          <a:prstGeom prst="rect">
                            <a:avLst/>
                          </a:prstGeom>
                        </pic:spPr>
                      </pic:pic>
                    </a:graphicData>
                  </a:graphic>
                </wp:inline>
              </w:drawing>
            </w:r>
          </w:p>
        </w:tc>
        <w:tc>
          <w:tcPr>
            <w:tcW w:w="1268" w:type="dxa"/>
          </w:tcPr>
          <w:p w14:paraId="76697E19" w14:textId="77777777" w:rsidR="00741185" w:rsidRDefault="00741185" w:rsidP="00AF78D2">
            <w:pPr>
              <w:jc w:val="center"/>
            </w:pPr>
            <w:r>
              <w:t>3</w:t>
            </w:r>
          </w:p>
        </w:tc>
      </w:tr>
      <w:tr w:rsidR="00741185" w14:paraId="61EE0B91" w14:textId="77777777" w:rsidTr="009747C4">
        <w:trPr>
          <w:jc w:val="center"/>
        </w:trPr>
        <w:tc>
          <w:tcPr>
            <w:tcW w:w="4490" w:type="dxa"/>
          </w:tcPr>
          <w:p w14:paraId="49B74F63" w14:textId="6EBC5768" w:rsidR="00741185" w:rsidRDefault="009747C4" w:rsidP="00AF78D2">
            <w:r w:rsidRPr="009747C4">
              <w:t>Continuación anexos.</w:t>
            </w:r>
          </w:p>
        </w:tc>
        <w:tc>
          <w:tcPr>
            <w:tcW w:w="2736" w:type="dxa"/>
          </w:tcPr>
          <w:p w14:paraId="186D60C9" w14:textId="5AC3E9C1" w:rsidR="00741185" w:rsidRDefault="009747C4" w:rsidP="00AF78D2">
            <w:pPr>
              <w:jc w:val="center"/>
            </w:pPr>
            <w:r>
              <w:rPr>
                <w:noProof/>
              </w:rPr>
              <w:drawing>
                <wp:inline distT="0" distB="0" distL="0" distR="0" wp14:anchorId="28EB7020" wp14:editId="6B393B63">
                  <wp:extent cx="1009650" cy="276225"/>
                  <wp:effectExtent l="0" t="0" r="0" b="9525"/>
                  <wp:docPr id="655" name="Imagen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009650" cy="276225"/>
                          </a:xfrm>
                          <a:prstGeom prst="rect">
                            <a:avLst/>
                          </a:prstGeom>
                        </pic:spPr>
                      </pic:pic>
                    </a:graphicData>
                  </a:graphic>
                </wp:inline>
              </w:drawing>
            </w:r>
          </w:p>
        </w:tc>
        <w:tc>
          <w:tcPr>
            <w:tcW w:w="1268" w:type="dxa"/>
          </w:tcPr>
          <w:p w14:paraId="3726AE00" w14:textId="77777777" w:rsidR="00741185" w:rsidRDefault="00741185" w:rsidP="00AF78D2">
            <w:pPr>
              <w:jc w:val="center"/>
            </w:pPr>
            <w:r>
              <w:t>3</w:t>
            </w:r>
          </w:p>
        </w:tc>
      </w:tr>
      <w:tr w:rsidR="00741185" w14:paraId="709ECA44" w14:textId="77777777" w:rsidTr="009747C4">
        <w:trPr>
          <w:jc w:val="center"/>
        </w:trPr>
        <w:tc>
          <w:tcPr>
            <w:tcW w:w="4490" w:type="dxa"/>
          </w:tcPr>
          <w:p w14:paraId="043EA427" w14:textId="514F7706" w:rsidR="00741185" w:rsidRDefault="009747C4" w:rsidP="00AF78D2">
            <w:r w:rsidRPr="009747C4">
              <w:t>Continuación memoria.</w:t>
            </w:r>
          </w:p>
        </w:tc>
        <w:tc>
          <w:tcPr>
            <w:tcW w:w="2736" w:type="dxa"/>
          </w:tcPr>
          <w:p w14:paraId="722C23E9" w14:textId="5E946C67" w:rsidR="00741185" w:rsidRDefault="009747C4" w:rsidP="00AF78D2">
            <w:pPr>
              <w:jc w:val="center"/>
            </w:pPr>
            <w:r>
              <w:rPr>
                <w:noProof/>
              </w:rPr>
              <w:drawing>
                <wp:inline distT="0" distB="0" distL="0" distR="0" wp14:anchorId="7F0F816F" wp14:editId="10E56D3F">
                  <wp:extent cx="1009650" cy="276225"/>
                  <wp:effectExtent l="0" t="0" r="0" b="9525"/>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009650" cy="276225"/>
                          </a:xfrm>
                          <a:prstGeom prst="rect">
                            <a:avLst/>
                          </a:prstGeom>
                        </pic:spPr>
                      </pic:pic>
                    </a:graphicData>
                  </a:graphic>
                </wp:inline>
              </w:drawing>
            </w:r>
          </w:p>
        </w:tc>
        <w:tc>
          <w:tcPr>
            <w:tcW w:w="1268" w:type="dxa"/>
          </w:tcPr>
          <w:p w14:paraId="226AA73E" w14:textId="77777777" w:rsidR="00741185" w:rsidRDefault="00741185" w:rsidP="00AF78D2">
            <w:pPr>
              <w:jc w:val="center"/>
            </w:pPr>
            <w:r>
              <w:t>3</w:t>
            </w:r>
          </w:p>
        </w:tc>
      </w:tr>
      <w:tr w:rsidR="00741185" w14:paraId="635DA350" w14:textId="77777777" w:rsidTr="009747C4">
        <w:trPr>
          <w:jc w:val="center"/>
        </w:trPr>
        <w:tc>
          <w:tcPr>
            <w:tcW w:w="4490" w:type="dxa"/>
          </w:tcPr>
          <w:p w14:paraId="16C27D41" w14:textId="0CA54496" w:rsidR="00741185" w:rsidRDefault="009747C4" w:rsidP="00AF78D2">
            <w:r w:rsidRPr="009747C4">
              <w:t>Exportar red dinámica para Gephi.</w:t>
            </w:r>
          </w:p>
        </w:tc>
        <w:tc>
          <w:tcPr>
            <w:tcW w:w="2736" w:type="dxa"/>
          </w:tcPr>
          <w:p w14:paraId="3E4BE57B" w14:textId="2BECCD13" w:rsidR="00741185" w:rsidRDefault="009747C4" w:rsidP="00AF78D2">
            <w:pPr>
              <w:jc w:val="center"/>
            </w:pPr>
            <w:r>
              <w:rPr>
                <w:noProof/>
              </w:rPr>
              <w:drawing>
                <wp:inline distT="0" distB="0" distL="0" distR="0" wp14:anchorId="368428AC" wp14:editId="07190F00">
                  <wp:extent cx="1590675" cy="333375"/>
                  <wp:effectExtent l="0" t="0" r="9525" b="9525"/>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590675" cy="333375"/>
                          </a:xfrm>
                          <a:prstGeom prst="rect">
                            <a:avLst/>
                          </a:prstGeom>
                        </pic:spPr>
                      </pic:pic>
                    </a:graphicData>
                  </a:graphic>
                </wp:inline>
              </w:drawing>
            </w:r>
          </w:p>
        </w:tc>
        <w:tc>
          <w:tcPr>
            <w:tcW w:w="1268" w:type="dxa"/>
          </w:tcPr>
          <w:p w14:paraId="00AF6260" w14:textId="77777777" w:rsidR="00741185" w:rsidRDefault="00741185" w:rsidP="00AF78D2">
            <w:pPr>
              <w:jc w:val="center"/>
            </w:pPr>
            <w:r>
              <w:t>3</w:t>
            </w:r>
          </w:p>
        </w:tc>
      </w:tr>
      <w:tr w:rsidR="00741185" w14:paraId="00C8653F" w14:textId="77777777" w:rsidTr="009747C4">
        <w:trPr>
          <w:jc w:val="center"/>
        </w:trPr>
        <w:tc>
          <w:tcPr>
            <w:tcW w:w="4490" w:type="dxa"/>
          </w:tcPr>
          <w:p w14:paraId="1A4F14E0" w14:textId="64E118FC" w:rsidR="00741185" w:rsidRPr="00CE4579" w:rsidRDefault="009747C4" w:rsidP="00AF78D2">
            <w:r w:rsidRPr="009747C4">
              <w:t>Generar informe dinámico para propiedades del nodo.</w:t>
            </w:r>
          </w:p>
        </w:tc>
        <w:tc>
          <w:tcPr>
            <w:tcW w:w="2736" w:type="dxa"/>
          </w:tcPr>
          <w:p w14:paraId="66E08806" w14:textId="77777777" w:rsidR="00741185" w:rsidRDefault="00741185" w:rsidP="00AF78D2">
            <w:pPr>
              <w:jc w:val="center"/>
              <w:rPr>
                <w:noProof/>
              </w:rPr>
            </w:pPr>
            <w:r>
              <w:rPr>
                <w:noProof/>
              </w:rPr>
              <w:drawing>
                <wp:inline distT="0" distB="0" distL="0" distR="0" wp14:anchorId="20FED46E" wp14:editId="6B2843EB">
                  <wp:extent cx="1590675" cy="333375"/>
                  <wp:effectExtent l="0" t="0" r="9525" b="9525"/>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590675" cy="333375"/>
                          </a:xfrm>
                          <a:prstGeom prst="rect">
                            <a:avLst/>
                          </a:prstGeom>
                        </pic:spPr>
                      </pic:pic>
                    </a:graphicData>
                  </a:graphic>
                </wp:inline>
              </w:drawing>
            </w:r>
          </w:p>
        </w:tc>
        <w:tc>
          <w:tcPr>
            <w:tcW w:w="1268" w:type="dxa"/>
          </w:tcPr>
          <w:p w14:paraId="4ECF464A" w14:textId="77777777" w:rsidR="00741185" w:rsidRDefault="00741185" w:rsidP="00AF78D2">
            <w:pPr>
              <w:jc w:val="center"/>
            </w:pPr>
            <w:r>
              <w:t>13</w:t>
            </w:r>
          </w:p>
        </w:tc>
      </w:tr>
      <w:tr w:rsidR="00741185" w14:paraId="30087FFC" w14:textId="77777777" w:rsidTr="009747C4">
        <w:trPr>
          <w:jc w:val="center"/>
        </w:trPr>
        <w:tc>
          <w:tcPr>
            <w:tcW w:w="4490" w:type="dxa"/>
          </w:tcPr>
          <w:p w14:paraId="22E0C5A1" w14:textId="229CC787" w:rsidR="00741185" w:rsidRPr="00CE4579" w:rsidRDefault="009747C4" w:rsidP="00AF78D2">
            <w:r w:rsidRPr="009747C4">
              <w:t>Generar informe dinámico para propiedades de la red.</w:t>
            </w:r>
          </w:p>
        </w:tc>
        <w:tc>
          <w:tcPr>
            <w:tcW w:w="2736" w:type="dxa"/>
          </w:tcPr>
          <w:p w14:paraId="240A7D9E" w14:textId="77777777" w:rsidR="00741185" w:rsidRDefault="00741185" w:rsidP="00AF78D2">
            <w:pPr>
              <w:jc w:val="center"/>
              <w:rPr>
                <w:noProof/>
              </w:rPr>
            </w:pPr>
            <w:r>
              <w:rPr>
                <w:noProof/>
              </w:rPr>
              <w:drawing>
                <wp:inline distT="0" distB="0" distL="0" distR="0" wp14:anchorId="02C284E9" wp14:editId="7B719FE7">
                  <wp:extent cx="1590675" cy="333375"/>
                  <wp:effectExtent l="0" t="0" r="9525" b="9525"/>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590675" cy="333375"/>
                          </a:xfrm>
                          <a:prstGeom prst="rect">
                            <a:avLst/>
                          </a:prstGeom>
                        </pic:spPr>
                      </pic:pic>
                    </a:graphicData>
                  </a:graphic>
                </wp:inline>
              </w:drawing>
            </w:r>
          </w:p>
        </w:tc>
        <w:tc>
          <w:tcPr>
            <w:tcW w:w="1268" w:type="dxa"/>
          </w:tcPr>
          <w:p w14:paraId="4181EA5B" w14:textId="77777777" w:rsidR="00741185" w:rsidRDefault="00741185" w:rsidP="00AF78D2">
            <w:pPr>
              <w:jc w:val="center"/>
            </w:pPr>
            <w:r>
              <w:t>5</w:t>
            </w:r>
          </w:p>
        </w:tc>
      </w:tr>
      <w:tr w:rsidR="00741185" w14:paraId="40887D38" w14:textId="77777777" w:rsidTr="009747C4">
        <w:trPr>
          <w:jc w:val="center"/>
        </w:trPr>
        <w:tc>
          <w:tcPr>
            <w:tcW w:w="4490" w:type="dxa"/>
          </w:tcPr>
          <w:p w14:paraId="5122BD50" w14:textId="01BF20BE" w:rsidR="00741185" w:rsidRPr="005C10B1" w:rsidRDefault="009747C4" w:rsidP="00AF78D2">
            <w:r w:rsidRPr="009747C4">
              <w:t>Generar informe dinámico.</w:t>
            </w:r>
          </w:p>
        </w:tc>
        <w:tc>
          <w:tcPr>
            <w:tcW w:w="2736" w:type="dxa"/>
          </w:tcPr>
          <w:p w14:paraId="3CC58CF1" w14:textId="34760AEE" w:rsidR="00741185" w:rsidRDefault="009747C4" w:rsidP="00AF78D2">
            <w:pPr>
              <w:jc w:val="center"/>
              <w:rPr>
                <w:noProof/>
              </w:rPr>
            </w:pPr>
            <w:r>
              <w:rPr>
                <w:noProof/>
              </w:rPr>
              <w:drawing>
                <wp:inline distT="0" distB="0" distL="0" distR="0" wp14:anchorId="2F8E1C30" wp14:editId="79DC1B1A">
                  <wp:extent cx="981075" cy="295275"/>
                  <wp:effectExtent l="0" t="0" r="9525" b="9525"/>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8" w:type="dxa"/>
          </w:tcPr>
          <w:p w14:paraId="01BCBC17" w14:textId="77777777" w:rsidR="00741185" w:rsidRDefault="00741185" w:rsidP="00AF78D2">
            <w:pPr>
              <w:jc w:val="center"/>
            </w:pPr>
            <w:r>
              <w:t>8</w:t>
            </w:r>
          </w:p>
        </w:tc>
      </w:tr>
    </w:tbl>
    <w:p w14:paraId="3C9D685B" w14:textId="5BB202BB" w:rsidR="009747C4" w:rsidRDefault="00741185" w:rsidP="006D7900">
      <w:pPr>
        <w:pStyle w:val="Descripcin"/>
        <w:jc w:val="center"/>
      </w:pPr>
      <w:r>
        <w:t xml:space="preserve">Tabla </w:t>
      </w:r>
      <w:r w:rsidR="009747C4">
        <w:t>7</w:t>
      </w:r>
      <w:r>
        <w:t xml:space="preserve"> Tareas sprint </w:t>
      </w:r>
      <w:r w:rsidR="009747C4">
        <w:t>6</w:t>
      </w:r>
    </w:p>
    <w:p w14:paraId="2CD762E2" w14:textId="77777777" w:rsidR="008301CB" w:rsidRDefault="008301CB" w:rsidP="00675056">
      <w:pPr>
        <w:ind w:firstLine="708"/>
      </w:pPr>
    </w:p>
    <w:p w14:paraId="74E2B3D0" w14:textId="0AB201AB" w:rsidR="00E471F0" w:rsidRDefault="00E471F0" w:rsidP="00E83E19">
      <w:pPr>
        <w:pStyle w:val="Ttulo2"/>
        <w:jc w:val="both"/>
      </w:pPr>
      <w:bookmarkStart w:id="21" w:name="_Toc108079932"/>
      <w:r>
        <w:t xml:space="preserve">A.3. </w:t>
      </w:r>
      <w:r>
        <w:tab/>
        <w:t>Estudio de viabilidad</w:t>
      </w:r>
      <w:bookmarkEnd w:id="21"/>
    </w:p>
    <w:p w14:paraId="1150A372" w14:textId="583BA60C" w:rsidR="00E471F0" w:rsidRPr="00E471F0" w:rsidRDefault="00E471F0" w:rsidP="00E83E19">
      <w:pPr>
        <w:pStyle w:val="Ttulo3"/>
        <w:ind w:left="708" w:firstLine="708"/>
        <w:jc w:val="both"/>
      </w:pPr>
      <w:bookmarkStart w:id="22" w:name="_Toc108079933"/>
      <w:r w:rsidRPr="00E471F0">
        <w:t xml:space="preserve">A.3.1. </w:t>
      </w:r>
      <w:r>
        <w:tab/>
      </w:r>
      <w:r w:rsidRPr="00E471F0">
        <w:t>Viabilidad económica</w:t>
      </w:r>
      <w:bookmarkEnd w:id="22"/>
    </w:p>
    <w:p w14:paraId="0C494861" w14:textId="76B0A0AE" w:rsidR="00E471F0" w:rsidRDefault="00902D6C" w:rsidP="00E83E19">
      <w:pPr>
        <w:ind w:left="1416" w:firstLine="714"/>
        <w:jc w:val="both"/>
      </w:pPr>
      <w:r>
        <w:t xml:space="preserve">En esta sección se detalla </w:t>
      </w:r>
      <w:r w:rsidR="006D7900">
        <w:t>cuáles</w:t>
      </w:r>
      <w:r>
        <w:t xml:space="preserve"> serían los costes y los beneficios que se obtendrían con el proyecto si fuese desarrollado por una empresa real.  </w:t>
      </w:r>
      <w:r>
        <w:tab/>
      </w:r>
    </w:p>
    <w:p w14:paraId="507CABF0" w14:textId="59DD0335" w:rsidR="00902D6C" w:rsidRDefault="00902D6C" w:rsidP="00E83E19">
      <w:pPr>
        <w:ind w:left="1416" w:firstLine="714"/>
        <w:jc w:val="both"/>
      </w:pPr>
    </w:p>
    <w:p w14:paraId="0ED0ED1C" w14:textId="71112121" w:rsidR="00902D6C" w:rsidRDefault="008C1229" w:rsidP="00E83E19">
      <w:pPr>
        <w:pStyle w:val="Ttulo4"/>
        <w:ind w:left="1416" w:firstLine="708"/>
        <w:jc w:val="both"/>
      </w:pPr>
      <w:r w:rsidRPr="008C1229">
        <w:t>Costes</w:t>
      </w:r>
    </w:p>
    <w:p w14:paraId="3930DAD0" w14:textId="66ADDDF4" w:rsidR="006D7900" w:rsidRDefault="006D7900" w:rsidP="00E83E19">
      <w:pPr>
        <w:ind w:left="2124" w:firstLine="6"/>
        <w:jc w:val="both"/>
      </w:pPr>
      <w:r>
        <w:t xml:space="preserve">Los costes que supondría la aplicación son: </w:t>
      </w:r>
    </w:p>
    <w:p w14:paraId="27875768" w14:textId="65C50562" w:rsidR="006D7900" w:rsidRDefault="006D7900" w:rsidP="00E83E19">
      <w:pPr>
        <w:ind w:left="2124" w:firstLine="6"/>
        <w:jc w:val="both"/>
      </w:pPr>
    </w:p>
    <w:p w14:paraId="526C6F32" w14:textId="53D74C2E" w:rsidR="00F35B40" w:rsidRDefault="00F35B40" w:rsidP="00E83E19">
      <w:pPr>
        <w:ind w:left="2124" w:firstLine="6"/>
        <w:jc w:val="both"/>
        <w:rPr>
          <w:b/>
          <w:bCs/>
        </w:rPr>
      </w:pPr>
      <w:r w:rsidRPr="00F35B40">
        <w:rPr>
          <w:b/>
          <w:bCs/>
        </w:rPr>
        <w:t>Empleados</w:t>
      </w:r>
    </w:p>
    <w:p w14:paraId="05925BFA" w14:textId="56FD2A0C" w:rsidR="00F35B40" w:rsidRDefault="00F35B40" w:rsidP="00E83E19">
      <w:pPr>
        <w:ind w:left="2124" w:firstLine="6"/>
        <w:jc w:val="both"/>
      </w:pPr>
      <w:r>
        <w:t>Esta sección tendrá en cuenta los costes que supondría el proyecto por la parte de empleados.</w:t>
      </w:r>
    </w:p>
    <w:p w14:paraId="3865E94E" w14:textId="713BB027" w:rsidR="000F2DBD" w:rsidRDefault="00F35B40" w:rsidP="00E83E19">
      <w:pPr>
        <w:ind w:left="2124" w:firstLine="6"/>
        <w:jc w:val="both"/>
      </w:pPr>
      <w:r>
        <w:t xml:space="preserve">Se han invertido 250 horas repartidas en 4 meses. Las horas trabajadas a la semana son 15,6 que redondearemos a 16. </w:t>
      </w:r>
      <w:r w:rsidR="000F2DBD">
        <w:t xml:space="preserve">Si se le paga al alumno </w:t>
      </w:r>
      <w:r w:rsidR="00ED3981">
        <w:t>19</w:t>
      </w:r>
      <w:r w:rsidR="000F2DBD">
        <w:t>€/hora, tendríamos que el salario bruto del alumno será:</w:t>
      </w:r>
    </w:p>
    <w:p w14:paraId="5927085E" w14:textId="6071A832" w:rsidR="008C1229" w:rsidRDefault="000F2DBD" w:rsidP="00E83E19">
      <w:pPr>
        <w:ind w:left="2124" w:firstLine="708"/>
        <w:jc w:val="both"/>
        <w:rPr>
          <w:rFonts w:ascii="Cambria Math" w:hAnsi="Cambria Math" w:cs="Cambria Math"/>
          <w:i/>
          <w:iCs/>
        </w:rPr>
      </w:pPr>
      <w:r w:rsidRPr="000F2DBD">
        <w:rPr>
          <w:i/>
          <w:iCs/>
        </w:rPr>
        <w:t>1</w:t>
      </w:r>
      <w:r w:rsidR="00ED3981">
        <w:rPr>
          <w:i/>
          <w:iCs/>
        </w:rPr>
        <w:t>9</w:t>
      </w:r>
      <w:r w:rsidRPr="000F2DBD">
        <w:rPr>
          <w:i/>
          <w:iCs/>
        </w:rPr>
        <w:t xml:space="preserve"> </w:t>
      </w:r>
      <w:r w:rsidRPr="000F2DBD">
        <w:rPr>
          <w:rFonts w:ascii="Cambria Math" w:hAnsi="Cambria Math" w:cs="Cambria Math"/>
          <w:i/>
          <w:iCs/>
        </w:rPr>
        <w:t xml:space="preserve">ℎ/𝑠𝑒𝑚𝑎𝑛𝑎 </w:t>
      </w:r>
      <w:r w:rsidRPr="000F2DBD">
        <w:rPr>
          <w:i/>
          <w:iCs/>
        </w:rPr>
        <w:t>× 22€/</w:t>
      </w:r>
      <w:r w:rsidRPr="000F2DBD">
        <w:rPr>
          <w:rFonts w:ascii="Cambria Math" w:hAnsi="Cambria Math" w:cs="Cambria Math"/>
          <w:i/>
          <w:iCs/>
        </w:rPr>
        <w:t xml:space="preserve">ℎ </w:t>
      </w:r>
      <w:r w:rsidRPr="000F2DBD">
        <w:rPr>
          <w:i/>
          <w:iCs/>
        </w:rPr>
        <w:t xml:space="preserve">× 4 </w:t>
      </w:r>
      <w:r w:rsidRPr="000F2DBD">
        <w:rPr>
          <w:rFonts w:ascii="Cambria Math" w:hAnsi="Cambria Math" w:cs="Cambria Math"/>
          <w:i/>
          <w:iCs/>
        </w:rPr>
        <w:t>𝑠𝑒𝑚𝑎𝑛𝑎𝑠/𝑚𝑒𝑠</w:t>
      </w:r>
      <w:r w:rsidRPr="000F2DBD">
        <w:rPr>
          <w:i/>
          <w:iCs/>
        </w:rPr>
        <w:t>=1</w:t>
      </w:r>
      <w:r w:rsidR="00ED3981">
        <w:rPr>
          <w:i/>
          <w:iCs/>
        </w:rPr>
        <w:t>216</w:t>
      </w:r>
      <w:r w:rsidRPr="000F2DBD">
        <w:rPr>
          <w:i/>
          <w:iCs/>
        </w:rPr>
        <w:t xml:space="preserve">€ </w:t>
      </w:r>
      <w:r w:rsidRPr="000F2DBD">
        <w:rPr>
          <w:rFonts w:ascii="Cambria Math" w:hAnsi="Cambria Math" w:cs="Cambria Math"/>
          <w:i/>
          <w:iCs/>
        </w:rPr>
        <w:t>𝑎𝑙</w:t>
      </w:r>
      <w:r w:rsidRPr="000F2DBD">
        <w:rPr>
          <w:i/>
          <w:iCs/>
        </w:rPr>
        <w:t xml:space="preserve"> </w:t>
      </w:r>
      <w:r w:rsidRPr="000F2DBD">
        <w:rPr>
          <w:rFonts w:ascii="Cambria Math" w:hAnsi="Cambria Math" w:cs="Cambria Math"/>
          <w:i/>
          <w:iCs/>
        </w:rPr>
        <w:t>𝑚𝑒</w:t>
      </w:r>
      <w:r>
        <w:rPr>
          <w:rFonts w:ascii="Cambria Math" w:hAnsi="Cambria Math" w:cs="Cambria Math"/>
          <w:i/>
          <w:iCs/>
        </w:rPr>
        <w:t>s</w:t>
      </w:r>
    </w:p>
    <w:p w14:paraId="4CEA605D" w14:textId="41F6615A" w:rsidR="000F2DBD" w:rsidRDefault="002767BE" w:rsidP="00E83E19">
      <w:pPr>
        <w:ind w:left="2124" w:firstLine="6"/>
        <w:jc w:val="both"/>
      </w:pPr>
      <w:r>
        <w:t>Al ser el salario bruto del empleado, se le deberán añadir los impuestos que deberá pagar la empresa estos son:</w:t>
      </w:r>
    </w:p>
    <w:p w14:paraId="2401993B" w14:textId="1CBB82BB" w:rsidR="002767BE" w:rsidRDefault="002767BE" w:rsidP="00E83E19">
      <w:pPr>
        <w:pStyle w:val="Prrafodelista"/>
        <w:numPr>
          <w:ilvl w:val="0"/>
          <w:numId w:val="6"/>
        </w:numPr>
        <w:jc w:val="both"/>
      </w:pPr>
      <w:r>
        <w:t>Contingencias comunes: 23,6%</w:t>
      </w:r>
    </w:p>
    <w:p w14:paraId="3B896E84" w14:textId="2002DBBF" w:rsidR="002767BE" w:rsidRDefault="002767BE" w:rsidP="00E83E19">
      <w:pPr>
        <w:pStyle w:val="Prrafodelista"/>
        <w:numPr>
          <w:ilvl w:val="0"/>
          <w:numId w:val="6"/>
        </w:numPr>
        <w:jc w:val="both"/>
      </w:pPr>
      <w:r>
        <w:t>Desempleo: 5,5%</w:t>
      </w:r>
    </w:p>
    <w:p w14:paraId="28B4F472" w14:textId="03752820" w:rsidR="002767BE" w:rsidRDefault="002767BE" w:rsidP="00E83E19">
      <w:pPr>
        <w:pStyle w:val="Prrafodelista"/>
        <w:numPr>
          <w:ilvl w:val="0"/>
          <w:numId w:val="6"/>
        </w:numPr>
        <w:jc w:val="both"/>
      </w:pPr>
      <w:r>
        <w:t>Formación profesional: 0,6%</w:t>
      </w:r>
    </w:p>
    <w:p w14:paraId="40911018" w14:textId="503AFC97" w:rsidR="002767BE" w:rsidRDefault="002767BE" w:rsidP="00E83E19">
      <w:pPr>
        <w:pStyle w:val="Prrafodelista"/>
        <w:numPr>
          <w:ilvl w:val="0"/>
          <w:numId w:val="6"/>
        </w:numPr>
        <w:jc w:val="both"/>
      </w:pPr>
      <w:r>
        <w:t>FOGASA: 0,2%</w:t>
      </w:r>
    </w:p>
    <w:p w14:paraId="01F901AE" w14:textId="2CE0341B" w:rsidR="002767BE" w:rsidRDefault="002767BE" w:rsidP="00E83E19">
      <w:pPr>
        <w:ind w:left="2130"/>
        <w:jc w:val="both"/>
      </w:pPr>
      <w:r>
        <w:t>Por lo que los costes totales serán:</w:t>
      </w:r>
    </w:p>
    <w:p w14:paraId="303BAF6D" w14:textId="540B1F2B" w:rsidR="002767BE" w:rsidRDefault="00ED3981" w:rsidP="00E83E19">
      <w:pPr>
        <w:ind w:left="2130" w:firstLine="702"/>
        <w:jc w:val="both"/>
      </w:pPr>
      <w:r>
        <w:t>1216 €/mes x 100</w:t>
      </w:r>
      <w:r>
        <w:tab/>
        <w:t xml:space="preserve">        = 1734 €/mes</w:t>
      </w:r>
    </w:p>
    <w:p w14:paraId="53ECE412" w14:textId="00EF956D" w:rsidR="002767BE" w:rsidRPr="000F2DBD" w:rsidRDefault="002767BE" w:rsidP="00E83E19">
      <w:pPr>
        <w:ind w:left="2124" w:firstLine="6"/>
        <w:jc w:val="both"/>
      </w:pPr>
      <w:r>
        <w:rPr>
          <w:noProof/>
        </w:rPr>
        <mc:AlternateContent>
          <mc:Choice Requires="wps">
            <w:drawing>
              <wp:anchor distT="0" distB="0" distL="114300" distR="114300" simplePos="0" relativeHeight="251696128" behindDoc="0" locked="0" layoutInCell="1" allowOverlap="1" wp14:anchorId="4436B372" wp14:editId="2BB0280D">
                <wp:simplePos x="0" y="0"/>
                <wp:positionH relativeFrom="column">
                  <wp:posOffset>1399717</wp:posOffset>
                </wp:positionH>
                <wp:positionV relativeFrom="paragraph">
                  <wp:posOffset>25883</wp:posOffset>
                </wp:positionV>
                <wp:extent cx="1931213" cy="7315"/>
                <wp:effectExtent l="0" t="0" r="31115" b="31115"/>
                <wp:wrapNone/>
                <wp:docPr id="689" name="Conector recto 689"/>
                <wp:cNvGraphicFramePr/>
                <a:graphic xmlns:a="http://schemas.openxmlformats.org/drawingml/2006/main">
                  <a:graphicData uri="http://schemas.microsoft.com/office/word/2010/wordprocessingShape">
                    <wps:wsp>
                      <wps:cNvCnPr/>
                      <wps:spPr>
                        <a:xfrm>
                          <a:off x="0" y="0"/>
                          <a:ext cx="1931213" cy="7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6B0E11" id="Conector recto 689"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10.2pt,2.05pt" to="262.2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" strokecolor="#4472c4 [3204]" strokeweight=".5pt">
                <v:stroke joinstyle="miter"/>
              </v:line>
            </w:pict>
          </mc:Fallback>
        </mc:AlternateContent>
      </w:r>
      <w:r w:rsidR="00ED3981">
        <w:t xml:space="preserve">           100 – (23,6 + 5,5 + 0,6 +0,2)</w:t>
      </w:r>
    </w:p>
    <w:p w14:paraId="72E9E005" w14:textId="73C83C3B" w:rsidR="006E63C1" w:rsidRDefault="006E63C1" w:rsidP="00E83E19">
      <w:pPr>
        <w:jc w:val="both"/>
      </w:pPr>
      <w:r>
        <w:tab/>
      </w:r>
      <w:r>
        <w:tab/>
      </w:r>
      <w:r>
        <w:tab/>
      </w:r>
      <w:r>
        <w:tab/>
      </w:r>
    </w:p>
    <w:p w14:paraId="0BFFE35E" w14:textId="77777777" w:rsidR="006E63C1" w:rsidRDefault="006E63C1" w:rsidP="00E83E19">
      <w:pPr>
        <w:ind w:left="2124" w:firstLine="6"/>
        <w:jc w:val="both"/>
      </w:pPr>
      <w:r>
        <w:t>Además del alumno, en el desarrollo del proyecto han trabajado 2 cotutores que estimaremos que trabajan 2 h por semana, y como tienen más conocimientos se les pagará 35 €/h. Por lo que el salario bruto será:</w:t>
      </w:r>
    </w:p>
    <w:p w14:paraId="63BB8776" w14:textId="54290AC6" w:rsidR="006E63C1" w:rsidRDefault="006E63C1" w:rsidP="00E83E19">
      <w:pPr>
        <w:ind w:left="2124" w:firstLine="6"/>
        <w:jc w:val="both"/>
      </w:pPr>
      <w:r>
        <w:tab/>
        <w:t>2 x (2 h/semana x 3</w:t>
      </w:r>
      <w:r w:rsidR="00FF022C">
        <w:t>5</w:t>
      </w:r>
      <w:r>
        <w:t xml:space="preserve"> €/h x 4 semanas/mes)</w:t>
      </w:r>
      <w:r w:rsidR="00FF022C">
        <w:t xml:space="preserve"> </w:t>
      </w:r>
      <w:r>
        <w:t xml:space="preserve">= 560 €/mes </w:t>
      </w:r>
    </w:p>
    <w:p w14:paraId="607D1ED3" w14:textId="77777777" w:rsidR="00FF022C" w:rsidRDefault="00FF022C" w:rsidP="00E83E19">
      <w:pPr>
        <w:ind w:left="2124" w:firstLine="6"/>
        <w:jc w:val="both"/>
      </w:pPr>
    </w:p>
    <w:p w14:paraId="5665ACC2" w14:textId="77777777" w:rsidR="00E83E19" w:rsidRDefault="00E83E19" w:rsidP="00E83E19">
      <w:pPr>
        <w:ind w:left="2124" w:firstLine="6"/>
        <w:jc w:val="both"/>
      </w:pPr>
    </w:p>
    <w:p w14:paraId="6B1D8940" w14:textId="77777777" w:rsidR="00E83E19" w:rsidRDefault="00E83E19" w:rsidP="00E83E19">
      <w:pPr>
        <w:ind w:left="2124" w:firstLine="6"/>
        <w:jc w:val="both"/>
      </w:pPr>
    </w:p>
    <w:p w14:paraId="6C911A32" w14:textId="77777777" w:rsidR="00E83E19" w:rsidRDefault="00E83E19" w:rsidP="00E83E19">
      <w:pPr>
        <w:ind w:left="2124" w:firstLine="6"/>
        <w:jc w:val="both"/>
      </w:pPr>
    </w:p>
    <w:p w14:paraId="3426EB99" w14:textId="67275FBF" w:rsidR="00FF022C" w:rsidRDefault="00FF022C" w:rsidP="00E83E19">
      <w:pPr>
        <w:ind w:left="2124" w:firstLine="6"/>
        <w:jc w:val="both"/>
      </w:pPr>
      <w:r>
        <w:lastRenderedPageBreak/>
        <w:t xml:space="preserve">Como ha pasado antes, la empresa deberá pagar impuestos, por lo que el coste mensual total es: </w:t>
      </w:r>
    </w:p>
    <w:p w14:paraId="2072E8CD" w14:textId="6474349F" w:rsidR="00FF022C" w:rsidRDefault="00FF022C" w:rsidP="00FF022C">
      <w:pPr>
        <w:ind w:left="2130" w:firstLine="702"/>
      </w:pPr>
      <w:r>
        <w:t>560 €/mes x 100</w:t>
      </w:r>
      <w:r>
        <w:tab/>
        <w:t xml:space="preserve">        = 798 €/mes</w:t>
      </w:r>
    </w:p>
    <w:p w14:paraId="7359B5D2" w14:textId="77777777" w:rsidR="00FF022C" w:rsidRPr="000F2DBD" w:rsidRDefault="00FF022C" w:rsidP="00FF022C">
      <w:pPr>
        <w:ind w:left="2124" w:firstLine="6"/>
      </w:pPr>
      <w:r>
        <w:rPr>
          <w:noProof/>
        </w:rPr>
        <mc:AlternateContent>
          <mc:Choice Requires="wps">
            <w:drawing>
              <wp:anchor distT="0" distB="0" distL="114300" distR="114300" simplePos="0" relativeHeight="251698176" behindDoc="0" locked="0" layoutInCell="1" allowOverlap="1" wp14:anchorId="674A9502" wp14:editId="33434C4A">
                <wp:simplePos x="0" y="0"/>
                <wp:positionH relativeFrom="column">
                  <wp:posOffset>1399717</wp:posOffset>
                </wp:positionH>
                <wp:positionV relativeFrom="paragraph">
                  <wp:posOffset>25883</wp:posOffset>
                </wp:positionV>
                <wp:extent cx="1931213" cy="7315"/>
                <wp:effectExtent l="0" t="0" r="31115" b="31115"/>
                <wp:wrapNone/>
                <wp:docPr id="690" name="Conector recto 690"/>
                <wp:cNvGraphicFramePr/>
                <a:graphic xmlns:a="http://schemas.openxmlformats.org/drawingml/2006/main">
                  <a:graphicData uri="http://schemas.microsoft.com/office/word/2010/wordprocessingShape">
                    <wps:wsp>
                      <wps:cNvCnPr/>
                      <wps:spPr>
                        <a:xfrm>
                          <a:off x="0" y="0"/>
                          <a:ext cx="1931213" cy="7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867E78" id="Conector recto 690"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10.2pt,2.05pt" to="262.2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" strokecolor="#4472c4 [3204]" strokeweight=".5pt">
                <v:stroke joinstyle="miter"/>
              </v:line>
            </w:pict>
          </mc:Fallback>
        </mc:AlternateContent>
      </w:r>
      <w:r>
        <w:t xml:space="preserve">           100 – (23,6 + 5,5 + 0,6 +0,2)</w:t>
      </w:r>
    </w:p>
    <w:p w14:paraId="605EECDC" w14:textId="591395F2" w:rsidR="00FF022C" w:rsidRDefault="00FF022C" w:rsidP="006E63C1">
      <w:pPr>
        <w:ind w:left="2124" w:firstLine="6"/>
      </w:pPr>
    </w:p>
    <w:p w14:paraId="5F6C4B1D" w14:textId="05C092FC" w:rsidR="00FF022C" w:rsidRDefault="00FF022C" w:rsidP="00E83E19">
      <w:pPr>
        <w:ind w:left="2124" w:firstLine="6"/>
        <w:jc w:val="both"/>
      </w:pPr>
      <w:r>
        <w:t>El coste mensual total será de 2532 €. Como el proyecto ha durado 4 meses la costa total será: 10128 €</w:t>
      </w:r>
    </w:p>
    <w:p w14:paraId="47D37AF5" w14:textId="1720D653" w:rsidR="00B3020E" w:rsidRDefault="00B3020E" w:rsidP="00E83E19">
      <w:pPr>
        <w:ind w:left="2124" w:firstLine="6"/>
        <w:jc w:val="both"/>
      </w:pPr>
    </w:p>
    <w:p w14:paraId="61CAE3B9" w14:textId="1C066025" w:rsidR="00B3020E" w:rsidRDefault="00B3020E" w:rsidP="00E83E19">
      <w:pPr>
        <w:ind w:left="2124" w:firstLine="6"/>
        <w:jc w:val="both"/>
        <w:rPr>
          <w:b/>
          <w:bCs/>
        </w:rPr>
      </w:pPr>
      <w:r w:rsidRPr="00B3020E">
        <w:rPr>
          <w:b/>
          <w:bCs/>
        </w:rPr>
        <w:t>Hardware</w:t>
      </w:r>
    </w:p>
    <w:p w14:paraId="3BA3195F" w14:textId="19D80F9D" w:rsidR="00B3020E" w:rsidRDefault="00B3020E" w:rsidP="00E83E19">
      <w:pPr>
        <w:ind w:left="2124" w:firstLine="6"/>
        <w:jc w:val="both"/>
      </w:pPr>
      <w:r>
        <w:t>Para el desarrollo de la aplicación se ha necesitado un ordenador portátil.</w:t>
      </w:r>
    </w:p>
    <w:p w14:paraId="10DBB83B" w14:textId="153DECE9" w:rsidR="00B3020E" w:rsidRDefault="00B3020E" w:rsidP="00E83E19">
      <w:pPr>
        <w:ind w:left="2124" w:firstLine="6"/>
        <w:jc w:val="both"/>
      </w:pPr>
      <w:r>
        <w:t>El ordenador costó 2000 euros que se amortizarán en 6 años, entonces:</w:t>
      </w:r>
    </w:p>
    <w:p w14:paraId="72E9FA8D" w14:textId="35DE9DA7" w:rsidR="00B3020E" w:rsidRDefault="00B3020E" w:rsidP="00B3020E">
      <w:pPr>
        <w:ind w:left="2124" w:firstLine="6"/>
        <w:jc w:val="center"/>
      </w:pPr>
      <w:r>
        <w:t>2000€/6años=333,33€ por año</w:t>
      </w:r>
    </w:p>
    <w:p w14:paraId="3852E277" w14:textId="534E58EF" w:rsidR="00275A0F" w:rsidRDefault="00275A0F" w:rsidP="00275A0F">
      <w:pPr>
        <w:ind w:left="2124" w:firstLine="6"/>
        <w:jc w:val="both"/>
      </w:pPr>
      <w:r>
        <w:t>Al ser el proyecto de 6 meses la amortización será de 166,65€.</w:t>
      </w:r>
    </w:p>
    <w:p w14:paraId="7FB6AD86" w14:textId="6C2D8631" w:rsidR="00275A0F" w:rsidRDefault="00275A0F" w:rsidP="00275A0F">
      <w:pPr>
        <w:ind w:left="2124" w:firstLine="6"/>
        <w:jc w:val="both"/>
      </w:pPr>
    </w:p>
    <w:p w14:paraId="2981E7E2" w14:textId="6EBA2202" w:rsidR="00275A0F" w:rsidRDefault="00275A0F" w:rsidP="00275A0F">
      <w:pPr>
        <w:ind w:left="2124" w:firstLine="6"/>
        <w:jc w:val="both"/>
        <w:rPr>
          <w:b/>
          <w:bCs/>
        </w:rPr>
      </w:pPr>
      <w:r w:rsidRPr="00275A0F">
        <w:rPr>
          <w:b/>
          <w:bCs/>
        </w:rPr>
        <w:t>Software</w:t>
      </w:r>
    </w:p>
    <w:p w14:paraId="75B78FB3" w14:textId="7442A370" w:rsidR="00275A0F" w:rsidRDefault="00275A0F" w:rsidP="00275A0F">
      <w:pPr>
        <w:ind w:left="2124" w:firstLine="6"/>
        <w:jc w:val="both"/>
      </w:pPr>
      <w:r>
        <w:t>No hemos tenido que pagar por ningún software, por lo que no habrá costes de software.</w:t>
      </w:r>
    </w:p>
    <w:p w14:paraId="3B84F2A1" w14:textId="765CD68A" w:rsidR="00275A0F" w:rsidRDefault="00275A0F" w:rsidP="00275A0F">
      <w:pPr>
        <w:ind w:left="2124" w:firstLine="6"/>
        <w:jc w:val="both"/>
      </w:pPr>
    </w:p>
    <w:p w14:paraId="629F53FB" w14:textId="12EBE261" w:rsidR="00275A0F" w:rsidRPr="00275A0F" w:rsidRDefault="00275A0F" w:rsidP="00275A0F">
      <w:pPr>
        <w:ind w:left="2124" w:firstLine="6"/>
        <w:jc w:val="both"/>
      </w:pPr>
      <w:r>
        <w:t>Por lo tanto, el gasto total serán 102</w:t>
      </w:r>
      <w:r w:rsidR="00DF4A58">
        <w:t>9</w:t>
      </w:r>
      <w:r>
        <w:t xml:space="preserve">4,65€. </w:t>
      </w:r>
    </w:p>
    <w:p w14:paraId="30106C7B" w14:textId="7626DD4E" w:rsidR="00206ACD" w:rsidRPr="00206ACD" w:rsidRDefault="00206ACD" w:rsidP="00E83E19">
      <w:pPr>
        <w:jc w:val="both"/>
        <w:rPr>
          <w:b/>
          <w:bCs/>
        </w:rPr>
      </w:pPr>
    </w:p>
    <w:p w14:paraId="7C0C02E4" w14:textId="1DE750D6" w:rsidR="006E63C1" w:rsidRDefault="006E63C1" w:rsidP="00E83E19">
      <w:pPr>
        <w:jc w:val="both"/>
      </w:pPr>
      <w:r>
        <w:tab/>
      </w:r>
      <w:r>
        <w:tab/>
      </w:r>
      <w:r>
        <w:tab/>
      </w:r>
    </w:p>
    <w:p w14:paraId="548348FF" w14:textId="0F7AB6E1" w:rsidR="008C1229" w:rsidRDefault="00E471F0" w:rsidP="00E83E19">
      <w:pPr>
        <w:pStyle w:val="Ttulo3"/>
        <w:ind w:left="708" w:firstLine="708"/>
        <w:jc w:val="both"/>
      </w:pPr>
      <w:bookmarkStart w:id="23" w:name="_Toc108079934"/>
      <w:r>
        <w:t xml:space="preserve">A.3.2. </w:t>
      </w:r>
      <w:r>
        <w:tab/>
        <w:t>Viabilidad legal</w:t>
      </w:r>
      <w:bookmarkEnd w:id="23"/>
    </w:p>
    <w:p w14:paraId="64B95DED" w14:textId="0CD815C4" w:rsidR="008C1229" w:rsidRDefault="008C1229" w:rsidP="00E83E19">
      <w:pPr>
        <w:jc w:val="both"/>
      </w:pPr>
    </w:p>
    <w:p w14:paraId="58C7CAE8" w14:textId="464E9A64" w:rsidR="009F5299" w:rsidRDefault="004A3F73" w:rsidP="00E83E19">
      <w:pPr>
        <w:ind w:left="1416" w:firstLine="714"/>
        <w:jc w:val="both"/>
      </w:pPr>
      <w:r>
        <w:t xml:space="preserve">Debemos de comprobar cuales son las licencias software que estamos utilizando. </w:t>
      </w:r>
    </w:p>
    <w:p w14:paraId="5085D4FB" w14:textId="70CBE885" w:rsidR="004A3F73" w:rsidRDefault="004A3F73" w:rsidP="00E83E19">
      <w:pPr>
        <w:ind w:left="1416" w:firstLine="714"/>
        <w:jc w:val="both"/>
      </w:pPr>
      <w:r>
        <w:t>El software utilizado y sus licencias son:</w:t>
      </w:r>
    </w:p>
    <w:p w14:paraId="59A4237C" w14:textId="08F23EEA" w:rsidR="004A3F73" w:rsidRDefault="004A3F73" w:rsidP="004A3F73">
      <w:pPr>
        <w:ind w:left="1416" w:firstLine="714"/>
      </w:pPr>
    </w:p>
    <w:tbl>
      <w:tblPr>
        <w:tblStyle w:val="Tablaconcuadrcula"/>
        <w:tblW w:w="6355" w:type="dxa"/>
        <w:tblInd w:w="1416" w:type="dxa"/>
        <w:tblLook w:val="04A0" w:firstRow="1" w:lastRow="0" w:firstColumn="1" w:lastColumn="0" w:noHBand="0" w:noVBand="1"/>
      </w:tblPr>
      <w:tblGrid>
        <w:gridCol w:w="2963"/>
        <w:gridCol w:w="1688"/>
        <w:gridCol w:w="1704"/>
      </w:tblGrid>
      <w:tr w:rsidR="004A3F73" w14:paraId="106CB23B" w14:textId="77777777" w:rsidTr="004A3F73">
        <w:trPr>
          <w:trHeight w:val="561"/>
        </w:trPr>
        <w:tc>
          <w:tcPr>
            <w:tcW w:w="2119" w:type="dxa"/>
            <w:shd w:val="clear" w:color="auto" w:fill="92D050"/>
          </w:tcPr>
          <w:p w14:paraId="4EEF070A" w14:textId="7D3EE27B" w:rsidR="004A3F73" w:rsidRDefault="004A3F73" w:rsidP="004A3F73">
            <w:pPr>
              <w:jc w:val="center"/>
            </w:pPr>
            <w:r>
              <w:t>Módulo</w:t>
            </w:r>
          </w:p>
        </w:tc>
        <w:tc>
          <w:tcPr>
            <w:tcW w:w="2114" w:type="dxa"/>
            <w:shd w:val="clear" w:color="auto" w:fill="92D050"/>
          </w:tcPr>
          <w:p w14:paraId="42EDEE83" w14:textId="3C60D4C9" w:rsidR="004A3F73" w:rsidRDefault="004A3F73" w:rsidP="004A3F73">
            <w:pPr>
              <w:jc w:val="center"/>
            </w:pPr>
            <w:r>
              <w:t>Versión</w:t>
            </w:r>
          </w:p>
        </w:tc>
        <w:tc>
          <w:tcPr>
            <w:tcW w:w="2122" w:type="dxa"/>
            <w:shd w:val="clear" w:color="auto" w:fill="92D050"/>
          </w:tcPr>
          <w:p w14:paraId="3CE3F64D" w14:textId="6F95753F" w:rsidR="004A3F73" w:rsidRDefault="004A3F73" w:rsidP="004A3F73">
            <w:pPr>
              <w:jc w:val="center"/>
            </w:pPr>
            <w:r>
              <w:t>Licencia</w:t>
            </w:r>
          </w:p>
        </w:tc>
      </w:tr>
      <w:tr w:rsidR="004A3F73" w14:paraId="0A6A3CC3" w14:textId="77777777" w:rsidTr="004A3F73">
        <w:trPr>
          <w:trHeight w:val="561"/>
        </w:trPr>
        <w:tc>
          <w:tcPr>
            <w:tcW w:w="2119" w:type="dxa"/>
          </w:tcPr>
          <w:p w14:paraId="34FE3523" w14:textId="5EDBA7AC" w:rsidR="004A3F73" w:rsidRDefault="004A3F73" w:rsidP="004A3F73">
            <w:r>
              <w:t>FLASK</w:t>
            </w:r>
          </w:p>
        </w:tc>
        <w:tc>
          <w:tcPr>
            <w:tcW w:w="2114" w:type="dxa"/>
          </w:tcPr>
          <w:p w14:paraId="17493FEE" w14:textId="1CD26F9E" w:rsidR="004A3F73" w:rsidRDefault="00AE7B49" w:rsidP="00AE7B49">
            <w:pPr>
              <w:jc w:val="center"/>
            </w:pPr>
            <w:r>
              <w:t>1.0.2</w:t>
            </w:r>
          </w:p>
        </w:tc>
        <w:tc>
          <w:tcPr>
            <w:tcW w:w="2122" w:type="dxa"/>
          </w:tcPr>
          <w:p w14:paraId="70265A7C" w14:textId="2F84D17F" w:rsidR="004A3F73" w:rsidRDefault="00AE7B49" w:rsidP="00AE7B49">
            <w:pPr>
              <w:jc w:val="center"/>
            </w:pPr>
            <w:r>
              <w:t>BSD</w:t>
            </w:r>
          </w:p>
        </w:tc>
      </w:tr>
      <w:tr w:rsidR="004A3F73" w14:paraId="4F19C27E" w14:textId="77777777" w:rsidTr="004A3F73">
        <w:trPr>
          <w:trHeight w:val="527"/>
        </w:trPr>
        <w:tc>
          <w:tcPr>
            <w:tcW w:w="2119" w:type="dxa"/>
          </w:tcPr>
          <w:p w14:paraId="28A9C61B" w14:textId="437530E2" w:rsidR="004A3F73" w:rsidRDefault="004A3F73" w:rsidP="004A3F73">
            <w:r>
              <w:t>FLASK-BABEL</w:t>
            </w:r>
          </w:p>
        </w:tc>
        <w:tc>
          <w:tcPr>
            <w:tcW w:w="2114" w:type="dxa"/>
          </w:tcPr>
          <w:p w14:paraId="1421B54E" w14:textId="06EB4B05" w:rsidR="004A3F73" w:rsidRDefault="00AE7B49" w:rsidP="00AE7B49">
            <w:pPr>
              <w:jc w:val="center"/>
            </w:pPr>
            <w:r>
              <w:t>0.12.2</w:t>
            </w:r>
          </w:p>
        </w:tc>
        <w:tc>
          <w:tcPr>
            <w:tcW w:w="2122" w:type="dxa"/>
          </w:tcPr>
          <w:p w14:paraId="6C352D5A" w14:textId="2961C678" w:rsidR="004A3F73" w:rsidRDefault="00AE7B49" w:rsidP="00AE7B49">
            <w:pPr>
              <w:jc w:val="center"/>
            </w:pPr>
            <w:r>
              <w:t>BSD</w:t>
            </w:r>
          </w:p>
        </w:tc>
      </w:tr>
      <w:tr w:rsidR="004A3F73" w14:paraId="248194E7" w14:textId="77777777" w:rsidTr="004A3F73">
        <w:trPr>
          <w:trHeight w:val="561"/>
        </w:trPr>
        <w:tc>
          <w:tcPr>
            <w:tcW w:w="2119" w:type="dxa"/>
          </w:tcPr>
          <w:p w14:paraId="2A472BB9" w14:textId="0295FB93" w:rsidR="004A3F73" w:rsidRDefault="004A3F73" w:rsidP="004A3F73">
            <w:r>
              <w:t>ETHNEA &amp; GENNI</w:t>
            </w:r>
          </w:p>
        </w:tc>
        <w:tc>
          <w:tcPr>
            <w:tcW w:w="2114" w:type="dxa"/>
          </w:tcPr>
          <w:p w14:paraId="07652AC8" w14:textId="68658B62" w:rsidR="004A3F73" w:rsidRDefault="00AE7B49" w:rsidP="00AE7B49">
            <w:pPr>
              <w:jc w:val="center"/>
            </w:pPr>
            <w:r>
              <w:t>-</w:t>
            </w:r>
          </w:p>
        </w:tc>
        <w:tc>
          <w:tcPr>
            <w:tcW w:w="2122" w:type="dxa"/>
          </w:tcPr>
          <w:p w14:paraId="4F26F493" w14:textId="229AFCA8" w:rsidR="004A3F73" w:rsidRDefault="00AE7B49" w:rsidP="00AE7B49">
            <w:pPr>
              <w:jc w:val="center"/>
            </w:pPr>
            <w:r>
              <w:t>Licencia</w:t>
            </w:r>
          </w:p>
        </w:tc>
      </w:tr>
      <w:tr w:rsidR="004A3F73" w14:paraId="0ABDDC70" w14:textId="77777777" w:rsidTr="004A3F73">
        <w:trPr>
          <w:trHeight w:val="561"/>
        </w:trPr>
        <w:tc>
          <w:tcPr>
            <w:tcW w:w="2119" w:type="dxa"/>
          </w:tcPr>
          <w:p w14:paraId="1A3A322B" w14:textId="632928AA" w:rsidR="004A3F73" w:rsidRDefault="004A3F73" w:rsidP="004A3F73">
            <w:r>
              <w:t>BEAUTIFULSOUP4</w:t>
            </w:r>
          </w:p>
        </w:tc>
        <w:tc>
          <w:tcPr>
            <w:tcW w:w="2114" w:type="dxa"/>
          </w:tcPr>
          <w:p w14:paraId="45A363B4" w14:textId="4DE50F13" w:rsidR="004A3F73" w:rsidRDefault="00AE7B49" w:rsidP="00AE7B49">
            <w:pPr>
              <w:jc w:val="center"/>
            </w:pPr>
            <w:r>
              <w:t>4.7.1</w:t>
            </w:r>
          </w:p>
        </w:tc>
        <w:tc>
          <w:tcPr>
            <w:tcW w:w="2122" w:type="dxa"/>
          </w:tcPr>
          <w:p w14:paraId="2834C031" w14:textId="76CA4347" w:rsidR="004A3F73" w:rsidRDefault="00AE7B49" w:rsidP="00AE7B49">
            <w:pPr>
              <w:jc w:val="center"/>
            </w:pPr>
            <w:r>
              <w:t>MIT</w:t>
            </w:r>
          </w:p>
        </w:tc>
      </w:tr>
      <w:tr w:rsidR="004A3F73" w14:paraId="64517C29" w14:textId="77777777" w:rsidTr="004A3F73">
        <w:trPr>
          <w:trHeight w:val="561"/>
        </w:trPr>
        <w:tc>
          <w:tcPr>
            <w:tcW w:w="2119" w:type="dxa"/>
          </w:tcPr>
          <w:p w14:paraId="30BE76DA" w14:textId="7E042EB1" w:rsidR="004A3F73" w:rsidRDefault="004A3F73" w:rsidP="004A3F73">
            <w:r>
              <w:t>MATPLOTLIB</w:t>
            </w:r>
          </w:p>
        </w:tc>
        <w:tc>
          <w:tcPr>
            <w:tcW w:w="2114" w:type="dxa"/>
          </w:tcPr>
          <w:p w14:paraId="15E24B96" w14:textId="2842584F" w:rsidR="004A3F73" w:rsidRDefault="00AE7B49" w:rsidP="00AE7B49">
            <w:pPr>
              <w:jc w:val="center"/>
            </w:pPr>
            <w:r>
              <w:t>3.0.2</w:t>
            </w:r>
          </w:p>
        </w:tc>
        <w:tc>
          <w:tcPr>
            <w:tcW w:w="2122" w:type="dxa"/>
          </w:tcPr>
          <w:p w14:paraId="257A6A6C" w14:textId="7832233C" w:rsidR="004A3F73" w:rsidRDefault="00AE7B49" w:rsidP="00AE7B49">
            <w:pPr>
              <w:jc w:val="center"/>
            </w:pPr>
            <w:r>
              <w:t>PSF</w:t>
            </w:r>
          </w:p>
        </w:tc>
      </w:tr>
      <w:tr w:rsidR="004A3F73" w14:paraId="62B413C7" w14:textId="77777777" w:rsidTr="004A3F73">
        <w:trPr>
          <w:trHeight w:val="561"/>
        </w:trPr>
        <w:tc>
          <w:tcPr>
            <w:tcW w:w="2119" w:type="dxa"/>
          </w:tcPr>
          <w:p w14:paraId="25152350" w14:textId="4DCFB582" w:rsidR="004A3F73" w:rsidRDefault="004A3F73" w:rsidP="004A3F73">
            <w:r>
              <w:t>NETWORKX</w:t>
            </w:r>
          </w:p>
        </w:tc>
        <w:tc>
          <w:tcPr>
            <w:tcW w:w="2114" w:type="dxa"/>
          </w:tcPr>
          <w:p w14:paraId="36F8758D" w14:textId="7195E3DB" w:rsidR="004A3F73" w:rsidRDefault="00AE7B49" w:rsidP="00AE7B49">
            <w:pPr>
              <w:jc w:val="center"/>
            </w:pPr>
            <w:r>
              <w:t>2.2</w:t>
            </w:r>
          </w:p>
        </w:tc>
        <w:tc>
          <w:tcPr>
            <w:tcW w:w="2122" w:type="dxa"/>
          </w:tcPr>
          <w:p w14:paraId="74C2729E" w14:textId="61BDF4DC" w:rsidR="004A3F73" w:rsidRDefault="00AE7B49" w:rsidP="00AE7B49">
            <w:pPr>
              <w:jc w:val="center"/>
            </w:pPr>
            <w:r>
              <w:t>BSD</w:t>
            </w:r>
          </w:p>
        </w:tc>
      </w:tr>
      <w:tr w:rsidR="004A3F73" w14:paraId="090FA1AF" w14:textId="77777777" w:rsidTr="004A3F73">
        <w:trPr>
          <w:trHeight w:val="527"/>
        </w:trPr>
        <w:tc>
          <w:tcPr>
            <w:tcW w:w="2119" w:type="dxa"/>
          </w:tcPr>
          <w:p w14:paraId="3167A737" w14:textId="2F2A4183" w:rsidR="004A3F73" w:rsidRDefault="004A3F73" w:rsidP="004A3F73">
            <w:r>
              <w:t>SCIPY</w:t>
            </w:r>
          </w:p>
        </w:tc>
        <w:tc>
          <w:tcPr>
            <w:tcW w:w="2114" w:type="dxa"/>
          </w:tcPr>
          <w:p w14:paraId="7086AE5D" w14:textId="74B776A1" w:rsidR="004A3F73" w:rsidRDefault="00AE7B49" w:rsidP="00AE7B49">
            <w:pPr>
              <w:jc w:val="center"/>
            </w:pPr>
            <w:r>
              <w:t>1.1.0</w:t>
            </w:r>
          </w:p>
        </w:tc>
        <w:tc>
          <w:tcPr>
            <w:tcW w:w="2122" w:type="dxa"/>
          </w:tcPr>
          <w:p w14:paraId="79DC0743" w14:textId="47258C94" w:rsidR="004A3F73" w:rsidRDefault="00AE7B49" w:rsidP="00AE7B49">
            <w:pPr>
              <w:jc w:val="center"/>
            </w:pPr>
            <w:r>
              <w:t>BSD</w:t>
            </w:r>
          </w:p>
        </w:tc>
      </w:tr>
      <w:tr w:rsidR="004A3F73" w14:paraId="2E59D6A4" w14:textId="77777777" w:rsidTr="004A3F73">
        <w:trPr>
          <w:trHeight w:val="527"/>
        </w:trPr>
        <w:tc>
          <w:tcPr>
            <w:tcW w:w="2119" w:type="dxa"/>
          </w:tcPr>
          <w:p w14:paraId="6694BF29" w14:textId="17B7F514" w:rsidR="004A3F73" w:rsidRDefault="004A3F73" w:rsidP="004A3F73">
            <w:r>
              <w:t>NUMPY</w:t>
            </w:r>
          </w:p>
        </w:tc>
        <w:tc>
          <w:tcPr>
            <w:tcW w:w="2114" w:type="dxa"/>
          </w:tcPr>
          <w:p w14:paraId="737663AE" w14:textId="3BA71F57" w:rsidR="004A3F73" w:rsidRDefault="00AE7B49" w:rsidP="00AE7B49">
            <w:pPr>
              <w:jc w:val="center"/>
            </w:pPr>
            <w:r>
              <w:t>1.14.3</w:t>
            </w:r>
          </w:p>
        </w:tc>
        <w:tc>
          <w:tcPr>
            <w:tcW w:w="2122" w:type="dxa"/>
          </w:tcPr>
          <w:p w14:paraId="1FDAF79C" w14:textId="3A83A87D" w:rsidR="004A3F73" w:rsidRDefault="00AE7B49" w:rsidP="00AE7B49">
            <w:pPr>
              <w:jc w:val="center"/>
            </w:pPr>
            <w:r>
              <w:t>BSD</w:t>
            </w:r>
          </w:p>
        </w:tc>
      </w:tr>
      <w:tr w:rsidR="004A3F73" w14:paraId="3892D79F" w14:textId="77777777" w:rsidTr="004A3F73">
        <w:trPr>
          <w:trHeight w:val="527"/>
        </w:trPr>
        <w:tc>
          <w:tcPr>
            <w:tcW w:w="2119" w:type="dxa"/>
          </w:tcPr>
          <w:p w14:paraId="478C298B" w14:textId="6D3349DC" w:rsidR="004A3F73" w:rsidRDefault="0084343C" w:rsidP="004A3F73">
            <w:r>
              <w:t>PLY</w:t>
            </w:r>
          </w:p>
        </w:tc>
        <w:tc>
          <w:tcPr>
            <w:tcW w:w="2114" w:type="dxa"/>
          </w:tcPr>
          <w:p w14:paraId="67229CC6" w14:textId="6545F47E" w:rsidR="004A3F73" w:rsidRDefault="00AE7B49" w:rsidP="00AE7B49">
            <w:pPr>
              <w:jc w:val="center"/>
            </w:pPr>
            <w:r>
              <w:t>3.11</w:t>
            </w:r>
          </w:p>
        </w:tc>
        <w:tc>
          <w:tcPr>
            <w:tcW w:w="2122" w:type="dxa"/>
          </w:tcPr>
          <w:p w14:paraId="35E54B9F" w14:textId="66788EAC" w:rsidR="004A3F73" w:rsidRDefault="00AE7B49" w:rsidP="00AE7B49">
            <w:pPr>
              <w:jc w:val="center"/>
            </w:pPr>
            <w:r>
              <w:t>BSD</w:t>
            </w:r>
          </w:p>
        </w:tc>
      </w:tr>
      <w:tr w:rsidR="004A3F73" w14:paraId="7DD0BEF9" w14:textId="77777777" w:rsidTr="004A3F73">
        <w:trPr>
          <w:trHeight w:val="527"/>
        </w:trPr>
        <w:tc>
          <w:tcPr>
            <w:tcW w:w="2119" w:type="dxa"/>
          </w:tcPr>
          <w:p w14:paraId="7466C5D3" w14:textId="100EB683" w:rsidR="004A3F73" w:rsidRDefault="0084343C" w:rsidP="004A3F73">
            <w:r>
              <w:t>HTML5LIB</w:t>
            </w:r>
          </w:p>
        </w:tc>
        <w:tc>
          <w:tcPr>
            <w:tcW w:w="2114" w:type="dxa"/>
          </w:tcPr>
          <w:p w14:paraId="25C03267" w14:textId="07CF3C42" w:rsidR="004A3F73" w:rsidRDefault="00AE7B49" w:rsidP="00AE7B49">
            <w:pPr>
              <w:jc w:val="center"/>
            </w:pPr>
            <w:r>
              <w:t>1.0.1</w:t>
            </w:r>
          </w:p>
        </w:tc>
        <w:tc>
          <w:tcPr>
            <w:tcW w:w="2122" w:type="dxa"/>
          </w:tcPr>
          <w:p w14:paraId="595A71E8" w14:textId="69D9C4B6" w:rsidR="004A3F73" w:rsidRDefault="00AE7B49" w:rsidP="00AE7B49">
            <w:pPr>
              <w:jc w:val="center"/>
            </w:pPr>
            <w:r>
              <w:t>MIT</w:t>
            </w:r>
          </w:p>
        </w:tc>
      </w:tr>
      <w:tr w:rsidR="004A3F73" w14:paraId="72AED6AE" w14:textId="77777777" w:rsidTr="004A3F73">
        <w:trPr>
          <w:trHeight w:val="527"/>
        </w:trPr>
        <w:tc>
          <w:tcPr>
            <w:tcW w:w="2119" w:type="dxa"/>
          </w:tcPr>
          <w:p w14:paraId="4C3B53A9" w14:textId="006594D6" w:rsidR="004A3F73" w:rsidRDefault="0084343C" w:rsidP="004A3F73">
            <w:r>
              <w:lastRenderedPageBreak/>
              <w:t>LXML</w:t>
            </w:r>
          </w:p>
        </w:tc>
        <w:tc>
          <w:tcPr>
            <w:tcW w:w="2114" w:type="dxa"/>
          </w:tcPr>
          <w:p w14:paraId="1B056851" w14:textId="35E97125" w:rsidR="004A3F73" w:rsidRDefault="00AE7B49" w:rsidP="00AE7B49">
            <w:pPr>
              <w:jc w:val="center"/>
            </w:pPr>
            <w:r>
              <w:t>4.3.1</w:t>
            </w:r>
          </w:p>
        </w:tc>
        <w:tc>
          <w:tcPr>
            <w:tcW w:w="2122" w:type="dxa"/>
          </w:tcPr>
          <w:p w14:paraId="397FB0CF" w14:textId="22AFFF94" w:rsidR="004A3F73" w:rsidRDefault="00AE7B49" w:rsidP="00AE7B49">
            <w:pPr>
              <w:jc w:val="center"/>
            </w:pPr>
            <w:r>
              <w:t>BSD</w:t>
            </w:r>
          </w:p>
        </w:tc>
      </w:tr>
      <w:tr w:rsidR="004A3F73" w14:paraId="10AE2B81" w14:textId="77777777" w:rsidTr="004A3F73">
        <w:trPr>
          <w:trHeight w:val="527"/>
        </w:trPr>
        <w:tc>
          <w:tcPr>
            <w:tcW w:w="2119" w:type="dxa"/>
          </w:tcPr>
          <w:p w14:paraId="386EB71D" w14:textId="65810399" w:rsidR="004A3F73" w:rsidRDefault="0084343C" w:rsidP="004A3F73">
            <w:r>
              <w:t>NETWORK</w:t>
            </w:r>
            <w:r w:rsidR="00B148ED">
              <w:t>_STYLING_WITH_D3</w:t>
            </w:r>
          </w:p>
        </w:tc>
        <w:tc>
          <w:tcPr>
            <w:tcW w:w="2114" w:type="dxa"/>
          </w:tcPr>
          <w:p w14:paraId="0A73AE94" w14:textId="1AA115A1" w:rsidR="004A3F73" w:rsidRDefault="00AE7B49" w:rsidP="00AE7B49">
            <w:pPr>
              <w:jc w:val="center"/>
            </w:pPr>
            <w:r>
              <w:t>-</w:t>
            </w:r>
          </w:p>
        </w:tc>
        <w:tc>
          <w:tcPr>
            <w:tcW w:w="2122" w:type="dxa"/>
          </w:tcPr>
          <w:p w14:paraId="12FD0B7B" w14:textId="0D13BA27" w:rsidR="004A3F73" w:rsidRDefault="00AE7B49" w:rsidP="00AE7B49">
            <w:pPr>
              <w:jc w:val="center"/>
            </w:pPr>
            <w:r>
              <w:t>MIT</w:t>
            </w:r>
          </w:p>
        </w:tc>
      </w:tr>
      <w:tr w:rsidR="004A3F73" w14:paraId="7228F93D" w14:textId="77777777" w:rsidTr="004A3F73">
        <w:trPr>
          <w:trHeight w:val="527"/>
        </w:trPr>
        <w:tc>
          <w:tcPr>
            <w:tcW w:w="2119" w:type="dxa"/>
          </w:tcPr>
          <w:p w14:paraId="04C7A1B9" w14:textId="09F0818C" w:rsidR="004A3F73" w:rsidRDefault="00B148ED" w:rsidP="004A3F73">
            <w:r>
              <w:t>DyNetX</w:t>
            </w:r>
          </w:p>
        </w:tc>
        <w:tc>
          <w:tcPr>
            <w:tcW w:w="2114" w:type="dxa"/>
          </w:tcPr>
          <w:p w14:paraId="7993EFF9" w14:textId="364E4C40" w:rsidR="004A3F73" w:rsidRDefault="00445CE4" w:rsidP="00445CE4">
            <w:pPr>
              <w:jc w:val="center"/>
            </w:pPr>
            <w:r>
              <w:t>0.3.1</w:t>
            </w:r>
          </w:p>
        </w:tc>
        <w:tc>
          <w:tcPr>
            <w:tcW w:w="2122" w:type="dxa"/>
          </w:tcPr>
          <w:p w14:paraId="3B6A2562" w14:textId="1FEE645C" w:rsidR="004A3F73" w:rsidRDefault="00AE7B49" w:rsidP="00AE7B49">
            <w:pPr>
              <w:jc w:val="center"/>
            </w:pPr>
            <w:r>
              <w:t>BSD</w:t>
            </w:r>
          </w:p>
        </w:tc>
      </w:tr>
      <w:tr w:rsidR="004A3F73" w14:paraId="61AB99D4" w14:textId="77777777" w:rsidTr="004A3F73">
        <w:trPr>
          <w:trHeight w:val="527"/>
        </w:trPr>
        <w:tc>
          <w:tcPr>
            <w:tcW w:w="2119" w:type="dxa"/>
          </w:tcPr>
          <w:p w14:paraId="28EE94CB" w14:textId="1E657C95" w:rsidR="004A3F73" w:rsidRDefault="00B148ED" w:rsidP="004A3F73">
            <w:r>
              <w:t>FFMPEG-PYTHON</w:t>
            </w:r>
          </w:p>
        </w:tc>
        <w:tc>
          <w:tcPr>
            <w:tcW w:w="2114" w:type="dxa"/>
          </w:tcPr>
          <w:p w14:paraId="63CEFE7E" w14:textId="5C2A5668" w:rsidR="004A3F73" w:rsidRDefault="00445CE4" w:rsidP="00445CE4">
            <w:pPr>
              <w:jc w:val="center"/>
            </w:pPr>
            <w:r>
              <w:t>0.2.0</w:t>
            </w:r>
          </w:p>
        </w:tc>
        <w:tc>
          <w:tcPr>
            <w:tcW w:w="2122" w:type="dxa"/>
          </w:tcPr>
          <w:p w14:paraId="1706244F" w14:textId="11217208" w:rsidR="004A3F73" w:rsidRDefault="00AE7B49" w:rsidP="00AE7B49">
            <w:pPr>
              <w:jc w:val="center"/>
            </w:pPr>
            <w:r>
              <w:t>BSD</w:t>
            </w:r>
          </w:p>
        </w:tc>
      </w:tr>
      <w:tr w:rsidR="00B148ED" w14:paraId="0D5795F1" w14:textId="77777777" w:rsidTr="004A3F73">
        <w:trPr>
          <w:trHeight w:val="527"/>
        </w:trPr>
        <w:tc>
          <w:tcPr>
            <w:tcW w:w="2119" w:type="dxa"/>
          </w:tcPr>
          <w:p w14:paraId="05A0CA85" w14:textId="5FF6B419" w:rsidR="00B148ED" w:rsidRDefault="00B148ED" w:rsidP="004A3F73">
            <w:r>
              <w:t>IPYTHON</w:t>
            </w:r>
          </w:p>
        </w:tc>
        <w:tc>
          <w:tcPr>
            <w:tcW w:w="2114" w:type="dxa"/>
          </w:tcPr>
          <w:p w14:paraId="04860D9D" w14:textId="17C2CC6B" w:rsidR="00B148ED" w:rsidRDefault="00445CE4" w:rsidP="00445CE4">
            <w:pPr>
              <w:jc w:val="center"/>
            </w:pPr>
            <w:r>
              <w:t>7.16.3</w:t>
            </w:r>
          </w:p>
        </w:tc>
        <w:tc>
          <w:tcPr>
            <w:tcW w:w="2122" w:type="dxa"/>
          </w:tcPr>
          <w:p w14:paraId="25C4E37A" w14:textId="64C17B98" w:rsidR="00B148ED" w:rsidRDefault="00AE7B49" w:rsidP="00AE7B49">
            <w:pPr>
              <w:jc w:val="center"/>
            </w:pPr>
            <w:r>
              <w:t>BSD</w:t>
            </w:r>
          </w:p>
        </w:tc>
      </w:tr>
      <w:tr w:rsidR="00C82C80" w14:paraId="3B6FF80C" w14:textId="77777777" w:rsidTr="004A3F73">
        <w:trPr>
          <w:trHeight w:val="527"/>
        </w:trPr>
        <w:tc>
          <w:tcPr>
            <w:tcW w:w="2119" w:type="dxa"/>
          </w:tcPr>
          <w:p w14:paraId="35948066" w14:textId="623BBFB5" w:rsidR="00C82C80" w:rsidRDefault="00C82C80" w:rsidP="004A3F73">
            <w:r>
              <w:t>NetExtractor</w:t>
            </w:r>
          </w:p>
        </w:tc>
        <w:tc>
          <w:tcPr>
            <w:tcW w:w="2114" w:type="dxa"/>
          </w:tcPr>
          <w:p w14:paraId="1D0E9FE6" w14:textId="293678C5" w:rsidR="00C82C80" w:rsidRDefault="00C82C80" w:rsidP="00445CE4">
            <w:pPr>
              <w:jc w:val="center"/>
            </w:pPr>
            <w:r>
              <w:t>-</w:t>
            </w:r>
          </w:p>
        </w:tc>
        <w:tc>
          <w:tcPr>
            <w:tcW w:w="2122" w:type="dxa"/>
          </w:tcPr>
          <w:p w14:paraId="55190209" w14:textId="4E31928B" w:rsidR="00C82C80" w:rsidRDefault="00C82C80" w:rsidP="00AE7B49">
            <w:pPr>
              <w:jc w:val="center"/>
            </w:pPr>
            <w:r>
              <w:t>MIT</w:t>
            </w:r>
          </w:p>
        </w:tc>
      </w:tr>
    </w:tbl>
    <w:p w14:paraId="50645BF1" w14:textId="77777777" w:rsidR="004A3F73" w:rsidRDefault="004A3F73" w:rsidP="004A3F73">
      <w:pPr>
        <w:ind w:left="1416" w:firstLine="714"/>
      </w:pPr>
    </w:p>
    <w:p w14:paraId="785E5098" w14:textId="5546CCDB" w:rsidR="009F5299" w:rsidRDefault="009F5299" w:rsidP="008C1229"/>
    <w:p w14:paraId="5ECE8CDE" w14:textId="12BF7FB2" w:rsidR="00445CE4" w:rsidRDefault="00AE7B49" w:rsidP="00C82C80">
      <w:pPr>
        <w:tabs>
          <w:tab w:val="left" w:pos="2129"/>
        </w:tabs>
        <w:jc w:val="both"/>
      </w:pPr>
      <w:r>
        <w:tab/>
      </w:r>
      <w:r w:rsidR="00445CE4">
        <w:t>Todas las herramientas que empleamos son de uso libre, esto significa que no hay ninguna restricción. Esto nos hace ver que para nuestro</w:t>
      </w:r>
      <w:r w:rsidR="00C82C80">
        <w:t xml:space="preserve"> proyecto</w:t>
      </w:r>
      <w:r w:rsidR="00445CE4">
        <w:t xml:space="preserve"> necesitamos una licencia más restrictiva.</w:t>
      </w:r>
    </w:p>
    <w:p w14:paraId="182DCE4B" w14:textId="34D38B8F" w:rsidR="009F5299" w:rsidRDefault="00445CE4" w:rsidP="00C82C80">
      <w:pPr>
        <w:tabs>
          <w:tab w:val="left" w:pos="2129"/>
        </w:tabs>
        <w:jc w:val="both"/>
      </w:pPr>
      <w:r>
        <w:tab/>
      </w:r>
      <w:r w:rsidR="000120C9">
        <w:t>Por ello la licencia que tendrá nuestro proyecto será MIT, esto quiere decir que se permite el uso de la aplicación en todos los niveles.</w:t>
      </w:r>
    </w:p>
    <w:p w14:paraId="1DA6F92B" w14:textId="0987BC6F" w:rsidR="00AE7B49" w:rsidRDefault="00AE7B49" w:rsidP="00AE7B49">
      <w:pPr>
        <w:tabs>
          <w:tab w:val="left" w:pos="2129"/>
        </w:tabs>
      </w:pPr>
      <w:r>
        <w:tab/>
      </w:r>
    </w:p>
    <w:p w14:paraId="3754A300" w14:textId="44FE0513" w:rsidR="00AE7B49" w:rsidRDefault="00AE7B49" w:rsidP="00AE7B49">
      <w:pPr>
        <w:tabs>
          <w:tab w:val="left" w:pos="2129"/>
        </w:tabs>
      </w:pPr>
      <w:r>
        <w:tab/>
      </w:r>
    </w:p>
    <w:p w14:paraId="5A7B88EB" w14:textId="504098D4" w:rsidR="009F5299" w:rsidRDefault="009F5299" w:rsidP="008C1229"/>
    <w:p w14:paraId="5933E7B6" w14:textId="374D2422" w:rsidR="009F5299" w:rsidRDefault="009F5299" w:rsidP="008C1229"/>
    <w:p w14:paraId="256FFF39" w14:textId="549F0380" w:rsidR="009F5299" w:rsidRDefault="009F5299" w:rsidP="008C1229"/>
    <w:p w14:paraId="73561E83" w14:textId="49DD7FB3" w:rsidR="009F5299" w:rsidRDefault="009F5299" w:rsidP="008C1229"/>
    <w:p w14:paraId="5178D676" w14:textId="23C83DF1" w:rsidR="009F5299" w:rsidRDefault="009F5299" w:rsidP="008C1229"/>
    <w:p w14:paraId="53FD0E8E" w14:textId="2E244CC8" w:rsidR="009F5299" w:rsidRDefault="009F5299" w:rsidP="008C1229"/>
    <w:p w14:paraId="41A25D69" w14:textId="0CE66D4C" w:rsidR="009F5299" w:rsidRDefault="009F5299" w:rsidP="008C1229"/>
    <w:p w14:paraId="7EFBC284" w14:textId="1B622DDA" w:rsidR="009F5299" w:rsidRDefault="009F5299" w:rsidP="008C1229"/>
    <w:p w14:paraId="2085CD41" w14:textId="481FEDE9" w:rsidR="009F5299" w:rsidRDefault="009F5299" w:rsidP="008C1229"/>
    <w:p w14:paraId="0BF6DF6F" w14:textId="18E66C5C" w:rsidR="009F5299" w:rsidRDefault="009F5299" w:rsidP="008C1229"/>
    <w:p w14:paraId="5AD7C064" w14:textId="21FC944C" w:rsidR="009F5299" w:rsidRDefault="009F5299" w:rsidP="008C1229"/>
    <w:p w14:paraId="71D1E486" w14:textId="1C38DC5F" w:rsidR="009F5299" w:rsidRDefault="009F5299" w:rsidP="008C1229"/>
    <w:p w14:paraId="4C6AED5F" w14:textId="3D212C94" w:rsidR="009F5299" w:rsidRDefault="009F5299" w:rsidP="008C1229"/>
    <w:p w14:paraId="3CB80627" w14:textId="7AD0DE95" w:rsidR="009F5299" w:rsidRDefault="009F5299" w:rsidP="008C1229"/>
    <w:p w14:paraId="39F7E0DB" w14:textId="757A0C98" w:rsidR="009F5299" w:rsidRDefault="009F5299" w:rsidP="008C1229"/>
    <w:p w14:paraId="664217A8" w14:textId="242A91B5" w:rsidR="009F5299" w:rsidRDefault="009F5299" w:rsidP="008C1229"/>
    <w:p w14:paraId="10248541" w14:textId="6418C070" w:rsidR="00923089" w:rsidRDefault="00923089" w:rsidP="008C1229"/>
    <w:p w14:paraId="249B80E0" w14:textId="7CABD256" w:rsidR="00923089" w:rsidRDefault="00923089" w:rsidP="008C1229"/>
    <w:p w14:paraId="66B11996" w14:textId="332F8282" w:rsidR="00923089" w:rsidRDefault="00923089" w:rsidP="008C1229"/>
    <w:p w14:paraId="40AE8819" w14:textId="02A7FCE1" w:rsidR="00923089" w:rsidRDefault="00923089" w:rsidP="008C1229"/>
    <w:p w14:paraId="019CF665" w14:textId="7DA52C13" w:rsidR="00923089" w:rsidRDefault="00923089" w:rsidP="008C1229"/>
    <w:p w14:paraId="4498CC42" w14:textId="34E0D446" w:rsidR="00923089" w:rsidRDefault="00923089" w:rsidP="008C1229"/>
    <w:p w14:paraId="303C422B" w14:textId="12C34311" w:rsidR="00923089" w:rsidRDefault="00923089" w:rsidP="008C1229"/>
    <w:p w14:paraId="67F095AD" w14:textId="13AAF806" w:rsidR="00923089" w:rsidRDefault="00923089" w:rsidP="008C1229"/>
    <w:p w14:paraId="20F9C06B" w14:textId="2857923A" w:rsidR="00923089" w:rsidRDefault="00923089" w:rsidP="008C1229"/>
    <w:p w14:paraId="42918E3E" w14:textId="650AABD3" w:rsidR="00923089" w:rsidRDefault="00923089" w:rsidP="008C1229"/>
    <w:p w14:paraId="656EAC8B" w14:textId="61DE4A1A" w:rsidR="00923089" w:rsidRDefault="00923089" w:rsidP="008C1229"/>
    <w:p w14:paraId="27CDC015" w14:textId="1B4EAA0A" w:rsidR="00923089" w:rsidRDefault="00923089" w:rsidP="008C1229"/>
    <w:p w14:paraId="33DE1541" w14:textId="69E22D5C" w:rsidR="00923089" w:rsidRDefault="00923089" w:rsidP="008C1229"/>
    <w:p w14:paraId="24F31EF4" w14:textId="1DF74C23" w:rsidR="00923089" w:rsidRDefault="00923089" w:rsidP="008C1229"/>
    <w:p w14:paraId="333097DC" w14:textId="4525F554" w:rsidR="00923089" w:rsidRDefault="00923089" w:rsidP="008C1229"/>
    <w:p w14:paraId="5C417DF1" w14:textId="77777777" w:rsidR="00206ACD" w:rsidRDefault="00206ACD" w:rsidP="008C1229"/>
    <w:p w14:paraId="27185891" w14:textId="329DAAD7" w:rsidR="000120C9" w:rsidRDefault="000120C9" w:rsidP="008C1229"/>
    <w:p w14:paraId="65AFD54B" w14:textId="57928BD5" w:rsidR="000120C9" w:rsidRDefault="000120C9" w:rsidP="008C1229"/>
    <w:p w14:paraId="2C0B3EC0" w14:textId="46731375" w:rsidR="00C82C80" w:rsidRDefault="00C82C80" w:rsidP="008C1229"/>
    <w:p w14:paraId="47BE42D3" w14:textId="691671E4" w:rsidR="00C82C80" w:rsidRDefault="00C82C80" w:rsidP="008C1229"/>
    <w:p w14:paraId="1D1C1E7B" w14:textId="5ACA28AD" w:rsidR="00C82C80" w:rsidRDefault="00C82C80" w:rsidP="008C1229"/>
    <w:p w14:paraId="18876671" w14:textId="1D71BE9E" w:rsidR="00C82C80" w:rsidRDefault="00C82C80" w:rsidP="008C1229"/>
    <w:p w14:paraId="7EF0C385" w14:textId="77777777" w:rsidR="00C82C80" w:rsidRDefault="00C82C80" w:rsidP="008C1229">
      <w:pPr>
        <w:sectPr w:rsidR="00C82C80" w:rsidSect="009F5299">
          <w:type w:val="continuous"/>
          <w:pgSz w:w="11906" w:h="16838"/>
          <w:pgMar w:top="1417" w:right="1701" w:bottom="1417" w:left="1701" w:header="708" w:footer="708" w:gutter="0"/>
          <w:cols w:space="708"/>
          <w:docGrid w:linePitch="360"/>
        </w:sectPr>
      </w:pPr>
    </w:p>
    <w:p w14:paraId="41DAA261" w14:textId="77777777" w:rsidR="00923089" w:rsidRDefault="00923089" w:rsidP="008C1229"/>
    <w:p w14:paraId="5C53E794" w14:textId="77777777" w:rsidR="009F5299" w:rsidRDefault="009F5299" w:rsidP="008C1229"/>
    <w:p w14:paraId="19E7F0A9" w14:textId="77777777" w:rsidR="009F5299" w:rsidRDefault="009F5299" w:rsidP="008C1229">
      <w:pPr>
        <w:pStyle w:val="Textoindependiente"/>
        <w:spacing w:before="10"/>
        <w:rPr>
          <w:rFonts w:ascii="Trebuchet MS"/>
          <w:sz w:val="18"/>
        </w:rPr>
        <w:sectPr w:rsidR="009F5299" w:rsidSect="00C82C80">
          <w:headerReference w:type="default" r:id="rId327"/>
          <w:pgSz w:w="11906" w:h="16838"/>
          <w:pgMar w:top="1417" w:right="1701" w:bottom="1417" w:left="1701" w:header="708" w:footer="708" w:gutter="0"/>
          <w:cols w:space="708"/>
          <w:docGrid w:linePitch="360"/>
        </w:sectPr>
      </w:pPr>
    </w:p>
    <w:p w14:paraId="14284071" w14:textId="67D7C5FF" w:rsidR="008C1229" w:rsidRDefault="008C1229" w:rsidP="008C1229">
      <w:pPr>
        <w:pStyle w:val="Textoindependiente"/>
        <w:spacing w:before="10"/>
        <w:rPr>
          <w:rFonts w:ascii="Trebuchet MS"/>
          <w:sz w:val="18"/>
        </w:rPr>
      </w:pPr>
      <w:r>
        <w:rPr>
          <w:noProof/>
        </w:rPr>
        <mc:AlternateContent>
          <mc:Choice Requires="wps">
            <w:drawing>
              <wp:anchor distT="0" distB="0" distL="0" distR="0" simplePos="0" relativeHeight="251679744" behindDoc="1" locked="0" layoutInCell="1" allowOverlap="1" wp14:anchorId="1CEB7368" wp14:editId="0FB71D13">
                <wp:simplePos x="0" y="0"/>
                <wp:positionH relativeFrom="page">
                  <wp:posOffset>1433195</wp:posOffset>
                </wp:positionH>
                <wp:positionV relativeFrom="paragraph">
                  <wp:posOffset>166370</wp:posOffset>
                </wp:positionV>
                <wp:extent cx="4669155" cy="1270"/>
                <wp:effectExtent l="0" t="0" r="0" b="0"/>
                <wp:wrapTopAndBottom/>
                <wp:docPr id="659" name="Forma libre: forma 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2248B0" id="Forma libre: forma 659" o:spid="_x0000_s1026" style="position:absolute;margin-left:112.85pt;margin-top:13.1pt;width:367.65pt;height:.1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5BD3AF90" w14:textId="77777777" w:rsidR="008C1229" w:rsidRPr="008C1229" w:rsidRDefault="008C1229" w:rsidP="00C82C80">
      <w:pPr>
        <w:pStyle w:val="Textoindependiente"/>
        <w:spacing w:before="10"/>
        <w:jc w:val="both"/>
        <w:rPr>
          <w:rFonts w:ascii="Trebuchet MS"/>
          <w:sz w:val="18"/>
        </w:rPr>
      </w:pPr>
    </w:p>
    <w:p w14:paraId="673CEC7D" w14:textId="57B89179" w:rsidR="008C1229" w:rsidRPr="00675056" w:rsidRDefault="008C1229" w:rsidP="00C82C80">
      <w:pPr>
        <w:pStyle w:val="Ttulo1"/>
        <w:ind w:left="705"/>
        <w:jc w:val="both"/>
      </w:pPr>
      <w:bookmarkStart w:id="24" w:name="_Toc108079935"/>
      <w:r>
        <w:t>Apéndice B. Especificación de requisitos</w:t>
      </w:r>
      <w:bookmarkEnd w:id="24"/>
    </w:p>
    <w:p w14:paraId="27497584" w14:textId="77777777" w:rsidR="008C1229" w:rsidRDefault="008C1229" w:rsidP="00C82C80">
      <w:pPr>
        <w:pStyle w:val="Textoindependiente"/>
        <w:spacing w:before="10"/>
        <w:jc w:val="both"/>
        <w:rPr>
          <w:rFonts w:ascii="Trebuchet MS"/>
          <w:sz w:val="18"/>
        </w:rPr>
      </w:pPr>
      <w:r>
        <w:rPr>
          <w:noProof/>
        </w:rPr>
        <mc:AlternateContent>
          <mc:Choice Requires="wps">
            <w:drawing>
              <wp:anchor distT="0" distB="0" distL="0" distR="0" simplePos="0" relativeHeight="251677696" behindDoc="1" locked="0" layoutInCell="1" allowOverlap="1" wp14:anchorId="2B41CB35" wp14:editId="161D73FE">
                <wp:simplePos x="0" y="0"/>
                <wp:positionH relativeFrom="page">
                  <wp:posOffset>1433195</wp:posOffset>
                </wp:positionH>
                <wp:positionV relativeFrom="paragraph">
                  <wp:posOffset>166370</wp:posOffset>
                </wp:positionV>
                <wp:extent cx="4669155" cy="1270"/>
                <wp:effectExtent l="0" t="0" r="0" b="0"/>
                <wp:wrapTopAndBottom/>
                <wp:docPr id="658" name="Forma libre: forma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20B937" id="Forma libre: forma 658" o:spid="_x0000_s1026" style="position:absolute;margin-left:112.85pt;margin-top:13.1pt;width:367.65pt;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482E1754" w14:textId="77777777" w:rsidR="008C1229" w:rsidRDefault="008C1229" w:rsidP="00C82C80">
      <w:pPr>
        <w:ind w:firstLine="708"/>
        <w:jc w:val="both"/>
      </w:pPr>
    </w:p>
    <w:p w14:paraId="3BB7C414" w14:textId="3D6D5E87" w:rsidR="008C1229" w:rsidRDefault="00397720" w:rsidP="00C82C80">
      <w:pPr>
        <w:pStyle w:val="Ttulo2"/>
        <w:tabs>
          <w:tab w:val="left" w:pos="708"/>
          <w:tab w:val="left" w:pos="1416"/>
          <w:tab w:val="left" w:pos="2124"/>
          <w:tab w:val="left" w:pos="2832"/>
          <w:tab w:val="center" w:pos="4606"/>
        </w:tabs>
        <w:jc w:val="both"/>
      </w:pPr>
      <w:bookmarkStart w:id="25" w:name="_Toc108079936"/>
      <w:r>
        <w:t xml:space="preserve">B.1. </w:t>
      </w:r>
      <w:r>
        <w:tab/>
        <w:t>Introducción</w:t>
      </w:r>
      <w:bookmarkEnd w:id="25"/>
      <w:r w:rsidR="0051133D">
        <w:tab/>
      </w:r>
    </w:p>
    <w:p w14:paraId="27D0321E" w14:textId="2F494203" w:rsidR="0051133D" w:rsidRPr="0051133D" w:rsidRDefault="0012470B" w:rsidP="00C82C80">
      <w:pPr>
        <w:ind w:left="708" w:firstLine="702"/>
        <w:jc w:val="both"/>
      </w:pPr>
      <w:r>
        <w:t>En esta sección se explicarán los objetivos que se han tenido para la realizar la aplicación, los requisitos y los casos de uso, es decir que comportamiento tendrá nuestro proyecto.</w:t>
      </w:r>
    </w:p>
    <w:p w14:paraId="2ABBE383" w14:textId="77777777" w:rsidR="00397720" w:rsidRDefault="00397720" w:rsidP="00C82C80">
      <w:pPr>
        <w:jc w:val="both"/>
      </w:pPr>
      <w:r>
        <w:tab/>
      </w:r>
    </w:p>
    <w:p w14:paraId="5F18A19F" w14:textId="221792F2" w:rsidR="00397720" w:rsidRDefault="00397720" w:rsidP="00C82C80">
      <w:pPr>
        <w:pStyle w:val="Ttulo2"/>
        <w:jc w:val="both"/>
      </w:pPr>
      <w:bookmarkStart w:id="26" w:name="_Toc108079937"/>
      <w:r>
        <w:t>B.2.</w:t>
      </w:r>
      <w:r>
        <w:tab/>
        <w:t>Objetivos Generales</w:t>
      </w:r>
      <w:bookmarkEnd w:id="26"/>
    </w:p>
    <w:p w14:paraId="74B0F464" w14:textId="77777777" w:rsidR="005E21B6" w:rsidRDefault="0051133D" w:rsidP="00C82C80">
      <w:pPr>
        <w:ind w:left="708" w:firstLine="702"/>
        <w:jc w:val="both"/>
      </w:pPr>
      <w:r>
        <w:t xml:space="preserve">Como este proyecto tiene dos versiones previas a él, </w:t>
      </w:r>
      <w:r w:rsidR="005E21B6">
        <w:t>deberemos tener en cuenta los objetivos generales de dichas versiones, que son:</w:t>
      </w:r>
    </w:p>
    <w:p w14:paraId="1FC228E7" w14:textId="77777777" w:rsidR="005E21B6" w:rsidRDefault="005E21B6" w:rsidP="00C82C80">
      <w:pPr>
        <w:pStyle w:val="Prrafodelista"/>
        <w:numPr>
          <w:ilvl w:val="0"/>
          <w:numId w:val="1"/>
        </w:numPr>
        <w:jc w:val="both"/>
      </w:pPr>
      <w:r>
        <w:t>Crear una aplicación web que sea capaz de extraer características de una red dada.</w:t>
      </w:r>
    </w:p>
    <w:p w14:paraId="478B22EF" w14:textId="77777777" w:rsidR="005E21B6" w:rsidRDefault="005E21B6" w:rsidP="00C82C80">
      <w:pPr>
        <w:pStyle w:val="Prrafodelista"/>
        <w:numPr>
          <w:ilvl w:val="0"/>
          <w:numId w:val="1"/>
        </w:numPr>
        <w:jc w:val="both"/>
      </w:pPr>
      <w:r>
        <w:t>Capacidad de elegir entre introducir un guion de la página imsdb o una novela con formato ePub.</w:t>
      </w:r>
    </w:p>
    <w:p w14:paraId="1DC962B6" w14:textId="77777777" w:rsidR="009B4899" w:rsidRDefault="005E21B6" w:rsidP="00C82C80">
      <w:pPr>
        <w:pStyle w:val="Prrafodelista"/>
        <w:numPr>
          <w:ilvl w:val="0"/>
          <w:numId w:val="1"/>
        </w:numPr>
        <w:jc w:val="both"/>
      </w:pPr>
      <w:r>
        <w:t xml:space="preserve">Realización de un informe </w:t>
      </w:r>
      <w:r w:rsidR="009B4899">
        <w:t>ordenado y fácil de entender para el cliente una vez haya elegido las características.</w:t>
      </w:r>
    </w:p>
    <w:p w14:paraId="34907D42" w14:textId="77777777" w:rsidR="009B4899" w:rsidRDefault="009B4899" w:rsidP="00C82C80">
      <w:pPr>
        <w:pStyle w:val="Prrafodelista"/>
        <w:numPr>
          <w:ilvl w:val="0"/>
          <w:numId w:val="1"/>
        </w:numPr>
        <w:jc w:val="both"/>
      </w:pPr>
      <w:r>
        <w:t>Permitir al cliente modificar los diccionarios de personajes que han sido extraídos, para que se pueda:</w:t>
      </w:r>
    </w:p>
    <w:p w14:paraId="7593B3DF" w14:textId="672B9605" w:rsidR="009B4899" w:rsidRDefault="009B4899" w:rsidP="00C82C80">
      <w:pPr>
        <w:pStyle w:val="Prrafodelista"/>
        <w:numPr>
          <w:ilvl w:val="1"/>
          <w:numId w:val="1"/>
        </w:numPr>
        <w:jc w:val="both"/>
      </w:pPr>
      <w:r>
        <w:t>Añadir personajes que no estén en el diccionario.</w:t>
      </w:r>
    </w:p>
    <w:p w14:paraId="7D6D1218" w14:textId="63D0EC2E" w:rsidR="0051133D" w:rsidRDefault="009B4899" w:rsidP="00C82C80">
      <w:pPr>
        <w:pStyle w:val="Prrafodelista"/>
        <w:numPr>
          <w:ilvl w:val="1"/>
          <w:numId w:val="1"/>
        </w:numPr>
        <w:jc w:val="both"/>
      </w:pPr>
      <w:r>
        <w:t>Eliminar personajes que estén en el diccionario.</w:t>
      </w:r>
    </w:p>
    <w:p w14:paraId="610179CD" w14:textId="00C51F49" w:rsidR="009B4899" w:rsidRDefault="009B4899" w:rsidP="00C82C80">
      <w:pPr>
        <w:pStyle w:val="Prrafodelista"/>
        <w:numPr>
          <w:ilvl w:val="1"/>
          <w:numId w:val="1"/>
        </w:numPr>
        <w:jc w:val="both"/>
      </w:pPr>
      <w:r>
        <w:t>Unir dos personajes que sean el mismo, pero que tuvieran diferente nombre.</w:t>
      </w:r>
    </w:p>
    <w:p w14:paraId="254DF5D5" w14:textId="25BE5EEF" w:rsidR="009B4899" w:rsidRDefault="009B4899" w:rsidP="00C82C80">
      <w:pPr>
        <w:pStyle w:val="Prrafodelista"/>
        <w:numPr>
          <w:ilvl w:val="1"/>
          <w:numId w:val="1"/>
        </w:numPr>
        <w:jc w:val="both"/>
      </w:pPr>
      <w:r>
        <w:t>Modificar el id de cualquier personaje.</w:t>
      </w:r>
    </w:p>
    <w:p w14:paraId="134CCAAC" w14:textId="13E6D4C6" w:rsidR="009B4899" w:rsidRDefault="00801980" w:rsidP="00C82C80">
      <w:pPr>
        <w:pStyle w:val="Prrafodelista"/>
        <w:numPr>
          <w:ilvl w:val="1"/>
          <w:numId w:val="1"/>
        </w:numPr>
        <w:jc w:val="both"/>
      </w:pPr>
      <w:r>
        <w:t>Modificar el nombre de cualquier personaje.</w:t>
      </w:r>
    </w:p>
    <w:p w14:paraId="49FFBE0A" w14:textId="342ED2A9" w:rsidR="00801980" w:rsidRDefault="00801980" w:rsidP="00C82C80">
      <w:pPr>
        <w:pStyle w:val="Prrafodelista"/>
        <w:numPr>
          <w:ilvl w:val="1"/>
          <w:numId w:val="1"/>
        </w:numPr>
        <w:jc w:val="both"/>
      </w:pPr>
      <w:r>
        <w:t>Borrar el nombre de cualquier personaje.</w:t>
      </w:r>
    </w:p>
    <w:p w14:paraId="0354688D" w14:textId="58192F83" w:rsidR="00801980" w:rsidRDefault="00801980" w:rsidP="00C82C80">
      <w:pPr>
        <w:pStyle w:val="Prrafodelista"/>
        <w:numPr>
          <w:ilvl w:val="1"/>
          <w:numId w:val="1"/>
        </w:numPr>
        <w:jc w:val="both"/>
      </w:pPr>
      <w:r>
        <w:t>Modificar la etnia de cualquier personaje.</w:t>
      </w:r>
    </w:p>
    <w:p w14:paraId="5940AB80" w14:textId="56C9A61A" w:rsidR="00801980" w:rsidRDefault="00801980" w:rsidP="00C82C80">
      <w:pPr>
        <w:pStyle w:val="Prrafodelista"/>
        <w:numPr>
          <w:ilvl w:val="1"/>
          <w:numId w:val="1"/>
        </w:numPr>
        <w:jc w:val="both"/>
      </w:pPr>
      <w:r>
        <w:t>Modificar el sexo de cualquier personaje.</w:t>
      </w:r>
    </w:p>
    <w:p w14:paraId="10F61574" w14:textId="26713081" w:rsidR="00801980" w:rsidRDefault="00801980" w:rsidP="00C82C80">
      <w:pPr>
        <w:pStyle w:val="Prrafodelista"/>
        <w:numPr>
          <w:ilvl w:val="0"/>
          <w:numId w:val="1"/>
        </w:numPr>
        <w:jc w:val="both"/>
      </w:pPr>
      <w:r>
        <w:t>Permitir al cliente visualizar la red y modificarla a su gusto.</w:t>
      </w:r>
    </w:p>
    <w:p w14:paraId="5F5E9BA1" w14:textId="6E7C4C23" w:rsidR="00801980" w:rsidRDefault="00801980" w:rsidP="00C82C80">
      <w:pPr>
        <w:pStyle w:val="Prrafodelista"/>
        <w:numPr>
          <w:ilvl w:val="0"/>
          <w:numId w:val="1"/>
        </w:numPr>
        <w:jc w:val="both"/>
      </w:pPr>
      <w:r>
        <w:t>Permitir al cliente descargar la red en el formato que lo desee con la finalidad de importarla a otros programas como pueden ser Pajek, Gephi, Cytoscape, etc.</w:t>
      </w:r>
    </w:p>
    <w:p w14:paraId="3181C7F6" w14:textId="1C96EF5E" w:rsidR="00801980" w:rsidRDefault="00801980" w:rsidP="00C82C80">
      <w:pPr>
        <w:pStyle w:val="Prrafodelista"/>
        <w:numPr>
          <w:ilvl w:val="0"/>
          <w:numId w:val="1"/>
        </w:numPr>
        <w:jc w:val="both"/>
      </w:pPr>
      <w:r>
        <w:t xml:space="preserve">Permitir que el usuario pueda acceder a una wiki que le proporcione </w:t>
      </w:r>
      <w:r w:rsidR="006A530D">
        <w:t>la información que necesita en todas las pantallas.</w:t>
      </w:r>
    </w:p>
    <w:p w14:paraId="6569BA85" w14:textId="16DCD180" w:rsidR="006A530D" w:rsidRDefault="006A530D" w:rsidP="00C82C80">
      <w:pPr>
        <w:ind w:left="1410"/>
        <w:jc w:val="both"/>
      </w:pPr>
    </w:p>
    <w:p w14:paraId="305DEADA" w14:textId="5529762B" w:rsidR="006A530D" w:rsidRDefault="006A530D" w:rsidP="00C82C80">
      <w:pPr>
        <w:ind w:left="708" w:firstLine="702"/>
        <w:jc w:val="both"/>
      </w:pPr>
      <w:r>
        <w:t>Una vez citadas todos los objetivos generales de las anteriores versiones, los nuevos objetivos generales serán:</w:t>
      </w:r>
    </w:p>
    <w:p w14:paraId="32A73D78" w14:textId="35F88FD9" w:rsidR="006A530D" w:rsidRDefault="006A530D" w:rsidP="00C82C80">
      <w:pPr>
        <w:pStyle w:val="Prrafodelista"/>
        <w:numPr>
          <w:ilvl w:val="0"/>
          <w:numId w:val="1"/>
        </w:numPr>
        <w:jc w:val="both"/>
      </w:pPr>
      <w:r>
        <w:t xml:space="preserve">Permitir al cliente visualizar la red dinámica y que pueda investigar </w:t>
      </w:r>
      <w:r w:rsidR="00AE7B49">
        <w:t>cómo</w:t>
      </w:r>
      <w:r>
        <w:t xml:space="preserve"> cambia la red dependiendo de los intervalos de tiempo que hay.</w:t>
      </w:r>
    </w:p>
    <w:p w14:paraId="742D537A" w14:textId="2B60AB53" w:rsidR="006A530D" w:rsidRDefault="006A530D" w:rsidP="00C82C80">
      <w:pPr>
        <w:pStyle w:val="Prrafodelista"/>
        <w:numPr>
          <w:ilvl w:val="0"/>
          <w:numId w:val="1"/>
        </w:numPr>
        <w:jc w:val="both"/>
      </w:pPr>
      <w:r>
        <w:t xml:space="preserve">Permitir al cliente descargar </w:t>
      </w:r>
      <w:r w:rsidR="00A771F1">
        <w:t>la animación de la red dinámica. El cliente podrá elegir entre descargar la animación de la red dinámica en el intervalo de tiempo en el que está o descargar la animación de la red dinámica entera.</w:t>
      </w:r>
    </w:p>
    <w:p w14:paraId="36995729" w14:textId="5EA11C52" w:rsidR="00A771F1" w:rsidRDefault="00A771F1" w:rsidP="00C82C80">
      <w:pPr>
        <w:pStyle w:val="Prrafodelista"/>
        <w:numPr>
          <w:ilvl w:val="0"/>
          <w:numId w:val="1"/>
        </w:numPr>
        <w:jc w:val="both"/>
      </w:pPr>
      <w:r>
        <w:t>Permitir al cliente descargar la red dinámica en el formato gexf, con la finalidad de poder importarla a otros programas.</w:t>
      </w:r>
    </w:p>
    <w:p w14:paraId="65C860EF" w14:textId="2EA88121" w:rsidR="00A771F1" w:rsidRDefault="00A771F1" w:rsidP="00C82C80">
      <w:pPr>
        <w:pStyle w:val="Prrafodelista"/>
        <w:numPr>
          <w:ilvl w:val="0"/>
          <w:numId w:val="1"/>
        </w:numPr>
        <w:jc w:val="both"/>
      </w:pPr>
      <w:r>
        <w:lastRenderedPageBreak/>
        <w:t xml:space="preserve">Realizar un informe organizado </w:t>
      </w:r>
      <w:r w:rsidR="00283A6B">
        <w:t>y de fácil entendimiento para el cliente de cada uno de los intervalos de tiempo de la red dinámica.</w:t>
      </w:r>
    </w:p>
    <w:p w14:paraId="116E8A69" w14:textId="5C531A1A" w:rsidR="00283A6B" w:rsidRDefault="00283A6B" w:rsidP="00C82C80">
      <w:pPr>
        <w:pStyle w:val="Prrafodelista"/>
        <w:numPr>
          <w:ilvl w:val="0"/>
          <w:numId w:val="1"/>
        </w:numPr>
        <w:jc w:val="both"/>
      </w:pPr>
      <w:r>
        <w:t>Realizar un informe dinámico en el que el cliente obtendrá las características elegidas por el desde el primer intervalo de la red hasta el intervalo que le hayamos indicado.</w:t>
      </w:r>
    </w:p>
    <w:p w14:paraId="5F2BA436" w14:textId="32847AE9" w:rsidR="00283A6B" w:rsidRPr="0051133D" w:rsidRDefault="00283A6B" w:rsidP="00C82C80">
      <w:pPr>
        <w:pStyle w:val="Prrafodelista"/>
        <w:numPr>
          <w:ilvl w:val="0"/>
          <w:numId w:val="1"/>
        </w:numPr>
        <w:jc w:val="both"/>
      </w:pPr>
      <w:r>
        <w:t>Permitir al cliente descargar el informe dinámico.</w:t>
      </w:r>
    </w:p>
    <w:p w14:paraId="6012B842" w14:textId="4933A122" w:rsidR="00397720" w:rsidRDefault="00397720" w:rsidP="00C82C80">
      <w:pPr>
        <w:ind w:firstLine="708"/>
        <w:jc w:val="both"/>
      </w:pPr>
    </w:p>
    <w:p w14:paraId="5CB96812" w14:textId="1F6C0328" w:rsidR="00397720" w:rsidRDefault="00397720" w:rsidP="00C82C80">
      <w:pPr>
        <w:pStyle w:val="Ttulo2"/>
        <w:jc w:val="both"/>
      </w:pPr>
      <w:bookmarkStart w:id="27" w:name="_Toc108079938"/>
      <w:r>
        <w:t>B.3.</w:t>
      </w:r>
      <w:r>
        <w:tab/>
        <w:t>Catálogo de requisitos</w:t>
      </w:r>
      <w:bookmarkEnd w:id="27"/>
    </w:p>
    <w:p w14:paraId="4F131B11" w14:textId="77777777" w:rsidR="00283A6B" w:rsidRDefault="00283A6B" w:rsidP="00C82C80">
      <w:pPr>
        <w:ind w:left="708" w:firstLine="702"/>
        <w:jc w:val="both"/>
      </w:pPr>
      <w:r>
        <w:t>En este apartado se definirán todos los requisitos derivados de los objetivos que se han propuesto para el proyecto.</w:t>
      </w:r>
    </w:p>
    <w:p w14:paraId="0DC1C617" w14:textId="028EFC31" w:rsidR="00283A6B" w:rsidRDefault="00283A6B" w:rsidP="00C82C80">
      <w:pPr>
        <w:ind w:left="708" w:firstLine="702"/>
        <w:jc w:val="both"/>
      </w:pPr>
      <w:r>
        <w:t xml:space="preserve">Como nos ha pasado en el anterior punto, </w:t>
      </w:r>
      <w:r w:rsidR="00613912">
        <w:t>tendremos requisitos de las versiones anteriores de nuestro proyecto que son:</w:t>
      </w:r>
    </w:p>
    <w:p w14:paraId="426D82BF" w14:textId="49C6B16D" w:rsidR="00613912" w:rsidRPr="00613912" w:rsidRDefault="00613912" w:rsidP="00C82C80">
      <w:pPr>
        <w:pStyle w:val="Ttulo3"/>
        <w:ind w:left="702" w:firstLine="708"/>
        <w:jc w:val="both"/>
      </w:pPr>
      <w:bookmarkStart w:id="28" w:name="_Toc108079939"/>
      <w:r w:rsidRPr="00613912">
        <w:t>Requisitos funcionales.</w:t>
      </w:r>
      <w:bookmarkEnd w:id="28"/>
    </w:p>
    <w:p w14:paraId="66917E3C" w14:textId="20DB0BFA" w:rsidR="00613912" w:rsidRDefault="00613912" w:rsidP="00C82C80">
      <w:pPr>
        <w:pStyle w:val="Prrafodelista"/>
        <w:numPr>
          <w:ilvl w:val="0"/>
          <w:numId w:val="1"/>
        </w:numPr>
        <w:jc w:val="both"/>
      </w:pPr>
      <w:r>
        <w:t>R.F – 1 Selecc</w:t>
      </w:r>
      <w:r w:rsidR="00710708">
        <w:t>ionar</w:t>
      </w:r>
      <w:r>
        <w:t xml:space="preserve"> ePub o película: </w:t>
      </w:r>
      <w:r w:rsidR="00711935">
        <w:t>N</w:t>
      </w:r>
      <w:r>
        <w:t>uestra aplicación deberá ser capaz de que el cliente pueda elegir entre introducir un libro con el formato ePub o un guion de una película.</w:t>
      </w:r>
    </w:p>
    <w:p w14:paraId="7EB5430A" w14:textId="1FBE05DF" w:rsidR="00711935" w:rsidRDefault="00613912" w:rsidP="00C82C80">
      <w:pPr>
        <w:pStyle w:val="Prrafodelista"/>
        <w:numPr>
          <w:ilvl w:val="0"/>
          <w:numId w:val="1"/>
        </w:numPr>
        <w:jc w:val="both"/>
      </w:pPr>
      <w:r>
        <w:t>R.F – 2 Introdu</w:t>
      </w:r>
      <w:r w:rsidR="00710708">
        <w:t>cir</w:t>
      </w:r>
      <w:r>
        <w:t xml:space="preserve"> ePub: </w:t>
      </w:r>
      <w:r w:rsidR="00711935">
        <w:t>Nuestra aplicación deberá permitir al cliente introducir un libro con formato ePub, verifique que es correcto y dar acceso a la siguiente pantalla.</w:t>
      </w:r>
    </w:p>
    <w:p w14:paraId="50228530" w14:textId="6CAA2807" w:rsidR="00711935" w:rsidRDefault="00711935" w:rsidP="00C82C80">
      <w:pPr>
        <w:pStyle w:val="Prrafodelista"/>
        <w:numPr>
          <w:ilvl w:val="0"/>
          <w:numId w:val="1"/>
        </w:numPr>
        <w:jc w:val="both"/>
      </w:pPr>
      <w:r>
        <w:t>R.F – 3 Crear diccionario: Nuestra aplicación deberá crear a partir del ePub que se ha introducido un diccionario de forma automática.</w:t>
      </w:r>
    </w:p>
    <w:p w14:paraId="2CD6365B" w14:textId="77777777" w:rsidR="00710708" w:rsidRDefault="00711935" w:rsidP="00C82C80">
      <w:pPr>
        <w:pStyle w:val="Prrafodelista"/>
        <w:numPr>
          <w:ilvl w:val="0"/>
          <w:numId w:val="1"/>
        </w:numPr>
        <w:jc w:val="both"/>
      </w:pPr>
      <w:r>
        <w:t xml:space="preserve">R.F – 4 Vaciar diccionario: </w:t>
      </w:r>
      <w:r w:rsidR="00710708">
        <w:t>Nuestra</w:t>
      </w:r>
      <w:r>
        <w:t xml:space="preserve"> </w:t>
      </w:r>
      <w:r w:rsidR="00710708">
        <w:t>aplicación permitirá al cliente vaciar el diccionario existente.</w:t>
      </w:r>
    </w:p>
    <w:p w14:paraId="652EDF89" w14:textId="77777777" w:rsidR="00710708" w:rsidRDefault="00710708" w:rsidP="00C82C80">
      <w:pPr>
        <w:pStyle w:val="Prrafodelista"/>
        <w:numPr>
          <w:ilvl w:val="0"/>
          <w:numId w:val="1"/>
        </w:numPr>
        <w:jc w:val="both"/>
      </w:pPr>
      <w:proofErr w:type="gramStart"/>
      <w:r>
        <w:t>R.F</w:t>
      </w:r>
      <w:proofErr w:type="gramEnd"/>
      <w:r>
        <w:t xml:space="preserve"> – 5 Importar diccionario: Nuestra aplicación deberá permitir al cliente importar un diccionario con un fichero .csv que luego se validará.</w:t>
      </w:r>
    </w:p>
    <w:p w14:paraId="78BCEBEA" w14:textId="77777777" w:rsidR="00710708" w:rsidRDefault="00710708" w:rsidP="00C82C80">
      <w:pPr>
        <w:pStyle w:val="Prrafodelista"/>
        <w:numPr>
          <w:ilvl w:val="0"/>
          <w:numId w:val="1"/>
        </w:numPr>
        <w:jc w:val="both"/>
      </w:pPr>
      <w:r>
        <w:t>R.F – 6 Obtener diccionario: Nuestra aplicación permitirá al cliente obtener un diccionario de una wiki de personajes.</w:t>
      </w:r>
    </w:p>
    <w:p w14:paraId="3AAFDC23" w14:textId="719416B5" w:rsidR="00607240" w:rsidRDefault="00710708" w:rsidP="00C82C80">
      <w:pPr>
        <w:pStyle w:val="Prrafodelista"/>
        <w:numPr>
          <w:ilvl w:val="0"/>
          <w:numId w:val="1"/>
        </w:numPr>
        <w:jc w:val="both"/>
      </w:pPr>
      <w:r>
        <w:t>R.F – 7 Introducir guion</w:t>
      </w:r>
      <w:r w:rsidR="00607240">
        <w:t>:</w:t>
      </w:r>
      <w:r>
        <w:t xml:space="preserve"> </w:t>
      </w:r>
      <w:r w:rsidR="00916BD5">
        <w:t>Nuestra aplicación permitirá al cliente introducir el guion de una película en forma de enlace a la página imsdb, y esta podrá leer la página establecida y extraer a los personajes en un diccionario.</w:t>
      </w:r>
    </w:p>
    <w:p w14:paraId="44B23195" w14:textId="5AC1E699" w:rsidR="00607240" w:rsidRDefault="00607240" w:rsidP="00C82C80">
      <w:pPr>
        <w:pStyle w:val="Prrafodelista"/>
        <w:numPr>
          <w:ilvl w:val="0"/>
          <w:numId w:val="1"/>
        </w:numPr>
        <w:jc w:val="both"/>
      </w:pPr>
      <w:r>
        <w:t>R.F – 8 Modificar personajes: Nuestra aplicación mostrará una lista con todos los personajes que se hayan obtenido y el cliente podrá modificarlos a su manera.</w:t>
      </w:r>
    </w:p>
    <w:p w14:paraId="25EB8D77" w14:textId="52B6C225" w:rsidR="00607240" w:rsidRDefault="00607240" w:rsidP="00C82C80">
      <w:pPr>
        <w:pStyle w:val="Prrafodelista"/>
        <w:numPr>
          <w:ilvl w:val="1"/>
          <w:numId w:val="1"/>
        </w:numPr>
        <w:jc w:val="both"/>
      </w:pPr>
      <w:r>
        <w:t>R.F – 8.1 Añadir personajes: Nuestra aplicación permitirá al cliente añadir el personaje que quiera.</w:t>
      </w:r>
    </w:p>
    <w:p w14:paraId="66149DA0" w14:textId="4842D9CF" w:rsidR="00607240" w:rsidRDefault="00607240" w:rsidP="00C82C80">
      <w:pPr>
        <w:pStyle w:val="Prrafodelista"/>
        <w:numPr>
          <w:ilvl w:val="1"/>
          <w:numId w:val="1"/>
        </w:numPr>
        <w:jc w:val="both"/>
      </w:pPr>
      <w:r>
        <w:t>R.F – 8.2 Borrar personajes: Nuestra aplicación permitirá al cliente eliminar cualquier personaje que esté en el diccionario.</w:t>
      </w:r>
    </w:p>
    <w:p w14:paraId="1D764008" w14:textId="47AAC845" w:rsidR="00607240" w:rsidRDefault="00607240" w:rsidP="00C82C80">
      <w:pPr>
        <w:pStyle w:val="Prrafodelista"/>
        <w:numPr>
          <w:ilvl w:val="1"/>
          <w:numId w:val="1"/>
        </w:numPr>
        <w:jc w:val="both"/>
      </w:pPr>
      <w:r>
        <w:t>R.F – 8.3 Juntar personajes: Nuestra aplicación permitirá al cliente juntar los personajes que él quiera.</w:t>
      </w:r>
    </w:p>
    <w:p w14:paraId="27669B31" w14:textId="7DD1D262" w:rsidR="00607240" w:rsidRDefault="00607240" w:rsidP="00C82C80">
      <w:pPr>
        <w:pStyle w:val="Prrafodelista"/>
        <w:numPr>
          <w:ilvl w:val="1"/>
          <w:numId w:val="1"/>
        </w:numPr>
        <w:jc w:val="both"/>
      </w:pPr>
      <w:r>
        <w:t>R.F – 8.4 Añadir referencia: Nuestra aplicación permitirá añadir una referencia a la id de cualquier personaje.</w:t>
      </w:r>
    </w:p>
    <w:p w14:paraId="5CE2DB8F" w14:textId="7319E942" w:rsidR="00607240" w:rsidRDefault="00607240" w:rsidP="00C82C80">
      <w:pPr>
        <w:pStyle w:val="Prrafodelista"/>
        <w:numPr>
          <w:ilvl w:val="1"/>
          <w:numId w:val="1"/>
        </w:numPr>
        <w:jc w:val="both"/>
      </w:pPr>
      <w:r>
        <w:t>R.F – 8.5 Eliminar referencia: Nuestra aplicación permitirá al cliente eliminar cualquier referencia de una id que haya sido aportada por el cliente.</w:t>
      </w:r>
    </w:p>
    <w:p w14:paraId="703E8816" w14:textId="02FB4FED" w:rsidR="00607240" w:rsidRDefault="00607240" w:rsidP="00C82C80">
      <w:pPr>
        <w:pStyle w:val="Prrafodelista"/>
        <w:numPr>
          <w:ilvl w:val="1"/>
          <w:numId w:val="1"/>
        </w:numPr>
        <w:jc w:val="both"/>
      </w:pPr>
      <w:r>
        <w:t>R.F – 8.6 Modificar id</w:t>
      </w:r>
      <w:r w:rsidR="00E23A95">
        <w:t>: N</w:t>
      </w:r>
      <w:r>
        <w:t>uestra aplicación permitirá modificar la id del personaje que hayamos elegido</w:t>
      </w:r>
      <w:r w:rsidR="00E23A95">
        <w:t>.</w:t>
      </w:r>
    </w:p>
    <w:p w14:paraId="0AD0ABDF" w14:textId="59CC057C" w:rsidR="00607240" w:rsidRDefault="00E23A95" w:rsidP="00C82C80">
      <w:pPr>
        <w:pStyle w:val="Prrafodelista"/>
        <w:numPr>
          <w:ilvl w:val="1"/>
          <w:numId w:val="1"/>
        </w:numPr>
        <w:jc w:val="both"/>
      </w:pPr>
      <w:r>
        <w:t>R.F – 8.7 M</w:t>
      </w:r>
      <w:r w:rsidR="00607240">
        <w:t>odificar etnia</w:t>
      </w:r>
      <w:r>
        <w:t>: N</w:t>
      </w:r>
      <w:r w:rsidR="00607240">
        <w:t>uestra aplicación permitirá modificar la etnia de cualquier personaje que esté en el diccionario</w:t>
      </w:r>
      <w:r>
        <w:t>.</w:t>
      </w:r>
    </w:p>
    <w:p w14:paraId="35899847" w14:textId="4E92336F" w:rsidR="00607240" w:rsidRDefault="00E23A95" w:rsidP="00C82C80">
      <w:pPr>
        <w:pStyle w:val="Prrafodelista"/>
        <w:numPr>
          <w:ilvl w:val="1"/>
          <w:numId w:val="1"/>
        </w:numPr>
        <w:jc w:val="both"/>
      </w:pPr>
      <w:r>
        <w:t>R.F – 8.8 M</w:t>
      </w:r>
      <w:r w:rsidR="00607240">
        <w:t>odificar sexo</w:t>
      </w:r>
      <w:r>
        <w:t>: N</w:t>
      </w:r>
      <w:r w:rsidR="00607240">
        <w:t>uestra aplicación permitirá modificar el sexo de cualquier personaje que esté en el diccionario</w:t>
      </w:r>
      <w:r>
        <w:t>.</w:t>
      </w:r>
    </w:p>
    <w:p w14:paraId="3090EC56" w14:textId="28D96CA4" w:rsidR="00607240" w:rsidRDefault="00E23A95" w:rsidP="00C82C80">
      <w:pPr>
        <w:pStyle w:val="Prrafodelista"/>
        <w:numPr>
          <w:ilvl w:val="1"/>
          <w:numId w:val="1"/>
        </w:numPr>
        <w:jc w:val="both"/>
      </w:pPr>
      <w:r>
        <w:t>R.F - 8.9 E</w:t>
      </w:r>
      <w:r w:rsidR="00607240">
        <w:t>xportar diccionario</w:t>
      </w:r>
      <w:r>
        <w:t>: N</w:t>
      </w:r>
      <w:r w:rsidR="00607240">
        <w:t xml:space="preserve">uestra aplicación permitirá al </w:t>
      </w:r>
      <w:r w:rsidR="00607240">
        <w:lastRenderedPageBreak/>
        <w:t>usuario exportar el diccionario de personajes creado</w:t>
      </w:r>
      <w:r>
        <w:t>.</w:t>
      </w:r>
    </w:p>
    <w:p w14:paraId="6B2DFB59" w14:textId="534D8D60" w:rsidR="00607240" w:rsidRDefault="00E23A95" w:rsidP="00C82C80">
      <w:pPr>
        <w:pStyle w:val="Prrafodelista"/>
        <w:numPr>
          <w:ilvl w:val="1"/>
          <w:numId w:val="1"/>
        </w:numPr>
        <w:jc w:val="both"/>
      </w:pPr>
      <w:r>
        <w:t>R.F – 8.10 O</w:t>
      </w:r>
      <w:r w:rsidR="00607240">
        <w:t>btener posiciones</w:t>
      </w:r>
      <w:r>
        <w:t>: N</w:t>
      </w:r>
      <w:r w:rsidR="00607240">
        <w:t>uestra aplicación obtendrá las posiciones en las que se encuentran los personajes dentro del catálogo de personajes</w:t>
      </w:r>
      <w:r>
        <w:t>.</w:t>
      </w:r>
    </w:p>
    <w:p w14:paraId="1AD6DDFE" w14:textId="232E6E5F" w:rsidR="00607240" w:rsidRDefault="00E23A95" w:rsidP="00C82C80">
      <w:pPr>
        <w:pStyle w:val="Prrafodelista"/>
        <w:numPr>
          <w:ilvl w:val="1"/>
          <w:numId w:val="1"/>
        </w:numPr>
        <w:jc w:val="both"/>
      </w:pPr>
      <w:r>
        <w:t>R.F – 8.11 O</w:t>
      </w:r>
      <w:r w:rsidR="00607240">
        <w:t>btener etnia y sexo</w:t>
      </w:r>
      <w:r>
        <w:t>: N</w:t>
      </w:r>
      <w:r w:rsidR="00607240">
        <w:t xml:space="preserve">uestra aplicación obtendrá </w:t>
      </w:r>
      <w:r>
        <w:t>la etnia</w:t>
      </w:r>
      <w:r w:rsidR="00607240">
        <w:t xml:space="preserve"> y el </w:t>
      </w:r>
      <w:r>
        <w:t>sexo de</w:t>
      </w:r>
      <w:r w:rsidR="00607240">
        <w:t xml:space="preserve"> los personajes</w:t>
      </w:r>
      <w:r>
        <w:t xml:space="preserve"> </w:t>
      </w:r>
      <w:r w:rsidR="00607240">
        <w:t>dentro del catálogo de personajes</w:t>
      </w:r>
      <w:r>
        <w:t>.</w:t>
      </w:r>
    </w:p>
    <w:p w14:paraId="04EE5615" w14:textId="29F5952A" w:rsidR="00607240" w:rsidRDefault="00E23A95" w:rsidP="00C82C80">
      <w:pPr>
        <w:pStyle w:val="Prrafodelista"/>
        <w:numPr>
          <w:ilvl w:val="0"/>
          <w:numId w:val="1"/>
        </w:numPr>
        <w:jc w:val="both"/>
      </w:pPr>
      <w:r>
        <w:t>R.F – 9 A</w:t>
      </w:r>
      <w:r w:rsidR="00607240">
        <w:t>ñadir parámetros ePub</w:t>
      </w:r>
      <w:r>
        <w:t>: N</w:t>
      </w:r>
      <w:r w:rsidR="00607240">
        <w:t xml:space="preserve">uestra aplicación recogerá parámetros importantes como son el número de </w:t>
      </w:r>
      <w:r>
        <w:t>apariciones, el</w:t>
      </w:r>
      <w:r w:rsidR="00607240">
        <w:t xml:space="preserve"> intervalo de aparición y si se tienen en cuenta o no los capítulos</w:t>
      </w:r>
    </w:p>
    <w:p w14:paraId="4083E928" w14:textId="3C2EB326" w:rsidR="00607240" w:rsidRDefault="00E23A95" w:rsidP="00C82C80">
      <w:pPr>
        <w:pStyle w:val="Prrafodelista"/>
        <w:numPr>
          <w:ilvl w:val="0"/>
          <w:numId w:val="1"/>
        </w:numPr>
        <w:jc w:val="both"/>
      </w:pPr>
      <w:r>
        <w:t>R.F – 10 A</w:t>
      </w:r>
      <w:r w:rsidR="00607240">
        <w:t>ñadir parámetros película</w:t>
      </w:r>
      <w:r>
        <w:t>: N</w:t>
      </w:r>
      <w:r w:rsidR="00607240">
        <w:t>uestra aplicación recogerá el parámetro número de apariciones</w:t>
      </w:r>
    </w:p>
    <w:p w14:paraId="5DCD28DA" w14:textId="2B8214F9" w:rsidR="00607240" w:rsidRDefault="00E23A95" w:rsidP="00C82C80">
      <w:pPr>
        <w:pStyle w:val="Prrafodelista"/>
        <w:numPr>
          <w:ilvl w:val="0"/>
          <w:numId w:val="1"/>
        </w:numPr>
        <w:jc w:val="both"/>
      </w:pPr>
      <w:r>
        <w:t>R.F – 11 V</w:t>
      </w:r>
      <w:r w:rsidR="00607240">
        <w:t>isualización de la red</w:t>
      </w:r>
      <w:r w:rsidR="006C0285">
        <w:t>: N</w:t>
      </w:r>
      <w:r w:rsidR="00607240">
        <w:t xml:space="preserve">uestra aplicación permitirá </w:t>
      </w:r>
      <w:r w:rsidR="006C0285">
        <w:t>al cliente</w:t>
      </w:r>
      <w:r w:rsidR="00607240">
        <w:t xml:space="preserve"> visualizar y modificar la red al gusto del cliente</w:t>
      </w:r>
    </w:p>
    <w:p w14:paraId="5B5E286D" w14:textId="69E90C39" w:rsidR="00607240" w:rsidRDefault="006C0285" w:rsidP="00C82C80">
      <w:pPr>
        <w:pStyle w:val="Prrafodelista"/>
        <w:numPr>
          <w:ilvl w:val="1"/>
          <w:numId w:val="1"/>
        </w:numPr>
        <w:jc w:val="both"/>
      </w:pPr>
      <w:r>
        <w:t>R.F – 11.1 E</w:t>
      </w:r>
      <w:r w:rsidR="00607240">
        <w:t>xportación de la red</w:t>
      </w:r>
      <w:r>
        <w:t>: N</w:t>
      </w:r>
      <w:r w:rsidR="00607240">
        <w:t>uestra aplicación permitirá exportar la red en diferentes formatos</w:t>
      </w:r>
    </w:p>
    <w:p w14:paraId="5D1A2EC2" w14:textId="64664869" w:rsidR="00607240" w:rsidRDefault="006C0285" w:rsidP="00C82C80">
      <w:pPr>
        <w:pStyle w:val="Prrafodelista"/>
        <w:numPr>
          <w:ilvl w:val="0"/>
          <w:numId w:val="1"/>
        </w:numPr>
        <w:jc w:val="both"/>
      </w:pPr>
      <w:r>
        <w:t xml:space="preserve">R.F – 12 </w:t>
      </w:r>
      <w:r w:rsidR="0015170F">
        <w:t>S</w:t>
      </w:r>
      <w:r w:rsidR="00607240">
        <w:t>elección de características</w:t>
      </w:r>
      <w:r>
        <w:t>: N</w:t>
      </w:r>
      <w:r w:rsidR="00607240">
        <w:t xml:space="preserve">uestra aplicación permitirá </w:t>
      </w:r>
      <w:r>
        <w:t xml:space="preserve">al cliente </w:t>
      </w:r>
      <w:r w:rsidR="00607240">
        <w:t>elegir las características que él desee con la finalidad de poder verlas en el informe que se generará</w:t>
      </w:r>
      <w:r w:rsidR="0015170F">
        <w:t>.</w:t>
      </w:r>
    </w:p>
    <w:p w14:paraId="727787C0" w14:textId="6A4E776E" w:rsidR="00607240" w:rsidRDefault="006C0285" w:rsidP="00C82C80">
      <w:pPr>
        <w:pStyle w:val="Prrafodelista"/>
        <w:numPr>
          <w:ilvl w:val="0"/>
          <w:numId w:val="1"/>
        </w:numPr>
        <w:jc w:val="both"/>
      </w:pPr>
      <w:r>
        <w:t>R.F – 13 V</w:t>
      </w:r>
      <w:r w:rsidR="00607240">
        <w:t>isualización del informe</w:t>
      </w:r>
      <w:r>
        <w:t>:</w:t>
      </w:r>
      <w:r w:rsidR="00607240">
        <w:t xml:space="preserve"> </w:t>
      </w:r>
      <w:r>
        <w:t>N</w:t>
      </w:r>
      <w:r w:rsidR="00607240">
        <w:t>uestra aplicación permitirá al cliente visualizar el informe de las características que ha elegido y poder navegar por el informe</w:t>
      </w:r>
      <w:r>
        <w:t>.</w:t>
      </w:r>
    </w:p>
    <w:p w14:paraId="7DFCB0AD" w14:textId="42032A36" w:rsidR="00607240" w:rsidRDefault="006C0285" w:rsidP="00C82C80">
      <w:pPr>
        <w:pStyle w:val="Prrafodelista"/>
        <w:numPr>
          <w:ilvl w:val="0"/>
          <w:numId w:val="1"/>
        </w:numPr>
        <w:jc w:val="both"/>
      </w:pPr>
      <w:r>
        <w:t>R.F – 14 B</w:t>
      </w:r>
      <w:r w:rsidR="00607240">
        <w:t>otones de navegación</w:t>
      </w:r>
      <w:r>
        <w:t>: N</w:t>
      </w:r>
      <w:r w:rsidR="00607240">
        <w:t xml:space="preserve">uestra aplicación permitirá al cliente el uso de forma </w:t>
      </w:r>
      <w:r>
        <w:t>correcta de</w:t>
      </w:r>
      <w:r w:rsidR="00607240">
        <w:t xml:space="preserve"> los botones que han sido asignados por la aplicación</w:t>
      </w:r>
    </w:p>
    <w:p w14:paraId="79C14F99" w14:textId="0763EBFA" w:rsidR="00607240" w:rsidRDefault="006C0285" w:rsidP="00C82C80">
      <w:pPr>
        <w:pStyle w:val="Prrafodelista"/>
        <w:numPr>
          <w:ilvl w:val="0"/>
          <w:numId w:val="1"/>
        </w:numPr>
        <w:jc w:val="both"/>
      </w:pPr>
      <w:r>
        <w:t>R.F – 15 W</w:t>
      </w:r>
      <w:r w:rsidR="00607240">
        <w:t>iki</w:t>
      </w:r>
      <w:r>
        <w:t>: N</w:t>
      </w:r>
      <w:r w:rsidR="00607240">
        <w:t xml:space="preserve">uestra aplicación </w:t>
      </w:r>
      <w:r>
        <w:t>permitirá</w:t>
      </w:r>
      <w:r w:rsidR="00607240">
        <w:t xml:space="preserve"> </w:t>
      </w:r>
      <w:r>
        <w:t>al cliente acceder</w:t>
      </w:r>
      <w:r w:rsidR="00607240">
        <w:t xml:space="preserve"> a la wiki de ayuda</w:t>
      </w:r>
    </w:p>
    <w:p w14:paraId="5D721F65" w14:textId="4ECD4B9D" w:rsidR="00607240" w:rsidRDefault="006C0285" w:rsidP="00C82C80">
      <w:pPr>
        <w:pStyle w:val="Prrafodelista"/>
        <w:numPr>
          <w:ilvl w:val="0"/>
          <w:numId w:val="1"/>
        </w:numPr>
        <w:jc w:val="both"/>
      </w:pPr>
      <w:r>
        <w:t>R.F – 16 A</w:t>
      </w:r>
      <w:r w:rsidR="00607240">
        <w:t>cerca de</w:t>
      </w:r>
      <w:r>
        <w:t>: N</w:t>
      </w:r>
      <w:r w:rsidR="00607240">
        <w:t xml:space="preserve">uestra aplicación permitirá al cliente acceder a la página acerca de para </w:t>
      </w:r>
      <w:r>
        <w:t>consultar la</w:t>
      </w:r>
      <w:r w:rsidR="00607240">
        <w:t xml:space="preserve"> información que aparece</w:t>
      </w:r>
      <w:r>
        <w:t>.</w:t>
      </w:r>
    </w:p>
    <w:p w14:paraId="7FB7E2E9" w14:textId="3CAE9CB8" w:rsidR="00607240" w:rsidRDefault="006C0285" w:rsidP="00C82C80">
      <w:pPr>
        <w:pStyle w:val="Prrafodelista"/>
        <w:numPr>
          <w:ilvl w:val="0"/>
          <w:numId w:val="1"/>
        </w:numPr>
        <w:jc w:val="both"/>
      </w:pPr>
      <w:r>
        <w:t>R.F – 17 C</w:t>
      </w:r>
      <w:r w:rsidR="00607240">
        <w:t>ambio de idioma</w:t>
      </w:r>
      <w:r>
        <w:t>: N</w:t>
      </w:r>
      <w:r w:rsidR="00607240">
        <w:t xml:space="preserve">uestra aplicación </w:t>
      </w:r>
      <w:r>
        <w:t>permitirá</w:t>
      </w:r>
      <w:r w:rsidR="00607240">
        <w:t xml:space="preserve"> cambiar el idioma a uno de los idiomas que estén disponibles</w:t>
      </w:r>
      <w:r w:rsidR="007B2A95">
        <w:t>.</w:t>
      </w:r>
    </w:p>
    <w:p w14:paraId="0256296C" w14:textId="3D60001D" w:rsidR="007B2A95" w:rsidRDefault="007B2A95" w:rsidP="00C82C80">
      <w:pPr>
        <w:ind w:left="1410"/>
        <w:jc w:val="both"/>
      </w:pPr>
    </w:p>
    <w:p w14:paraId="16421BA8" w14:textId="012BBE0C" w:rsidR="007B2A95" w:rsidRDefault="007B2A95" w:rsidP="00C82C80">
      <w:pPr>
        <w:ind w:left="1410"/>
        <w:jc w:val="both"/>
      </w:pPr>
      <w:r>
        <w:t>Los nuevos requisitos serán:</w:t>
      </w:r>
    </w:p>
    <w:p w14:paraId="3E81C94F" w14:textId="3875D591" w:rsidR="00613912" w:rsidRDefault="007B2A95" w:rsidP="00C82C80">
      <w:pPr>
        <w:pStyle w:val="Prrafodelista"/>
        <w:numPr>
          <w:ilvl w:val="0"/>
          <w:numId w:val="1"/>
        </w:numPr>
        <w:jc w:val="both"/>
      </w:pPr>
      <w:r>
        <w:t>R.F – 18 V</w:t>
      </w:r>
      <w:r w:rsidR="00607240">
        <w:t>isualización</w:t>
      </w:r>
      <w:r>
        <w:t xml:space="preserve"> </w:t>
      </w:r>
      <w:r w:rsidR="00607240">
        <w:t>de la red dinámica</w:t>
      </w:r>
      <w:r>
        <w:t>: N</w:t>
      </w:r>
      <w:r w:rsidR="00607240">
        <w:t>uestra aplicación permitirá al cliente visualizar la red dinámica</w:t>
      </w:r>
      <w:r>
        <w:t xml:space="preserve"> a su gusto y podrá investigar como cambia la red a partir de los intervalos de tiempo.</w:t>
      </w:r>
    </w:p>
    <w:p w14:paraId="359BE390" w14:textId="4FD99A1E" w:rsidR="007B2A95" w:rsidRDefault="007B2A95" w:rsidP="00C82C80">
      <w:pPr>
        <w:pStyle w:val="Prrafodelista"/>
        <w:numPr>
          <w:ilvl w:val="1"/>
          <w:numId w:val="1"/>
        </w:numPr>
        <w:jc w:val="both"/>
      </w:pPr>
      <w:r>
        <w:t>R.F – 18.1 Descargar animación: Nuestra aplicación permitirá al cliente descargar la animación de la red dinámica desde el intervalo actual o la animación de la red dinámica entera.</w:t>
      </w:r>
    </w:p>
    <w:p w14:paraId="69FA5154" w14:textId="3BE82466" w:rsidR="007B2A95" w:rsidRDefault="007B2A95" w:rsidP="00C82C80">
      <w:pPr>
        <w:pStyle w:val="Prrafodelista"/>
        <w:numPr>
          <w:ilvl w:val="1"/>
          <w:numId w:val="1"/>
        </w:numPr>
        <w:jc w:val="both"/>
      </w:pPr>
      <w:r>
        <w:t xml:space="preserve">R.F - 18.2 </w:t>
      </w:r>
      <w:r w:rsidR="00AF03C7">
        <w:t>E</w:t>
      </w:r>
      <w:r>
        <w:t>xportación de la red: Nuestra aplicación permitirá exportar la red</w:t>
      </w:r>
      <w:r w:rsidR="0015170F">
        <w:t xml:space="preserve"> dinámica</w:t>
      </w:r>
      <w:r>
        <w:t xml:space="preserve"> en formato</w:t>
      </w:r>
      <w:r w:rsidR="0015170F">
        <w:t xml:space="preserve"> gexf.</w:t>
      </w:r>
    </w:p>
    <w:p w14:paraId="19D0F037" w14:textId="411C0361" w:rsidR="0015170F" w:rsidRDefault="0015170F" w:rsidP="00C82C80">
      <w:pPr>
        <w:pStyle w:val="Prrafodelista"/>
        <w:numPr>
          <w:ilvl w:val="0"/>
          <w:numId w:val="1"/>
        </w:numPr>
        <w:jc w:val="both"/>
      </w:pPr>
      <w:r>
        <w:t>R.F – 19 Visualización del informe</w:t>
      </w:r>
      <w:r w:rsidR="00AF03C7">
        <w:t xml:space="preserve"> por intervalo</w:t>
      </w:r>
      <w:r>
        <w:t>: Nuestra aplicación permitirá al cliente visualizar el informe del intervalo elegido con las características que ha elegido y poder navegar por el informe.</w:t>
      </w:r>
    </w:p>
    <w:p w14:paraId="35FE3E15" w14:textId="5D843E95" w:rsidR="0015170F" w:rsidRDefault="0015170F" w:rsidP="00C82C80">
      <w:pPr>
        <w:pStyle w:val="Prrafodelista"/>
        <w:numPr>
          <w:ilvl w:val="0"/>
          <w:numId w:val="1"/>
        </w:numPr>
        <w:jc w:val="both"/>
      </w:pPr>
      <w:r>
        <w:t xml:space="preserve">R.F – 20 Visualización del informe dinámico: Nuestra aplicación permitirá al cliente visualizar el informe desde el primer intervalo hasta el intervalo </w:t>
      </w:r>
      <w:r w:rsidR="00221A4C">
        <w:t>elegido con las características que ha elegido y poder navegar por el informe.</w:t>
      </w:r>
    </w:p>
    <w:p w14:paraId="58486A88" w14:textId="77777777" w:rsidR="00221A4C" w:rsidRDefault="00221A4C" w:rsidP="00C82C80">
      <w:pPr>
        <w:pStyle w:val="Prrafodelista"/>
        <w:numPr>
          <w:ilvl w:val="1"/>
          <w:numId w:val="1"/>
        </w:numPr>
        <w:jc w:val="both"/>
      </w:pPr>
      <w:r>
        <w:t>R.F – 20.1 Descargar informe: Nuestra aplicación permitirá al cliente descargar el informe dinámico.</w:t>
      </w:r>
    </w:p>
    <w:p w14:paraId="0B4B0650" w14:textId="169960D6" w:rsidR="00397720" w:rsidRDefault="00397720" w:rsidP="00C82C80">
      <w:pPr>
        <w:ind w:left="708" w:firstLine="708"/>
        <w:jc w:val="both"/>
      </w:pPr>
    </w:p>
    <w:p w14:paraId="1524B8ED" w14:textId="3CD72501" w:rsidR="00C82C80" w:rsidRDefault="00C82C80" w:rsidP="00C82C80">
      <w:pPr>
        <w:ind w:left="708" w:firstLine="708"/>
        <w:jc w:val="both"/>
      </w:pPr>
    </w:p>
    <w:p w14:paraId="24B36717" w14:textId="77777777" w:rsidR="00C82C80" w:rsidRDefault="00C82C80" w:rsidP="00C82C80">
      <w:pPr>
        <w:ind w:left="708" w:firstLine="708"/>
        <w:jc w:val="both"/>
      </w:pPr>
    </w:p>
    <w:p w14:paraId="5B7E30CF" w14:textId="46E27364" w:rsidR="00221A4C" w:rsidRDefault="00221A4C" w:rsidP="00C82C80">
      <w:pPr>
        <w:pStyle w:val="Ttulo3"/>
        <w:ind w:left="708" w:firstLine="708"/>
        <w:jc w:val="both"/>
      </w:pPr>
      <w:bookmarkStart w:id="29" w:name="_Toc108079940"/>
      <w:r w:rsidRPr="00221A4C">
        <w:lastRenderedPageBreak/>
        <w:t>Requisitos no funcionales</w:t>
      </w:r>
      <w:bookmarkEnd w:id="29"/>
    </w:p>
    <w:p w14:paraId="4B1B7008" w14:textId="6DFCF2B4" w:rsidR="00221A4C" w:rsidRDefault="00221A4C" w:rsidP="00C82C80">
      <w:pPr>
        <w:ind w:left="708" w:firstLine="708"/>
        <w:jc w:val="both"/>
      </w:pPr>
      <w:r>
        <w:rPr>
          <w:b/>
          <w:bCs/>
        </w:rPr>
        <w:t>-</w:t>
      </w:r>
      <w:r>
        <w:rPr>
          <w:b/>
          <w:bCs/>
        </w:rPr>
        <w:tab/>
      </w:r>
      <w:r>
        <w:t>R.</w:t>
      </w:r>
      <w:proofErr w:type="gramStart"/>
      <w:r>
        <w:t>N.F</w:t>
      </w:r>
      <w:proofErr w:type="gramEnd"/>
      <w:r>
        <w:t>-1</w:t>
      </w:r>
      <w:r w:rsidR="00AE7B49">
        <w:t xml:space="preserve"> Usabilidad</w:t>
      </w:r>
    </w:p>
    <w:p w14:paraId="1BF7D62F" w14:textId="129F8917" w:rsidR="00445CE4" w:rsidRDefault="00445CE4" w:rsidP="00C82C80">
      <w:pPr>
        <w:ind w:left="708" w:firstLine="708"/>
        <w:jc w:val="both"/>
      </w:pPr>
      <w:r>
        <w:rPr>
          <w:b/>
          <w:bCs/>
        </w:rPr>
        <w:t>-</w:t>
      </w:r>
      <w:r>
        <w:t xml:space="preserve"> </w:t>
      </w:r>
      <w:r>
        <w:tab/>
        <w:t>R.</w:t>
      </w:r>
      <w:proofErr w:type="gramStart"/>
      <w:r>
        <w:t>N.F</w:t>
      </w:r>
      <w:proofErr w:type="gramEnd"/>
      <w:r>
        <w:t>-2 Seguridad</w:t>
      </w:r>
    </w:p>
    <w:p w14:paraId="0D5AFCF8" w14:textId="32C92FD6" w:rsidR="00445CE4" w:rsidRDefault="00445CE4" w:rsidP="00C82C80">
      <w:pPr>
        <w:ind w:left="708" w:firstLine="708"/>
        <w:jc w:val="both"/>
      </w:pPr>
      <w:r>
        <w:rPr>
          <w:b/>
          <w:bCs/>
        </w:rPr>
        <w:t>-</w:t>
      </w:r>
      <w:r>
        <w:tab/>
        <w:t>R.</w:t>
      </w:r>
      <w:proofErr w:type="gramStart"/>
      <w:r>
        <w:t>N.F</w:t>
      </w:r>
      <w:proofErr w:type="gramEnd"/>
      <w:r>
        <w:t>-3 Mantenibilidad</w:t>
      </w:r>
    </w:p>
    <w:p w14:paraId="45F49EF5" w14:textId="6F33562D" w:rsidR="00221A4C" w:rsidRDefault="00445CE4" w:rsidP="00C82C80">
      <w:pPr>
        <w:ind w:left="708" w:firstLine="708"/>
        <w:jc w:val="both"/>
        <w:rPr>
          <w:b/>
          <w:bCs/>
        </w:rPr>
      </w:pPr>
      <w:r>
        <w:rPr>
          <w:b/>
          <w:bCs/>
        </w:rPr>
        <w:t>-</w:t>
      </w:r>
      <w:r>
        <w:tab/>
        <w:t>R.</w:t>
      </w:r>
      <w:proofErr w:type="gramStart"/>
      <w:r>
        <w:t>N.F</w:t>
      </w:r>
      <w:proofErr w:type="gramEnd"/>
      <w:r>
        <w:t>-4 Disponibilidad</w:t>
      </w:r>
    </w:p>
    <w:p w14:paraId="7871A901" w14:textId="3607026B" w:rsidR="00221A4C" w:rsidRPr="00221A4C" w:rsidRDefault="00221A4C" w:rsidP="00C82C80">
      <w:pPr>
        <w:ind w:left="708" w:firstLine="708"/>
        <w:jc w:val="both"/>
        <w:rPr>
          <w:b/>
          <w:bCs/>
        </w:rPr>
      </w:pPr>
      <w:r>
        <w:rPr>
          <w:b/>
          <w:bCs/>
        </w:rPr>
        <w:t xml:space="preserve"> </w:t>
      </w:r>
    </w:p>
    <w:p w14:paraId="5741B4CE" w14:textId="7C92B7B1" w:rsidR="00397720" w:rsidRDefault="00397720" w:rsidP="00C82C80">
      <w:pPr>
        <w:pStyle w:val="Ttulo2"/>
        <w:jc w:val="both"/>
      </w:pPr>
      <w:bookmarkStart w:id="30" w:name="_Toc108079941"/>
      <w:r>
        <w:t xml:space="preserve">B.4. </w:t>
      </w:r>
      <w:r>
        <w:tab/>
        <w:t>Especificación de requisitos</w:t>
      </w:r>
      <w:bookmarkEnd w:id="30"/>
    </w:p>
    <w:p w14:paraId="239E003B" w14:textId="7F7BA5E1" w:rsidR="00397720" w:rsidRDefault="00397720" w:rsidP="00C82C80">
      <w:pPr>
        <w:ind w:firstLine="708"/>
        <w:jc w:val="both"/>
      </w:pPr>
    </w:p>
    <w:p w14:paraId="4597AFC2" w14:textId="578557CA" w:rsidR="00397720" w:rsidRDefault="00EC1407" w:rsidP="00C82C80">
      <w:pPr>
        <w:ind w:left="708" w:firstLine="705"/>
        <w:jc w:val="both"/>
      </w:pPr>
      <w:r>
        <w:t>En esta sección se va a crear un diagrama de casos de uso y se describirá todos los casos de uso que tiene el proyecto. Para describir de forma correcta un caso de uso deberemos indicar la frecuencia que hemos asignado:</w:t>
      </w:r>
    </w:p>
    <w:p w14:paraId="3185CA1C" w14:textId="4CBBA57A" w:rsidR="00EC1407" w:rsidRDefault="00EC1407" w:rsidP="00C82C80">
      <w:pPr>
        <w:ind w:left="708" w:firstLine="705"/>
        <w:jc w:val="both"/>
      </w:pPr>
      <w:r>
        <w:t>-Muy baja: si la frecuencia es muy baja significa que el caso de uso se usa menos del 20% de las veces que se ha usado la aplicación.</w:t>
      </w:r>
    </w:p>
    <w:p w14:paraId="7ACCD872" w14:textId="03B1005A" w:rsidR="00926B6C" w:rsidRDefault="00926B6C" w:rsidP="00C82C80">
      <w:pPr>
        <w:ind w:left="708" w:firstLine="705"/>
        <w:jc w:val="both"/>
      </w:pPr>
      <w:r>
        <w:t>-Baja: si la frecuencia es baja significa que el caso de uso se usa entre el 20% y el 40% de las veces que se ha usado la aplicación.</w:t>
      </w:r>
    </w:p>
    <w:p w14:paraId="6852E512" w14:textId="50E82BA0" w:rsidR="00926B6C" w:rsidRDefault="00926B6C" w:rsidP="00C82C80">
      <w:pPr>
        <w:ind w:left="708" w:firstLine="705"/>
        <w:jc w:val="both"/>
      </w:pPr>
      <w:r>
        <w:t>-Media: si la frecuencia es media significa que el caso de uso se usa entre el 40% y 70% de las veces que se ha usado la aplicación.</w:t>
      </w:r>
    </w:p>
    <w:p w14:paraId="4F2AD01C" w14:textId="758E9CC1" w:rsidR="00926B6C" w:rsidRDefault="00926B6C" w:rsidP="00C82C80">
      <w:pPr>
        <w:ind w:left="708" w:firstLine="705"/>
        <w:jc w:val="both"/>
      </w:pPr>
      <w:r>
        <w:t>-Alta: si la frecuencia es alta significa que el caso de uso se usa entre el 70% y 90% de las veces que se ha usado la aplicación.</w:t>
      </w:r>
    </w:p>
    <w:p w14:paraId="387EA394" w14:textId="24E99342" w:rsidR="00926B6C" w:rsidRDefault="00926B6C" w:rsidP="00C82C80">
      <w:pPr>
        <w:ind w:left="708" w:firstLine="705"/>
        <w:jc w:val="both"/>
      </w:pPr>
      <w:r>
        <w:t>-Muy alta: si la frecuencia es muy alta significa que el caso de uso se usa más del 90% de las veces que se ha usado la aplicación.</w:t>
      </w:r>
    </w:p>
    <w:p w14:paraId="43FF8D44" w14:textId="3DDB35C1" w:rsidR="008B3BC5" w:rsidRDefault="008B3BC5" w:rsidP="00926B6C"/>
    <w:p w14:paraId="1DAA14F7" w14:textId="20F31821" w:rsidR="008B3BC5" w:rsidRDefault="008B3BC5" w:rsidP="00397720">
      <w:pPr>
        <w:ind w:firstLine="708"/>
      </w:pPr>
    </w:p>
    <w:p w14:paraId="4ED7B56C" w14:textId="77777777" w:rsidR="008B3BC5" w:rsidRDefault="008B3BC5" w:rsidP="00397720">
      <w:pPr>
        <w:ind w:firstLine="708"/>
        <w:sectPr w:rsidR="008B3BC5" w:rsidSect="009F5299">
          <w:type w:val="continuous"/>
          <w:pgSz w:w="11906" w:h="16838"/>
          <w:pgMar w:top="1417" w:right="1701" w:bottom="1417" w:left="1701" w:header="708" w:footer="708" w:gutter="0"/>
          <w:cols w:space="708"/>
          <w:docGrid w:linePitch="360"/>
        </w:sectPr>
      </w:pPr>
    </w:p>
    <w:p w14:paraId="4EF39391" w14:textId="736C4D8B" w:rsidR="008B3BC5" w:rsidRDefault="008B3BC5" w:rsidP="00397720">
      <w:pPr>
        <w:ind w:firstLine="708"/>
      </w:pPr>
    </w:p>
    <w:p w14:paraId="75DEF8DB" w14:textId="1B3EE621" w:rsidR="008B3BC5" w:rsidRDefault="000B2A6F" w:rsidP="000B2A6F">
      <w:pPr>
        <w:pStyle w:val="Ttulo3"/>
      </w:pPr>
      <w:bookmarkStart w:id="31" w:name="_Toc108079942"/>
      <w:r>
        <w:t>Diagramas de casos de uso</w:t>
      </w:r>
      <w:bookmarkEnd w:id="31"/>
    </w:p>
    <w:p w14:paraId="570F3DF4" w14:textId="0168831D" w:rsidR="005F6C4A" w:rsidRPr="005F6C4A" w:rsidRDefault="005F6C4A" w:rsidP="005F6C4A">
      <w:pPr>
        <w:jc w:val="right"/>
      </w:pPr>
      <w:r>
        <w:t>*Los casos de uso en naranja sin los que han sido añadidos en este proyecto.</w:t>
      </w:r>
    </w:p>
    <w:p w14:paraId="3FE2E3F1" w14:textId="7E4F74D5" w:rsidR="00624518" w:rsidRPr="00624518" w:rsidRDefault="00624518" w:rsidP="00624518">
      <w:pPr>
        <w:jc w:val="right"/>
      </w:pPr>
      <w:r>
        <w:tab/>
      </w:r>
    </w:p>
    <w:p w14:paraId="7A1A42DB" w14:textId="51F8D9E1" w:rsidR="008B3BC5" w:rsidRDefault="008B3BC5" w:rsidP="00397720">
      <w:pPr>
        <w:ind w:firstLine="708"/>
      </w:pPr>
    </w:p>
    <w:p w14:paraId="458BFC6A" w14:textId="6EF80A1F" w:rsidR="008B3BC5" w:rsidRDefault="008B3BC5" w:rsidP="00397720">
      <w:pPr>
        <w:ind w:firstLine="708"/>
      </w:pPr>
    </w:p>
    <w:p w14:paraId="2FFCF4CA" w14:textId="3CCFBC88" w:rsidR="008B3BC5" w:rsidRDefault="000B2A6F" w:rsidP="00397720">
      <w:pPr>
        <w:ind w:firstLine="708"/>
      </w:pPr>
      <w:r>
        <w:rPr>
          <w:noProof/>
        </w:rPr>
        <mc:AlternateContent>
          <mc:Choice Requires="wps">
            <w:drawing>
              <wp:anchor distT="0" distB="0" distL="114300" distR="114300" simplePos="0" relativeHeight="251682816" behindDoc="0" locked="0" layoutInCell="1" allowOverlap="1" wp14:anchorId="08806FDF" wp14:editId="23069702">
                <wp:simplePos x="0" y="0"/>
                <wp:positionH relativeFrom="column">
                  <wp:posOffset>-205105</wp:posOffset>
                </wp:positionH>
                <wp:positionV relativeFrom="paragraph">
                  <wp:posOffset>4417695</wp:posOffset>
                </wp:positionV>
                <wp:extent cx="10377805" cy="635"/>
                <wp:effectExtent l="0" t="0" r="0" b="0"/>
                <wp:wrapTopAndBottom/>
                <wp:docPr id="661" name="Cuadro de texto 661"/>
                <wp:cNvGraphicFramePr/>
                <a:graphic xmlns:a="http://schemas.openxmlformats.org/drawingml/2006/main">
                  <a:graphicData uri="http://schemas.microsoft.com/office/word/2010/wordprocessingShape">
                    <wps:wsp>
                      <wps:cNvSpPr txBox="1"/>
                      <wps:spPr>
                        <a:xfrm>
                          <a:off x="0" y="0"/>
                          <a:ext cx="10377805" cy="635"/>
                        </a:xfrm>
                        <a:prstGeom prst="rect">
                          <a:avLst/>
                        </a:prstGeom>
                        <a:solidFill>
                          <a:prstClr val="white"/>
                        </a:solidFill>
                        <a:ln>
                          <a:noFill/>
                        </a:ln>
                      </wps:spPr>
                      <wps:txbx>
                        <w:txbxContent>
                          <w:p w14:paraId="36AAA4E5" w14:textId="7A4DBF46" w:rsidR="000B2A6F" w:rsidRPr="00D545D8" w:rsidRDefault="000B2A6F" w:rsidP="000B2A6F">
                            <w:pPr>
                              <w:pStyle w:val="Descripcin"/>
                              <w:jc w:val="center"/>
                              <w:rPr>
                                <w:noProof/>
                              </w:rPr>
                            </w:pPr>
                            <w:bookmarkStart w:id="32" w:name="_Toc108080003"/>
                            <w:r>
                              <w:t xml:space="preserve">Figura </w:t>
                            </w:r>
                            <w:r w:rsidR="00AC3EA4">
                              <w:fldChar w:fldCharType="begin"/>
                            </w:r>
                            <w:r w:rsidR="00AC3EA4">
                              <w:instrText xml:space="preserve"> SEQ Figura \* ARABIC </w:instrText>
                            </w:r>
                            <w:r w:rsidR="00AC3EA4">
                              <w:fldChar w:fldCharType="separate"/>
                            </w:r>
                            <w:r w:rsidR="00CC4358">
                              <w:rPr>
                                <w:noProof/>
                              </w:rPr>
                              <w:t>7</w:t>
                            </w:r>
                            <w:r w:rsidR="00AC3EA4">
                              <w:rPr>
                                <w:noProof/>
                              </w:rPr>
                              <w:fldChar w:fldCharType="end"/>
                            </w:r>
                            <w:r>
                              <w:t xml:space="preserve"> Diagrama de casos de uso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06FDF" id="Cuadro de texto 661" o:spid="_x0000_s1027" type="#_x0000_t202" style="position:absolute;left:0;text-align:left;margin-left:-16.15pt;margin-top:347.85pt;width:817.1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" stroked="f">
                <v:textbox style="mso-fit-shape-to-text:t" inset="0,0,0,0">
                  <w:txbxContent>
                    <w:p w14:paraId="36AAA4E5" w14:textId="7A4DBF46" w:rsidR="000B2A6F" w:rsidRPr="00D545D8" w:rsidRDefault="000B2A6F" w:rsidP="000B2A6F">
                      <w:pPr>
                        <w:pStyle w:val="Descripcin"/>
                        <w:jc w:val="center"/>
                        <w:rPr>
                          <w:noProof/>
                        </w:rPr>
                      </w:pPr>
                      <w:bookmarkStart w:id="33" w:name="_Toc108080003"/>
                      <w:r>
                        <w:t xml:space="preserve">Figura </w:t>
                      </w:r>
                      <w:r w:rsidR="00AC3EA4">
                        <w:fldChar w:fldCharType="begin"/>
                      </w:r>
                      <w:r w:rsidR="00AC3EA4">
                        <w:instrText xml:space="preserve"> SEQ Figura \* ARABIC </w:instrText>
                      </w:r>
                      <w:r w:rsidR="00AC3EA4">
                        <w:fldChar w:fldCharType="separate"/>
                      </w:r>
                      <w:r w:rsidR="00CC4358">
                        <w:rPr>
                          <w:noProof/>
                        </w:rPr>
                        <w:t>7</w:t>
                      </w:r>
                      <w:r w:rsidR="00AC3EA4">
                        <w:rPr>
                          <w:noProof/>
                        </w:rPr>
                        <w:fldChar w:fldCharType="end"/>
                      </w:r>
                      <w:r>
                        <w:t xml:space="preserve"> Diagrama de casos de uso</w:t>
                      </w:r>
                      <w:bookmarkEnd w:id="33"/>
                    </w:p>
                  </w:txbxContent>
                </v:textbox>
                <w10:wrap type="topAndBottom"/>
              </v:shape>
            </w:pict>
          </mc:Fallback>
        </mc:AlternateContent>
      </w:r>
      <w:r>
        <w:rPr>
          <w:noProof/>
        </w:rPr>
        <w:drawing>
          <wp:anchor distT="0" distB="0" distL="114300" distR="114300" simplePos="0" relativeHeight="251680768" behindDoc="0" locked="0" layoutInCell="1" allowOverlap="1" wp14:anchorId="2FFF6671" wp14:editId="5EFB60B0">
            <wp:simplePos x="0" y="0"/>
            <wp:positionH relativeFrom="margin">
              <wp:align>center</wp:align>
            </wp:positionH>
            <wp:positionV relativeFrom="paragraph">
              <wp:posOffset>335280</wp:posOffset>
            </wp:positionV>
            <wp:extent cx="10377805" cy="4025265"/>
            <wp:effectExtent l="0" t="0" r="4445" b="0"/>
            <wp:wrapTopAndBottom/>
            <wp:docPr id="660" name="Imagen 660"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n 660" descr="Diagrama&#10;&#10;Descripción generada automáticamente con confianza baja"/>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0377805" cy="4025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E295D6" w14:textId="76FBDFB5" w:rsidR="008B3BC5" w:rsidRDefault="008B3BC5" w:rsidP="00397720">
      <w:pPr>
        <w:ind w:firstLine="708"/>
      </w:pPr>
    </w:p>
    <w:p w14:paraId="2B699FDD" w14:textId="0E26A33A" w:rsidR="008B3BC5" w:rsidRDefault="008B3BC5" w:rsidP="00397720">
      <w:pPr>
        <w:ind w:firstLine="708"/>
      </w:pPr>
    </w:p>
    <w:p w14:paraId="7ADAEDA8" w14:textId="77777777" w:rsidR="008B3BC5" w:rsidRDefault="008B3BC5" w:rsidP="005F6C4A">
      <w:pPr>
        <w:sectPr w:rsidR="008B3BC5" w:rsidSect="000B2A6F">
          <w:pgSz w:w="16838" w:h="11906" w:orient="landscape"/>
          <w:pgMar w:top="567" w:right="567" w:bottom="567" w:left="567" w:header="709" w:footer="709" w:gutter="0"/>
          <w:cols w:space="708"/>
          <w:docGrid w:linePitch="360"/>
        </w:sectPr>
      </w:pPr>
    </w:p>
    <w:p w14:paraId="45EB9C60" w14:textId="4D7AAD4D" w:rsidR="008B3BC5" w:rsidRDefault="005F6C4A" w:rsidP="00C82C80">
      <w:pPr>
        <w:pStyle w:val="Ttulo3"/>
        <w:ind w:firstLine="708"/>
        <w:jc w:val="both"/>
      </w:pPr>
      <w:bookmarkStart w:id="34" w:name="_Toc108079943"/>
      <w:r>
        <w:lastRenderedPageBreak/>
        <w:t>Actores</w:t>
      </w:r>
      <w:bookmarkEnd w:id="34"/>
    </w:p>
    <w:p w14:paraId="76574427" w14:textId="0ED1FD1C" w:rsidR="00D05302" w:rsidRDefault="00D05302" w:rsidP="00C82C80">
      <w:pPr>
        <w:jc w:val="both"/>
      </w:pPr>
      <w:r>
        <w:tab/>
      </w:r>
      <w:r w:rsidR="00926B6C">
        <w:t xml:space="preserve">En este proyecto solo tendremos un actor, lo único </w:t>
      </w:r>
      <w:r w:rsidR="0012470B">
        <w:t>que,</w:t>
      </w:r>
      <w:r w:rsidR="00926B6C">
        <w:t xml:space="preserve"> si dicho actor introduce un guion o un ePub, la aplicación creará al actor una sesión temporal durante el tiempo que este usando la aplicación, </w:t>
      </w:r>
      <w:r w:rsidR="00280E4F">
        <w:t>por lo que el actor que haya introducido la película o la novela tendrá acceso a sitios que los actores que no han introducido nada no pueden llegar.</w:t>
      </w:r>
    </w:p>
    <w:p w14:paraId="5F248DF5" w14:textId="77777777" w:rsidR="00926B6C" w:rsidRDefault="00926B6C" w:rsidP="00C82C80">
      <w:pPr>
        <w:jc w:val="both"/>
      </w:pPr>
    </w:p>
    <w:p w14:paraId="74360644" w14:textId="20A570F7" w:rsidR="00D05302" w:rsidRDefault="00D05302" w:rsidP="00C82C80">
      <w:pPr>
        <w:pStyle w:val="Ttulo3"/>
        <w:jc w:val="both"/>
      </w:pPr>
      <w:r>
        <w:tab/>
      </w:r>
      <w:bookmarkStart w:id="35" w:name="_Toc108079944"/>
      <w:r>
        <w:t>Casos de uso</w:t>
      </w:r>
      <w:bookmarkEnd w:id="35"/>
    </w:p>
    <w:p w14:paraId="05EB663C" w14:textId="29D9709A" w:rsidR="00745D39" w:rsidRPr="00745D39" w:rsidRDefault="00745D39" w:rsidP="00C82C80">
      <w:pPr>
        <w:ind w:firstLine="708"/>
        <w:jc w:val="both"/>
      </w:pPr>
      <w:r>
        <w:t>Como hemos hecho en el diagrama de casos de uso, los casos de uso en naranja serán los añadidos en el proyecto actual.</w:t>
      </w:r>
    </w:p>
    <w:p w14:paraId="076E3212" w14:textId="797BF9A3" w:rsidR="001D2903" w:rsidRDefault="001D2903" w:rsidP="001D2903">
      <w:pPr>
        <w:pStyle w:val="Descripcin"/>
        <w:framePr w:hSpace="141" w:wrap="around" w:vAnchor="text" w:hAnchor="page" w:x="5657" w:y="3928"/>
        <w:jc w:val="center"/>
      </w:pPr>
      <w:bookmarkStart w:id="36" w:name="_Toc107913277"/>
      <w:r>
        <w:t xml:space="preserve">Tabla </w:t>
      </w:r>
      <w:r w:rsidR="00AC3EA4">
        <w:fldChar w:fldCharType="begin"/>
      </w:r>
      <w:r w:rsidR="00AC3EA4">
        <w:instrText xml:space="preserve"> SEQ Tabla \* ARABIC </w:instrText>
      </w:r>
      <w:r w:rsidR="00AC3EA4">
        <w:fldChar w:fldCharType="separate"/>
      </w:r>
      <w:r w:rsidR="00CC4358">
        <w:rPr>
          <w:noProof/>
        </w:rPr>
        <w:t>4</w:t>
      </w:r>
      <w:r w:rsidR="00AC3EA4">
        <w:rPr>
          <w:noProof/>
        </w:rPr>
        <w:fldChar w:fldCharType="end"/>
      </w:r>
      <w:r>
        <w:t xml:space="preserve"> Caso de uso 1</w:t>
      </w:r>
      <w:bookmarkEnd w:id="36"/>
    </w:p>
    <w:p w14:paraId="7A21E4AD" w14:textId="77777777" w:rsidR="00D05302" w:rsidRPr="00D05302" w:rsidRDefault="00D05302" w:rsidP="00D05302">
      <w:r>
        <w:tab/>
      </w:r>
    </w:p>
    <w:tbl>
      <w:tblPr>
        <w:tblStyle w:val="Tablaconcuadrcula"/>
        <w:tblpPr w:leftFromText="141" w:rightFromText="141" w:vertAnchor="text" w:tblpY="-23"/>
        <w:tblW w:w="0" w:type="auto"/>
        <w:tblLook w:val="04A0" w:firstRow="1" w:lastRow="0" w:firstColumn="1" w:lastColumn="0" w:noHBand="0" w:noVBand="1"/>
      </w:tblPr>
      <w:tblGrid>
        <w:gridCol w:w="2122"/>
        <w:gridCol w:w="992"/>
        <w:gridCol w:w="5380"/>
      </w:tblGrid>
      <w:tr w:rsidR="00D05302" w14:paraId="03DE438B" w14:textId="77777777" w:rsidTr="002C6021">
        <w:tc>
          <w:tcPr>
            <w:tcW w:w="2122" w:type="dxa"/>
            <w:tcBorders>
              <w:bottom w:val="single" w:sz="4" w:space="0" w:color="auto"/>
            </w:tcBorders>
            <w:shd w:val="clear" w:color="auto" w:fill="92D050"/>
          </w:tcPr>
          <w:p w14:paraId="014EC639" w14:textId="77777777" w:rsidR="00D05302" w:rsidRPr="00681815" w:rsidRDefault="00D05302" w:rsidP="00AF78D2">
            <w:pPr>
              <w:jc w:val="center"/>
              <w:rPr>
                <w:b/>
                <w:bCs/>
              </w:rPr>
            </w:pPr>
            <w:r>
              <w:rPr>
                <w:b/>
                <w:bCs/>
              </w:rPr>
              <w:t>Caso de uso 1</w:t>
            </w:r>
          </w:p>
        </w:tc>
        <w:tc>
          <w:tcPr>
            <w:tcW w:w="6372" w:type="dxa"/>
            <w:gridSpan w:val="2"/>
            <w:shd w:val="clear" w:color="auto" w:fill="92D050"/>
          </w:tcPr>
          <w:p w14:paraId="46173879" w14:textId="77777777" w:rsidR="00D05302" w:rsidRPr="00681815" w:rsidRDefault="00D05302" w:rsidP="00AF78D2">
            <w:pPr>
              <w:jc w:val="center"/>
              <w:rPr>
                <w:b/>
                <w:bCs/>
              </w:rPr>
            </w:pPr>
            <w:r>
              <w:rPr>
                <w:b/>
                <w:bCs/>
              </w:rPr>
              <w:t>Seleccionar ePub o Película</w:t>
            </w:r>
          </w:p>
        </w:tc>
      </w:tr>
      <w:tr w:rsidR="00D05302" w14:paraId="58858BDB" w14:textId="77777777" w:rsidTr="002C6021">
        <w:tc>
          <w:tcPr>
            <w:tcW w:w="2122" w:type="dxa"/>
            <w:tcBorders>
              <w:bottom w:val="single" w:sz="4" w:space="0" w:color="auto"/>
              <w:right w:val="single" w:sz="4" w:space="0" w:color="auto"/>
            </w:tcBorders>
            <w:shd w:val="clear" w:color="auto" w:fill="92D050"/>
          </w:tcPr>
          <w:p w14:paraId="00D1D250" w14:textId="77777777" w:rsidR="00D05302" w:rsidRDefault="00D05302" w:rsidP="00AF78D2">
            <w:r>
              <w:t>Requisitos asociados:</w:t>
            </w:r>
          </w:p>
        </w:tc>
        <w:tc>
          <w:tcPr>
            <w:tcW w:w="6372" w:type="dxa"/>
            <w:gridSpan w:val="2"/>
            <w:tcBorders>
              <w:left w:val="single" w:sz="4" w:space="0" w:color="auto"/>
            </w:tcBorders>
          </w:tcPr>
          <w:p w14:paraId="0C7DFDFD" w14:textId="77777777" w:rsidR="00D05302" w:rsidRDefault="00D05302" w:rsidP="00AF78D2">
            <w:pPr>
              <w:jc w:val="center"/>
            </w:pPr>
            <w:r>
              <w:t>R.F-1</w:t>
            </w:r>
          </w:p>
        </w:tc>
      </w:tr>
      <w:tr w:rsidR="00D05302" w14:paraId="595C007D" w14:textId="77777777" w:rsidTr="002C6021">
        <w:tc>
          <w:tcPr>
            <w:tcW w:w="2122" w:type="dxa"/>
            <w:tcBorders>
              <w:right w:val="single" w:sz="4" w:space="0" w:color="auto"/>
            </w:tcBorders>
            <w:shd w:val="clear" w:color="auto" w:fill="92D050"/>
          </w:tcPr>
          <w:p w14:paraId="165337B3" w14:textId="77777777" w:rsidR="00D05302" w:rsidRDefault="00D05302" w:rsidP="00AF78D2">
            <w:r>
              <w:t>Descripción:</w:t>
            </w:r>
          </w:p>
        </w:tc>
        <w:tc>
          <w:tcPr>
            <w:tcW w:w="6372" w:type="dxa"/>
            <w:gridSpan w:val="2"/>
            <w:tcBorders>
              <w:left w:val="single" w:sz="4" w:space="0" w:color="auto"/>
            </w:tcBorders>
            <w:shd w:val="clear" w:color="auto" w:fill="FFFFFF" w:themeFill="background1"/>
          </w:tcPr>
          <w:p w14:paraId="118C95D0" w14:textId="1C23623F" w:rsidR="00D05302" w:rsidRPr="002C6021" w:rsidRDefault="002C6021" w:rsidP="00AF78D2">
            <w:pPr>
              <w:rPr>
                <w:shd w:val="clear" w:color="auto" w:fill="FFFFFF" w:themeFill="background1"/>
              </w:rPr>
            </w:pPr>
            <w:r>
              <w:rPr>
                <w:shd w:val="clear" w:color="auto" w:fill="FFFFFF" w:themeFill="background1"/>
              </w:rPr>
              <w:t xml:space="preserve">Permite al </w:t>
            </w:r>
            <w:r w:rsidR="007F54C2">
              <w:rPr>
                <w:shd w:val="clear" w:color="auto" w:fill="FFFFFF" w:themeFill="background1"/>
              </w:rPr>
              <w:t>cliente</w:t>
            </w:r>
            <w:r>
              <w:rPr>
                <w:shd w:val="clear" w:color="auto" w:fill="FFFFFF" w:themeFill="background1"/>
              </w:rPr>
              <w:t>, aunque no tenga sesión creada, seleccionar si quiere introducir un ePub o un guion de una película.</w:t>
            </w:r>
          </w:p>
        </w:tc>
      </w:tr>
      <w:tr w:rsidR="00D05302" w14:paraId="0908ED04" w14:textId="77777777" w:rsidTr="002C6021">
        <w:tc>
          <w:tcPr>
            <w:tcW w:w="2122" w:type="dxa"/>
            <w:tcBorders>
              <w:right w:val="single" w:sz="4" w:space="0" w:color="auto"/>
            </w:tcBorders>
            <w:shd w:val="clear" w:color="auto" w:fill="92D050"/>
          </w:tcPr>
          <w:p w14:paraId="398B9088" w14:textId="77777777" w:rsidR="00D05302" w:rsidRDefault="00D05302" w:rsidP="00AF78D2">
            <w:r>
              <w:t>Precondición:</w:t>
            </w:r>
          </w:p>
        </w:tc>
        <w:tc>
          <w:tcPr>
            <w:tcW w:w="6372" w:type="dxa"/>
            <w:gridSpan w:val="2"/>
            <w:tcBorders>
              <w:left w:val="single" w:sz="4" w:space="0" w:color="auto"/>
              <w:bottom w:val="single" w:sz="4" w:space="0" w:color="auto"/>
            </w:tcBorders>
          </w:tcPr>
          <w:p w14:paraId="3A347212" w14:textId="77EBD614" w:rsidR="00D05302" w:rsidRDefault="002C6021" w:rsidP="00AF78D2">
            <w:r>
              <w:t>Se debe pulsar el botón empezar que está en la pantalla principal.</w:t>
            </w:r>
          </w:p>
        </w:tc>
      </w:tr>
      <w:tr w:rsidR="00D05302" w14:paraId="73DD51C3" w14:textId="77777777" w:rsidTr="002C6021">
        <w:tc>
          <w:tcPr>
            <w:tcW w:w="2122" w:type="dxa"/>
            <w:vMerge w:val="restart"/>
            <w:tcBorders>
              <w:right w:val="single" w:sz="4" w:space="0" w:color="auto"/>
            </w:tcBorders>
            <w:shd w:val="clear" w:color="auto" w:fill="92D050"/>
          </w:tcPr>
          <w:p w14:paraId="36796914" w14:textId="77777777" w:rsidR="00D05302" w:rsidRDefault="00D05302" w:rsidP="00AF78D2">
            <w:r>
              <w:t>Acciones:</w:t>
            </w:r>
          </w:p>
        </w:tc>
        <w:tc>
          <w:tcPr>
            <w:tcW w:w="992" w:type="dxa"/>
            <w:tcBorders>
              <w:left w:val="single" w:sz="4" w:space="0" w:color="auto"/>
              <w:bottom w:val="single" w:sz="4" w:space="0" w:color="auto"/>
              <w:right w:val="single" w:sz="4" w:space="0" w:color="auto"/>
            </w:tcBorders>
            <w:shd w:val="clear" w:color="auto" w:fill="92D050"/>
          </w:tcPr>
          <w:p w14:paraId="6AC0E7B3" w14:textId="77777777" w:rsidR="00D05302" w:rsidRDefault="00D05302" w:rsidP="00AF78D2">
            <w:pPr>
              <w:jc w:val="center"/>
            </w:pPr>
            <w:r>
              <w:t>Paso</w:t>
            </w:r>
          </w:p>
        </w:tc>
        <w:tc>
          <w:tcPr>
            <w:tcW w:w="5380" w:type="dxa"/>
            <w:tcBorders>
              <w:left w:val="single" w:sz="4" w:space="0" w:color="auto"/>
              <w:bottom w:val="single" w:sz="4" w:space="0" w:color="auto"/>
            </w:tcBorders>
            <w:shd w:val="clear" w:color="auto" w:fill="92D050"/>
          </w:tcPr>
          <w:p w14:paraId="0585AA27" w14:textId="77777777" w:rsidR="00D05302" w:rsidRDefault="00D05302" w:rsidP="00AF78D2">
            <w:r>
              <w:t>Acción</w:t>
            </w:r>
          </w:p>
        </w:tc>
      </w:tr>
      <w:tr w:rsidR="00D05302" w14:paraId="1C32C498" w14:textId="77777777" w:rsidTr="002C6021">
        <w:trPr>
          <w:trHeight w:val="213"/>
        </w:trPr>
        <w:tc>
          <w:tcPr>
            <w:tcW w:w="2122" w:type="dxa"/>
            <w:vMerge/>
            <w:tcBorders>
              <w:right w:val="single" w:sz="4" w:space="0" w:color="auto"/>
            </w:tcBorders>
            <w:shd w:val="clear" w:color="auto" w:fill="92D050"/>
          </w:tcPr>
          <w:p w14:paraId="0C969D81" w14:textId="77777777" w:rsidR="00D05302" w:rsidRDefault="00D05302" w:rsidP="00AF78D2"/>
        </w:tc>
        <w:tc>
          <w:tcPr>
            <w:tcW w:w="992" w:type="dxa"/>
            <w:tcBorders>
              <w:top w:val="single" w:sz="4" w:space="0" w:color="auto"/>
              <w:left w:val="single" w:sz="4" w:space="0" w:color="auto"/>
              <w:right w:val="single" w:sz="4" w:space="0" w:color="auto"/>
            </w:tcBorders>
            <w:shd w:val="clear" w:color="auto" w:fill="FFFFFF" w:themeFill="background1"/>
          </w:tcPr>
          <w:p w14:paraId="0925147D" w14:textId="77777777" w:rsidR="00D05302" w:rsidRDefault="00D05302" w:rsidP="00AF78D2">
            <w:pPr>
              <w:jc w:val="center"/>
            </w:pPr>
            <w:r>
              <w:t>1-</w:t>
            </w:r>
          </w:p>
        </w:tc>
        <w:tc>
          <w:tcPr>
            <w:tcW w:w="5380" w:type="dxa"/>
            <w:tcBorders>
              <w:top w:val="single" w:sz="4" w:space="0" w:color="auto"/>
              <w:left w:val="single" w:sz="4" w:space="0" w:color="auto"/>
            </w:tcBorders>
            <w:shd w:val="clear" w:color="auto" w:fill="FFFFFF" w:themeFill="background1"/>
          </w:tcPr>
          <w:p w14:paraId="6E8FC2D8" w14:textId="6624D768" w:rsidR="00D05302" w:rsidRDefault="002C6021" w:rsidP="002C6021">
            <w:r>
              <w:t>El cliente accederá a la página.</w:t>
            </w:r>
            <w:r w:rsidR="00D05302">
              <w:t xml:space="preserve"> </w:t>
            </w:r>
          </w:p>
        </w:tc>
      </w:tr>
      <w:tr w:rsidR="00D05302" w14:paraId="396F406F" w14:textId="77777777" w:rsidTr="002C6021">
        <w:trPr>
          <w:trHeight w:val="213"/>
        </w:trPr>
        <w:tc>
          <w:tcPr>
            <w:tcW w:w="2122" w:type="dxa"/>
            <w:vMerge/>
            <w:tcBorders>
              <w:right w:val="single" w:sz="4" w:space="0" w:color="auto"/>
            </w:tcBorders>
            <w:shd w:val="clear" w:color="auto" w:fill="92D050"/>
          </w:tcPr>
          <w:p w14:paraId="62ACB2E4" w14:textId="77777777" w:rsidR="00D05302" w:rsidRDefault="00D05302" w:rsidP="00AF78D2"/>
        </w:tc>
        <w:tc>
          <w:tcPr>
            <w:tcW w:w="992" w:type="dxa"/>
            <w:tcBorders>
              <w:top w:val="single" w:sz="4" w:space="0" w:color="auto"/>
              <w:left w:val="single" w:sz="4" w:space="0" w:color="auto"/>
              <w:right w:val="single" w:sz="4" w:space="0" w:color="auto"/>
            </w:tcBorders>
            <w:shd w:val="clear" w:color="auto" w:fill="FFFFFF" w:themeFill="background1"/>
          </w:tcPr>
          <w:p w14:paraId="1657AD19" w14:textId="77777777" w:rsidR="00D05302" w:rsidRDefault="00D05302" w:rsidP="00AF78D2">
            <w:pPr>
              <w:jc w:val="center"/>
            </w:pPr>
            <w:r>
              <w:t>2-</w:t>
            </w:r>
          </w:p>
        </w:tc>
        <w:tc>
          <w:tcPr>
            <w:tcW w:w="5380" w:type="dxa"/>
            <w:tcBorders>
              <w:left w:val="single" w:sz="4" w:space="0" w:color="auto"/>
            </w:tcBorders>
            <w:shd w:val="clear" w:color="auto" w:fill="FFFFFF" w:themeFill="background1"/>
          </w:tcPr>
          <w:p w14:paraId="3C984A82" w14:textId="6CACF266" w:rsidR="00D05302" w:rsidRDefault="00D05302" w:rsidP="00AF78D2">
            <w:r>
              <w:t>El</w:t>
            </w:r>
            <w:r w:rsidR="002C6021">
              <w:t xml:space="preserve"> cliente escogerá la opción que prefiera.</w:t>
            </w:r>
          </w:p>
        </w:tc>
      </w:tr>
      <w:tr w:rsidR="00D05302" w14:paraId="23A4C06E" w14:textId="77777777" w:rsidTr="002C6021">
        <w:tc>
          <w:tcPr>
            <w:tcW w:w="2122" w:type="dxa"/>
            <w:tcBorders>
              <w:right w:val="single" w:sz="4" w:space="0" w:color="auto"/>
            </w:tcBorders>
            <w:shd w:val="clear" w:color="auto" w:fill="92D050"/>
          </w:tcPr>
          <w:p w14:paraId="7C07A8AE" w14:textId="77777777" w:rsidR="00D05302" w:rsidRDefault="00D05302" w:rsidP="00AF78D2">
            <w:r>
              <w:t>Postcondición:</w:t>
            </w:r>
          </w:p>
        </w:tc>
        <w:tc>
          <w:tcPr>
            <w:tcW w:w="6372" w:type="dxa"/>
            <w:gridSpan w:val="2"/>
            <w:tcBorders>
              <w:left w:val="single" w:sz="4" w:space="0" w:color="auto"/>
            </w:tcBorders>
          </w:tcPr>
          <w:p w14:paraId="4CDF0A8E" w14:textId="7C18E1F2" w:rsidR="00D05302" w:rsidRDefault="007F54C2" w:rsidP="007F54C2">
            <w:r>
              <w:t>El cliente será direccionado al menú para introducir el ePub o el guion, según lo que haya seleccionado.</w:t>
            </w:r>
          </w:p>
        </w:tc>
      </w:tr>
      <w:tr w:rsidR="00D05302" w14:paraId="6BFCAC9E" w14:textId="77777777" w:rsidTr="002C6021">
        <w:tc>
          <w:tcPr>
            <w:tcW w:w="2122" w:type="dxa"/>
            <w:tcBorders>
              <w:right w:val="single" w:sz="4" w:space="0" w:color="auto"/>
            </w:tcBorders>
            <w:shd w:val="clear" w:color="auto" w:fill="92D050"/>
          </w:tcPr>
          <w:p w14:paraId="02770372" w14:textId="77777777" w:rsidR="00D05302" w:rsidRDefault="00D05302" w:rsidP="00AF78D2">
            <w:r>
              <w:t>Excepciones:</w:t>
            </w:r>
          </w:p>
        </w:tc>
        <w:tc>
          <w:tcPr>
            <w:tcW w:w="6372" w:type="dxa"/>
            <w:gridSpan w:val="2"/>
            <w:tcBorders>
              <w:left w:val="single" w:sz="4" w:space="0" w:color="auto"/>
            </w:tcBorders>
            <w:shd w:val="clear" w:color="auto" w:fill="FFFFFF" w:themeFill="background1"/>
          </w:tcPr>
          <w:p w14:paraId="2ACBEAD5" w14:textId="25508230" w:rsidR="00D05302" w:rsidRDefault="007F54C2" w:rsidP="00AF78D2">
            <w:r>
              <w:t xml:space="preserve">No hay </w:t>
            </w:r>
          </w:p>
        </w:tc>
      </w:tr>
      <w:tr w:rsidR="00D05302" w14:paraId="6C8C63E2" w14:textId="77777777" w:rsidTr="002C6021">
        <w:tc>
          <w:tcPr>
            <w:tcW w:w="2122" w:type="dxa"/>
            <w:tcBorders>
              <w:right w:val="single" w:sz="4" w:space="0" w:color="auto"/>
            </w:tcBorders>
            <w:shd w:val="clear" w:color="auto" w:fill="92D050"/>
          </w:tcPr>
          <w:p w14:paraId="577725EE" w14:textId="77777777" w:rsidR="00D05302" w:rsidRDefault="00D05302" w:rsidP="00AF78D2">
            <w:r>
              <w:t>Importancia:</w:t>
            </w:r>
          </w:p>
        </w:tc>
        <w:tc>
          <w:tcPr>
            <w:tcW w:w="6372" w:type="dxa"/>
            <w:gridSpan w:val="2"/>
            <w:tcBorders>
              <w:left w:val="single" w:sz="4" w:space="0" w:color="auto"/>
            </w:tcBorders>
          </w:tcPr>
          <w:p w14:paraId="10F6F11B" w14:textId="4071AEBC" w:rsidR="00D05302" w:rsidRDefault="007F54C2" w:rsidP="00AF78D2">
            <w:r>
              <w:t>Muy a</w:t>
            </w:r>
            <w:r w:rsidR="00D05302">
              <w:t>lta</w:t>
            </w:r>
          </w:p>
        </w:tc>
      </w:tr>
      <w:tr w:rsidR="00D05302" w14:paraId="6B9850C4" w14:textId="77777777" w:rsidTr="002C6021">
        <w:tc>
          <w:tcPr>
            <w:tcW w:w="2122" w:type="dxa"/>
            <w:tcBorders>
              <w:right w:val="single" w:sz="4" w:space="0" w:color="auto"/>
            </w:tcBorders>
            <w:shd w:val="clear" w:color="auto" w:fill="92D050"/>
          </w:tcPr>
          <w:p w14:paraId="60E0D574" w14:textId="77777777" w:rsidR="00D05302" w:rsidRDefault="00D05302" w:rsidP="00AF78D2">
            <w:r>
              <w:t>Frecuencia:</w:t>
            </w:r>
          </w:p>
        </w:tc>
        <w:tc>
          <w:tcPr>
            <w:tcW w:w="6372" w:type="dxa"/>
            <w:gridSpan w:val="2"/>
            <w:tcBorders>
              <w:left w:val="single" w:sz="4" w:space="0" w:color="auto"/>
            </w:tcBorders>
          </w:tcPr>
          <w:p w14:paraId="2C69A2D3" w14:textId="77777777" w:rsidR="00D05302" w:rsidRDefault="00D05302" w:rsidP="001D2903">
            <w:pPr>
              <w:keepNext/>
            </w:pPr>
            <w:r>
              <w:t>Muy alta</w:t>
            </w:r>
          </w:p>
        </w:tc>
      </w:tr>
    </w:tbl>
    <w:p w14:paraId="6DD144C9" w14:textId="2983818E" w:rsidR="001D2903" w:rsidRDefault="001D2903" w:rsidP="001D2903"/>
    <w:p w14:paraId="350DF416" w14:textId="77777777" w:rsidR="001D2903" w:rsidRDefault="001D2903" w:rsidP="001D2903"/>
    <w:p w14:paraId="0559DBB7" w14:textId="4935E899" w:rsidR="001D2903" w:rsidRDefault="001D2903" w:rsidP="001D2903">
      <w:pPr>
        <w:pStyle w:val="Descripcin"/>
        <w:framePr w:hSpace="141" w:wrap="around" w:vAnchor="text" w:hAnchor="page" w:x="5966" w:y="4502"/>
      </w:pPr>
      <w:bookmarkStart w:id="37" w:name="_Toc107913278"/>
      <w:r>
        <w:t xml:space="preserve">Tabla </w:t>
      </w:r>
      <w:r w:rsidR="00AC3EA4">
        <w:fldChar w:fldCharType="begin"/>
      </w:r>
      <w:r w:rsidR="00AC3EA4">
        <w:instrText xml:space="preserve"> SEQ Tabla \* ARABIC </w:instrText>
      </w:r>
      <w:r w:rsidR="00AC3EA4">
        <w:fldChar w:fldCharType="separate"/>
      </w:r>
      <w:r w:rsidR="00CC4358">
        <w:rPr>
          <w:noProof/>
        </w:rPr>
        <w:t>5</w:t>
      </w:r>
      <w:r w:rsidR="00AC3EA4">
        <w:rPr>
          <w:noProof/>
        </w:rPr>
        <w:fldChar w:fldCharType="end"/>
      </w:r>
      <w:r>
        <w:t xml:space="preserve"> Caso de uso 2</w:t>
      </w:r>
      <w:bookmarkEnd w:id="37"/>
    </w:p>
    <w:p w14:paraId="551B409C" w14:textId="77777777" w:rsidR="001D2903" w:rsidRPr="001D2903" w:rsidRDefault="001D2903" w:rsidP="001D2903"/>
    <w:tbl>
      <w:tblPr>
        <w:tblStyle w:val="Tablaconcuadrcula"/>
        <w:tblpPr w:leftFromText="141" w:rightFromText="141" w:vertAnchor="text" w:tblpY="-47"/>
        <w:tblW w:w="0" w:type="auto"/>
        <w:tblLook w:val="04A0" w:firstRow="1" w:lastRow="0" w:firstColumn="1" w:lastColumn="0" w:noHBand="0" w:noVBand="1"/>
      </w:tblPr>
      <w:tblGrid>
        <w:gridCol w:w="2122"/>
        <w:gridCol w:w="992"/>
        <w:gridCol w:w="5380"/>
      </w:tblGrid>
      <w:tr w:rsidR="00D05302" w:rsidRPr="00681815" w14:paraId="757369F7" w14:textId="77777777" w:rsidTr="007F54C2">
        <w:tc>
          <w:tcPr>
            <w:tcW w:w="2122" w:type="dxa"/>
            <w:tcBorders>
              <w:bottom w:val="single" w:sz="4" w:space="0" w:color="auto"/>
            </w:tcBorders>
            <w:shd w:val="clear" w:color="auto" w:fill="92D050"/>
          </w:tcPr>
          <w:p w14:paraId="5F02D464" w14:textId="77777777" w:rsidR="00D05302" w:rsidRPr="00681815" w:rsidRDefault="00D05302" w:rsidP="00AF78D2">
            <w:pPr>
              <w:jc w:val="center"/>
              <w:rPr>
                <w:b/>
                <w:bCs/>
              </w:rPr>
            </w:pPr>
            <w:r>
              <w:rPr>
                <w:b/>
                <w:bCs/>
              </w:rPr>
              <w:t>Caso de uso 2</w:t>
            </w:r>
          </w:p>
        </w:tc>
        <w:tc>
          <w:tcPr>
            <w:tcW w:w="6372" w:type="dxa"/>
            <w:gridSpan w:val="2"/>
            <w:shd w:val="clear" w:color="auto" w:fill="92D050"/>
          </w:tcPr>
          <w:p w14:paraId="0A9AF346" w14:textId="77777777" w:rsidR="00D05302" w:rsidRPr="00681815" w:rsidRDefault="00D05302" w:rsidP="00AF78D2">
            <w:pPr>
              <w:jc w:val="center"/>
              <w:rPr>
                <w:b/>
                <w:bCs/>
              </w:rPr>
            </w:pPr>
            <w:r>
              <w:rPr>
                <w:b/>
                <w:bCs/>
              </w:rPr>
              <w:t>Introducción de ePub</w:t>
            </w:r>
          </w:p>
        </w:tc>
      </w:tr>
      <w:tr w:rsidR="00D05302" w14:paraId="25E18D6B" w14:textId="77777777" w:rsidTr="007F54C2">
        <w:tc>
          <w:tcPr>
            <w:tcW w:w="2122" w:type="dxa"/>
            <w:tcBorders>
              <w:bottom w:val="single" w:sz="4" w:space="0" w:color="auto"/>
              <w:right w:val="single" w:sz="4" w:space="0" w:color="auto"/>
            </w:tcBorders>
            <w:shd w:val="clear" w:color="auto" w:fill="92D050"/>
          </w:tcPr>
          <w:p w14:paraId="67B52901" w14:textId="77777777" w:rsidR="00D05302" w:rsidRDefault="00D05302" w:rsidP="00AF78D2">
            <w:r>
              <w:t>Requisitos asociados:</w:t>
            </w:r>
          </w:p>
        </w:tc>
        <w:tc>
          <w:tcPr>
            <w:tcW w:w="6372" w:type="dxa"/>
            <w:gridSpan w:val="2"/>
            <w:tcBorders>
              <w:left w:val="single" w:sz="4" w:space="0" w:color="auto"/>
            </w:tcBorders>
          </w:tcPr>
          <w:p w14:paraId="2BF30A5E" w14:textId="77777777" w:rsidR="00D05302" w:rsidRDefault="00D05302" w:rsidP="00AF78D2">
            <w:pPr>
              <w:jc w:val="center"/>
            </w:pPr>
            <w:r>
              <w:t>R.F-2</w:t>
            </w:r>
          </w:p>
        </w:tc>
      </w:tr>
      <w:tr w:rsidR="00D05302" w14:paraId="33FAA12D" w14:textId="77777777" w:rsidTr="007F54C2">
        <w:tc>
          <w:tcPr>
            <w:tcW w:w="2122" w:type="dxa"/>
            <w:tcBorders>
              <w:right w:val="single" w:sz="4" w:space="0" w:color="auto"/>
            </w:tcBorders>
            <w:shd w:val="clear" w:color="auto" w:fill="92D050"/>
          </w:tcPr>
          <w:p w14:paraId="58FB1078" w14:textId="77777777" w:rsidR="00D05302" w:rsidRDefault="00D05302" w:rsidP="00AF78D2">
            <w:r>
              <w:t>Descripción:</w:t>
            </w:r>
          </w:p>
        </w:tc>
        <w:tc>
          <w:tcPr>
            <w:tcW w:w="6372" w:type="dxa"/>
            <w:gridSpan w:val="2"/>
            <w:tcBorders>
              <w:left w:val="single" w:sz="4" w:space="0" w:color="auto"/>
            </w:tcBorders>
            <w:shd w:val="clear" w:color="auto" w:fill="FFFFFF" w:themeFill="background1"/>
          </w:tcPr>
          <w:p w14:paraId="32B3BA30" w14:textId="71A2F7D1" w:rsidR="00D05302" w:rsidRDefault="007F54C2" w:rsidP="00AF78D2">
            <w:r>
              <w:rPr>
                <w:shd w:val="clear" w:color="auto" w:fill="FFFFFF" w:themeFill="background1"/>
              </w:rPr>
              <w:t>El cliente podrá introducir un libro en formato ePub.</w:t>
            </w:r>
          </w:p>
        </w:tc>
      </w:tr>
      <w:tr w:rsidR="00D05302" w14:paraId="45F71088" w14:textId="77777777" w:rsidTr="007F54C2">
        <w:tc>
          <w:tcPr>
            <w:tcW w:w="2122" w:type="dxa"/>
            <w:tcBorders>
              <w:right w:val="single" w:sz="4" w:space="0" w:color="auto"/>
            </w:tcBorders>
            <w:shd w:val="clear" w:color="auto" w:fill="92D050"/>
          </w:tcPr>
          <w:p w14:paraId="3105F7BE" w14:textId="77777777" w:rsidR="00D05302" w:rsidRDefault="00D05302" w:rsidP="00AF78D2">
            <w:r>
              <w:t>Precondición:</w:t>
            </w:r>
          </w:p>
        </w:tc>
        <w:tc>
          <w:tcPr>
            <w:tcW w:w="6372" w:type="dxa"/>
            <w:gridSpan w:val="2"/>
            <w:tcBorders>
              <w:left w:val="single" w:sz="4" w:space="0" w:color="auto"/>
              <w:bottom w:val="single" w:sz="4" w:space="0" w:color="auto"/>
            </w:tcBorders>
          </w:tcPr>
          <w:p w14:paraId="4CFDF6EF" w14:textId="57602668" w:rsidR="00D05302" w:rsidRDefault="007F54C2" w:rsidP="00AF78D2">
            <w:r>
              <w:t>Se debe haber seleccionado el botón ePub en la pantalla de selección.</w:t>
            </w:r>
          </w:p>
        </w:tc>
      </w:tr>
      <w:tr w:rsidR="00D05302" w14:paraId="35B71D3B" w14:textId="77777777" w:rsidTr="007F54C2">
        <w:tc>
          <w:tcPr>
            <w:tcW w:w="2122" w:type="dxa"/>
            <w:vMerge w:val="restart"/>
            <w:tcBorders>
              <w:right w:val="single" w:sz="4" w:space="0" w:color="auto"/>
            </w:tcBorders>
            <w:shd w:val="clear" w:color="auto" w:fill="92D050"/>
          </w:tcPr>
          <w:p w14:paraId="324205DA" w14:textId="77777777" w:rsidR="00D05302" w:rsidRDefault="00D05302" w:rsidP="00AF78D2">
            <w:r>
              <w:t>Acciones:</w:t>
            </w:r>
          </w:p>
        </w:tc>
        <w:tc>
          <w:tcPr>
            <w:tcW w:w="992" w:type="dxa"/>
            <w:tcBorders>
              <w:left w:val="single" w:sz="4" w:space="0" w:color="auto"/>
              <w:bottom w:val="single" w:sz="4" w:space="0" w:color="auto"/>
              <w:right w:val="single" w:sz="4" w:space="0" w:color="auto"/>
            </w:tcBorders>
            <w:shd w:val="clear" w:color="auto" w:fill="92D050"/>
          </w:tcPr>
          <w:p w14:paraId="29E74ADF" w14:textId="77777777" w:rsidR="00D05302" w:rsidRDefault="00D05302" w:rsidP="00AF78D2">
            <w:pPr>
              <w:jc w:val="center"/>
            </w:pPr>
            <w:r>
              <w:t>Paso</w:t>
            </w:r>
          </w:p>
        </w:tc>
        <w:tc>
          <w:tcPr>
            <w:tcW w:w="5380" w:type="dxa"/>
            <w:tcBorders>
              <w:left w:val="single" w:sz="4" w:space="0" w:color="auto"/>
              <w:bottom w:val="single" w:sz="4" w:space="0" w:color="auto"/>
            </w:tcBorders>
            <w:shd w:val="clear" w:color="auto" w:fill="92D050"/>
          </w:tcPr>
          <w:p w14:paraId="29301C36" w14:textId="77777777" w:rsidR="00D05302" w:rsidRDefault="00D05302" w:rsidP="00AF78D2">
            <w:r>
              <w:t>Acción</w:t>
            </w:r>
          </w:p>
        </w:tc>
      </w:tr>
      <w:tr w:rsidR="00D05302" w14:paraId="74EAE81C" w14:textId="77777777" w:rsidTr="007F54C2">
        <w:trPr>
          <w:trHeight w:val="213"/>
        </w:trPr>
        <w:tc>
          <w:tcPr>
            <w:tcW w:w="2122" w:type="dxa"/>
            <w:vMerge/>
            <w:tcBorders>
              <w:right w:val="single" w:sz="4" w:space="0" w:color="auto"/>
            </w:tcBorders>
            <w:shd w:val="clear" w:color="auto" w:fill="92D050"/>
          </w:tcPr>
          <w:p w14:paraId="4CE94390" w14:textId="77777777" w:rsidR="00D05302" w:rsidRDefault="00D05302" w:rsidP="00AF78D2"/>
        </w:tc>
        <w:tc>
          <w:tcPr>
            <w:tcW w:w="992" w:type="dxa"/>
            <w:tcBorders>
              <w:top w:val="single" w:sz="4" w:space="0" w:color="auto"/>
              <w:left w:val="single" w:sz="4" w:space="0" w:color="auto"/>
              <w:right w:val="single" w:sz="4" w:space="0" w:color="auto"/>
            </w:tcBorders>
            <w:shd w:val="clear" w:color="auto" w:fill="FFFFFF" w:themeFill="background1"/>
          </w:tcPr>
          <w:p w14:paraId="2BD1D111" w14:textId="77777777" w:rsidR="00D05302" w:rsidRDefault="00D05302" w:rsidP="00AF78D2">
            <w:pPr>
              <w:jc w:val="center"/>
            </w:pPr>
            <w:r>
              <w:t>1-</w:t>
            </w:r>
          </w:p>
        </w:tc>
        <w:tc>
          <w:tcPr>
            <w:tcW w:w="5380" w:type="dxa"/>
            <w:tcBorders>
              <w:top w:val="single" w:sz="4" w:space="0" w:color="auto"/>
              <w:left w:val="single" w:sz="4" w:space="0" w:color="auto"/>
            </w:tcBorders>
            <w:shd w:val="clear" w:color="auto" w:fill="FFFFFF" w:themeFill="background1"/>
          </w:tcPr>
          <w:p w14:paraId="2B4E4647" w14:textId="1E8BD257" w:rsidR="00D05302" w:rsidRDefault="00D05302" w:rsidP="00AF78D2">
            <w:r>
              <w:t xml:space="preserve">El </w:t>
            </w:r>
            <w:r w:rsidR="007F54C2">
              <w:t>cliente</w:t>
            </w:r>
            <w:r>
              <w:t xml:space="preserve"> pulsa el botón de seleccionar archivo.</w:t>
            </w:r>
          </w:p>
        </w:tc>
      </w:tr>
      <w:tr w:rsidR="00D05302" w14:paraId="44EE9B60" w14:textId="77777777" w:rsidTr="007F54C2">
        <w:trPr>
          <w:trHeight w:val="213"/>
        </w:trPr>
        <w:tc>
          <w:tcPr>
            <w:tcW w:w="2122" w:type="dxa"/>
            <w:vMerge/>
            <w:tcBorders>
              <w:right w:val="single" w:sz="4" w:space="0" w:color="auto"/>
            </w:tcBorders>
            <w:shd w:val="clear" w:color="auto" w:fill="92D050"/>
          </w:tcPr>
          <w:p w14:paraId="72D75D99" w14:textId="77777777" w:rsidR="00D05302" w:rsidRDefault="00D05302" w:rsidP="00AF78D2"/>
        </w:tc>
        <w:tc>
          <w:tcPr>
            <w:tcW w:w="992" w:type="dxa"/>
            <w:tcBorders>
              <w:top w:val="single" w:sz="4" w:space="0" w:color="auto"/>
              <w:left w:val="single" w:sz="4" w:space="0" w:color="auto"/>
              <w:right w:val="single" w:sz="4" w:space="0" w:color="auto"/>
            </w:tcBorders>
            <w:shd w:val="clear" w:color="auto" w:fill="FFFFFF" w:themeFill="background1"/>
          </w:tcPr>
          <w:p w14:paraId="4B2EB848" w14:textId="77777777" w:rsidR="00D05302" w:rsidRDefault="00D05302" w:rsidP="00AF78D2">
            <w:pPr>
              <w:jc w:val="center"/>
            </w:pPr>
            <w:r>
              <w:t>2-</w:t>
            </w:r>
          </w:p>
        </w:tc>
        <w:tc>
          <w:tcPr>
            <w:tcW w:w="5380" w:type="dxa"/>
            <w:tcBorders>
              <w:left w:val="single" w:sz="4" w:space="0" w:color="auto"/>
            </w:tcBorders>
            <w:shd w:val="clear" w:color="auto" w:fill="FFFFFF" w:themeFill="background1"/>
          </w:tcPr>
          <w:p w14:paraId="5A608C2E" w14:textId="1E991F43" w:rsidR="00D05302" w:rsidRDefault="007F54C2" w:rsidP="00AF78D2">
            <w:r>
              <w:t>El cliente selecciona el libro que quiere.</w:t>
            </w:r>
          </w:p>
        </w:tc>
      </w:tr>
      <w:tr w:rsidR="00D05302" w14:paraId="005877E0" w14:textId="77777777" w:rsidTr="007F54C2">
        <w:trPr>
          <w:trHeight w:val="213"/>
        </w:trPr>
        <w:tc>
          <w:tcPr>
            <w:tcW w:w="2122" w:type="dxa"/>
            <w:vMerge/>
            <w:tcBorders>
              <w:right w:val="single" w:sz="4" w:space="0" w:color="auto"/>
            </w:tcBorders>
            <w:shd w:val="clear" w:color="auto" w:fill="92D050"/>
          </w:tcPr>
          <w:p w14:paraId="10CB837A" w14:textId="77777777" w:rsidR="00D05302" w:rsidRDefault="00D05302" w:rsidP="00AF78D2"/>
        </w:tc>
        <w:tc>
          <w:tcPr>
            <w:tcW w:w="992" w:type="dxa"/>
            <w:tcBorders>
              <w:top w:val="single" w:sz="4" w:space="0" w:color="auto"/>
              <w:left w:val="single" w:sz="4" w:space="0" w:color="auto"/>
              <w:right w:val="single" w:sz="4" w:space="0" w:color="auto"/>
            </w:tcBorders>
            <w:shd w:val="clear" w:color="auto" w:fill="FFFFFF" w:themeFill="background1"/>
          </w:tcPr>
          <w:p w14:paraId="6A7F8B60" w14:textId="77777777" w:rsidR="00D05302" w:rsidRDefault="00D05302" w:rsidP="00AF78D2">
            <w:pPr>
              <w:jc w:val="center"/>
            </w:pPr>
            <w:r>
              <w:t>3-</w:t>
            </w:r>
          </w:p>
        </w:tc>
        <w:tc>
          <w:tcPr>
            <w:tcW w:w="5380" w:type="dxa"/>
            <w:tcBorders>
              <w:left w:val="single" w:sz="4" w:space="0" w:color="auto"/>
            </w:tcBorders>
            <w:shd w:val="clear" w:color="auto" w:fill="FFFFFF" w:themeFill="background1"/>
          </w:tcPr>
          <w:p w14:paraId="3A12DA96" w14:textId="0487FAED" w:rsidR="00D05302" w:rsidRDefault="00D05302" w:rsidP="00AF78D2">
            <w:r>
              <w:t xml:space="preserve">El </w:t>
            </w:r>
            <w:r w:rsidR="007F54C2">
              <w:t>cliente</w:t>
            </w:r>
            <w:r>
              <w:t xml:space="preserve"> pulsa el botón de “Cargar”.</w:t>
            </w:r>
          </w:p>
        </w:tc>
      </w:tr>
      <w:tr w:rsidR="00D05302" w14:paraId="3860DA83" w14:textId="77777777" w:rsidTr="007F54C2">
        <w:tc>
          <w:tcPr>
            <w:tcW w:w="2122" w:type="dxa"/>
            <w:tcBorders>
              <w:right w:val="single" w:sz="4" w:space="0" w:color="auto"/>
            </w:tcBorders>
            <w:shd w:val="clear" w:color="auto" w:fill="92D050"/>
          </w:tcPr>
          <w:p w14:paraId="5CFB7582" w14:textId="77777777" w:rsidR="00D05302" w:rsidRDefault="00D05302" w:rsidP="00AF78D2">
            <w:r>
              <w:t>Postcondición:</w:t>
            </w:r>
          </w:p>
        </w:tc>
        <w:tc>
          <w:tcPr>
            <w:tcW w:w="6372" w:type="dxa"/>
            <w:gridSpan w:val="2"/>
            <w:tcBorders>
              <w:left w:val="single" w:sz="4" w:space="0" w:color="auto"/>
            </w:tcBorders>
          </w:tcPr>
          <w:p w14:paraId="35D7F1B7" w14:textId="6D2AC80D" w:rsidR="00D05302" w:rsidRDefault="00D05302" w:rsidP="00AF78D2">
            <w:r>
              <w:t xml:space="preserve">El </w:t>
            </w:r>
            <w:r w:rsidR="007F54C2">
              <w:t>cliente</w:t>
            </w:r>
            <w:r>
              <w:t xml:space="preserve"> </w:t>
            </w:r>
            <w:r w:rsidR="001D2903">
              <w:t>será direccionado</w:t>
            </w:r>
            <w:r>
              <w:t xml:space="preserve"> a la pantalla de creación de diccionarios.</w:t>
            </w:r>
          </w:p>
        </w:tc>
      </w:tr>
      <w:tr w:rsidR="00D05302" w14:paraId="5BFA75F0" w14:textId="77777777" w:rsidTr="007F54C2">
        <w:trPr>
          <w:trHeight w:val="107"/>
        </w:trPr>
        <w:tc>
          <w:tcPr>
            <w:tcW w:w="2122" w:type="dxa"/>
            <w:vMerge w:val="restart"/>
            <w:tcBorders>
              <w:right w:val="single" w:sz="4" w:space="0" w:color="auto"/>
            </w:tcBorders>
            <w:shd w:val="clear" w:color="auto" w:fill="92D050"/>
          </w:tcPr>
          <w:p w14:paraId="76ABB60B" w14:textId="77777777" w:rsidR="00D05302" w:rsidRDefault="00D05302" w:rsidP="00AF78D2">
            <w:r>
              <w:t>Excepciones:</w:t>
            </w:r>
          </w:p>
        </w:tc>
        <w:tc>
          <w:tcPr>
            <w:tcW w:w="992" w:type="dxa"/>
            <w:tcBorders>
              <w:left w:val="single" w:sz="4" w:space="0" w:color="auto"/>
            </w:tcBorders>
            <w:shd w:val="clear" w:color="auto" w:fill="92D050"/>
          </w:tcPr>
          <w:p w14:paraId="3473B7C3" w14:textId="77777777" w:rsidR="00D05302" w:rsidRDefault="00D05302" w:rsidP="00AF78D2">
            <w:pPr>
              <w:jc w:val="center"/>
            </w:pPr>
            <w:r>
              <w:t>Número</w:t>
            </w:r>
          </w:p>
        </w:tc>
        <w:tc>
          <w:tcPr>
            <w:tcW w:w="5380" w:type="dxa"/>
            <w:tcBorders>
              <w:left w:val="single" w:sz="4" w:space="0" w:color="auto"/>
            </w:tcBorders>
            <w:shd w:val="clear" w:color="auto" w:fill="92D050"/>
          </w:tcPr>
          <w:p w14:paraId="565D7FBE" w14:textId="77777777" w:rsidR="00D05302" w:rsidRDefault="00D05302" w:rsidP="00AF78D2">
            <w:r>
              <w:t>Excepción</w:t>
            </w:r>
          </w:p>
        </w:tc>
      </w:tr>
      <w:tr w:rsidR="00D05302" w14:paraId="65FB4A7E" w14:textId="77777777" w:rsidTr="007F54C2">
        <w:trPr>
          <w:trHeight w:val="107"/>
        </w:trPr>
        <w:tc>
          <w:tcPr>
            <w:tcW w:w="2122" w:type="dxa"/>
            <w:vMerge/>
            <w:tcBorders>
              <w:right w:val="single" w:sz="4" w:space="0" w:color="auto"/>
            </w:tcBorders>
            <w:shd w:val="clear" w:color="auto" w:fill="92D050"/>
          </w:tcPr>
          <w:p w14:paraId="328B50D4" w14:textId="77777777" w:rsidR="00D05302" w:rsidRDefault="00D05302" w:rsidP="00AF78D2"/>
        </w:tc>
        <w:tc>
          <w:tcPr>
            <w:tcW w:w="992" w:type="dxa"/>
            <w:tcBorders>
              <w:left w:val="single" w:sz="4" w:space="0" w:color="auto"/>
            </w:tcBorders>
            <w:shd w:val="clear" w:color="auto" w:fill="FFFFFF" w:themeFill="background1"/>
          </w:tcPr>
          <w:p w14:paraId="25A8AA49" w14:textId="43AB96B7" w:rsidR="00D05302" w:rsidRDefault="00DB201B" w:rsidP="00AF78D2">
            <w:pPr>
              <w:jc w:val="center"/>
            </w:pPr>
            <w:r>
              <w:t>2</w:t>
            </w:r>
            <w:r w:rsidR="00D05302">
              <w:t>-</w:t>
            </w:r>
          </w:p>
        </w:tc>
        <w:tc>
          <w:tcPr>
            <w:tcW w:w="5380" w:type="dxa"/>
            <w:tcBorders>
              <w:left w:val="single" w:sz="4" w:space="0" w:color="auto"/>
            </w:tcBorders>
            <w:shd w:val="clear" w:color="auto" w:fill="FFFFFF" w:themeFill="background1"/>
          </w:tcPr>
          <w:p w14:paraId="5299811E" w14:textId="43B27099" w:rsidR="00D05302" w:rsidRDefault="00D05302" w:rsidP="00AF78D2">
            <w:r>
              <w:t xml:space="preserve">El fichero introducido </w:t>
            </w:r>
            <w:r w:rsidR="001D2903">
              <w:t>no es de formato</w:t>
            </w:r>
            <w:r>
              <w:t xml:space="preserve"> ePub.</w:t>
            </w:r>
          </w:p>
        </w:tc>
      </w:tr>
      <w:tr w:rsidR="00D05302" w14:paraId="6F390206" w14:textId="77777777" w:rsidTr="007F54C2">
        <w:trPr>
          <w:trHeight w:val="106"/>
        </w:trPr>
        <w:tc>
          <w:tcPr>
            <w:tcW w:w="2122" w:type="dxa"/>
            <w:vMerge/>
            <w:tcBorders>
              <w:right w:val="single" w:sz="4" w:space="0" w:color="auto"/>
            </w:tcBorders>
            <w:shd w:val="clear" w:color="auto" w:fill="92D050"/>
          </w:tcPr>
          <w:p w14:paraId="7465A181" w14:textId="77777777" w:rsidR="00D05302" w:rsidRDefault="00D05302" w:rsidP="00AF78D2"/>
        </w:tc>
        <w:tc>
          <w:tcPr>
            <w:tcW w:w="992" w:type="dxa"/>
            <w:tcBorders>
              <w:left w:val="single" w:sz="4" w:space="0" w:color="auto"/>
            </w:tcBorders>
            <w:shd w:val="clear" w:color="auto" w:fill="FFFFFF" w:themeFill="background1"/>
          </w:tcPr>
          <w:p w14:paraId="79F1DAFB" w14:textId="2E7839BC" w:rsidR="00D05302" w:rsidRDefault="00DB201B" w:rsidP="00AF78D2">
            <w:pPr>
              <w:jc w:val="center"/>
            </w:pPr>
            <w:r>
              <w:t>3</w:t>
            </w:r>
            <w:r w:rsidR="00D05302">
              <w:t>-</w:t>
            </w:r>
          </w:p>
        </w:tc>
        <w:tc>
          <w:tcPr>
            <w:tcW w:w="5380" w:type="dxa"/>
            <w:tcBorders>
              <w:left w:val="single" w:sz="4" w:space="0" w:color="auto"/>
            </w:tcBorders>
            <w:shd w:val="clear" w:color="auto" w:fill="FFFFFF" w:themeFill="background1"/>
          </w:tcPr>
          <w:p w14:paraId="4E6AB89B" w14:textId="77777777" w:rsidR="00D05302" w:rsidRDefault="00D05302" w:rsidP="00AF78D2">
            <w:r>
              <w:t>El fichero introducido no tiene una estructura válida.</w:t>
            </w:r>
          </w:p>
        </w:tc>
      </w:tr>
      <w:tr w:rsidR="00D05302" w14:paraId="292AC35E" w14:textId="77777777" w:rsidTr="007F54C2">
        <w:tc>
          <w:tcPr>
            <w:tcW w:w="2122" w:type="dxa"/>
            <w:tcBorders>
              <w:right w:val="single" w:sz="4" w:space="0" w:color="auto"/>
            </w:tcBorders>
            <w:shd w:val="clear" w:color="auto" w:fill="92D050"/>
          </w:tcPr>
          <w:p w14:paraId="790F99B6" w14:textId="77777777" w:rsidR="00D05302" w:rsidRDefault="00D05302" w:rsidP="00AF78D2">
            <w:r>
              <w:t>Importancia:</w:t>
            </w:r>
          </w:p>
        </w:tc>
        <w:tc>
          <w:tcPr>
            <w:tcW w:w="6372" w:type="dxa"/>
            <w:gridSpan w:val="2"/>
            <w:tcBorders>
              <w:left w:val="single" w:sz="4" w:space="0" w:color="auto"/>
            </w:tcBorders>
          </w:tcPr>
          <w:p w14:paraId="6688CCEE" w14:textId="77777777" w:rsidR="00D05302" w:rsidRDefault="00D05302" w:rsidP="00AF78D2">
            <w:r>
              <w:t>Alta</w:t>
            </w:r>
          </w:p>
        </w:tc>
      </w:tr>
      <w:tr w:rsidR="00D05302" w14:paraId="34382400" w14:textId="77777777" w:rsidTr="007F54C2">
        <w:tc>
          <w:tcPr>
            <w:tcW w:w="2122" w:type="dxa"/>
            <w:tcBorders>
              <w:right w:val="single" w:sz="4" w:space="0" w:color="auto"/>
            </w:tcBorders>
            <w:shd w:val="clear" w:color="auto" w:fill="92D050"/>
          </w:tcPr>
          <w:p w14:paraId="6895BF1E" w14:textId="77777777" w:rsidR="00D05302" w:rsidRDefault="00D05302" w:rsidP="00AF78D2">
            <w:r>
              <w:t>Frecuencia:</w:t>
            </w:r>
          </w:p>
        </w:tc>
        <w:tc>
          <w:tcPr>
            <w:tcW w:w="6372" w:type="dxa"/>
            <w:gridSpan w:val="2"/>
            <w:tcBorders>
              <w:left w:val="single" w:sz="4" w:space="0" w:color="auto"/>
            </w:tcBorders>
          </w:tcPr>
          <w:p w14:paraId="53D1D729" w14:textId="77777777" w:rsidR="00D05302" w:rsidRDefault="00D05302" w:rsidP="001D2903">
            <w:pPr>
              <w:keepNext/>
            </w:pPr>
            <w:r>
              <w:t>Media</w:t>
            </w:r>
          </w:p>
        </w:tc>
      </w:tr>
    </w:tbl>
    <w:p w14:paraId="01977B40" w14:textId="634EB15A" w:rsidR="00D05302" w:rsidRDefault="00D05302" w:rsidP="00D05302"/>
    <w:p w14:paraId="5CF6BA89" w14:textId="005F08BE" w:rsidR="001D2903" w:rsidRDefault="001D2903" w:rsidP="00D05302"/>
    <w:p w14:paraId="58DF14DF" w14:textId="0130A388" w:rsidR="001D2903" w:rsidRDefault="001D2903" w:rsidP="00D05302"/>
    <w:p w14:paraId="41FE4537" w14:textId="52B21A49" w:rsidR="001D2903" w:rsidRDefault="001D2903" w:rsidP="00D05302"/>
    <w:p w14:paraId="15A73684" w14:textId="4AE3312E" w:rsidR="001D2903" w:rsidRDefault="001D2903" w:rsidP="00D05302"/>
    <w:p w14:paraId="08E299A4" w14:textId="782CD994" w:rsidR="001D2903" w:rsidRDefault="001D2903" w:rsidP="00D05302"/>
    <w:p w14:paraId="6BA3FB06" w14:textId="0CE2038D" w:rsidR="001D2903" w:rsidRDefault="001D2903" w:rsidP="00D05302"/>
    <w:p w14:paraId="55AF0120" w14:textId="35CB1EB7" w:rsidR="001D2903" w:rsidRDefault="001D2903" w:rsidP="00D05302"/>
    <w:p w14:paraId="4C661025" w14:textId="02864817" w:rsidR="001D2903" w:rsidRDefault="001D2903" w:rsidP="00D05302"/>
    <w:p w14:paraId="74885C5D" w14:textId="2E4C5CF7" w:rsidR="001D2903" w:rsidRDefault="001D2903" w:rsidP="00D05302"/>
    <w:p w14:paraId="42973FFB" w14:textId="3F7E4844" w:rsidR="001D2903" w:rsidRDefault="001D2903" w:rsidP="00D05302"/>
    <w:p w14:paraId="6AA72880" w14:textId="29C9A180" w:rsidR="001D2903" w:rsidRDefault="001D2903" w:rsidP="00D05302"/>
    <w:p w14:paraId="37456DAA" w14:textId="7D8CD524" w:rsidR="001D2903" w:rsidRDefault="001D2903" w:rsidP="00D05302"/>
    <w:p w14:paraId="0928B2F1" w14:textId="38C3039C" w:rsidR="00745D39" w:rsidRDefault="00745D39" w:rsidP="00745D39">
      <w:pPr>
        <w:pStyle w:val="Descripcin"/>
        <w:framePr w:hSpace="141" w:wrap="around" w:vAnchor="text" w:hAnchor="page" w:x="5760" w:y="3971"/>
      </w:pPr>
      <w:bookmarkStart w:id="38" w:name="_Toc107913279"/>
      <w:r>
        <w:t xml:space="preserve">Tabla </w:t>
      </w:r>
      <w:r w:rsidR="00AC3EA4">
        <w:fldChar w:fldCharType="begin"/>
      </w:r>
      <w:r w:rsidR="00AC3EA4">
        <w:instrText xml:space="preserve"> SEQ Tabla \* ARABIC </w:instrText>
      </w:r>
      <w:r w:rsidR="00AC3EA4">
        <w:fldChar w:fldCharType="separate"/>
      </w:r>
      <w:r w:rsidR="00CC4358">
        <w:rPr>
          <w:noProof/>
        </w:rPr>
        <w:t>6</w:t>
      </w:r>
      <w:r w:rsidR="00AC3EA4">
        <w:rPr>
          <w:noProof/>
        </w:rPr>
        <w:fldChar w:fldCharType="end"/>
      </w:r>
      <w:r>
        <w:t xml:space="preserve"> Caso de uso 3</w:t>
      </w:r>
      <w:bookmarkEnd w:id="38"/>
    </w:p>
    <w:p w14:paraId="1ED9C3BC" w14:textId="2336CE4D" w:rsidR="001D2903" w:rsidRDefault="001D2903" w:rsidP="00D05302"/>
    <w:tbl>
      <w:tblPr>
        <w:tblStyle w:val="Tablaconcuadrcula"/>
        <w:tblpPr w:leftFromText="141" w:rightFromText="141" w:vertAnchor="text" w:horzAnchor="margin" w:tblpY="-39"/>
        <w:tblW w:w="0" w:type="auto"/>
        <w:tblLook w:val="04A0" w:firstRow="1" w:lastRow="0" w:firstColumn="1" w:lastColumn="0" w:noHBand="0" w:noVBand="1"/>
      </w:tblPr>
      <w:tblGrid>
        <w:gridCol w:w="2122"/>
        <w:gridCol w:w="992"/>
        <w:gridCol w:w="5380"/>
      </w:tblGrid>
      <w:tr w:rsidR="001D2903" w:rsidRPr="00681815" w14:paraId="5B5CEC16" w14:textId="77777777" w:rsidTr="00745D39">
        <w:tc>
          <w:tcPr>
            <w:tcW w:w="2122" w:type="dxa"/>
            <w:tcBorders>
              <w:bottom w:val="single" w:sz="4" w:space="0" w:color="auto"/>
            </w:tcBorders>
            <w:shd w:val="clear" w:color="auto" w:fill="92D050"/>
          </w:tcPr>
          <w:p w14:paraId="0AFC5D62" w14:textId="77777777" w:rsidR="001D2903" w:rsidRPr="00681815" w:rsidRDefault="001D2903" w:rsidP="00AF78D2">
            <w:pPr>
              <w:jc w:val="center"/>
              <w:rPr>
                <w:b/>
                <w:bCs/>
              </w:rPr>
            </w:pPr>
            <w:r>
              <w:rPr>
                <w:b/>
                <w:bCs/>
              </w:rPr>
              <w:t>Caso de uso 3</w:t>
            </w:r>
          </w:p>
        </w:tc>
        <w:tc>
          <w:tcPr>
            <w:tcW w:w="6372" w:type="dxa"/>
            <w:gridSpan w:val="2"/>
            <w:shd w:val="clear" w:color="auto" w:fill="92D050"/>
          </w:tcPr>
          <w:p w14:paraId="0E973F1D" w14:textId="77777777" w:rsidR="001D2903" w:rsidRPr="00681815" w:rsidRDefault="001D2903" w:rsidP="00AF78D2">
            <w:pPr>
              <w:jc w:val="center"/>
              <w:rPr>
                <w:b/>
                <w:bCs/>
              </w:rPr>
            </w:pPr>
            <w:r>
              <w:rPr>
                <w:b/>
                <w:bCs/>
              </w:rPr>
              <w:t>Crear diccionario de forma automática</w:t>
            </w:r>
          </w:p>
        </w:tc>
      </w:tr>
      <w:tr w:rsidR="001D2903" w14:paraId="5C9106C0" w14:textId="77777777" w:rsidTr="00745D39">
        <w:tc>
          <w:tcPr>
            <w:tcW w:w="2122" w:type="dxa"/>
            <w:tcBorders>
              <w:bottom w:val="single" w:sz="4" w:space="0" w:color="auto"/>
              <w:right w:val="single" w:sz="4" w:space="0" w:color="auto"/>
            </w:tcBorders>
            <w:shd w:val="clear" w:color="auto" w:fill="92D050"/>
          </w:tcPr>
          <w:p w14:paraId="16D9FCCF" w14:textId="77777777" w:rsidR="001D2903" w:rsidRDefault="001D2903" w:rsidP="00AF78D2">
            <w:r>
              <w:t>Requisitos asociados:</w:t>
            </w:r>
          </w:p>
        </w:tc>
        <w:tc>
          <w:tcPr>
            <w:tcW w:w="6372" w:type="dxa"/>
            <w:gridSpan w:val="2"/>
            <w:tcBorders>
              <w:left w:val="single" w:sz="4" w:space="0" w:color="auto"/>
            </w:tcBorders>
          </w:tcPr>
          <w:p w14:paraId="43C44B7E" w14:textId="77777777" w:rsidR="001D2903" w:rsidRDefault="001D2903" w:rsidP="00AF78D2">
            <w:pPr>
              <w:jc w:val="center"/>
            </w:pPr>
            <w:r>
              <w:t>R.F-3</w:t>
            </w:r>
          </w:p>
        </w:tc>
      </w:tr>
      <w:tr w:rsidR="001D2903" w14:paraId="6A7E8983" w14:textId="77777777" w:rsidTr="00745D39">
        <w:tc>
          <w:tcPr>
            <w:tcW w:w="2122" w:type="dxa"/>
            <w:tcBorders>
              <w:right w:val="single" w:sz="4" w:space="0" w:color="auto"/>
            </w:tcBorders>
            <w:shd w:val="clear" w:color="auto" w:fill="92D050"/>
          </w:tcPr>
          <w:p w14:paraId="42BCD5C2" w14:textId="77777777" w:rsidR="001D2903" w:rsidRDefault="001D2903" w:rsidP="00AF78D2">
            <w:r>
              <w:t>Descripción:</w:t>
            </w:r>
          </w:p>
        </w:tc>
        <w:tc>
          <w:tcPr>
            <w:tcW w:w="6372" w:type="dxa"/>
            <w:gridSpan w:val="2"/>
            <w:tcBorders>
              <w:left w:val="single" w:sz="4" w:space="0" w:color="auto"/>
            </w:tcBorders>
            <w:shd w:val="clear" w:color="auto" w:fill="FFFFFF" w:themeFill="background1"/>
          </w:tcPr>
          <w:p w14:paraId="61613D6E" w14:textId="3AE1C6C4" w:rsidR="001D2903" w:rsidRDefault="001D2903" w:rsidP="001D2903">
            <w:r>
              <w:rPr>
                <w:shd w:val="clear" w:color="auto" w:fill="FFFFFF" w:themeFill="background1"/>
              </w:rPr>
              <w:t>El cliente podrá crear un diccionario de forma automática.</w:t>
            </w:r>
          </w:p>
        </w:tc>
      </w:tr>
      <w:tr w:rsidR="001D2903" w14:paraId="344DAA9A" w14:textId="77777777" w:rsidTr="00745D39">
        <w:tc>
          <w:tcPr>
            <w:tcW w:w="2122" w:type="dxa"/>
            <w:tcBorders>
              <w:right w:val="single" w:sz="4" w:space="0" w:color="auto"/>
            </w:tcBorders>
            <w:shd w:val="clear" w:color="auto" w:fill="92D050"/>
          </w:tcPr>
          <w:p w14:paraId="136E5DA7" w14:textId="77777777" w:rsidR="001D2903" w:rsidRDefault="001D2903" w:rsidP="00AF78D2">
            <w:r>
              <w:t>Precondición:</w:t>
            </w:r>
          </w:p>
        </w:tc>
        <w:tc>
          <w:tcPr>
            <w:tcW w:w="6372" w:type="dxa"/>
            <w:gridSpan w:val="2"/>
            <w:tcBorders>
              <w:left w:val="single" w:sz="4" w:space="0" w:color="auto"/>
              <w:bottom w:val="single" w:sz="4" w:space="0" w:color="auto"/>
            </w:tcBorders>
          </w:tcPr>
          <w:p w14:paraId="0C0B9B33" w14:textId="397C4D32" w:rsidR="001D2903" w:rsidRDefault="00745D39" w:rsidP="00745D39">
            <w:r>
              <w:t>Introducir el ePub de forma correcta.</w:t>
            </w:r>
          </w:p>
        </w:tc>
      </w:tr>
      <w:tr w:rsidR="001D2903" w14:paraId="48B36F3A" w14:textId="77777777" w:rsidTr="00745D39">
        <w:tc>
          <w:tcPr>
            <w:tcW w:w="2122" w:type="dxa"/>
            <w:vMerge w:val="restart"/>
            <w:tcBorders>
              <w:right w:val="single" w:sz="4" w:space="0" w:color="auto"/>
            </w:tcBorders>
            <w:shd w:val="clear" w:color="auto" w:fill="92D050"/>
          </w:tcPr>
          <w:p w14:paraId="22969CD4" w14:textId="77777777" w:rsidR="001D2903" w:rsidRDefault="001D2903" w:rsidP="00AF78D2">
            <w:r>
              <w:t>Acciones:</w:t>
            </w:r>
          </w:p>
        </w:tc>
        <w:tc>
          <w:tcPr>
            <w:tcW w:w="992" w:type="dxa"/>
            <w:tcBorders>
              <w:left w:val="single" w:sz="4" w:space="0" w:color="auto"/>
              <w:bottom w:val="single" w:sz="4" w:space="0" w:color="auto"/>
              <w:right w:val="single" w:sz="4" w:space="0" w:color="auto"/>
            </w:tcBorders>
            <w:shd w:val="clear" w:color="auto" w:fill="92D050"/>
          </w:tcPr>
          <w:p w14:paraId="070B446A" w14:textId="77777777" w:rsidR="001D2903" w:rsidRDefault="001D2903" w:rsidP="00AF78D2">
            <w:pPr>
              <w:jc w:val="center"/>
            </w:pPr>
            <w:r>
              <w:t>Paso</w:t>
            </w:r>
          </w:p>
        </w:tc>
        <w:tc>
          <w:tcPr>
            <w:tcW w:w="5380" w:type="dxa"/>
            <w:tcBorders>
              <w:left w:val="single" w:sz="4" w:space="0" w:color="auto"/>
              <w:bottom w:val="single" w:sz="4" w:space="0" w:color="auto"/>
            </w:tcBorders>
            <w:shd w:val="clear" w:color="auto" w:fill="92D050"/>
          </w:tcPr>
          <w:p w14:paraId="564C505A" w14:textId="77777777" w:rsidR="001D2903" w:rsidRDefault="001D2903" w:rsidP="00AF78D2">
            <w:r>
              <w:t>Acción</w:t>
            </w:r>
          </w:p>
        </w:tc>
      </w:tr>
      <w:tr w:rsidR="001D2903" w14:paraId="178DBA5B" w14:textId="77777777" w:rsidTr="00745D39">
        <w:trPr>
          <w:trHeight w:val="213"/>
        </w:trPr>
        <w:tc>
          <w:tcPr>
            <w:tcW w:w="2122" w:type="dxa"/>
            <w:vMerge/>
            <w:tcBorders>
              <w:right w:val="single" w:sz="4" w:space="0" w:color="auto"/>
            </w:tcBorders>
            <w:shd w:val="clear" w:color="auto" w:fill="92D050"/>
          </w:tcPr>
          <w:p w14:paraId="26BED871"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02822EC3" w14:textId="77777777" w:rsidR="001D2903" w:rsidRDefault="001D2903" w:rsidP="00AF78D2">
            <w:pPr>
              <w:jc w:val="center"/>
            </w:pPr>
            <w:r>
              <w:t>1-</w:t>
            </w:r>
          </w:p>
        </w:tc>
        <w:tc>
          <w:tcPr>
            <w:tcW w:w="5380" w:type="dxa"/>
            <w:tcBorders>
              <w:top w:val="single" w:sz="4" w:space="0" w:color="auto"/>
              <w:left w:val="single" w:sz="4" w:space="0" w:color="auto"/>
            </w:tcBorders>
            <w:shd w:val="clear" w:color="auto" w:fill="FFFFFF" w:themeFill="background1"/>
          </w:tcPr>
          <w:p w14:paraId="57489BCC" w14:textId="5D41A56F" w:rsidR="001D2903" w:rsidRDefault="00745D39" w:rsidP="00AF78D2">
            <w:r>
              <w:t>El cliente selecciona el</w:t>
            </w:r>
            <w:r w:rsidR="001D2903">
              <w:t xml:space="preserve"> botón de “Crear diccionario”.</w:t>
            </w:r>
          </w:p>
        </w:tc>
      </w:tr>
      <w:tr w:rsidR="001D2903" w14:paraId="409F2762" w14:textId="77777777" w:rsidTr="00745D39">
        <w:trPr>
          <w:trHeight w:val="213"/>
        </w:trPr>
        <w:tc>
          <w:tcPr>
            <w:tcW w:w="2122" w:type="dxa"/>
            <w:vMerge/>
            <w:tcBorders>
              <w:right w:val="single" w:sz="4" w:space="0" w:color="auto"/>
            </w:tcBorders>
            <w:shd w:val="clear" w:color="auto" w:fill="92D050"/>
          </w:tcPr>
          <w:p w14:paraId="3332E5FD"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42ADE5D7" w14:textId="77777777" w:rsidR="001D2903" w:rsidRDefault="001D2903" w:rsidP="00AF78D2">
            <w:pPr>
              <w:jc w:val="center"/>
            </w:pPr>
            <w:r>
              <w:t>2-</w:t>
            </w:r>
          </w:p>
        </w:tc>
        <w:tc>
          <w:tcPr>
            <w:tcW w:w="5380" w:type="dxa"/>
            <w:tcBorders>
              <w:left w:val="single" w:sz="4" w:space="0" w:color="auto"/>
            </w:tcBorders>
            <w:shd w:val="clear" w:color="auto" w:fill="FFFFFF" w:themeFill="background1"/>
          </w:tcPr>
          <w:p w14:paraId="24573529" w14:textId="2477BD49" w:rsidR="001D2903" w:rsidRDefault="001D2903" w:rsidP="00AF78D2">
            <w:r>
              <w:t>Se obtienen los personajes y se crea el diccionario.</w:t>
            </w:r>
          </w:p>
        </w:tc>
      </w:tr>
      <w:tr w:rsidR="001D2903" w14:paraId="004A9043" w14:textId="77777777" w:rsidTr="00745D39">
        <w:trPr>
          <w:trHeight w:val="213"/>
        </w:trPr>
        <w:tc>
          <w:tcPr>
            <w:tcW w:w="2122" w:type="dxa"/>
            <w:vMerge/>
            <w:tcBorders>
              <w:right w:val="single" w:sz="4" w:space="0" w:color="auto"/>
            </w:tcBorders>
            <w:shd w:val="clear" w:color="auto" w:fill="92D050"/>
          </w:tcPr>
          <w:p w14:paraId="34B6AB00"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5ECAF504" w14:textId="77777777" w:rsidR="001D2903" w:rsidRDefault="001D2903" w:rsidP="00AF78D2">
            <w:pPr>
              <w:jc w:val="center"/>
            </w:pPr>
            <w:r>
              <w:t>3-</w:t>
            </w:r>
          </w:p>
        </w:tc>
        <w:tc>
          <w:tcPr>
            <w:tcW w:w="5380" w:type="dxa"/>
            <w:tcBorders>
              <w:left w:val="single" w:sz="4" w:space="0" w:color="auto"/>
            </w:tcBorders>
            <w:shd w:val="clear" w:color="auto" w:fill="FFFFFF" w:themeFill="background1"/>
          </w:tcPr>
          <w:p w14:paraId="2B268860" w14:textId="77777777" w:rsidR="001D2903" w:rsidRDefault="001D2903" w:rsidP="00AF78D2">
            <w:r>
              <w:t>Se muestra una alerta diciendo que se ha creado.</w:t>
            </w:r>
          </w:p>
        </w:tc>
      </w:tr>
      <w:tr w:rsidR="001D2903" w14:paraId="7AC4F234" w14:textId="77777777" w:rsidTr="00745D39">
        <w:tc>
          <w:tcPr>
            <w:tcW w:w="2122" w:type="dxa"/>
            <w:tcBorders>
              <w:right w:val="single" w:sz="4" w:space="0" w:color="auto"/>
            </w:tcBorders>
            <w:shd w:val="clear" w:color="auto" w:fill="92D050"/>
          </w:tcPr>
          <w:p w14:paraId="478D1575" w14:textId="77777777" w:rsidR="001D2903" w:rsidRDefault="001D2903" w:rsidP="00AF78D2">
            <w:r>
              <w:t>Postcondición:</w:t>
            </w:r>
          </w:p>
        </w:tc>
        <w:tc>
          <w:tcPr>
            <w:tcW w:w="6372" w:type="dxa"/>
            <w:gridSpan w:val="2"/>
            <w:tcBorders>
              <w:left w:val="single" w:sz="4" w:space="0" w:color="auto"/>
            </w:tcBorders>
          </w:tcPr>
          <w:p w14:paraId="0A7D0F69" w14:textId="77777777" w:rsidR="001D2903" w:rsidRDefault="001D2903" w:rsidP="00AF78D2">
            <w:r>
              <w:t>Se crea el diccionario con los personajes, en caso de existir uno, se añaden al diccionario.</w:t>
            </w:r>
          </w:p>
        </w:tc>
      </w:tr>
      <w:tr w:rsidR="001D2903" w14:paraId="7825CAB2" w14:textId="77777777" w:rsidTr="00745D39">
        <w:trPr>
          <w:trHeight w:val="107"/>
        </w:trPr>
        <w:tc>
          <w:tcPr>
            <w:tcW w:w="2122" w:type="dxa"/>
            <w:tcBorders>
              <w:right w:val="single" w:sz="4" w:space="0" w:color="auto"/>
            </w:tcBorders>
            <w:shd w:val="clear" w:color="auto" w:fill="92D050"/>
          </w:tcPr>
          <w:p w14:paraId="708CA488" w14:textId="77777777" w:rsidR="001D2903" w:rsidRDefault="001D2903" w:rsidP="00AF78D2">
            <w:r>
              <w:t>Excepciones:</w:t>
            </w:r>
          </w:p>
        </w:tc>
        <w:tc>
          <w:tcPr>
            <w:tcW w:w="6372" w:type="dxa"/>
            <w:gridSpan w:val="2"/>
            <w:tcBorders>
              <w:left w:val="single" w:sz="4" w:space="0" w:color="auto"/>
            </w:tcBorders>
            <w:shd w:val="clear" w:color="auto" w:fill="FFFFFF" w:themeFill="background1"/>
          </w:tcPr>
          <w:p w14:paraId="5E90E81F" w14:textId="6819537F" w:rsidR="001D2903" w:rsidRDefault="00745D39" w:rsidP="00AF78D2">
            <w:r>
              <w:t>No hay</w:t>
            </w:r>
          </w:p>
        </w:tc>
      </w:tr>
      <w:tr w:rsidR="001D2903" w14:paraId="23393896" w14:textId="77777777" w:rsidTr="00745D39">
        <w:tc>
          <w:tcPr>
            <w:tcW w:w="2122" w:type="dxa"/>
            <w:tcBorders>
              <w:right w:val="single" w:sz="4" w:space="0" w:color="auto"/>
            </w:tcBorders>
            <w:shd w:val="clear" w:color="auto" w:fill="92D050"/>
          </w:tcPr>
          <w:p w14:paraId="5CDDFBE8" w14:textId="77777777" w:rsidR="001D2903" w:rsidRDefault="001D2903" w:rsidP="00AF78D2">
            <w:r>
              <w:t>Importancia:</w:t>
            </w:r>
          </w:p>
        </w:tc>
        <w:tc>
          <w:tcPr>
            <w:tcW w:w="6372" w:type="dxa"/>
            <w:gridSpan w:val="2"/>
            <w:tcBorders>
              <w:left w:val="single" w:sz="4" w:space="0" w:color="auto"/>
            </w:tcBorders>
          </w:tcPr>
          <w:p w14:paraId="4B15ED30" w14:textId="13DEF085" w:rsidR="001D2903" w:rsidRDefault="00745D39" w:rsidP="00AF78D2">
            <w:r>
              <w:t>Baja</w:t>
            </w:r>
          </w:p>
        </w:tc>
      </w:tr>
      <w:tr w:rsidR="001D2903" w14:paraId="62F04FEF" w14:textId="77777777" w:rsidTr="00745D39">
        <w:trPr>
          <w:trHeight w:val="60"/>
        </w:trPr>
        <w:tc>
          <w:tcPr>
            <w:tcW w:w="2122" w:type="dxa"/>
            <w:tcBorders>
              <w:right w:val="single" w:sz="4" w:space="0" w:color="auto"/>
            </w:tcBorders>
            <w:shd w:val="clear" w:color="auto" w:fill="92D050"/>
          </w:tcPr>
          <w:p w14:paraId="653C866A" w14:textId="77777777" w:rsidR="001D2903" w:rsidRDefault="001D2903" w:rsidP="00AF78D2">
            <w:r>
              <w:t>Frecuencia:</w:t>
            </w:r>
          </w:p>
        </w:tc>
        <w:tc>
          <w:tcPr>
            <w:tcW w:w="6372" w:type="dxa"/>
            <w:gridSpan w:val="2"/>
            <w:tcBorders>
              <w:left w:val="single" w:sz="4" w:space="0" w:color="auto"/>
            </w:tcBorders>
          </w:tcPr>
          <w:p w14:paraId="5DFD8BFD" w14:textId="368D55DC" w:rsidR="001D2903" w:rsidRDefault="00745D39" w:rsidP="00745D39">
            <w:pPr>
              <w:keepNext/>
            </w:pPr>
            <w:r>
              <w:t>Muy baja</w:t>
            </w:r>
          </w:p>
        </w:tc>
      </w:tr>
    </w:tbl>
    <w:p w14:paraId="38377AA9" w14:textId="2D4BF059" w:rsidR="001D2903" w:rsidRDefault="001D2903" w:rsidP="001D2903">
      <w:pPr>
        <w:pStyle w:val="Descripcin"/>
        <w:keepNext/>
        <w:jc w:val="center"/>
      </w:pPr>
    </w:p>
    <w:p w14:paraId="3F089A2D" w14:textId="24C666C2" w:rsidR="00FF31CD" w:rsidRDefault="00FF31CD" w:rsidP="00FF31CD">
      <w:pPr>
        <w:pStyle w:val="Descripcin"/>
        <w:framePr w:hSpace="141" w:wrap="around" w:vAnchor="text" w:hAnchor="page" w:x="5461" w:y="3668"/>
      </w:pPr>
      <w:bookmarkStart w:id="39" w:name="_Toc107913280"/>
      <w:r>
        <w:t xml:space="preserve">Tabla </w:t>
      </w:r>
      <w:r w:rsidR="00AC3EA4">
        <w:fldChar w:fldCharType="begin"/>
      </w:r>
      <w:r w:rsidR="00AC3EA4">
        <w:instrText xml:space="preserve"> SEQ Tabla \* ARABIC </w:instrText>
      </w:r>
      <w:r w:rsidR="00AC3EA4">
        <w:fldChar w:fldCharType="separate"/>
      </w:r>
      <w:r w:rsidR="00CC4358">
        <w:rPr>
          <w:noProof/>
        </w:rPr>
        <w:t>7</w:t>
      </w:r>
      <w:r w:rsidR="00AC3EA4">
        <w:rPr>
          <w:noProof/>
        </w:rPr>
        <w:fldChar w:fldCharType="end"/>
      </w:r>
      <w:r>
        <w:t xml:space="preserve"> Caso de uso 4</w:t>
      </w:r>
      <w:bookmarkEnd w:id="39"/>
    </w:p>
    <w:p w14:paraId="5550511C" w14:textId="77777777" w:rsidR="001D2903" w:rsidRPr="001D2903" w:rsidRDefault="001D2903" w:rsidP="001D2903"/>
    <w:tbl>
      <w:tblPr>
        <w:tblStyle w:val="Tablaconcuadrcula"/>
        <w:tblpPr w:leftFromText="141" w:rightFromText="141" w:vertAnchor="text" w:horzAnchor="margin" w:tblpY="-45"/>
        <w:tblW w:w="0" w:type="auto"/>
        <w:tblLook w:val="04A0" w:firstRow="1" w:lastRow="0" w:firstColumn="1" w:lastColumn="0" w:noHBand="0" w:noVBand="1"/>
      </w:tblPr>
      <w:tblGrid>
        <w:gridCol w:w="2122"/>
        <w:gridCol w:w="992"/>
        <w:gridCol w:w="5380"/>
      </w:tblGrid>
      <w:tr w:rsidR="001D2903" w:rsidRPr="00681815" w14:paraId="57EA1E64" w14:textId="77777777" w:rsidTr="00745D39">
        <w:tc>
          <w:tcPr>
            <w:tcW w:w="2122" w:type="dxa"/>
            <w:tcBorders>
              <w:bottom w:val="single" w:sz="4" w:space="0" w:color="auto"/>
            </w:tcBorders>
            <w:shd w:val="clear" w:color="auto" w:fill="92D050"/>
          </w:tcPr>
          <w:p w14:paraId="43698261" w14:textId="77777777" w:rsidR="001D2903" w:rsidRPr="00681815" w:rsidRDefault="001D2903" w:rsidP="00AF78D2">
            <w:pPr>
              <w:jc w:val="center"/>
              <w:rPr>
                <w:b/>
                <w:bCs/>
              </w:rPr>
            </w:pPr>
            <w:r>
              <w:rPr>
                <w:b/>
                <w:bCs/>
              </w:rPr>
              <w:t>Caso de uso 4</w:t>
            </w:r>
          </w:p>
        </w:tc>
        <w:tc>
          <w:tcPr>
            <w:tcW w:w="6372" w:type="dxa"/>
            <w:gridSpan w:val="2"/>
            <w:shd w:val="clear" w:color="auto" w:fill="92D050"/>
          </w:tcPr>
          <w:p w14:paraId="41BBAD0A" w14:textId="77777777" w:rsidR="001D2903" w:rsidRPr="00681815" w:rsidRDefault="001D2903" w:rsidP="00AF78D2">
            <w:pPr>
              <w:jc w:val="center"/>
              <w:rPr>
                <w:b/>
                <w:bCs/>
              </w:rPr>
            </w:pPr>
            <w:r>
              <w:rPr>
                <w:b/>
                <w:bCs/>
              </w:rPr>
              <w:t>Vaciar diccionario</w:t>
            </w:r>
          </w:p>
        </w:tc>
      </w:tr>
      <w:tr w:rsidR="001D2903" w14:paraId="5705C99F" w14:textId="77777777" w:rsidTr="00745D39">
        <w:tc>
          <w:tcPr>
            <w:tcW w:w="2122" w:type="dxa"/>
            <w:tcBorders>
              <w:bottom w:val="single" w:sz="4" w:space="0" w:color="auto"/>
              <w:right w:val="single" w:sz="4" w:space="0" w:color="auto"/>
            </w:tcBorders>
            <w:shd w:val="clear" w:color="auto" w:fill="92D050"/>
          </w:tcPr>
          <w:p w14:paraId="4B9CC04A" w14:textId="77777777" w:rsidR="001D2903" w:rsidRDefault="001D2903" w:rsidP="00AF78D2">
            <w:r>
              <w:t>Requisitos asociados:</w:t>
            </w:r>
          </w:p>
        </w:tc>
        <w:tc>
          <w:tcPr>
            <w:tcW w:w="6372" w:type="dxa"/>
            <w:gridSpan w:val="2"/>
            <w:tcBorders>
              <w:left w:val="single" w:sz="4" w:space="0" w:color="auto"/>
            </w:tcBorders>
          </w:tcPr>
          <w:p w14:paraId="5789A82E" w14:textId="77777777" w:rsidR="001D2903" w:rsidRDefault="001D2903" w:rsidP="00AF78D2">
            <w:pPr>
              <w:jc w:val="center"/>
            </w:pPr>
            <w:r>
              <w:t>R.F-4</w:t>
            </w:r>
          </w:p>
        </w:tc>
      </w:tr>
      <w:tr w:rsidR="001D2903" w14:paraId="55D81CAB" w14:textId="77777777" w:rsidTr="00745D39">
        <w:tc>
          <w:tcPr>
            <w:tcW w:w="2122" w:type="dxa"/>
            <w:tcBorders>
              <w:right w:val="single" w:sz="4" w:space="0" w:color="auto"/>
            </w:tcBorders>
            <w:shd w:val="clear" w:color="auto" w:fill="92D050"/>
          </w:tcPr>
          <w:p w14:paraId="1414BB98" w14:textId="77777777" w:rsidR="001D2903" w:rsidRDefault="001D2903" w:rsidP="00AF78D2">
            <w:r>
              <w:t>Descripción:</w:t>
            </w:r>
          </w:p>
        </w:tc>
        <w:tc>
          <w:tcPr>
            <w:tcW w:w="6372" w:type="dxa"/>
            <w:gridSpan w:val="2"/>
            <w:tcBorders>
              <w:left w:val="single" w:sz="4" w:space="0" w:color="auto"/>
            </w:tcBorders>
            <w:shd w:val="clear" w:color="auto" w:fill="FFFFFF" w:themeFill="background1"/>
          </w:tcPr>
          <w:p w14:paraId="7A6D8018" w14:textId="127BD397" w:rsidR="001D2903" w:rsidRDefault="00745D39" w:rsidP="00AF78D2">
            <w:r>
              <w:rPr>
                <w:shd w:val="clear" w:color="auto" w:fill="FFFFFF" w:themeFill="background1"/>
              </w:rPr>
              <w:t xml:space="preserve">El cliente podrá vaciar el diccionario </w:t>
            </w:r>
            <w:r w:rsidR="00FF31CD">
              <w:rPr>
                <w:shd w:val="clear" w:color="auto" w:fill="FFFFFF" w:themeFill="background1"/>
              </w:rPr>
              <w:t>actual.</w:t>
            </w:r>
          </w:p>
        </w:tc>
      </w:tr>
      <w:tr w:rsidR="00FF31CD" w14:paraId="04902C3E" w14:textId="77777777" w:rsidTr="00745D39">
        <w:tc>
          <w:tcPr>
            <w:tcW w:w="2122" w:type="dxa"/>
            <w:tcBorders>
              <w:right w:val="single" w:sz="4" w:space="0" w:color="auto"/>
            </w:tcBorders>
            <w:shd w:val="clear" w:color="auto" w:fill="92D050"/>
          </w:tcPr>
          <w:p w14:paraId="5ED0A103" w14:textId="77777777" w:rsidR="00FF31CD" w:rsidRDefault="00FF31CD" w:rsidP="00FF31CD">
            <w:r>
              <w:t>Precondición:</w:t>
            </w:r>
          </w:p>
        </w:tc>
        <w:tc>
          <w:tcPr>
            <w:tcW w:w="6372" w:type="dxa"/>
            <w:gridSpan w:val="2"/>
            <w:tcBorders>
              <w:left w:val="single" w:sz="4" w:space="0" w:color="auto"/>
              <w:bottom w:val="single" w:sz="4" w:space="0" w:color="auto"/>
            </w:tcBorders>
          </w:tcPr>
          <w:p w14:paraId="04BDE894" w14:textId="3BF10BA2" w:rsidR="00FF31CD" w:rsidRDefault="00FF31CD" w:rsidP="00FF31CD">
            <w:r>
              <w:t>Introducir el ePub de forma correcta.</w:t>
            </w:r>
          </w:p>
        </w:tc>
      </w:tr>
      <w:tr w:rsidR="001D2903" w14:paraId="7A7F9312" w14:textId="77777777" w:rsidTr="00745D39">
        <w:tc>
          <w:tcPr>
            <w:tcW w:w="2122" w:type="dxa"/>
            <w:vMerge w:val="restart"/>
            <w:tcBorders>
              <w:right w:val="single" w:sz="4" w:space="0" w:color="auto"/>
            </w:tcBorders>
            <w:shd w:val="clear" w:color="auto" w:fill="92D050"/>
          </w:tcPr>
          <w:p w14:paraId="29FDFC06" w14:textId="77777777" w:rsidR="001D2903" w:rsidRDefault="001D2903" w:rsidP="00AF78D2">
            <w:r>
              <w:t>Acciones:</w:t>
            </w:r>
          </w:p>
        </w:tc>
        <w:tc>
          <w:tcPr>
            <w:tcW w:w="992" w:type="dxa"/>
            <w:tcBorders>
              <w:left w:val="single" w:sz="4" w:space="0" w:color="auto"/>
              <w:bottom w:val="single" w:sz="4" w:space="0" w:color="auto"/>
              <w:right w:val="single" w:sz="4" w:space="0" w:color="auto"/>
            </w:tcBorders>
            <w:shd w:val="clear" w:color="auto" w:fill="92D050"/>
          </w:tcPr>
          <w:p w14:paraId="0FBA402F" w14:textId="77777777" w:rsidR="001D2903" w:rsidRDefault="001D2903" w:rsidP="00AF78D2">
            <w:pPr>
              <w:jc w:val="center"/>
            </w:pPr>
            <w:r>
              <w:t>Paso</w:t>
            </w:r>
          </w:p>
        </w:tc>
        <w:tc>
          <w:tcPr>
            <w:tcW w:w="5380" w:type="dxa"/>
            <w:tcBorders>
              <w:left w:val="single" w:sz="4" w:space="0" w:color="auto"/>
              <w:bottom w:val="single" w:sz="4" w:space="0" w:color="auto"/>
            </w:tcBorders>
            <w:shd w:val="clear" w:color="auto" w:fill="92D050"/>
          </w:tcPr>
          <w:p w14:paraId="773D01EB" w14:textId="77777777" w:rsidR="001D2903" w:rsidRDefault="001D2903" w:rsidP="00AF78D2">
            <w:r>
              <w:t>Acción</w:t>
            </w:r>
          </w:p>
        </w:tc>
      </w:tr>
      <w:tr w:rsidR="001D2903" w14:paraId="0825A66D" w14:textId="77777777" w:rsidTr="00745D39">
        <w:trPr>
          <w:trHeight w:val="213"/>
        </w:trPr>
        <w:tc>
          <w:tcPr>
            <w:tcW w:w="2122" w:type="dxa"/>
            <w:vMerge/>
            <w:tcBorders>
              <w:right w:val="single" w:sz="4" w:space="0" w:color="auto"/>
            </w:tcBorders>
            <w:shd w:val="clear" w:color="auto" w:fill="92D050"/>
          </w:tcPr>
          <w:p w14:paraId="0B3A1FBD"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4FE0556C" w14:textId="77777777" w:rsidR="001D2903" w:rsidRDefault="001D2903" w:rsidP="00AF78D2">
            <w:pPr>
              <w:jc w:val="center"/>
            </w:pPr>
            <w:r>
              <w:t>1-</w:t>
            </w:r>
          </w:p>
        </w:tc>
        <w:tc>
          <w:tcPr>
            <w:tcW w:w="5380" w:type="dxa"/>
            <w:tcBorders>
              <w:top w:val="single" w:sz="4" w:space="0" w:color="auto"/>
              <w:left w:val="single" w:sz="4" w:space="0" w:color="auto"/>
            </w:tcBorders>
            <w:shd w:val="clear" w:color="auto" w:fill="FFFFFF" w:themeFill="background1"/>
          </w:tcPr>
          <w:p w14:paraId="6C3A002D" w14:textId="63A168A1" w:rsidR="001D2903" w:rsidRDefault="00FF31CD" w:rsidP="00AF78D2">
            <w:r>
              <w:t xml:space="preserve">El cliente selecciona </w:t>
            </w:r>
            <w:r w:rsidR="001D2903">
              <w:t>el botón de “Vaciar diccionario”.</w:t>
            </w:r>
          </w:p>
        </w:tc>
      </w:tr>
      <w:tr w:rsidR="001D2903" w14:paraId="73ED0632" w14:textId="77777777" w:rsidTr="00745D39">
        <w:trPr>
          <w:trHeight w:val="213"/>
        </w:trPr>
        <w:tc>
          <w:tcPr>
            <w:tcW w:w="2122" w:type="dxa"/>
            <w:vMerge/>
            <w:tcBorders>
              <w:right w:val="single" w:sz="4" w:space="0" w:color="auto"/>
            </w:tcBorders>
            <w:shd w:val="clear" w:color="auto" w:fill="92D050"/>
          </w:tcPr>
          <w:p w14:paraId="276E629D"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50C9F1A8" w14:textId="77777777" w:rsidR="001D2903" w:rsidRDefault="001D2903" w:rsidP="00AF78D2">
            <w:pPr>
              <w:jc w:val="center"/>
            </w:pPr>
            <w:r>
              <w:t>2-</w:t>
            </w:r>
          </w:p>
        </w:tc>
        <w:tc>
          <w:tcPr>
            <w:tcW w:w="5380" w:type="dxa"/>
            <w:tcBorders>
              <w:left w:val="single" w:sz="4" w:space="0" w:color="auto"/>
            </w:tcBorders>
            <w:shd w:val="clear" w:color="auto" w:fill="FFFFFF" w:themeFill="background1"/>
          </w:tcPr>
          <w:p w14:paraId="6E48A4F4" w14:textId="77777777" w:rsidR="001D2903" w:rsidRDefault="001D2903" w:rsidP="00AF78D2">
            <w:r>
              <w:t>Se vacía el diccionario.</w:t>
            </w:r>
          </w:p>
        </w:tc>
      </w:tr>
      <w:tr w:rsidR="001D2903" w14:paraId="53A93F91" w14:textId="77777777" w:rsidTr="00745D39">
        <w:trPr>
          <w:trHeight w:val="213"/>
        </w:trPr>
        <w:tc>
          <w:tcPr>
            <w:tcW w:w="2122" w:type="dxa"/>
            <w:vMerge/>
            <w:tcBorders>
              <w:right w:val="single" w:sz="4" w:space="0" w:color="auto"/>
            </w:tcBorders>
            <w:shd w:val="clear" w:color="auto" w:fill="92D050"/>
          </w:tcPr>
          <w:p w14:paraId="6713992F"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75E88500" w14:textId="77777777" w:rsidR="001D2903" w:rsidRDefault="001D2903" w:rsidP="00AF78D2">
            <w:pPr>
              <w:jc w:val="center"/>
            </w:pPr>
            <w:r>
              <w:t>3-</w:t>
            </w:r>
          </w:p>
        </w:tc>
        <w:tc>
          <w:tcPr>
            <w:tcW w:w="5380" w:type="dxa"/>
            <w:tcBorders>
              <w:left w:val="single" w:sz="4" w:space="0" w:color="auto"/>
            </w:tcBorders>
            <w:shd w:val="clear" w:color="auto" w:fill="FFFFFF" w:themeFill="background1"/>
          </w:tcPr>
          <w:p w14:paraId="74434489" w14:textId="77777777" w:rsidR="001D2903" w:rsidRDefault="001D2903" w:rsidP="00AF78D2">
            <w:r>
              <w:t>Se muestra una alerta diciendo que se ha vaciado.</w:t>
            </w:r>
          </w:p>
        </w:tc>
      </w:tr>
      <w:tr w:rsidR="001D2903" w14:paraId="56266316" w14:textId="77777777" w:rsidTr="00745D39">
        <w:tc>
          <w:tcPr>
            <w:tcW w:w="2122" w:type="dxa"/>
            <w:tcBorders>
              <w:right w:val="single" w:sz="4" w:space="0" w:color="auto"/>
            </w:tcBorders>
            <w:shd w:val="clear" w:color="auto" w:fill="92D050"/>
          </w:tcPr>
          <w:p w14:paraId="1EF88B00" w14:textId="77777777" w:rsidR="001D2903" w:rsidRDefault="001D2903" w:rsidP="00AF78D2">
            <w:r>
              <w:t>Postcondición:</w:t>
            </w:r>
          </w:p>
        </w:tc>
        <w:tc>
          <w:tcPr>
            <w:tcW w:w="6372" w:type="dxa"/>
            <w:gridSpan w:val="2"/>
            <w:tcBorders>
              <w:left w:val="single" w:sz="4" w:space="0" w:color="auto"/>
            </w:tcBorders>
          </w:tcPr>
          <w:p w14:paraId="3FF93300" w14:textId="3E9687CE" w:rsidR="001D2903" w:rsidRDefault="00FF31CD" w:rsidP="00FF31CD">
            <w:r>
              <w:t>El diccionario actual es vaciado.</w:t>
            </w:r>
          </w:p>
        </w:tc>
      </w:tr>
      <w:tr w:rsidR="001D2903" w14:paraId="48BB7DE2" w14:textId="77777777" w:rsidTr="00745D39">
        <w:trPr>
          <w:trHeight w:val="107"/>
        </w:trPr>
        <w:tc>
          <w:tcPr>
            <w:tcW w:w="2122" w:type="dxa"/>
            <w:tcBorders>
              <w:right w:val="single" w:sz="4" w:space="0" w:color="auto"/>
            </w:tcBorders>
            <w:shd w:val="clear" w:color="auto" w:fill="92D050"/>
          </w:tcPr>
          <w:p w14:paraId="19B425E6" w14:textId="77777777" w:rsidR="001D2903" w:rsidRDefault="001D2903" w:rsidP="00AF78D2">
            <w:r>
              <w:t>Excepciones:</w:t>
            </w:r>
          </w:p>
        </w:tc>
        <w:tc>
          <w:tcPr>
            <w:tcW w:w="6372" w:type="dxa"/>
            <w:gridSpan w:val="2"/>
            <w:tcBorders>
              <w:left w:val="single" w:sz="4" w:space="0" w:color="auto"/>
            </w:tcBorders>
            <w:shd w:val="clear" w:color="auto" w:fill="FFFFFF" w:themeFill="background1"/>
          </w:tcPr>
          <w:p w14:paraId="2F1EB967" w14:textId="54C19FD6" w:rsidR="001D2903" w:rsidRDefault="00FF31CD" w:rsidP="00AF78D2">
            <w:r>
              <w:t>No hay</w:t>
            </w:r>
          </w:p>
        </w:tc>
      </w:tr>
      <w:tr w:rsidR="001D2903" w14:paraId="5462B1E0" w14:textId="77777777" w:rsidTr="00745D39">
        <w:tc>
          <w:tcPr>
            <w:tcW w:w="2122" w:type="dxa"/>
            <w:tcBorders>
              <w:right w:val="single" w:sz="4" w:space="0" w:color="auto"/>
            </w:tcBorders>
            <w:shd w:val="clear" w:color="auto" w:fill="92D050"/>
          </w:tcPr>
          <w:p w14:paraId="5BD91C4B" w14:textId="77777777" w:rsidR="001D2903" w:rsidRDefault="001D2903" w:rsidP="00AF78D2">
            <w:r>
              <w:t>Importancia:</w:t>
            </w:r>
          </w:p>
        </w:tc>
        <w:tc>
          <w:tcPr>
            <w:tcW w:w="6372" w:type="dxa"/>
            <w:gridSpan w:val="2"/>
            <w:tcBorders>
              <w:left w:val="single" w:sz="4" w:space="0" w:color="auto"/>
            </w:tcBorders>
          </w:tcPr>
          <w:p w14:paraId="331F573E" w14:textId="38E098DB" w:rsidR="001D2903" w:rsidRDefault="00FF31CD" w:rsidP="00AF78D2">
            <w:r>
              <w:t>Baja</w:t>
            </w:r>
          </w:p>
        </w:tc>
      </w:tr>
      <w:tr w:rsidR="001D2903" w14:paraId="659A3BEB" w14:textId="77777777" w:rsidTr="00745D39">
        <w:trPr>
          <w:trHeight w:val="60"/>
        </w:trPr>
        <w:tc>
          <w:tcPr>
            <w:tcW w:w="2122" w:type="dxa"/>
            <w:tcBorders>
              <w:right w:val="single" w:sz="4" w:space="0" w:color="auto"/>
            </w:tcBorders>
            <w:shd w:val="clear" w:color="auto" w:fill="92D050"/>
          </w:tcPr>
          <w:p w14:paraId="694EBBBC" w14:textId="77777777" w:rsidR="001D2903" w:rsidRDefault="001D2903" w:rsidP="00AF78D2">
            <w:r>
              <w:t>Frecuencia:</w:t>
            </w:r>
          </w:p>
        </w:tc>
        <w:tc>
          <w:tcPr>
            <w:tcW w:w="6372" w:type="dxa"/>
            <w:gridSpan w:val="2"/>
            <w:tcBorders>
              <w:left w:val="single" w:sz="4" w:space="0" w:color="auto"/>
            </w:tcBorders>
          </w:tcPr>
          <w:p w14:paraId="0C850194" w14:textId="048541A4" w:rsidR="001D2903" w:rsidRDefault="00FF31CD" w:rsidP="00FF31CD">
            <w:pPr>
              <w:keepNext/>
            </w:pPr>
            <w:r>
              <w:t>Muy baja</w:t>
            </w:r>
          </w:p>
        </w:tc>
      </w:tr>
    </w:tbl>
    <w:p w14:paraId="68F98634" w14:textId="307B6766" w:rsidR="001D2903" w:rsidRDefault="001D2903" w:rsidP="00280E4F">
      <w:pPr>
        <w:pStyle w:val="Descripcin"/>
        <w:keepNext/>
      </w:pPr>
    </w:p>
    <w:p w14:paraId="1102C58C" w14:textId="77777777" w:rsidR="001D2903" w:rsidRPr="001D2903" w:rsidRDefault="001D2903" w:rsidP="001D2903"/>
    <w:tbl>
      <w:tblPr>
        <w:tblStyle w:val="Tablaconcuadrcula"/>
        <w:tblpPr w:leftFromText="141" w:rightFromText="141" w:vertAnchor="text" w:tblpY="-3"/>
        <w:tblW w:w="0" w:type="auto"/>
        <w:tblLook w:val="04A0" w:firstRow="1" w:lastRow="0" w:firstColumn="1" w:lastColumn="0" w:noHBand="0" w:noVBand="1"/>
      </w:tblPr>
      <w:tblGrid>
        <w:gridCol w:w="2122"/>
        <w:gridCol w:w="992"/>
        <w:gridCol w:w="5380"/>
      </w:tblGrid>
      <w:tr w:rsidR="001D2903" w:rsidRPr="00681815" w14:paraId="0B91FCE1" w14:textId="77777777" w:rsidTr="00FF31CD">
        <w:tc>
          <w:tcPr>
            <w:tcW w:w="2122" w:type="dxa"/>
            <w:tcBorders>
              <w:bottom w:val="single" w:sz="4" w:space="0" w:color="auto"/>
            </w:tcBorders>
            <w:shd w:val="clear" w:color="auto" w:fill="92D050"/>
          </w:tcPr>
          <w:p w14:paraId="479E5EF1" w14:textId="77777777" w:rsidR="001D2903" w:rsidRPr="00681815" w:rsidRDefault="001D2903" w:rsidP="00AF78D2">
            <w:pPr>
              <w:jc w:val="center"/>
              <w:rPr>
                <w:b/>
                <w:bCs/>
              </w:rPr>
            </w:pPr>
            <w:r>
              <w:rPr>
                <w:b/>
                <w:bCs/>
              </w:rPr>
              <w:lastRenderedPageBreak/>
              <w:t>Caso de uso 5</w:t>
            </w:r>
          </w:p>
        </w:tc>
        <w:tc>
          <w:tcPr>
            <w:tcW w:w="6372" w:type="dxa"/>
            <w:gridSpan w:val="2"/>
            <w:shd w:val="clear" w:color="auto" w:fill="92D050"/>
          </w:tcPr>
          <w:p w14:paraId="21AD2C87" w14:textId="77777777" w:rsidR="001D2903" w:rsidRPr="00681815" w:rsidRDefault="001D2903" w:rsidP="00AF78D2">
            <w:pPr>
              <w:jc w:val="center"/>
              <w:rPr>
                <w:b/>
                <w:bCs/>
              </w:rPr>
            </w:pPr>
            <w:r>
              <w:rPr>
                <w:b/>
                <w:bCs/>
              </w:rPr>
              <w:t>Importación de diccionario</w:t>
            </w:r>
          </w:p>
        </w:tc>
      </w:tr>
      <w:tr w:rsidR="001D2903" w14:paraId="3EE67A07" w14:textId="77777777" w:rsidTr="00FF31CD">
        <w:tc>
          <w:tcPr>
            <w:tcW w:w="2122" w:type="dxa"/>
            <w:tcBorders>
              <w:bottom w:val="single" w:sz="4" w:space="0" w:color="auto"/>
              <w:right w:val="single" w:sz="4" w:space="0" w:color="auto"/>
            </w:tcBorders>
            <w:shd w:val="clear" w:color="auto" w:fill="92D050"/>
          </w:tcPr>
          <w:p w14:paraId="7A9F024D" w14:textId="77777777" w:rsidR="001D2903" w:rsidRDefault="001D2903" w:rsidP="00AF78D2">
            <w:r>
              <w:t>Requisitos asociados:</w:t>
            </w:r>
          </w:p>
        </w:tc>
        <w:tc>
          <w:tcPr>
            <w:tcW w:w="6372" w:type="dxa"/>
            <w:gridSpan w:val="2"/>
            <w:tcBorders>
              <w:left w:val="single" w:sz="4" w:space="0" w:color="auto"/>
            </w:tcBorders>
          </w:tcPr>
          <w:p w14:paraId="41283783" w14:textId="77777777" w:rsidR="001D2903" w:rsidRDefault="001D2903" w:rsidP="00AF78D2">
            <w:pPr>
              <w:jc w:val="center"/>
            </w:pPr>
            <w:r>
              <w:t>R.F-5</w:t>
            </w:r>
          </w:p>
        </w:tc>
      </w:tr>
      <w:tr w:rsidR="001D2903" w14:paraId="002C857C" w14:textId="77777777" w:rsidTr="00FF31CD">
        <w:tc>
          <w:tcPr>
            <w:tcW w:w="2122" w:type="dxa"/>
            <w:tcBorders>
              <w:right w:val="single" w:sz="4" w:space="0" w:color="auto"/>
            </w:tcBorders>
            <w:shd w:val="clear" w:color="auto" w:fill="92D050"/>
          </w:tcPr>
          <w:p w14:paraId="2AE4256D" w14:textId="77777777" w:rsidR="001D2903" w:rsidRDefault="001D2903" w:rsidP="00AF78D2">
            <w:r>
              <w:t>Descripción:</w:t>
            </w:r>
          </w:p>
        </w:tc>
        <w:tc>
          <w:tcPr>
            <w:tcW w:w="6372" w:type="dxa"/>
            <w:gridSpan w:val="2"/>
            <w:tcBorders>
              <w:left w:val="single" w:sz="4" w:space="0" w:color="auto"/>
            </w:tcBorders>
            <w:shd w:val="clear" w:color="auto" w:fill="FFFFFF" w:themeFill="background1"/>
          </w:tcPr>
          <w:p w14:paraId="0D7C99FF" w14:textId="45862EA3" w:rsidR="001D2903" w:rsidRDefault="00FF31CD" w:rsidP="00FF31CD">
            <w:r>
              <w:rPr>
                <w:shd w:val="clear" w:color="auto" w:fill="FFFFFF" w:themeFill="background1"/>
              </w:rPr>
              <w:t>El cliente podrá importar un diccionario de personajes.</w:t>
            </w:r>
          </w:p>
        </w:tc>
      </w:tr>
      <w:tr w:rsidR="001D2903" w14:paraId="53980EC9" w14:textId="77777777" w:rsidTr="00FF31CD">
        <w:tc>
          <w:tcPr>
            <w:tcW w:w="2122" w:type="dxa"/>
            <w:tcBorders>
              <w:right w:val="single" w:sz="4" w:space="0" w:color="auto"/>
            </w:tcBorders>
            <w:shd w:val="clear" w:color="auto" w:fill="92D050"/>
          </w:tcPr>
          <w:p w14:paraId="4709A237" w14:textId="77777777" w:rsidR="001D2903" w:rsidRDefault="001D2903" w:rsidP="00AF78D2">
            <w:r>
              <w:t>Precondición:</w:t>
            </w:r>
          </w:p>
        </w:tc>
        <w:tc>
          <w:tcPr>
            <w:tcW w:w="6372" w:type="dxa"/>
            <w:gridSpan w:val="2"/>
            <w:tcBorders>
              <w:left w:val="single" w:sz="4" w:space="0" w:color="auto"/>
              <w:bottom w:val="single" w:sz="4" w:space="0" w:color="auto"/>
            </w:tcBorders>
          </w:tcPr>
          <w:p w14:paraId="57A0EC5A" w14:textId="628E47CD" w:rsidR="001D2903" w:rsidRDefault="00FF31CD" w:rsidP="00AF78D2">
            <w:r>
              <w:t>Introducir el ePub de forma correcta.</w:t>
            </w:r>
          </w:p>
        </w:tc>
      </w:tr>
      <w:tr w:rsidR="001D2903" w14:paraId="31267F19" w14:textId="77777777" w:rsidTr="00FF31CD">
        <w:tc>
          <w:tcPr>
            <w:tcW w:w="2122" w:type="dxa"/>
            <w:vMerge w:val="restart"/>
            <w:tcBorders>
              <w:right w:val="single" w:sz="4" w:space="0" w:color="auto"/>
            </w:tcBorders>
            <w:shd w:val="clear" w:color="auto" w:fill="92D050"/>
          </w:tcPr>
          <w:p w14:paraId="0B7C29E9" w14:textId="77777777" w:rsidR="001D2903" w:rsidRDefault="001D2903" w:rsidP="00AF78D2">
            <w:r>
              <w:t>Acciones:</w:t>
            </w:r>
          </w:p>
        </w:tc>
        <w:tc>
          <w:tcPr>
            <w:tcW w:w="992" w:type="dxa"/>
            <w:tcBorders>
              <w:left w:val="single" w:sz="4" w:space="0" w:color="auto"/>
              <w:bottom w:val="single" w:sz="4" w:space="0" w:color="auto"/>
              <w:right w:val="single" w:sz="4" w:space="0" w:color="auto"/>
            </w:tcBorders>
            <w:shd w:val="clear" w:color="auto" w:fill="92D050"/>
          </w:tcPr>
          <w:p w14:paraId="356090E8" w14:textId="77777777" w:rsidR="001D2903" w:rsidRDefault="001D2903" w:rsidP="00AF78D2">
            <w:pPr>
              <w:jc w:val="center"/>
            </w:pPr>
            <w:r>
              <w:t>Paso</w:t>
            </w:r>
          </w:p>
        </w:tc>
        <w:tc>
          <w:tcPr>
            <w:tcW w:w="5380" w:type="dxa"/>
            <w:tcBorders>
              <w:left w:val="single" w:sz="4" w:space="0" w:color="auto"/>
              <w:bottom w:val="single" w:sz="4" w:space="0" w:color="auto"/>
            </w:tcBorders>
            <w:shd w:val="clear" w:color="auto" w:fill="92D050"/>
          </w:tcPr>
          <w:p w14:paraId="54A3F623" w14:textId="77777777" w:rsidR="001D2903" w:rsidRDefault="001D2903" w:rsidP="00AF78D2">
            <w:r>
              <w:t>Acción</w:t>
            </w:r>
          </w:p>
        </w:tc>
      </w:tr>
      <w:tr w:rsidR="001D2903" w14:paraId="16CE22B2" w14:textId="77777777" w:rsidTr="00FF31CD">
        <w:trPr>
          <w:trHeight w:val="213"/>
        </w:trPr>
        <w:tc>
          <w:tcPr>
            <w:tcW w:w="2122" w:type="dxa"/>
            <w:vMerge/>
            <w:tcBorders>
              <w:right w:val="single" w:sz="4" w:space="0" w:color="auto"/>
            </w:tcBorders>
            <w:shd w:val="clear" w:color="auto" w:fill="92D050"/>
          </w:tcPr>
          <w:p w14:paraId="2CE6A884"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27DB9FE7" w14:textId="77777777" w:rsidR="001D2903" w:rsidRDefault="001D2903" w:rsidP="00AF78D2">
            <w:pPr>
              <w:jc w:val="center"/>
            </w:pPr>
            <w:r>
              <w:t>1-</w:t>
            </w:r>
          </w:p>
        </w:tc>
        <w:tc>
          <w:tcPr>
            <w:tcW w:w="5380" w:type="dxa"/>
            <w:tcBorders>
              <w:top w:val="single" w:sz="4" w:space="0" w:color="auto"/>
              <w:left w:val="single" w:sz="4" w:space="0" w:color="auto"/>
            </w:tcBorders>
            <w:shd w:val="clear" w:color="auto" w:fill="FFFFFF" w:themeFill="background1"/>
          </w:tcPr>
          <w:p w14:paraId="2F92337E" w14:textId="11EF4886" w:rsidR="001D2903" w:rsidRDefault="00FF31CD" w:rsidP="00AF78D2">
            <w:r w:rsidRPr="00FF31CD">
              <w:t xml:space="preserve">El cliente selecciona </w:t>
            </w:r>
            <w:r w:rsidR="001D2903">
              <w:t>el botón de “Importar diccionario”.</w:t>
            </w:r>
          </w:p>
        </w:tc>
      </w:tr>
      <w:tr w:rsidR="001D2903" w14:paraId="0E02588E" w14:textId="77777777" w:rsidTr="00FF31CD">
        <w:trPr>
          <w:trHeight w:val="213"/>
        </w:trPr>
        <w:tc>
          <w:tcPr>
            <w:tcW w:w="2122" w:type="dxa"/>
            <w:vMerge/>
            <w:tcBorders>
              <w:right w:val="single" w:sz="4" w:space="0" w:color="auto"/>
            </w:tcBorders>
            <w:shd w:val="clear" w:color="auto" w:fill="92D050"/>
          </w:tcPr>
          <w:p w14:paraId="7D15C9CC"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47EB8DB9" w14:textId="77777777" w:rsidR="001D2903" w:rsidRDefault="001D2903" w:rsidP="00AF78D2">
            <w:pPr>
              <w:jc w:val="center"/>
            </w:pPr>
            <w:r>
              <w:t>2-</w:t>
            </w:r>
          </w:p>
        </w:tc>
        <w:tc>
          <w:tcPr>
            <w:tcW w:w="5380" w:type="dxa"/>
            <w:tcBorders>
              <w:left w:val="single" w:sz="4" w:space="0" w:color="auto"/>
            </w:tcBorders>
            <w:shd w:val="clear" w:color="auto" w:fill="FFFFFF" w:themeFill="background1"/>
          </w:tcPr>
          <w:p w14:paraId="32A8BA5D" w14:textId="7B20FE9C" w:rsidR="001D2903" w:rsidRDefault="001D2903" w:rsidP="00AF78D2">
            <w:r>
              <w:t xml:space="preserve">El </w:t>
            </w:r>
            <w:r w:rsidR="00FF31CD">
              <w:t xml:space="preserve">cliente selecciona </w:t>
            </w:r>
            <w:r>
              <w:t>el botón de seleccionar archivo.</w:t>
            </w:r>
          </w:p>
        </w:tc>
      </w:tr>
      <w:tr w:rsidR="001D2903" w14:paraId="375BFE32" w14:textId="77777777" w:rsidTr="00FF31CD">
        <w:trPr>
          <w:trHeight w:val="107"/>
        </w:trPr>
        <w:tc>
          <w:tcPr>
            <w:tcW w:w="2122" w:type="dxa"/>
            <w:vMerge/>
            <w:tcBorders>
              <w:right w:val="single" w:sz="4" w:space="0" w:color="auto"/>
            </w:tcBorders>
            <w:shd w:val="clear" w:color="auto" w:fill="92D050"/>
          </w:tcPr>
          <w:p w14:paraId="0B0C001A"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666CA7FB" w14:textId="77777777" w:rsidR="001D2903" w:rsidRDefault="001D2903" w:rsidP="00AF78D2">
            <w:pPr>
              <w:jc w:val="center"/>
            </w:pPr>
            <w:r>
              <w:t>3-</w:t>
            </w:r>
          </w:p>
        </w:tc>
        <w:tc>
          <w:tcPr>
            <w:tcW w:w="5380" w:type="dxa"/>
            <w:tcBorders>
              <w:left w:val="single" w:sz="4" w:space="0" w:color="auto"/>
            </w:tcBorders>
            <w:shd w:val="clear" w:color="auto" w:fill="FFFFFF" w:themeFill="background1"/>
          </w:tcPr>
          <w:p w14:paraId="71752D69" w14:textId="2B0CE209" w:rsidR="001D2903" w:rsidRDefault="001D2903" w:rsidP="00AF78D2">
            <w:r>
              <w:t xml:space="preserve">El </w:t>
            </w:r>
            <w:r w:rsidR="00FF31CD">
              <w:t>cliente</w:t>
            </w:r>
            <w:r>
              <w:t xml:space="preserve"> e</w:t>
            </w:r>
            <w:r w:rsidR="00FF31CD">
              <w:t>lije</w:t>
            </w:r>
            <w:r>
              <w:t xml:space="preserve"> el archivo </w:t>
            </w:r>
            <w:r w:rsidR="00FF31CD">
              <w:t>que desea</w:t>
            </w:r>
            <w:r>
              <w:t>.</w:t>
            </w:r>
          </w:p>
        </w:tc>
      </w:tr>
      <w:tr w:rsidR="001D2903" w14:paraId="152D36BF" w14:textId="77777777" w:rsidTr="00FF31CD">
        <w:trPr>
          <w:trHeight w:val="107"/>
        </w:trPr>
        <w:tc>
          <w:tcPr>
            <w:tcW w:w="2122" w:type="dxa"/>
            <w:vMerge/>
            <w:tcBorders>
              <w:right w:val="single" w:sz="4" w:space="0" w:color="auto"/>
            </w:tcBorders>
            <w:shd w:val="clear" w:color="auto" w:fill="92D050"/>
          </w:tcPr>
          <w:p w14:paraId="5F33911D"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5852F447" w14:textId="77777777" w:rsidR="001D2903" w:rsidRDefault="001D2903" w:rsidP="00AF78D2">
            <w:pPr>
              <w:jc w:val="center"/>
            </w:pPr>
            <w:r>
              <w:t>4-</w:t>
            </w:r>
          </w:p>
        </w:tc>
        <w:tc>
          <w:tcPr>
            <w:tcW w:w="5380" w:type="dxa"/>
            <w:tcBorders>
              <w:left w:val="single" w:sz="4" w:space="0" w:color="auto"/>
            </w:tcBorders>
            <w:shd w:val="clear" w:color="auto" w:fill="FFFFFF" w:themeFill="background1"/>
          </w:tcPr>
          <w:p w14:paraId="01723378" w14:textId="6DC85022" w:rsidR="001D2903" w:rsidRDefault="001D2903" w:rsidP="00AF78D2">
            <w:r>
              <w:t xml:space="preserve">El </w:t>
            </w:r>
            <w:r w:rsidR="00417529">
              <w:t>cliente</w:t>
            </w:r>
            <w:r>
              <w:t xml:space="preserve"> pulsa el botón “Cargar”.</w:t>
            </w:r>
          </w:p>
        </w:tc>
      </w:tr>
      <w:tr w:rsidR="001D2903" w14:paraId="711ED8E5" w14:textId="77777777" w:rsidTr="00FF31CD">
        <w:trPr>
          <w:trHeight w:val="106"/>
        </w:trPr>
        <w:tc>
          <w:tcPr>
            <w:tcW w:w="2122" w:type="dxa"/>
            <w:vMerge/>
            <w:tcBorders>
              <w:right w:val="single" w:sz="4" w:space="0" w:color="auto"/>
            </w:tcBorders>
            <w:shd w:val="clear" w:color="auto" w:fill="92D050"/>
          </w:tcPr>
          <w:p w14:paraId="029A010D"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69270F86" w14:textId="77777777" w:rsidR="001D2903" w:rsidRDefault="001D2903" w:rsidP="00AF78D2">
            <w:pPr>
              <w:jc w:val="center"/>
            </w:pPr>
            <w:r>
              <w:t>5-</w:t>
            </w:r>
          </w:p>
        </w:tc>
        <w:tc>
          <w:tcPr>
            <w:tcW w:w="5380" w:type="dxa"/>
            <w:tcBorders>
              <w:left w:val="single" w:sz="4" w:space="0" w:color="auto"/>
            </w:tcBorders>
            <w:shd w:val="clear" w:color="auto" w:fill="FFFFFF" w:themeFill="background1"/>
          </w:tcPr>
          <w:p w14:paraId="1A8B67EE" w14:textId="77777777" w:rsidR="001D2903" w:rsidRDefault="001D2903" w:rsidP="00AF78D2">
            <w:r>
              <w:t>Se muestra una alerta diciendo que se ha importado.</w:t>
            </w:r>
          </w:p>
        </w:tc>
      </w:tr>
      <w:tr w:rsidR="001D2903" w14:paraId="35144359" w14:textId="77777777" w:rsidTr="00FF31CD">
        <w:tc>
          <w:tcPr>
            <w:tcW w:w="2122" w:type="dxa"/>
            <w:tcBorders>
              <w:right w:val="single" w:sz="4" w:space="0" w:color="auto"/>
            </w:tcBorders>
            <w:shd w:val="clear" w:color="auto" w:fill="92D050"/>
          </w:tcPr>
          <w:p w14:paraId="4773B550" w14:textId="77777777" w:rsidR="001D2903" w:rsidRDefault="001D2903" w:rsidP="00AF78D2">
            <w:r>
              <w:t>Postcondición:</w:t>
            </w:r>
          </w:p>
        </w:tc>
        <w:tc>
          <w:tcPr>
            <w:tcW w:w="6372" w:type="dxa"/>
            <w:gridSpan w:val="2"/>
            <w:tcBorders>
              <w:left w:val="single" w:sz="4" w:space="0" w:color="auto"/>
            </w:tcBorders>
          </w:tcPr>
          <w:p w14:paraId="3CFF9C19" w14:textId="77777777" w:rsidR="001D2903" w:rsidRDefault="001D2903" w:rsidP="00AF78D2">
            <w:r>
              <w:t>Se rellena el diccionario con los personajes importados.</w:t>
            </w:r>
          </w:p>
        </w:tc>
      </w:tr>
      <w:tr w:rsidR="001D2903" w14:paraId="45E9DCB2" w14:textId="77777777" w:rsidTr="00FF31CD">
        <w:trPr>
          <w:trHeight w:val="107"/>
        </w:trPr>
        <w:tc>
          <w:tcPr>
            <w:tcW w:w="2122" w:type="dxa"/>
            <w:vMerge w:val="restart"/>
            <w:tcBorders>
              <w:right w:val="single" w:sz="4" w:space="0" w:color="auto"/>
            </w:tcBorders>
            <w:shd w:val="clear" w:color="auto" w:fill="92D050"/>
          </w:tcPr>
          <w:p w14:paraId="6568861F" w14:textId="77777777" w:rsidR="001D2903" w:rsidRDefault="001D2903" w:rsidP="00AF78D2">
            <w:r>
              <w:t>Excepciones:</w:t>
            </w:r>
          </w:p>
        </w:tc>
        <w:tc>
          <w:tcPr>
            <w:tcW w:w="992" w:type="dxa"/>
            <w:tcBorders>
              <w:left w:val="single" w:sz="4" w:space="0" w:color="auto"/>
            </w:tcBorders>
            <w:shd w:val="clear" w:color="auto" w:fill="92D050"/>
          </w:tcPr>
          <w:p w14:paraId="75EE3677" w14:textId="77777777" w:rsidR="001D2903" w:rsidRDefault="001D2903" w:rsidP="00AF78D2">
            <w:pPr>
              <w:jc w:val="center"/>
            </w:pPr>
            <w:r>
              <w:t>Número</w:t>
            </w:r>
          </w:p>
        </w:tc>
        <w:tc>
          <w:tcPr>
            <w:tcW w:w="5380" w:type="dxa"/>
            <w:tcBorders>
              <w:left w:val="single" w:sz="4" w:space="0" w:color="auto"/>
            </w:tcBorders>
            <w:shd w:val="clear" w:color="auto" w:fill="92D050"/>
          </w:tcPr>
          <w:p w14:paraId="4EAC5FF3" w14:textId="77777777" w:rsidR="001D2903" w:rsidRDefault="001D2903" w:rsidP="00AF78D2">
            <w:r>
              <w:t>Excepción</w:t>
            </w:r>
          </w:p>
        </w:tc>
      </w:tr>
      <w:tr w:rsidR="001D2903" w14:paraId="7AFF3A75" w14:textId="77777777" w:rsidTr="00FF31CD">
        <w:trPr>
          <w:trHeight w:val="107"/>
        </w:trPr>
        <w:tc>
          <w:tcPr>
            <w:tcW w:w="2122" w:type="dxa"/>
            <w:vMerge/>
            <w:tcBorders>
              <w:right w:val="single" w:sz="4" w:space="0" w:color="auto"/>
            </w:tcBorders>
            <w:shd w:val="clear" w:color="auto" w:fill="92D050"/>
          </w:tcPr>
          <w:p w14:paraId="37C47653" w14:textId="77777777" w:rsidR="001D2903" w:rsidRDefault="001D2903" w:rsidP="00AF78D2"/>
        </w:tc>
        <w:tc>
          <w:tcPr>
            <w:tcW w:w="992" w:type="dxa"/>
            <w:tcBorders>
              <w:left w:val="single" w:sz="4" w:space="0" w:color="auto"/>
            </w:tcBorders>
            <w:shd w:val="clear" w:color="auto" w:fill="FFFFFF" w:themeFill="background1"/>
          </w:tcPr>
          <w:p w14:paraId="06FC29F1" w14:textId="7A095AD1" w:rsidR="001D2903" w:rsidRDefault="00DB201B" w:rsidP="00AF78D2">
            <w:pPr>
              <w:jc w:val="center"/>
            </w:pPr>
            <w:r>
              <w:t>4</w:t>
            </w:r>
            <w:r w:rsidR="001D2903">
              <w:t>-</w:t>
            </w:r>
          </w:p>
        </w:tc>
        <w:tc>
          <w:tcPr>
            <w:tcW w:w="5380" w:type="dxa"/>
            <w:tcBorders>
              <w:left w:val="single" w:sz="4" w:space="0" w:color="auto"/>
            </w:tcBorders>
            <w:shd w:val="clear" w:color="auto" w:fill="FFFFFF" w:themeFill="background1"/>
          </w:tcPr>
          <w:p w14:paraId="12E1C996" w14:textId="31586149" w:rsidR="001D2903" w:rsidRDefault="001D2903" w:rsidP="00AF78D2">
            <w:r>
              <w:t xml:space="preserve">El fichero </w:t>
            </w:r>
            <w:r w:rsidR="00417529">
              <w:t xml:space="preserve">que se ha </w:t>
            </w:r>
            <w:r>
              <w:t>introducido no tiene formato “.csv”</w:t>
            </w:r>
          </w:p>
        </w:tc>
      </w:tr>
      <w:tr w:rsidR="001D2903" w14:paraId="09380E77" w14:textId="77777777" w:rsidTr="00FF31CD">
        <w:tc>
          <w:tcPr>
            <w:tcW w:w="2122" w:type="dxa"/>
            <w:tcBorders>
              <w:right w:val="single" w:sz="4" w:space="0" w:color="auto"/>
            </w:tcBorders>
            <w:shd w:val="clear" w:color="auto" w:fill="92D050"/>
          </w:tcPr>
          <w:p w14:paraId="2C7298D6" w14:textId="77777777" w:rsidR="001D2903" w:rsidRDefault="001D2903" w:rsidP="00AF78D2">
            <w:r>
              <w:t>Importancia:</w:t>
            </w:r>
          </w:p>
        </w:tc>
        <w:tc>
          <w:tcPr>
            <w:tcW w:w="6372" w:type="dxa"/>
            <w:gridSpan w:val="2"/>
            <w:tcBorders>
              <w:left w:val="single" w:sz="4" w:space="0" w:color="auto"/>
            </w:tcBorders>
          </w:tcPr>
          <w:p w14:paraId="435E06CF" w14:textId="2BA33235" w:rsidR="001D2903" w:rsidRDefault="00417529" w:rsidP="00AF78D2">
            <w:r>
              <w:t>Media</w:t>
            </w:r>
          </w:p>
        </w:tc>
      </w:tr>
      <w:tr w:rsidR="001D2903" w14:paraId="445D40A6" w14:textId="77777777" w:rsidTr="00FF31CD">
        <w:tc>
          <w:tcPr>
            <w:tcW w:w="2122" w:type="dxa"/>
            <w:tcBorders>
              <w:right w:val="single" w:sz="4" w:space="0" w:color="auto"/>
            </w:tcBorders>
            <w:shd w:val="clear" w:color="auto" w:fill="92D050"/>
          </w:tcPr>
          <w:p w14:paraId="468FA7D9" w14:textId="77777777" w:rsidR="001D2903" w:rsidRDefault="001D2903" w:rsidP="00AF78D2">
            <w:r>
              <w:t>Frecuencia:</w:t>
            </w:r>
          </w:p>
        </w:tc>
        <w:tc>
          <w:tcPr>
            <w:tcW w:w="6372" w:type="dxa"/>
            <w:gridSpan w:val="2"/>
            <w:tcBorders>
              <w:left w:val="single" w:sz="4" w:space="0" w:color="auto"/>
            </w:tcBorders>
          </w:tcPr>
          <w:p w14:paraId="102707A7" w14:textId="479CBB24" w:rsidR="001D2903" w:rsidRDefault="00417529" w:rsidP="00417529">
            <w:pPr>
              <w:keepNext/>
            </w:pPr>
            <w:r>
              <w:t>Baja</w:t>
            </w:r>
          </w:p>
        </w:tc>
      </w:tr>
    </w:tbl>
    <w:p w14:paraId="07F91DAC" w14:textId="394F11FD" w:rsidR="00280E4F" w:rsidRDefault="00280E4F" w:rsidP="00280E4F">
      <w:pPr>
        <w:pStyle w:val="Descripcin"/>
        <w:framePr w:hSpace="141" w:wrap="around" w:vAnchor="text" w:hAnchor="page" w:x="5421" w:y="4224"/>
      </w:pPr>
      <w:bookmarkStart w:id="40" w:name="_Toc107913281"/>
      <w:bookmarkStart w:id="41" w:name="_Toc32403617"/>
      <w:r>
        <w:t xml:space="preserve">Tabla </w:t>
      </w:r>
      <w:r w:rsidR="00AC3EA4">
        <w:fldChar w:fldCharType="begin"/>
      </w:r>
      <w:r w:rsidR="00AC3EA4">
        <w:instrText xml:space="preserve"> SEQ Tabla \* ARABIC </w:instrText>
      </w:r>
      <w:r w:rsidR="00AC3EA4">
        <w:fldChar w:fldCharType="separate"/>
      </w:r>
      <w:r w:rsidR="00CC4358">
        <w:rPr>
          <w:noProof/>
        </w:rPr>
        <w:t>8</w:t>
      </w:r>
      <w:r w:rsidR="00AC3EA4">
        <w:rPr>
          <w:noProof/>
        </w:rPr>
        <w:fldChar w:fldCharType="end"/>
      </w:r>
      <w:r>
        <w:t xml:space="preserve"> Caso de uso 5</w:t>
      </w:r>
      <w:bookmarkEnd w:id="40"/>
    </w:p>
    <w:bookmarkEnd w:id="41"/>
    <w:p w14:paraId="7EF43F98" w14:textId="198B2133" w:rsidR="00280E4F" w:rsidRDefault="00280E4F" w:rsidP="00280E4F"/>
    <w:p w14:paraId="09856CE9" w14:textId="77777777" w:rsidR="00280E4F" w:rsidRDefault="00280E4F" w:rsidP="00280E4F"/>
    <w:tbl>
      <w:tblPr>
        <w:tblStyle w:val="Tablaconcuadrcula"/>
        <w:tblpPr w:leftFromText="141" w:rightFromText="141" w:vertAnchor="text" w:horzAnchor="margin" w:tblpY="24"/>
        <w:tblW w:w="0" w:type="auto"/>
        <w:tblLook w:val="04A0" w:firstRow="1" w:lastRow="0" w:firstColumn="1" w:lastColumn="0" w:noHBand="0" w:noVBand="1"/>
      </w:tblPr>
      <w:tblGrid>
        <w:gridCol w:w="2122"/>
        <w:gridCol w:w="992"/>
        <w:gridCol w:w="5380"/>
      </w:tblGrid>
      <w:tr w:rsidR="00280E4F" w:rsidRPr="00681815" w14:paraId="282367B6" w14:textId="77777777" w:rsidTr="00AF78D2">
        <w:tc>
          <w:tcPr>
            <w:tcW w:w="2122" w:type="dxa"/>
            <w:tcBorders>
              <w:bottom w:val="single" w:sz="4" w:space="0" w:color="auto"/>
            </w:tcBorders>
            <w:shd w:val="clear" w:color="auto" w:fill="92D050"/>
          </w:tcPr>
          <w:p w14:paraId="135B897F" w14:textId="77777777" w:rsidR="00280E4F" w:rsidRPr="00681815" w:rsidRDefault="00280E4F" w:rsidP="00AF78D2">
            <w:pPr>
              <w:jc w:val="center"/>
              <w:rPr>
                <w:b/>
                <w:bCs/>
              </w:rPr>
            </w:pPr>
            <w:r>
              <w:rPr>
                <w:b/>
                <w:bCs/>
              </w:rPr>
              <w:t>Caso de uso 6</w:t>
            </w:r>
          </w:p>
        </w:tc>
        <w:tc>
          <w:tcPr>
            <w:tcW w:w="6372" w:type="dxa"/>
            <w:gridSpan w:val="2"/>
            <w:shd w:val="clear" w:color="auto" w:fill="92D050"/>
          </w:tcPr>
          <w:p w14:paraId="39B677EC" w14:textId="77777777" w:rsidR="00280E4F" w:rsidRPr="00681815" w:rsidRDefault="00280E4F" w:rsidP="00AF78D2">
            <w:pPr>
              <w:jc w:val="center"/>
              <w:rPr>
                <w:b/>
                <w:bCs/>
              </w:rPr>
            </w:pPr>
            <w:r>
              <w:rPr>
                <w:b/>
                <w:bCs/>
              </w:rPr>
              <w:t>Obtención de diccionario</w:t>
            </w:r>
          </w:p>
        </w:tc>
      </w:tr>
      <w:tr w:rsidR="00280E4F" w14:paraId="4550E312" w14:textId="77777777" w:rsidTr="00AF78D2">
        <w:tc>
          <w:tcPr>
            <w:tcW w:w="2122" w:type="dxa"/>
            <w:tcBorders>
              <w:bottom w:val="single" w:sz="4" w:space="0" w:color="auto"/>
              <w:right w:val="single" w:sz="4" w:space="0" w:color="auto"/>
            </w:tcBorders>
            <w:shd w:val="clear" w:color="auto" w:fill="92D050"/>
          </w:tcPr>
          <w:p w14:paraId="714E75D3" w14:textId="77777777" w:rsidR="00280E4F" w:rsidRDefault="00280E4F" w:rsidP="00AF78D2">
            <w:r>
              <w:t>Requisitos asociados:</w:t>
            </w:r>
          </w:p>
        </w:tc>
        <w:tc>
          <w:tcPr>
            <w:tcW w:w="6372" w:type="dxa"/>
            <w:gridSpan w:val="2"/>
            <w:tcBorders>
              <w:left w:val="single" w:sz="4" w:space="0" w:color="auto"/>
            </w:tcBorders>
          </w:tcPr>
          <w:p w14:paraId="6A0B0F25" w14:textId="77777777" w:rsidR="00280E4F" w:rsidRDefault="00280E4F" w:rsidP="00AF78D2">
            <w:pPr>
              <w:jc w:val="center"/>
            </w:pPr>
            <w:r>
              <w:t>R.F-6</w:t>
            </w:r>
          </w:p>
        </w:tc>
      </w:tr>
      <w:tr w:rsidR="00280E4F" w14:paraId="57FED234" w14:textId="77777777" w:rsidTr="00AF78D2">
        <w:tc>
          <w:tcPr>
            <w:tcW w:w="2122" w:type="dxa"/>
            <w:tcBorders>
              <w:right w:val="single" w:sz="4" w:space="0" w:color="auto"/>
            </w:tcBorders>
            <w:shd w:val="clear" w:color="auto" w:fill="92D050"/>
          </w:tcPr>
          <w:p w14:paraId="4B240134" w14:textId="77777777" w:rsidR="00280E4F" w:rsidRDefault="00280E4F" w:rsidP="00AF78D2">
            <w:r>
              <w:t>Descripción:</w:t>
            </w:r>
          </w:p>
        </w:tc>
        <w:tc>
          <w:tcPr>
            <w:tcW w:w="6372" w:type="dxa"/>
            <w:gridSpan w:val="2"/>
            <w:tcBorders>
              <w:left w:val="single" w:sz="4" w:space="0" w:color="auto"/>
            </w:tcBorders>
            <w:shd w:val="clear" w:color="auto" w:fill="FFFFFF" w:themeFill="background1"/>
          </w:tcPr>
          <w:p w14:paraId="3F4F15A9" w14:textId="4F9DCEE1" w:rsidR="00280E4F" w:rsidRDefault="00FE5152" w:rsidP="00FE5152">
            <w:r>
              <w:rPr>
                <w:shd w:val="clear" w:color="auto" w:fill="FFFFFF" w:themeFill="background1"/>
              </w:rPr>
              <w:t>El cliente podrá obtener un diccionario a partir de una wiki en concreto.</w:t>
            </w:r>
          </w:p>
        </w:tc>
      </w:tr>
      <w:tr w:rsidR="00280E4F" w14:paraId="1986BD85" w14:textId="77777777" w:rsidTr="00AF78D2">
        <w:tc>
          <w:tcPr>
            <w:tcW w:w="2122" w:type="dxa"/>
            <w:tcBorders>
              <w:right w:val="single" w:sz="4" w:space="0" w:color="auto"/>
            </w:tcBorders>
            <w:shd w:val="clear" w:color="auto" w:fill="92D050"/>
          </w:tcPr>
          <w:p w14:paraId="65D2FE9D" w14:textId="77777777" w:rsidR="00280E4F" w:rsidRDefault="00280E4F" w:rsidP="00AF78D2">
            <w:r>
              <w:t>Precondición:</w:t>
            </w:r>
          </w:p>
        </w:tc>
        <w:tc>
          <w:tcPr>
            <w:tcW w:w="6372" w:type="dxa"/>
            <w:gridSpan w:val="2"/>
            <w:tcBorders>
              <w:left w:val="single" w:sz="4" w:space="0" w:color="auto"/>
              <w:bottom w:val="single" w:sz="4" w:space="0" w:color="auto"/>
            </w:tcBorders>
          </w:tcPr>
          <w:p w14:paraId="6A7EB230" w14:textId="0FB926EA" w:rsidR="00280E4F" w:rsidRDefault="00FE5152" w:rsidP="00FE5152">
            <w:r>
              <w:t>Introducir el ePub de forma correcta.</w:t>
            </w:r>
          </w:p>
        </w:tc>
      </w:tr>
      <w:tr w:rsidR="00280E4F" w14:paraId="77BA6940" w14:textId="77777777" w:rsidTr="00FE5152">
        <w:tc>
          <w:tcPr>
            <w:tcW w:w="2122" w:type="dxa"/>
            <w:vMerge w:val="restart"/>
            <w:tcBorders>
              <w:right w:val="single" w:sz="4" w:space="0" w:color="auto"/>
            </w:tcBorders>
            <w:shd w:val="clear" w:color="auto" w:fill="92D050"/>
          </w:tcPr>
          <w:p w14:paraId="6121683D" w14:textId="77777777" w:rsidR="00280E4F" w:rsidRDefault="00280E4F" w:rsidP="00AF78D2">
            <w:r>
              <w:t>Acciones:</w:t>
            </w:r>
          </w:p>
        </w:tc>
        <w:tc>
          <w:tcPr>
            <w:tcW w:w="992" w:type="dxa"/>
            <w:tcBorders>
              <w:left w:val="single" w:sz="4" w:space="0" w:color="auto"/>
              <w:bottom w:val="single" w:sz="4" w:space="0" w:color="auto"/>
              <w:right w:val="single" w:sz="4" w:space="0" w:color="auto"/>
            </w:tcBorders>
            <w:shd w:val="clear" w:color="auto" w:fill="92D050"/>
          </w:tcPr>
          <w:p w14:paraId="59A8CC97" w14:textId="77777777" w:rsidR="00280E4F" w:rsidRDefault="00280E4F" w:rsidP="00AF78D2">
            <w:pPr>
              <w:jc w:val="center"/>
            </w:pPr>
            <w:r>
              <w:t>Paso</w:t>
            </w:r>
          </w:p>
        </w:tc>
        <w:tc>
          <w:tcPr>
            <w:tcW w:w="5380" w:type="dxa"/>
            <w:tcBorders>
              <w:left w:val="single" w:sz="4" w:space="0" w:color="auto"/>
              <w:bottom w:val="single" w:sz="4" w:space="0" w:color="auto"/>
            </w:tcBorders>
            <w:shd w:val="clear" w:color="auto" w:fill="92D050"/>
          </w:tcPr>
          <w:p w14:paraId="3BBDB44B" w14:textId="77777777" w:rsidR="00280E4F" w:rsidRDefault="00280E4F" w:rsidP="00AF78D2">
            <w:r>
              <w:t>Acción</w:t>
            </w:r>
          </w:p>
        </w:tc>
      </w:tr>
      <w:tr w:rsidR="00280E4F" w14:paraId="3B506BD7" w14:textId="77777777" w:rsidTr="00AF78D2">
        <w:trPr>
          <w:trHeight w:val="213"/>
        </w:trPr>
        <w:tc>
          <w:tcPr>
            <w:tcW w:w="2122" w:type="dxa"/>
            <w:vMerge/>
            <w:tcBorders>
              <w:right w:val="single" w:sz="4" w:space="0" w:color="auto"/>
            </w:tcBorders>
            <w:shd w:val="clear" w:color="auto" w:fill="92D050"/>
          </w:tcPr>
          <w:p w14:paraId="4564AB72" w14:textId="77777777" w:rsidR="00280E4F" w:rsidRDefault="00280E4F" w:rsidP="00AF78D2"/>
        </w:tc>
        <w:tc>
          <w:tcPr>
            <w:tcW w:w="992" w:type="dxa"/>
            <w:tcBorders>
              <w:top w:val="single" w:sz="4" w:space="0" w:color="auto"/>
              <w:left w:val="single" w:sz="4" w:space="0" w:color="auto"/>
              <w:right w:val="single" w:sz="4" w:space="0" w:color="auto"/>
            </w:tcBorders>
            <w:shd w:val="clear" w:color="auto" w:fill="FFFFFF" w:themeFill="background1"/>
          </w:tcPr>
          <w:p w14:paraId="4211FD2B" w14:textId="77777777" w:rsidR="00280E4F" w:rsidRDefault="00280E4F" w:rsidP="00AF78D2">
            <w:pPr>
              <w:jc w:val="center"/>
            </w:pPr>
            <w:r>
              <w:t>1-</w:t>
            </w:r>
          </w:p>
        </w:tc>
        <w:tc>
          <w:tcPr>
            <w:tcW w:w="5380" w:type="dxa"/>
            <w:tcBorders>
              <w:top w:val="single" w:sz="4" w:space="0" w:color="auto"/>
              <w:left w:val="single" w:sz="4" w:space="0" w:color="auto"/>
            </w:tcBorders>
            <w:shd w:val="clear" w:color="auto" w:fill="FFFFFF" w:themeFill="background1"/>
          </w:tcPr>
          <w:p w14:paraId="472A42C5" w14:textId="624955A5" w:rsidR="00280E4F" w:rsidRDefault="00280E4F" w:rsidP="00AF78D2">
            <w:r>
              <w:t xml:space="preserve">El </w:t>
            </w:r>
            <w:r w:rsidR="00FE5152">
              <w:t>cliente</w:t>
            </w:r>
            <w:r>
              <w:t xml:space="preserve"> introduce el </w:t>
            </w:r>
            <w:proofErr w:type="gramStart"/>
            <w:r>
              <w:t>link</w:t>
            </w:r>
            <w:proofErr w:type="gramEnd"/>
            <w:r>
              <w:t xml:space="preserve"> de la web correcta.</w:t>
            </w:r>
          </w:p>
        </w:tc>
      </w:tr>
      <w:tr w:rsidR="00280E4F" w14:paraId="60751986" w14:textId="77777777" w:rsidTr="00AF78D2">
        <w:trPr>
          <w:trHeight w:val="213"/>
        </w:trPr>
        <w:tc>
          <w:tcPr>
            <w:tcW w:w="2122" w:type="dxa"/>
            <w:vMerge/>
            <w:tcBorders>
              <w:right w:val="single" w:sz="4" w:space="0" w:color="auto"/>
            </w:tcBorders>
            <w:shd w:val="clear" w:color="auto" w:fill="92D050"/>
          </w:tcPr>
          <w:p w14:paraId="1745DCA4" w14:textId="77777777" w:rsidR="00280E4F" w:rsidRDefault="00280E4F" w:rsidP="00AF78D2"/>
        </w:tc>
        <w:tc>
          <w:tcPr>
            <w:tcW w:w="992" w:type="dxa"/>
            <w:tcBorders>
              <w:top w:val="single" w:sz="4" w:space="0" w:color="auto"/>
              <w:left w:val="single" w:sz="4" w:space="0" w:color="auto"/>
              <w:right w:val="single" w:sz="4" w:space="0" w:color="auto"/>
            </w:tcBorders>
            <w:shd w:val="clear" w:color="auto" w:fill="FFFFFF" w:themeFill="background1"/>
          </w:tcPr>
          <w:p w14:paraId="6E2E48A1" w14:textId="77777777" w:rsidR="00280E4F" w:rsidRDefault="00280E4F" w:rsidP="00AF78D2">
            <w:pPr>
              <w:jc w:val="center"/>
            </w:pPr>
            <w:r>
              <w:t>2-</w:t>
            </w:r>
          </w:p>
        </w:tc>
        <w:tc>
          <w:tcPr>
            <w:tcW w:w="5380" w:type="dxa"/>
            <w:tcBorders>
              <w:left w:val="single" w:sz="4" w:space="0" w:color="auto"/>
            </w:tcBorders>
            <w:shd w:val="clear" w:color="auto" w:fill="FFFFFF" w:themeFill="background1"/>
          </w:tcPr>
          <w:p w14:paraId="00A54C84" w14:textId="1FFDC9AE" w:rsidR="00280E4F" w:rsidRDefault="00280E4F" w:rsidP="00AF78D2">
            <w:r>
              <w:t xml:space="preserve">El </w:t>
            </w:r>
            <w:r w:rsidR="00FE5152">
              <w:t>cliente selecciona</w:t>
            </w:r>
            <w:r>
              <w:t xml:space="preserve"> el botón “Obtener”.</w:t>
            </w:r>
          </w:p>
        </w:tc>
      </w:tr>
      <w:tr w:rsidR="00280E4F" w14:paraId="12C6891C" w14:textId="77777777" w:rsidTr="00AF78D2">
        <w:trPr>
          <w:trHeight w:val="213"/>
        </w:trPr>
        <w:tc>
          <w:tcPr>
            <w:tcW w:w="2122" w:type="dxa"/>
            <w:vMerge/>
            <w:tcBorders>
              <w:right w:val="single" w:sz="4" w:space="0" w:color="auto"/>
            </w:tcBorders>
            <w:shd w:val="clear" w:color="auto" w:fill="92D050"/>
          </w:tcPr>
          <w:p w14:paraId="07612504" w14:textId="77777777" w:rsidR="00280E4F" w:rsidRDefault="00280E4F" w:rsidP="00AF78D2"/>
        </w:tc>
        <w:tc>
          <w:tcPr>
            <w:tcW w:w="992" w:type="dxa"/>
            <w:tcBorders>
              <w:top w:val="single" w:sz="4" w:space="0" w:color="auto"/>
              <w:left w:val="single" w:sz="4" w:space="0" w:color="auto"/>
              <w:right w:val="single" w:sz="4" w:space="0" w:color="auto"/>
            </w:tcBorders>
            <w:shd w:val="clear" w:color="auto" w:fill="FFFFFF" w:themeFill="background1"/>
          </w:tcPr>
          <w:p w14:paraId="34D5C8A5" w14:textId="77777777" w:rsidR="00280E4F" w:rsidRDefault="00280E4F" w:rsidP="00AF78D2">
            <w:pPr>
              <w:jc w:val="center"/>
            </w:pPr>
            <w:r>
              <w:t>3-</w:t>
            </w:r>
          </w:p>
        </w:tc>
        <w:tc>
          <w:tcPr>
            <w:tcW w:w="5380" w:type="dxa"/>
            <w:tcBorders>
              <w:left w:val="single" w:sz="4" w:space="0" w:color="auto"/>
            </w:tcBorders>
            <w:shd w:val="clear" w:color="auto" w:fill="FFFFFF" w:themeFill="background1"/>
          </w:tcPr>
          <w:p w14:paraId="087F32A5" w14:textId="77777777" w:rsidR="00280E4F" w:rsidRDefault="00280E4F" w:rsidP="00AF78D2">
            <w:r>
              <w:t>Se notifica mediante una alerta el éxito en la obtención.</w:t>
            </w:r>
          </w:p>
        </w:tc>
      </w:tr>
      <w:tr w:rsidR="00280E4F" w14:paraId="359AF1F6" w14:textId="77777777" w:rsidTr="00AF78D2">
        <w:tc>
          <w:tcPr>
            <w:tcW w:w="2122" w:type="dxa"/>
            <w:tcBorders>
              <w:right w:val="single" w:sz="4" w:space="0" w:color="auto"/>
            </w:tcBorders>
            <w:shd w:val="clear" w:color="auto" w:fill="92D050"/>
          </w:tcPr>
          <w:p w14:paraId="6586AE3E" w14:textId="77777777" w:rsidR="00280E4F" w:rsidRDefault="00280E4F" w:rsidP="00AF78D2">
            <w:r>
              <w:t>Postcondición:</w:t>
            </w:r>
          </w:p>
        </w:tc>
        <w:tc>
          <w:tcPr>
            <w:tcW w:w="6372" w:type="dxa"/>
            <w:gridSpan w:val="2"/>
            <w:tcBorders>
              <w:left w:val="single" w:sz="4" w:space="0" w:color="auto"/>
            </w:tcBorders>
          </w:tcPr>
          <w:p w14:paraId="7AD76DC4" w14:textId="77777777" w:rsidR="00280E4F" w:rsidRDefault="00280E4F" w:rsidP="00AF78D2">
            <w:r>
              <w:t>Se rellena el diccionario con los personajes obtenidos.</w:t>
            </w:r>
          </w:p>
        </w:tc>
      </w:tr>
      <w:tr w:rsidR="00280E4F" w14:paraId="080EEA14" w14:textId="77777777" w:rsidTr="00FE5152">
        <w:trPr>
          <w:trHeight w:val="107"/>
        </w:trPr>
        <w:tc>
          <w:tcPr>
            <w:tcW w:w="2122" w:type="dxa"/>
            <w:vMerge w:val="restart"/>
            <w:tcBorders>
              <w:right w:val="single" w:sz="4" w:space="0" w:color="auto"/>
            </w:tcBorders>
            <w:shd w:val="clear" w:color="auto" w:fill="92D050"/>
          </w:tcPr>
          <w:p w14:paraId="14414AA7" w14:textId="77777777" w:rsidR="00280E4F" w:rsidRDefault="00280E4F" w:rsidP="00AF78D2">
            <w:r>
              <w:t>Excepciones:</w:t>
            </w:r>
          </w:p>
        </w:tc>
        <w:tc>
          <w:tcPr>
            <w:tcW w:w="992" w:type="dxa"/>
            <w:tcBorders>
              <w:left w:val="single" w:sz="4" w:space="0" w:color="auto"/>
            </w:tcBorders>
            <w:shd w:val="clear" w:color="auto" w:fill="92D050"/>
          </w:tcPr>
          <w:p w14:paraId="27D9ABCE" w14:textId="77777777" w:rsidR="00280E4F" w:rsidRDefault="00280E4F" w:rsidP="00AF78D2">
            <w:pPr>
              <w:jc w:val="center"/>
            </w:pPr>
            <w:r>
              <w:t>Número</w:t>
            </w:r>
          </w:p>
        </w:tc>
        <w:tc>
          <w:tcPr>
            <w:tcW w:w="5380" w:type="dxa"/>
            <w:tcBorders>
              <w:left w:val="single" w:sz="4" w:space="0" w:color="auto"/>
            </w:tcBorders>
            <w:shd w:val="clear" w:color="auto" w:fill="92D050"/>
          </w:tcPr>
          <w:p w14:paraId="64A0CE15" w14:textId="77777777" w:rsidR="00280E4F" w:rsidRDefault="00280E4F" w:rsidP="00AF78D2">
            <w:r>
              <w:t>Excepción</w:t>
            </w:r>
          </w:p>
        </w:tc>
      </w:tr>
      <w:tr w:rsidR="00280E4F" w14:paraId="761B3823" w14:textId="77777777" w:rsidTr="00AF78D2">
        <w:trPr>
          <w:trHeight w:val="107"/>
        </w:trPr>
        <w:tc>
          <w:tcPr>
            <w:tcW w:w="2122" w:type="dxa"/>
            <w:vMerge/>
            <w:tcBorders>
              <w:right w:val="single" w:sz="4" w:space="0" w:color="auto"/>
            </w:tcBorders>
            <w:shd w:val="clear" w:color="auto" w:fill="92D050"/>
          </w:tcPr>
          <w:p w14:paraId="3F36AAB4" w14:textId="77777777" w:rsidR="00280E4F" w:rsidRDefault="00280E4F" w:rsidP="00AF78D2"/>
        </w:tc>
        <w:tc>
          <w:tcPr>
            <w:tcW w:w="992" w:type="dxa"/>
            <w:tcBorders>
              <w:left w:val="single" w:sz="4" w:space="0" w:color="auto"/>
            </w:tcBorders>
            <w:shd w:val="clear" w:color="auto" w:fill="FFFFFF" w:themeFill="background1"/>
          </w:tcPr>
          <w:p w14:paraId="2F3F8007" w14:textId="41DC0DD0" w:rsidR="00280E4F" w:rsidRDefault="00DB201B" w:rsidP="00AF78D2">
            <w:pPr>
              <w:jc w:val="center"/>
            </w:pPr>
            <w:r>
              <w:t>2</w:t>
            </w:r>
            <w:r w:rsidR="00280E4F">
              <w:t>-</w:t>
            </w:r>
          </w:p>
        </w:tc>
        <w:tc>
          <w:tcPr>
            <w:tcW w:w="5380" w:type="dxa"/>
            <w:tcBorders>
              <w:left w:val="single" w:sz="4" w:space="0" w:color="auto"/>
            </w:tcBorders>
            <w:shd w:val="clear" w:color="auto" w:fill="FFFFFF" w:themeFill="background1"/>
          </w:tcPr>
          <w:p w14:paraId="321F4EB5" w14:textId="48F7932A" w:rsidR="00280E4F" w:rsidRDefault="00280E4F" w:rsidP="00AF78D2">
            <w:r>
              <w:t xml:space="preserve">El </w:t>
            </w:r>
            <w:r w:rsidR="00FE5152">
              <w:t>cliente</w:t>
            </w:r>
            <w:r>
              <w:t xml:space="preserve"> no ha introducido la url correcta.</w:t>
            </w:r>
          </w:p>
        </w:tc>
      </w:tr>
      <w:tr w:rsidR="00280E4F" w14:paraId="2CE159FA" w14:textId="77777777" w:rsidTr="00AF78D2">
        <w:tc>
          <w:tcPr>
            <w:tcW w:w="2122" w:type="dxa"/>
            <w:tcBorders>
              <w:right w:val="single" w:sz="4" w:space="0" w:color="auto"/>
            </w:tcBorders>
            <w:shd w:val="clear" w:color="auto" w:fill="92D050"/>
          </w:tcPr>
          <w:p w14:paraId="0D45945F" w14:textId="77777777" w:rsidR="00280E4F" w:rsidRDefault="00280E4F" w:rsidP="00AF78D2">
            <w:r>
              <w:t>Importancia:</w:t>
            </w:r>
          </w:p>
        </w:tc>
        <w:tc>
          <w:tcPr>
            <w:tcW w:w="6372" w:type="dxa"/>
            <w:gridSpan w:val="2"/>
            <w:tcBorders>
              <w:left w:val="single" w:sz="4" w:space="0" w:color="auto"/>
            </w:tcBorders>
          </w:tcPr>
          <w:p w14:paraId="4159CB84" w14:textId="4D2A2765" w:rsidR="00280E4F" w:rsidRDefault="000B6ED2" w:rsidP="00AF78D2">
            <w:r>
              <w:t>Muy baja</w:t>
            </w:r>
          </w:p>
        </w:tc>
      </w:tr>
      <w:tr w:rsidR="00280E4F" w14:paraId="6963351C" w14:textId="77777777" w:rsidTr="00AF78D2">
        <w:tc>
          <w:tcPr>
            <w:tcW w:w="2122" w:type="dxa"/>
            <w:tcBorders>
              <w:right w:val="single" w:sz="4" w:space="0" w:color="auto"/>
            </w:tcBorders>
            <w:shd w:val="clear" w:color="auto" w:fill="92D050"/>
          </w:tcPr>
          <w:p w14:paraId="5C45892F" w14:textId="77777777" w:rsidR="00280E4F" w:rsidRDefault="00280E4F" w:rsidP="00AF78D2">
            <w:r>
              <w:t>Frecuencia:</w:t>
            </w:r>
          </w:p>
        </w:tc>
        <w:tc>
          <w:tcPr>
            <w:tcW w:w="6372" w:type="dxa"/>
            <w:gridSpan w:val="2"/>
            <w:tcBorders>
              <w:left w:val="single" w:sz="4" w:space="0" w:color="auto"/>
            </w:tcBorders>
          </w:tcPr>
          <w:p w14:paraId="72ACC735" w14:textId="662250B0" w:rsidR="00280E4F" w:rsidRDefault="000B6ED2" w:rsidP="00AF78D2">
            <w:pPr>
              <w:keepNext/>
            </w:pPr>
            <w:r>
              <w:t>Muy baja</w:t>
            </w:r>
          </w:p>
        </w:tc>
      </w:tr>
    </w:tbl>
    <w:p w14:paraId="13942F41" w14:textId="3D71E49D" w:rsidR="00280E4F" w:rsidRDefault="00280E4F" w:rsidP="000B6ED2">
      <w:pPr>
        <w:pStyle w:val="Descripcin"/>
        <w:keepNext/>
        <w:ind w:left="3540" w:firstLine="708"/>
      </w:pPr>
      <w:r>
        <w:t>Tabla 9 Caso de uso 6</w:t>
      </w:r>
    </w:p>
    <w:p w14:paraId="555C236A" w14:textId="4AC7852E" w:rsidR="000B6ED2" w:rsidRDefault="000B6ED2" w:rsidP="000B6ED2"/>
    <w:p w14:paraId="634D1039" w14:textId="1E7444BC" w:rsidR="000B6ED2" w:rsidRDefault="000B6ED2" w:rsidP="000B6ED2"/>
    <w:p w14:paraId="6D7D9498" w14:textId="05BA832F" w:rsidR="000B6ED2" w:rsidRDefault="000B6ED2" w:rsidP="000B6ED2"/>
    <w:p w14:paraId="5F474E35" w14:textId="4D902091" w:rsidR="000B6ED2" w:rsidRDefault="000B6ED2" w:rsidP="000B6ED2"/>
    <w:p w14:paraId="2D3E484C" w14:textId="49685B7C" w:rsidR="000B6ED2" w:rsidRDefault="000B6ED2" w:rsidP="000B6ED2"/>
    <w:p w14:paraId="438A6FA6" w14:textId="30EA17B6" w:rsidR="000B6ED2" w:rsidRDefault="000B6ED2" w:rsidP="000B6ED2"/>
    <w:p w14:paraId="1F9C63E1" w14:textId="4DB08282" w:rsidR="000B6ED2" w:rsidRDefault="000B6ED2" w:rsidP="000B6ED2"/>
    <w:p w14:paraId="078B91EB" w14:textId="10698BF0" w:rsidR="000B6ED2" w:rsidRDefault="000B6ED2" w:rsidP="000B6ED2"/>
    <w:p w14:paraId="3C2A2611" w14:textId="380336A3" w:rsidR="000B6ED2" w:rsidRDefault="000B6ED2" w:rsidP="000B6ED2"/>
    <w:p w14:paraId="6E53EA99" w14:textId="245BD231" w:rsidR="000B6ED2" w:rsidRDefault="000B6ED2" w:rsidP="000B6ED2"/>
    <w:p w14:paraId="719B56C6" w14:textId="6F5CD3E0" w:rsidR="000B6ED2" w:rsidRDefault="000B6ED2" w:rsidP="000B6ED2"/>
    <w:p w14:paraId="57393295" w14:textId="485661DC" w:rsidR="000B6ED2" w:rsidRDefault="000B6ED2" w:rsidP="000B6ED2"/>
    <w:p w14:paraId="34F505B2" w14:textId="36E85029" w:rsidR="000B6ED2" w:rsidRDefault="000B6ED2" w:rsidP="000B6ED2"/>
    <w:p w14:paraId="09580E36" w14:textId="1225F4E1" w:rsidR="000B6ED2" w:rsidRDefault="000B6ED2" w:rsidP="000B6ED2"/>
    <w:p w14:paraId="5530053F" w14:textId="2E4633DB" w:rsidR="000B6ED2" w:rsidRDefault="000B6ED2" w:rsidP="000B6ED2"/>
    <w:p w14:paraId="56401699" w14:textId="73AFD4B4" w:rsidR="000B6ED2" w:rsidRDefault="000B6ED2" w:rsidP="000B6ED2"/>
    <w:p w14:paraId="3B7FF786" w14:textId="77777777" w:rsidR="000B6ED2" w:rsidRPr="000B6ED2" w:rsidRDefault="000B6ED2" w:rsidP="000B6ED2"/>
    <w:p w14:paraId="2192AF4B" w14:textId="77777777" w:rsidR="00280E4F" w:rsidRPr="00280E4F" w:rsidRDefault="00280E4F" w:rsidP="00280E4F"/>
    <w:tbl>
      <w:tblPr>
        <w:tblStyle w:val="Tablaconcuadrcula"/>
        <w:tblpPr w:leftFromText="141" w:rightFromText="141" w:vertAnchor="text" w:horzAnchor="margin" w:tblpY="13"/>
        <w:tblW w:w="0" w:type="auto"/>
        <w:tblLook w:val="04A0" w:firstRow="1" w:lastRow="0" w:firstColumn="1" w:lastColumn="0" w:noHBand="0" w:noVBand="1"/>
      </w:tblPr>
      <w:tblGrid>
        <w:gridCol w:w="2122"/>
        <w:gridCol w:w="992"/>
        <w:gridCol w:w="5380"/>
      </w:tblGrid>
      <w:tr w:rsidR="00417529" w:rsidRPr="00681815" w14:paraId="5479C029" w14:textId="77777777" w:rsidTr="00FE5152">
        <w:tc>
          <w:tcPr>
            <w:tcW w:w="2122" w:type="dxa"/>
            <w:tcBorders>
              <w:bottom w:val="single" w:sz="4" w:space="0" w:color="auto"/>
            </w:tcBorders>
            <w:shd w:val="clear" w:color="auto" w:fill="92D050"/>
          </w:tcPr>
          <w:p w14:paraId="71FF5092" w14:textId="77777777" w:rsidR="00417529" w:rsidRPr="00681815" w:rsidRDefault="00417529" w:rsidP="00AF78D2">
            <w:pPr>
              <w:jc w:val="center"/>
              <w:rPr>
                <w:b/>
                <w:bCs/>
              </w:rPr>
            </w:pPr>
            <w:r>
              <w:rPr>
                <w:b/>
                <w:bCs/>
              </w:rPr>
              <w:lastRenderedPageBreak/>
              <w:t>Caso de uso 7</w:t>
            </w:r>
          </w:p>
        </w:tc>
        <w:tc>
          <w:tcPr>
            <w:tcW w:w="6372" w:type="dxa"/>
            <w:gridSpan w:val="2"/>
            <w:shd w:val="clear" w:color="auto" w:fill="92D050"/>
          </w:tcPr>
          <w:p w14:paraId="6AC2F68F" w14:textId="77777777" w:rsidR="00417529" w:rsidRPr="00681815" w:rsidRDefault="00417529" w:rsidP="00AF78D2">
            <w:pPr>
              <w:jc w:val="center"/>
              <w:rPr>
                <w:b/>
                <w:bCs/>
              </w:rPr>
            </w:pPr>
            <w:r>
              <w:rPr>
                <w:b/>
                <w:bCs/>
              </w:rPr>
              <w:t>Introducción del guion</w:t>
            </w:r>
          </w:p>
        </w:tc>
      </w:tr>
      <w:tr w:rsidR="00417529" w14:paraId="2C7F8FEC" w14:textId="77777777" w:rsidTr="00FE5152">
        <w:tc>
          <w:tcPr>
            <w:tcW w:w="2122" w:type="dxa"/>
            <w:tcBorders>
              <w:bottom w:val="single" w:sz="4" w:space="0" w:color="auto"/>
              <w:right w:val="single" w:sz="4" w:space="0" w:color="auto"/>
            </w:tcBorders>
            <w:shd w:val="clear" w:color="auto" w:fill="92D050"/>
          </w:tcPr>
          <w:p w14:paraId="5DCDDA88" w14:textId="77777777" w:rsidR="00417529" w:rsidRDefault="00417529" w:rsidP="00AF78D2">
            <w:r>
              <w:t>Requisitos asociados:</w:t>
            </w:r>
          </w:p>
        </w:tc>
        <w:tc>
          <w:tcPr>
            <w:tcW w:w="6372" w:type="dxa"/>
            <w:gridSpan w:val="2"/>
            <w:tcBorders>
              <w:left w:val="single" w:sz="4" w:space="0" w:color="auto"/>
            </w:tcBorders>
          </w:tcPr>
          <w:p w14:paraId="3D4573FD" w14:textId="77777777" w:rsidR="00417529" w:rsidRDefault="00417529" w:rsidP="00AF78D2">
            <w:pPr>
              <w:jc w:val="center"/>
            </w:pPr>
            <w:r>
              <w:t>R.F-7</w:t>
            </w:r>
          </w:p>
        </w:tc>
      </w:tr>
      <w:tr w:rsidR="00417529" w14:paraId="18E28F58" w14:textId="77777777" w:rsidTr="00FE5152">
        <w:tc>
          <w:tcPr>
            <w:tcW w:w="2122" w:type="dxa"/>
            <w:tcBorders>
              <w:right w:val="single" w:sz="4" w:space="0" w:color="auto"/>
            </w:tcBorders>
            <w:shd w:val="clear" w:color="auto" w:fill="92D050"/>
          </w:tcPr>
          <w:p w14:paraId="34C11080" w14:textId="77777777" w:rsidR="00417529" w:rsidRDefault="00417529" w:rsidP="00AF78D2">
            <w:r>
              <w:t>Descripción:</w:t>
            </w:r>
          </w:p>
        </w:tc>
        <w:tc>
          <w:tcPr>
            <w:tcW w:w="6372" w:type="dxa"/>
            <w:gridSpan w:val="2"/>
            <w:tcBorders>
              <w:left w:val="single" w:sz="4" w:space="0" w:color="auto"/>
            </w:tcBorders>
            <w:shd w:val="clear" w:color="auto" w:fill="FFFFFF" w:themeFill="background1"/>
          </w:tcPr>
          <w:p w14:paraId="6DA2C814" w14:textId="060379D5" w:rsidR="00417529" w:rsidRDefault="00FE5152" w:rsidP="00FE5152">
            <w:r>
              <w:rPr>
                <w:shd w:val="clear" w:color="auto" w:fill="FFFFFF" w:themeFill="background1"/>
              </w:rPr>
              <w:t>El cliente creará un diccionario a partir del guion de la película.</w:t>
            </w:r>
          </w:p>
        </w:tc>
      </w:tr>
      <w:tr w:rsidR="00417529" w14:paraId="55A1C98B" w14:textId="77777777" w:rsidTr="00FE5152">
        <w:tc>
          <w:tcPr>
            <w:tcW w:w="2122" w:type="dxa"/>
            <w:tcBorders>
              <w:right w:val="single" w:sz="4" w:space="0" w:color="auto"/>
            </w:tcBorders>
            <w:shd w:val="clear" w:color="auto" w:fill="92D050"/>
          </w:tcPr>
          <w:p w14:paraId="46A1E1FC" w14:textId="77777777" w:rsidR="00417529" w:rsidRDefault="00417529" w:rsidP="00AF78D2">
            <w:r>
              <w:t>Precondición:</w:t>
            </w:r>
          </w:p>
        </w:tc>
        <w:tc>
          <w:tcPr>
            <w:tcW w:w="6372" w:type="dxa"/>
            <w:gridSpan w:val="2"/>
            <w:tcBorders>
              <w:left w:val="single" w:sz="4" w:space="0" w:color="auto"/>
              <w:bottom w:val="single" w:sz="4" w:space="0" w:color="auto"/>
            </w:tcBorders>
          </w:tcPr>
          <w:p w14:paraId="4B67512B" w14:textId="03F950C9" w:rsidR="00417529" w:rsidRDefault="00FE5152" w:rsidP="00FE5152">
            <w:r>
              <w:t>Elegir la opción “Película”.</w:t>
            </w:r>
          </w:p>
        </w:tc>
      </w:tr>
      <w:tr w:rsidR="00417529" w14:paraId="5B93312A" w14:textId="77777777" w:rsidTr="00FE5152">
        <w:tc>
          <w:tcPr>
            <w:tcW w:w="2122" w:type="dxa"/>
            <w:vMerge w:val="restart"/>
            <w:tcBorders>
              <w:right w:val="single" w:sz="4" w:space="0" w:color="auto"/>
            </w:tcBorders>
            <w:shd w:val="clear" w:color="auto" w:fill="92D050"/>
          </w:tcPr>
          <w:p w14:paraId="3ABDBB0E" w14:textId="77777777" w:rsidR="00417529" w:rsidRDefault="00417529" w:rsidP="00AF78D2">
            <w:r>
              <w:t>Acciones:</w:t>
            </w:r>
          </w:p>
        </w:tc>
        <w:tc>
          <w:tcPr>
            <w:tcW w:w="992" w:type="dxa"/>
            <w:tcBorders>
              <w:left w:val="single" w:sz="4" w:space="0" w:color="auto"/>
              <w:bottom w:val="single" w:sz="4" w:space="0" w:color="auto"/>
              <w:right w:val="single" w:sz="4" w:space="0" w:color="auto"/>
            </w:tcBorders>
            <w:shd w:val="clear" w:color="auto" w:fill="92D050"/>
          </w:tcPr>
          <w:p w14:paraId="1BBDCE99" w14:textId="77777777" w:rsidR="00417529" w:rsidRDefault="00417529" w:rsidP="00AF78D2">
            <w:pPr>
              <w:jc w:val="center"/>
            </w:pPr>
            <w:r>
              <w:t>Paso</w:t>
            </w:r>
          </w:p>
        </w:tc>
        <w:tc>
          <w:tcPr>
            <w:tcW w:w="5380" w:type="dxa"/>
            <w:tcBorders>
              <w:left w:val="single" w:sz="4" w:space="0" w:color="auto"/>
              <w:bottom w:val="single" w:sz="4" w:space="0" w:color="auto"/>
            </w:tcBorders>
            <w:shd w:val="clear" w:color="auto" w:fill="92D050"/>
          </w:tcPr>
          <w:p w14:paraId="5BAB7422" w14:textId="77777777" w:rsidR="00417529" w:rsidRDefault="00417529" w:rsidP="00AF78D2">
            <w:r>
              <w:t>Acción</w:t>
            </w:r>
          </w:p>
        </w:tc>
      </w:tr>
      <w:tr w:rsidR="00417529" w14:paraId="5A26008A" w14:textId="77777777" w:rsidTr="00FE5152">
        <w:trPr>
          <w:trHeight w:val="213"/>
        </w:trPr>
        <w:tc>
          <w:tcPr>
            <w:tcW w:w="2122" w:type="dxa"/>
            <w:vMerge/>
            <w:tcBorders>
              <w:right w:val="single" w:sz="4" w:space="0" w:color="auto"/>
            </w:tcBorders>
            <w:shd w:val="clear" w:color="auto" w:fill="92D050"/>
          </w:tcPr>
          <w:p w14:paraId="38D1F8EB" w14:textId="77777777" w:rsidR="00417529" w:rsidRDefault="00417529" w:rsidP="00AF78D2"/>
        </w:tc>
        <w:tc>
          <w:tcPr>
            <w:tcW w:w="992" w:type="dxa"/>
            <w:tcBorders>
              <w:top w:val="single" w:sz="4" w:space="0" w:color="auto"/>
              <w:left w:val="single" w:sz="4" w:space="0" w:color="auto"/>
              <w:right w:val="single" w:sz="4" w:space="0" w:color="auto"/>
            </w:tcBorders>
            <w:shd w:val="clear" w:color="auto" w:fill="FFFFFF" w:themeFill="background1"/>
          </w:tcPr>
          <w:p w14:paraId="6A470EFC" w14:textId="77777777" w:rsidR="00417529" w:rsidRDefault="00417529" w:rsidP="00AF78D2">
            <w:pPr>
              <w:jc w:val="center"/>
            </w:pPr>
            <w:r>
              <w:t>1-</w:t>
            </w:r>
          </w:p>
        </w:tc>
        <w:tc>
          <w:tcPr>
            <w:tcW w:w="5380" w:type="dxa"/>
            <w:tcBorders>
              <w:top w:val="single" w:sz="4" w:space="0" w:color="auto"/>
              <w:left w:val="single" w:sz="4" w:space="0" w:color="auto"/>
            </w:tcBorders>
            <w:shd w:val="clear" w:color="auto" w:fill="FFFFFF" w:themeFill="background1"/>
          </w:tcPr>
          <w:p w14:paraId="4316BB8E" w14:textId="4C77A548" w:rsidR="00417529" w:rsidRDefault="00417529" w:rsidP="00AF78D2">
            <w:r>
              <w:t xml:space="preserve">El </w:t>
            </w:r>
            <w:r w:rsidR="00FE5152">
              <w:t>cliente</w:t>
            </w:r>
            <w:r>
              <w:t xml:space="preserve"> introduce el </w:t>
            </w:r>
            <w:proofErr w:type="gramStart"/>
            <w:r>
              <w:t>link</w:t>
            </w:r>
            <w:proofErr w:type="gramEnd"/>
            <w:r>
              <w:t xml:space="preserve"> de la web correcta.</w:t>
            </w:r>
          </w:p>
        </w:tc>
      </w:tr>
      <w:tr w:rsidR="00417529" w14:paraId="08F41855" w14:textId="77777777" w:rsidTr="00FE5152">
        <w:trPr>
          <w:trHeight w:val="213"/>
        </w:trPr>
        <w:tc>
          <w:tcPr>
            <w:tcW w:w="2122" w:type="dxa"/>
            <w:vMerge/>
            <w:tcBorders>
              <w:right w:val="single" w:sz="4" w:space="0" w:color="auto"/>
            </w:tcBorders>
            <w:shd w:val="clear" w:color="auto" w:fill="92D050"/>
          </w:tcPr>
          <w:p w14:paraId="7EEF92AF" w14:textId="77777777" w:rsidR="00417529" w:rsidRDefault="00417529" w:rsidP="00AF78D2"/>
        </w:tc>
        <w:tc>
          <w:tcPr>
            <w:tcW w:w="992" w:type="dxa"/>
            <w:tcBorders>
              <w:top w:val="single" w:sz="4" w:space="0" w:color="auto"/>
              <w:left w:val="single" w:sz="4" w:space="0" w:color="auto"/>
              <w:right w:val="single" w:sz="4" w:space="0" w:color="auto"/>
            </w:tcBorders>
            <w:shd w:val="clear" w:color="auto" w:fill="FFFFFF" w:themeFill="background1"/>
          </w:tcPr>
          <w:p w14:paraId="47DB3AA3" w14:textId="77777777" w:rsidR="00417529" w:rsidRDefault="00417529" w:rsidP="00AF78D2">
            <w:pPr>
              <w:jc w:val="center"/>
            </w:pPr>
            <w:r>
              <w:t>2-</w:t>
            </w:r>
          </w:p>
        </w:tc>
        <w:tc>
          <w:tcPr>
            <w:tcW w:w="5380" w:type="dxa"/>
            <w:tcBorders>
              <w:left w:val="single" w:sz="4" w:space="0" w:color="auto"/>
            </w:tcBorders>
            <w:shd w:val="clear" w:color="auto" w:fill="FFFFFF" w:themeFill="background1"/>
          </w:tcPr>
          <w:p w14:paraId="40654AD1" w14:textId="4A84D4B9" w:rsidR="00417529" w:rsidRDefault="00417529" w:rsidP="00AF78D2">
            <w:r>
              <w:t xml:space="preserve">El </w:t>
            </w:r>
            <w:r w:rsidR="00FE5152">
              <w:t>cliente</w:t>
            </w:r>
            <w:r>
              <w:t xml:space="preserve"> pulsa el botón “Obtener”.</w:t>
            </w:r>
          </w:p>
        </w:tc>
      </w:tr>
      <w:tr w:rsidR="00417529" w14:paraId="423406BE" w14:textId="77777777" w:rsidTr="00FE5152">
        <w:trPr>
          <w:trHeight w:val="213"/>
        </w:trPr>
        <w:tc>
          <w:tcPr>
            <w:tcW w:w="2122" w:type="dxa"/>
            <w:vMerge/>
            <w:tcBorders>
              <w:right w:val="single" w:sz="4" w:space="0" w:color="auto"/>
            </w:tcBorders>
            <w:shd w:val="clear" w:color="auto" w:fill="92D050"/>
          </w:tcPr>
          <w:p w14:paraId="175637A5" w14:textId="77777777" w:rsidR="00417529" w:rsidRDefault="00417529" w:rsidP="00AF78D2"/>
        </w:tc>
        <w:tc>
          <w:tcPr>
            <w:tcW w:w="992" w:type="dxa"/>
            <w:tcBorders>
              <w:top w:val="single" w:sz="4" w:space="0" w:color="auto"/>
              <w:left w:val="single" w:sz="4" w:space="0" w:color="auto"/>
              <w:right w:val="single" w:sz="4" w:space="0" w:color="auto"/>
            </w:tcBorders>
            <w:shd w:val="clear" w:color="auto" w:fill="FFFFFF" w:themeFill="background1"/>
          </w:tcPr>
          <w:p w14:paraId="61A16259" w14:textId="77777777" w:rsidR="00417529" w:rsidRDefault="00417529" w:rsidP="00AF78D2">
            <w:pPr>
              <w:jc w:val="center"/>
            </w:pPr>
            <w:r>
              <w:t>3-</w:t>
            </w:r>
          </w:p>
        </w:tc>
        <w:tc>
          <w:tcPr>
            <w:tcW w:w="5380" w:type="dxa"/>
            <w:tcBorders>
              <w:left w:val="single" w:sz="4" w:space="0" w:color="auto"/>
            </w:tcBorders>
            <w:shd w:val="clear" w:color="auto" w:fill="FFFFFF" w:themeFill="background1"/>
          </w:tcPr>
          <w:p w14:paraId="0746CD06" w14:textId="4C1C0BAE" w:rsidR="00417529" w:rsidRDefault="00891B35" w:rsidP="00891B35">
            <w:r>
              <w:t>Si se ha tenido éxito se pasará a la pantalla de modificar personajes.</w:t>
            </w:r>
          </w:p>
        </w:tc>
      </w:tr>
      <w:tr w:rsidR="00417529" w14:paraId="03D708A5" w14:textId="77777777" w:rsidTr="00FE5152">
        <w:tc>
          <w:tcPr>
            <w:tcW w:w="2122" w:type="dxa"/>
            <w:tcBorders>
              <w:right w:val="single" w:sz="4" w:space="0" w:color="auto"/>
            </w:tcBorders>
            <w:shd w:val="clear" w:color="auto" w:fill="92D050"/>
          </w:tcPr>
          <w:p w14:paraId="60F37D44" w14:textId="77777777" w:rsidR="00417529" w:rsidRDefault="00417529" w:rsidP="00AF78D2">
            <w:r>
              <w:t>Postcondición:</w:t>
            </w:r>
          </w:p>
        </w:tc>
        <w:tc>
          <w:tcPr>
            <w:tcW w:w="6372" w:type="dxa"/>
            <w:gridSpan w:val="2"/>
            <w:tcBorders>
              <w:left w:val="single" w:sz="4" w:space="0" w:color="auto"/>
            </w:tcBorders>
          </w:tcPr>
          <w:p w14:paraId="78197629" w14:textId="77777777" w:rsidR="00417529" w:rsidRDefault="00417529" w:rsidP="00AF78D2">
            <w:r>
              <w:t>Se crea el diccionario con los personajes obtenidos.</w:t>
            </w:r>
          </w:p>
        </w:tc>
      </w:tr>
      <w:tr w:rsidR="00417529" w14:paraId="7A87769D" w14:textId="77777777" w:rsidTr="00FE5152">
        <w:trPr>
          <w:trHeight w:val="107"/>
        </w:trPr>
        <w:tc>
          <w:tcPr>
            <w:tcW w:w="2122" w:type="dxa"/>
            <w:vMerge w:val="restart"/>
            <w:tcBorders>
              <w:right w:val="single" w:sz="4" w:space="0" w:color="auto"/>
            </w:tcBorders>
            <w:shd w:val="clear" w:color="auto" w:fill="92D050"/>
          </w:tcPr>
          <w:p w14:paraId="6B735E42" w14:textId="77777777" w:rsidR="00417529" w:rsidRDefault="00417529" w:rsidP="00AF78D2">
            <w:r>
              <w:t>Excepciones:</w:t>
            </w:r>
          </w:p>
        </w:tc>
        <w:tc>
          <w:tcPr>
            <w:tcW w:w="992" w:type="dxa"/>
            <w:tcBorders>
              <w:left w:val="single" w:sz="4" w:space="0" w:color="auto"/>
            </w:tcBorders>
            <w:shd w:val="clear" w:color="auto" w:fill="92D050"/>
          </w:tcPr>
          <w:p w14:paraId="43F3EC48" w14:textId="77777777" w:rsidR="00417529" w:rsidRDefault="00417529" w:rsidP="00AF78D2">
            <w:pPr>
              <w:jc w:val="center"/>
            </w:pPr>
            <w:r>
              <w:t>Número</w:t>
            </w:r>
          </w:p>
        </w:tc>
        <w:tc>
          <w:tcPr>
            <w:tcW w:w="5380" w:type="dxa"/>
            <w:tcBorders>
              <w:left w:val="single" w:sz="4" w:space="0" w:color="auto"/>
            </w:tcBorders>
            <w:shd w:val="clear" w:color="auto" w:fill="92D050"/>
          </w:tcPr>
          <w:p w14:paraId="7FBC6BFB" w14:textId="77777777" w:rsidR="00417529" w:rsidRDefault="00417529" w:rsidP="00AF78D2">
            <w:r>
              <w:t>Excepción</w:t>
            </w:r>
          </w:p>
        </w:tc>
      </w:tr>
      <w:tr w:rsidR="00417529" w14:paraId="285AF368" w14:textId="77777777" w:rsidTr="00FE5152">
        <w:trPr>
          <w:trHeight w:val="107"/>
        </w:trPr>
        <w:tc>
          <w:tcPr>
            <w:tcW w:w="2122" w:type="dxa"/>
            <w:vMerge/>
            <w:tcBorders>
              <w:right w:val="single" w:sz="4" w:space="0" w:color="auto"/>
            </w:tcBorders>
            <w:shd w:val="clear" w:color="auto" w:fill="92D050"/>
          </w:tcPr>
          <w:p w14:paraId="39DE5DBF" w14:textId="77777777" w:rsidR="00417529" w:rsidRDefault="00417529" w:rsidP="00AF78D2"/>
        </w:tc>
        <w:tc>
          <w:tcPr>
            <w:tcW w:w="992" w:type="dxa"/>
            <w:tcBorders>
              <w:left w:val="single" w:sz="4" w:space="0" w:color="auto"/>
            </w:tcBorders>
            <w:shd w:val="clear" w:color="auto" w:fill="FFFFFF" w:themeFill="background1"/>
          </w:tcPr>
          <w:p w14:paraId="22BF33D7" w14:textId="66446EFD" w:rsidR="00417529" w:rsidRDefault="00DB201B" w:rsidP="00AF78D2">
            <w:pPr>
              <w:jc w:val="center"/>
            </w:pPr>
            <w:r>
              <w:t>2</w:t>
            </w:r>
            <w:r w:rsidR="00417529">
              <w:t>-</w:t>
            </w:r>
          </w:p>
        </w:tc>
        <w:tc>
          <w:tcPr>
            <w:tcW w:w="5380" w:type="dxa"/>
            <w:tcBorders>
              <w:left w:val="single" w:sz="4" w:space="0" w:color="auto"/>
            </w:tcBorders>
            <w:shd w:val="clear" w:color="auto" w:fill="FFFFFF" w:themeFill="background1"/>
          </w:tcPr>
          <w:p w14:paraId="1C349593" w14:textId="77777777" w:rsidR="00417529" w:rsidRDefault="00417529" w:rsidP="00AF78D2">
            <w:r>
              <w:t>El usuario no ha introducido la url correcta.</w:t>
            </w:r>
          </w:p>
        </w:tc>
      </w:tr>
      <w:tr w:rsidR="00417529" w14:paraId="46E18241" w14:textId="77777777" w:rsidTr="00FE5152">
        <w:trPr>
          <w:trHeight w:val="107"/>
        </w:trPr>
        <w:tc>
          <w:tcPr>
            <w:tcW w:w="2122" w:type="dxa"/>
            <w:vMerge/>
            <w:tcBorders>
              <w:right w:val="single" w:sz="4" w:space="0" w:color="auto"/>
            </w:tcBorders>
            <w:shd w:val="clear" w:color="auto" w:fill="92D050"/>
          </w:tcPr>
          <w:p w14:paraId="4438AFCD" w14:textId="77777777" w:rsidR="00417529" w:rsidRDefault="00417529" w:rsidP="00AF78D2"/>
        </w:tc>
        <w:tc>
          <w:tcPr>
            <w:tcW w:w="992" w:type="dxa"/>
            <w:tcBorders>
              <w:left w:val="single" w:sz="4" w:space="0" w:color="auto"/>
            </w:tcBorders>
            <w:shd w:val="clear" w:color="auto" w:fill="FFFFFF" w:themeFill="background1"/>
          </w:tcPr>
          <w:p w14:paraId="4DBD2F34" w14:textId="77777777" w:rsidR="00417529" w:rsidRDefault="00417529" w:rsidP="00AF78D2">
            <w:pPr>
              <w:jc w:val="center"/>
            </w:pPr>
            <w:r>
              <w:t>2-</w:t>
            </w:r>
          </w:p>
        </w:tc>
        <w:tc>
          <w:tcPr>
            <w:tcW w:w="5380" w:type="dxa"/>
            <w:tcBorders>
              <w:left w:val="single" w:sz="4" w:space="0" w:color="auto"/>
            </w:tcBorders>
            <w:shd w:val="clear" w:color="auto" w:fill="FFFFFF" w:themeFill="background1"/>
          </w:tcPr>
          <w:p w14:paraId="6DC8AEA9" w14:textId="77777777" w:rsidR="00417529" w:rsidRDefault="00417529" w:rsidP="00AF78D2">
            <w:r>
              <w:t>El usuario no ha introducido ninguna url.</w:t>
            </w:r>
          </w:p>
        </w:tc>
      </w:tr>
      <w:tr w:rsidR="00417529" w14:paraId="0E2C11BA" w14:textId="77777777" w:rsidTr="00FE5152">
        <w:trPr>
          <w:trHeight w:val="107"/>
        </w:trPr>
        <w:tc>
          <w:tcPr>
            <w:tcW w:w="2122" w:type="dxa"/>
            <w:vMerge/>
            <w:tcBorders>
              <w:right w:val="single" w:sz="4" w:space="0" w:color="auto"/>
            </w:tcBorders>
            <w:shd w:val="clear" w:color="auto" w:fill="92D050"/>
          </w:tcPr>
          <w:p w14:paraId="544ED100" w14:textId="77777777" w:rsidR="00417529" w:rsidRDefault="00417529" w:rsidP="00AF78D2"/>
        </w:tc>
        <w:tc>
          <w:tcPr>
            <w:tcW w:w="992" w:type="dxa"/>
            <w:tcBorders>
              <w:left w:val="single" w:sz="4" w:space="0" w:color="auto"/>
            </w:tcBorders>
            <w:shd w:val="clear" w:color="auto" w:fill="FFFFFF" w:themeFill="background1"/>
          </w:tcPr>
          <w:p w14:paraId="6EB4E196" w14:textId="6943237F" w:rsidR="00417529" w:rsidRDefault="00DB201B" w:rsidP="00AF78D2">
            <w:pPr>
              <w:jc w:val="center"/>
            </w:pPr>
            <w:r>
              <w:t>2</w:t>
            </w:r>
            <w:r w:rsidR="00417529">
              <w:t>-</w:t>
            </w:r>
          </w:p>
        </w:tc>
        <w:tc>
          <w:tcPr>
            <w:tcW w:w="5380" w:type="dxa"/>
            <w:tcBorders>
              <w:left w:val="single" w:sz="4" w:space="0" w:color="auto"/>
            </w:tcBorders>
            <w:shd w:val="clear" w:color="auto" w:fill="FFFFFF" w:themeFill="background1"/>
          </w:tcPr>
          <w:p w14:paraId="2C3F299C" w14:textId="77777777" w:rsidR="00417529" w:rsidRDefault="00417529" w:rsidP="00AF78D2">
            <w:r>
              <w:t>El guion no sigue el formato, se redirige a una página de alerta.</w:t>
            </w:r>
          </w:p>
        </w:tc>
      </w:tr>
      <w:tr w:rsidR="00417529" w14:paraId="53C78BD9" w14:textId="77777777" w:rsidTr="00FE5152">
        <w:tc>
          <w:tcPr>
            <w:tcW w:w="2122" w:type="dxa"/>
            <w:tcBorders>
              <w:right w:val="single" w:sz="4" w:space="0" w:color="auto"/>
            </w:tcBorders>
            <w:shd w:val="clear" w:color="auto" w:fill="92D050"/>
          </w:tcPr>
          <w:p w14:paraId="4BB0CE0F" w14:textId="77777777" w:rsidR="00417529" w:rsidRDefault="00417529" w:rsidP="00AF78D2">
            <w:r>
              <w:t>Importancia:</w:t>
            </w:r>
          </w:p>
        </w:tc>
        <w:tc>
          <w:tcPr>
            <w:tcW w:w="6372" w:type="dxa"/>
            <w:gridSpan w:val="2"/>
            <w:tcBorders>
              <w:left w:val="single" w:sz="4" w:space="0" w:color="auto"/>
            </w:tcBorders>
          </w:tcPr>
          <w:p w14:paraId="58DDE5D9" w14:textId="509C8F98" w:rsidR="00417529" w:rsidRDefault="00C90443" w:rsidP="00AF78D2">
            <w:r>
              <w:t>Alta</w:t>
            </w:r>
          </w:p>
        </w:tc>
      </w:tr>
      <w:tr w:rsidR="00417529" w14:paraId="33E16F9F" w14:textId="77777777" w:rsidTr="00FE5152">
        <w:tc>
          <w:tcPr>
            <w:tcW w:w="2122" w:type="dxa"/>
            <w:tcBorders>
              <w:right w:val="single" w:sz="4" w:space="0" w:color="auto"/>
            </w:tcBorders>
            <w:shd w:val="clear" w:color="auto" w:fill="92D050"/>
          </w:tcPr>
          <w:p w14:paraId="294CF1C1" w14:textId="77777777" w:rsidR="00417529" w:rsidRDefault="00417529" w:rsidP="00AF78D2">
            <w:r>
              <w:t>Frecuencia:</w:t>
            </w:r>
          </w:p>
        </w:tc>
        <w:tc>
          <w:tcPr>
            <w:tcW w:w="6372" w:type="dxa"/>
            <w:gridSpan w:val="2"/>
            <w:tcBorders>
              <w:left w:val="single" w:sz="4" w:space="0" w:color="auto"/>
            </w:tcBorders>
          </w:tcPr>
          <w:p w14:paraId="07E33E80" w14:textId="09959DFE" w:rsidR="00417529" w:rsidRDefault="00C90443" w:rsidP="00AF78D2">
            <w:pPr>
              <w:keepNext/>
            </w:pPr>
            <w:r>
              <w:t>Media</w:t>
            </w:r>
          </w:p>
        </w:tc>
      </w:tr>
    </w:tbl>
    <w:p w14:paraId="6A83E64C" w14:textId="6C259BAC" w:rsidR="00417529" w:rsidRDefault="00417529" w:rsidP="00417529">
      <w:pPr>
        <w:pStyle w:val="Descripcin"/>
        <w:keepNext/>
        <w:jc w:val="center"/>
      </w:pPr>
      <w:bookmarkStart w:id="42" w:name="_Toc32403618"/>
      <w:r>
        <w:t xml:space="preserve">Tabla </w:t>
      </w:r>
      <w:r w:rsidR="00DB201B">
        <w:t>10</w:t>
      </w:r>
      <w:r>
        <w:t xml:space="preserve"> Caso de uso 7</w:t>
      </w:r>
      <w:bookmarkEnd w:id="42"/>
    </w:p>
    <w:p w14:paraId="53B21FD0" w14:textId="77777777" w:rsidR="000B6ED2" w:rsidRPr="000B6ED2" w:rsidRDefault="000B6ED2" w:rsidP="000B6ED2"/>
    <w:tbl>
      <w:tblPr>
        <w:tblStyle w:val="Tablaconcuadrcula"/>
        <w:tblpPr w:leftFromText="141" w:rightFromText="141" w:vertAnchor="text" w:horzAnchor="margin" w:tblpY="26"/>
        <w:tblW w:w="0" w:type="auto"/>
        <w:tblLook w:val="04A0" w:firstRow="1" w:lastRow="0" w:firstColumn="1" w:lastColumn="0" w:noHBand="0" w:noVBand="1"/>
      </w:tblPr>
      <w:tblGrid>
        <w:gridCol w:w="2122"/>
        <w:gridCol w:w="992"/>
        <w:gridCol w:w="5380"/>
      </w:tblGrid>
      <w:tr w:rsidR="00417529" w:rsidRPr="00681815" w14:paraId="3C859770" w14:textId="77777777" w:rsidTr="00C90443">
        <w:tc>
          <w:tcPr>
            <w:tcW w:w="2122" w:type="dxa"/>
            <w:tcBorders>
              <w:bottom w:val="single" w:sz="4" w:space="0" w:color="auto"/>
            </w:tcBorders>
            <w:shd w:val="clear" w:color="auto" w:fill="92D050"/>
          </w:tcPr>
          <w:p w14:paraId="6126F302" w14:textId="77777777" w:rsidR="00417529" w:rsidRPr="00681815" w:rsidRDefault="00417529" w:rsidP="00AF78D2">
            <w:pPr>
              <w:jc w:val="center"/>
              <w:rPr>
                <w:b/>
                <w:bCs/>
              </w:rPr>
            </w:pPr>
            <w:r>
              <w:rPr>
                <w:b/>
                <w:bCs/>
              </w:rPr>
              <w:t>Caso de uso 8</w:t>
            </w:r>
          </w:p>
        </w:tc>
        <w:tc>
          <w:tcPr>
            <w:tcW w:w="6372" w:type="dxa"/>
            <w:gridSpan w:val="2"/>
            <w:shd w:val="clear" w:color="auto" w:fill="92D050"/>
          </w:tcPr>
          <w:p w14:paraId="2E45882B" w14:textId="77777777" w:rsidR="00417529" w:rsidRPr="00681815" w:rsidRDefault="00417529" w:rsidP="00AF78D2">
            <w:pPr>
              <w:jc w:val="center"/>
              <w:rPr>
                <w:b/>
                <w:bCs/>
              </w:rPr>
            </w:pPr>
            <w:r>
              <w:rPr>
                <w:b/>
                <w:bCs/>
              </w:rPr>
              <w:t>Modificar personajes</w:t>
            </w:r>
          </w:p>
        </w:tc>
      </w:tr>
      <w:tr w:rsidR="00417529" w14:paraId="19C2C126" w14:textId="77777777" w:rsidTr="00C90443">
        <w:tc>
          <w:tcPr>
            <w:tcW w:w="2122" w:type="dxa"/>
            <w:tcBorders>
              <w:bottom w:val="single" w:sz="4" w:space="0" w:color="auto"/>
              <w:right w:val="single" w:sz="4" w:space="0" w:color="auto"/>
            </w:tcBorders>
            <w:shd w:val="clear" w:color="auto" w:fill="92D050"/>
          </w:tcPr>
          <w:p w14:paraId="6C0F77E8" w14:textId="77777777" w:rsidR="00417529" w:rsidRDefault="00417529" w:rsidP="00AF78D2">
            <w:r>
              <w:t>Requisitos asociados:</w:t>
            </w:r>
          </w:p>
        </w:tc>
        <w:tc>
          <w:tcPr>
            <w:tcW w:w="6372" w:type="dxa"/>
            <w:gridSpan w:val="2"/>
            <w:tcBorders>
              <w:left w:val="single" w:sz="4" w:space="0" w:color="auto"/>
            </w:tcBorders>
          </w:tcPr>
          <w:p w14:paraId="2877DF6B" w14:textId="77777777" w:rsidR="00417529" w:rsidRDefault="00417529" w:rsidP="00AF78D2">
            <w:pPr>
              <w:jc w:val="center"/>
            </w:pPr>
            <w:r>
              <w:t>R.F-8, R.F-8.</w:t>
            </w:r>
            <w:proofErr w:type="gramStart"/>
            <w:r>
              <w:t>1,  R.F</w:t>
            </w:r>
            <w:proofErr w:type="gramEnd"/>
            <w:r>
              <w:t>-8.2,  R.F-8.3,  R.F-8.4,  R.F-8.5,  R.F-8.6,  R.F-8.7,  R.F-8.8,  R.F-8.9,  R.F-8.10,  R.F-8.11</w:t>
            </w:r>
          </w:p>
        </w:tc>
      </w:tr>
      <w:tr w:rsidR="00417529" w14:paraId="2DFB0535" w14:textId="77777777" w:rsidTr="00C90443">
        <w:tc>
          <w:tcPr>
            <w:tcW w:w="2122" w:type="dxa"/>
            <w:tcBorders>
              <w:right w:val="single" w:sz="4" w:space="0" w:color="auto"/>
            </w:tcBorders>
            <w:shd w:val="clear" w:color="auto" w:fill="92D050"/>
          </w:tcPr>
          <w:p w14:paraId="5F7887E6" w14:textId="77777777" w:rsidR="00417529" w:rsidRDefault="00417529" w:rsidP="00AF78D2">
            <w:r>
              <w:t>Descripción:</w:t>
            </w:r>
          </w:p>
        </w:tc>
        <w:tc>
          <w:tcPr>
            <w:tcW w:w="6372" w:type="dxa"/>
            <w:gridSpan w:val="2"/>
            <w:tcBorders>
              <w:left w:val="single" w:sz="4" w:space="0" w:color="auto"/>
            </w:tcBorders>
            <w:shd w:val="clear" w:color="auto" w:fill="FFFFFF" w:themeFill="background1"/>
          </w:tcPr>
          <w:p w14:paraId="2E026C21" w14:textId="172087A2" w:rsidR="00417529" w:rsidRDefault="00DB201B" w:rsidP="00AF78D2">
            <w:r>
              <w:t>Tener un diccionario de cualquiera de los dos formatos (película o ePub) y llegar a la página modificar personajes.</w:t>
            </w:r>
          </w:p>
        </w:tc>
      </w:tr>
      <w:tr w:rsidR="00417529" w14:paraId="4A7F0BA5" w14:textId="77777777" w:rsidTr="00C90443">
        <w:tc>
          <w:tcPr>
            <w:tcW w:w="2122" w:type="dxa"/>
            <w:tcBorders>
              <w:right w:val="single" w:sz="4" w:space="0" w:color="auto"/>
            </w:tcBorders>
            <w:shd w:val="clear" w:color="auto" w:fill="92D050"/>
          </w:tcPr>
          <w:p w14:paraId="12038638" w14:textId="77777777" w:rsidR="00417529" w:rsidRDefault="00417529" w:rsidP="00AF78D2">
            <w:r>
              <w:t>Precondición:</w:t>
            </w:r>
          </w:p>
        </w:tc>
        <w:tc>
          <w:tcPr>
            <w:tcW w:w="6372" w:type="dxa"/>
            <w:gridSpan w:val="2"/>
            <w:tcBorders>
              <w:left w:val="single" w:sz="4" w:space="0" w:color="auto"/>
              <w:bottom w:val="single" w:sz="4" w:space="0" w:color="auto"/>
            </w:tcBorders>
          </w:tcPr>
          <w:p w14:paraId="2C40BC28" w14:textId="19B96996" w:rsidR="00417529" w:rsidRDefault="00417529" w:rsidP="00AF78D2">
            <w:r>
              <w:t xml:space="preserve">Haber creado los diccionarios de ePub </w:t>
            </w:r>
            <w:r w:rsidR="00DB201B">
              <w:t>o</w:t>
            </w:r>
            <w:r>
              <w:t xml:space="preserve"> de película de forma correcta.</w:t>
            </w:r>
          </w:p>
        </w:tc>
      </w:tr>
      <w:tr w:rsidR="00417529" w14:paraId="31CD997D" w14:textId="77777777" w:rsidTr="00C90443">
        <w:tc>
          <w:tcPr>
            <w:tcW w:w="2122" w:type="dxa"/>
            <w:vMerge w:val="restart"/>
            <w:tcBorders>
              <w:right w:val="single" w:sz="4" w:space="0" w:color="auto"/>
            </w:tcBorders>
            <w:shd w:val="clear" w:color="auto" w:fill="92D050"/>
          </w:tcPr>
          <w:p w14:paraId="06EE8CDD" w14:textId="77777777" w:rsidR="00417529" w:rsidRDefault="00417529" w:rsidP="00AF78D2">
            <w:r>
              <w:t>Acciones:</w:t>
            </w:r>
          </w:p>
        </w:tc>
        <w:tc>
          <w:tcPr>
            <w:tcW w:w="992" w:type="dxa"/>
            <w:tcBorders>
              <w:left w:val="single" w:sz="4" w:space="0" w:color="auto"/>
              <w:bottom w:val="single" w:sz="4" w:space="0" w:color="auto"/>
              <w:right w:val="single" w:sz="4" w:space="0" w:color="auto"/>
            </w:tcBorders>
            <w:shd w:val="clear" w:color="auto" w:fill="92D050"/>
          </w:tcPr>
          <w:p w14:paraId="089EBE8C" w14:textId="77777777" w:rsidR="00417529" w:rsidRDefault="00417529" w:rsidP="00AF78D2">
            <w:pPr>
              <w:jc w:val="center"/>
            </w:pPr>
            <w:r>
              <w:t>Paso</w:t>
            </w:r>
          </w:p>
        </w:tc>
        <w:tc>
          <w:tcPr>
            <w:tcW w:w="5380" w:type="dxa"/>
            <w:tcBorders>
              <w:left w:val="single" w:sz="4" w:space="0" w:color="auto"/>
              <w:bottom w:val="single" w:sz="4" w:space="0" w:color="auto"/>
            </w:tcBorders>
            <w:shd w:val="clear" w:color="auto" w:fill="92D050"/>
          </w:tcPr>
          <w:p w14:paraId="4D00C68B" w14:textId="77777777" w:rsidR="00417529" w:rsidRDefault="00417529" w:rsidP="00AF78D2">
            <w:r>
              <w:t>Acción</w:t>
            </w:r>
          </w:p>
        </w:tc>
      </w:tr>
      <w:tr w:rsidR="00417529" w14:paraId="4CF792E3" w14:textId="77777777" w:rsidTr="00C90443">
        <w:trPr>
          <w:trHeight w:val="213"/>
        </w:trPr>
        <w:tc>
          <w:tcPr>
            <w:tcW w:w="2122" w:type="dxa"/>
            <w:vMerge/>
            <w:tcBorders>
              <w:right w:val="single" w:sz="4" w:space="0" w:color="auto"/>
            </w:tcBorders>
            <w:shd w:val="clear" w:color="auto" w:fill="92D050"/>
          </w:tcPr>
          <w:p w14:paraId="378625D4" w14:textId="77777777" w:rsidR="00417529" w:rsidRDefault="00417529" w:rsidP="00AF78D2"/>
        </w:tc>
        <w:tc>
          <w:tcPr>
            <w:tcW w:w="992" w:type="dxa"/>
            <w:tcBorders>
              <w:top w:val="single" w:sz="4" w:space="0" w:color="auto"/>
              <w:left w:val="single" w:sz="4" w:space="0" w:color="auto"/>
              <w:right w:val="single" w:sz="4" w:space="0" w:color="auto"/>
            </w:tcBorders>
            <w:shd w:val="clear" w:color="auto" w:fill="FFFFFF" w:themeFill="background1"/>
          </w:tcPr>
          <w:p w14:paraId="3066128E" w14:textId="77777777" w:rsidR="00417529" w:rsidRDefault="00417529" w:rsidP="00AF78D2">
            <w:pPr>
              <w:jc w:val="center"/>
            </w:pPr>
            <w:r>
              <w:t>1-</w:t>
            </w:r>
          </w:p>
        </w:tc>
        <w:tc>
          <w:tcPr>
            <w:tcW w:w="5380" w:type="dxa"/>
            <w:tcBorders>
              <w:top w:val="single" w:sz="4" w:space="0" w:color="auto"/>
              <w:left w:val="single" w:sz="4" w:space="0" w:color="auto"/>
            </w:tcBorders>
            <w:shd w:val="clear" w:color="auto" w:fill="FFFFFF" w:themeFill="background1"/>
          </w:tcPr>
          <w:p w14:paraId="56E29193" w14:textId="77777777" w:rsidR="00417529" w:rsidRDefault="00417529" w:rsidP="00AF78D2">
            <w:r>
              <w:t>Se cargan los personajes en una tabla.</w:t>
            </w:r>
          </w:p>
        </w:tc>
      </w:tr>
      <w:tr w:rsidR="00417529" w14:paraId="625E8A31" w14:textId="77777777" w:rsidTr="00C90443">
        <w:trPr>
          <w:trHeight w:val="213"/>
        </w:trPr>
        <w:tc>
          <w:tcPr>
            <w:tcW w:w="2122" w:type="dxa"/>
            <w:vMerge/>
            <w:tcBorders>
              <w:right w:val="single" w:sz="4" w:space="0" w:color="auto"/>
            </w:tcBorders>
            <w:shd w:val="clear" w:color="auto" w:fill="92D050"/>
          </w:tcPr>
          <w:p w14:paraId="50CAEA2D" w14:textId="77777777" w:rsidR="00417529" w:rsidRDefault="00417529" w:rsidP="00AF78D2"/>
        </w:tc>
        <w:tc>
          <w:tcPr>
            <w:tcW w:w="992" w:type="dxa"/>
            <w:tcBorders>
              <w:top w:val="single" w:sz="4" w:space="0" w:color="auto"/>
              <w:left w:val="single" w:sz="4" w:space="0" w:color="auto"/>
              <w:right w:val="single" w:sz="4" w:space="0" w:color="auto"/>
            </w:tcBorders>
            <w:shd w:val="clear" w:color="auto" w:fill="FFFFFF" w:themeFill="background1"/>
          </w:tcPr>
          <w:p w14:paraId="1386A6C7" w14:textId="77777777" w:rsidR="00417529" w:rsidRDefault="00417529" w:rsidP="00AF78D2">
            <w:pPr>
              <w:jc w:val="center"/>
            </w:pPr>
            <w:r>
              <w:t>2-</w:t>
            </w:r>
          </w:p>
        </w:tc>
        <w:tc>
          <w:tcPr>
            <w:tcW w:w="5380" w:type="dxa"/>
            <w:tcBorders>
              <w:left w:val="single" w:sz="4" w:space="0" w:color="auto"/>
            </w:tcBorders>
            <w:shd w:val="clear" w:color="auto" w:fill="FFFFFF" w:themeFill="background1"/>
          </w:tcPr>
          <w:p w14:paraId="2FB8DF62" w14:textId="77777777" w:rsidR="00417529" w:rsidRDefault="00417529" w:rsidP="00AF78D2">
            <w:r>
              <w:t>Se muestran los personajes al usuario.</w:t>
            </w:r>
          </w:p>
        </w:tc>
      </w:tr>
      <w:tr w:rsidR="00417529" w14:paraId="11CD3109" w14:textId="77777777" w:rsidTr="00C90443">
        <w:trPr>
          <w:trHeight w:val="213"/>
        </w:trPr>
        <w:tc>
          <w:tcPr>
            <w:tcW w:w="2122" w:type="dxa"/>
            <w:vMerge/>
            <w:tcBorders>
              <w:right w:val="single" w:sz="4" w:space="0" w:color="auto"/>
            </w:tcBorders>
            <w:shd w:val="clear" w:color="auto" w:fill="92D050"/>
          </w:tcPr>
          <w:p w14:paraId="5FE8609A" w14:textId="77777777" w:rsidR="00417529" w:rsidRDefault="00417529" w:rsidP="00AF78D2"/>
        </w:tc>
        <w:tc>
          <w:tcPr>
            <w:tcW w:w="992" w:type="dxa"/>
            <w:tcBorders>
              <w:top w:val="single" w:sz="4" w:space="0" w:color="auto"/>
              <w:left w:val="single" w:sz="4" w:space="0" w:color="auto"/>
              <w:right w:val="single" w:sz="4" w:space="0" w:color="auto"/>
            </w:tcBorders>
            <w:shd w:val="clear" w:color="auto" w:fill="FFFFFF" w:themeFill="background1"/>
          </w:tcPr>
          <w:p w14:paraId="70CED5E0" w14:textId="77777777" w:rsidR="00417529" w:rsidRDefault="00417529" w:rsidP="00AF78D2">
            <w:pPr>
              <w:jc w:val="center"/>
            </w:pPr>
            <w:r>
              <w:t>3-</w:t>
            </w:r>
          </w:p>
        </w:tc>
        <w:tc>
          <w:tcPr>
            <w:tcW w:w="5380" w:type="dxa"/>
            <w:tcBorders>
              <w:left w:val="single" w:sz="4" w:space="0" w:color="auto"/>
            </w:tcBorders>
            <w:shd w:val="clear" w:color="auto" w:fill="FFFFFF" w:themeFill="background1"/>
          </w:tcPr>
          <w:p w14:paraId="49EFDBB9" w14:textId="77777777" w:rsidR="00417529" w:rsidRDefault="00417529" w:rsidP="00AF78D2">
            <w:r>
              <w:t>El usuario podrá elegir distintas opciones de modificación.</w:t>
            </w:r>
          </w:p>
        </w:tc>
      </w:tr>
      <w:tr w:rsidR="00417529" w14:paraId="254AEE64" w14:textId="77777777" w:rsidTr="00C90443">
        <w:tc>
          <w:tcPr>
            <w:tcW w:w="2122" w:type="dxa"/>
            <w:tcBorders>
              <w:right w:val="single" w:sz="4" w:space="0" w:color="auto"/>
            </w:tcBorders>
            <w:shd w:val="clear" w:color="auto" w:fill="92D050"/>
          </w:tcPr>
          <w:p w14:paraId="07DEDE2B" w14:textId="77777777" w:rsidR="00417529" w:rsidRDefault="00417529" w:rsidP="00AF78D2">
            <w:r>
              <w:t>Postcondición:</w:t>
            </w:r>
          </w:p>
        </w:tc>
        <w:tc>
          <w:tcPr>
            <w:tcW w:w="6372" w:type="dxa"/>
            <w:gridSpan w:val="2"/>
            <w:tcBorders>
              <w:left w:val="single" w:sz="4" w:space="0" w:color="auto"/>
            </w:tcBorders>
          </w:tcPr>
          <w:p w14:paraId="0BFDDE6F" w14:textId="77777777" w:rsidR="00417529" w:rsidRDefault="00417529" w:rsidP="00AF78D2">
            <w:r>
              <w:t>El usuario visualiza los personajes.</w:t>
            </w:r>
          </w:p>
        </w:tc>
      </w:tr>
      <w:tr w:rsidR="00417529" w14:paraId="7CF73A4E" w14:textId="77777777" w:rsidTr="00C90443">
        <w:trPr>
          <w:trHeight w:val="213"/>
        </w:trPr>
        <w:tc>
          <w:tcPr>
            <w:tcW w:w="2122" w:type="dxa"/>
            <w:tcBorders>
              <w:right w:val="single" w:sz="4" w:space="0" w:color="auto"/>
            </w:tcBorders>
            <w:shd w:val="clear" w:color="auto" w:fill="92D050"/>
          </w:tcPr>
          <w:p w14:paraId="46A8304B" w14:textId="77777777" w:rsidR="00417529" w:rsidRDefault="00417529" w:rsidP="00AF78D2">
            <w:r>
              <w:t>Excepciones:</w:t>
            </w:r>
          </w:p>
        </w:tc>
        <w:tc>
          <w:tcPr>
            <w:tcW w:w="6372" w:type="dxa"/>
            <w:gridSpan w:val="2"/>
            <w:tcBorders>
              <w:left w:val="single" w:sz="4" w:space="0" w:color="auto"/>
            </w:tcBorders>
            <w:shd w:val="clear" w:color="auto" w:fill="FFFFFF" w:themeFill="background1"/>
          </w:tcPr>
          <w:p w14:paraId="3D518F67" w14:textId="39E74C38" w:rsidR="00417529" w:rsidRDefault="00DB201B" w:rsidP="00AF78D2">
            <w:r>
              <w:t>No hay.</w:t>
            </w:r>
          </w:p>
        </w:tc>
      </w:tr>
      <w:tr w:rsidR="00417529" w14:paraId="5ABAD39E" w14:textId="77777777" w:rsidTr="00C90443">
        <w:tc>
          <w:tcPr>
            <w:tcW w:w="2122" w:type="dxa"/>
            <w:tcBorders>
              <w:right w:val="single" w:sz="4" w:space="0" w:color="auto"/>
            </w:tcBorders>
            <w:shd w:val="clear" w:color="auto" w:fill="92D050"/>
          </w:tcPr>
          <w:p w14:paraId="3384C503" w14:textId="77777777" w:rsidR="00417529" w:rsidRDefault="00417529" w:rsidP="00AF78D2">
            <w:r>
              <w:t>Importancia:</w:t>
            </w:r>
          </w:p>
        </w:tc>
        <w:tc>
          <w:tcPr>
            <w:tcW w:w="6372" w:type="dxa"/>
            <w:gridSpan w:val="2"/>
            <w:tcBorders>
              <w:left w:val="single" w:sz="4" w:space="0" w:color="auto"/>
            </w:tcBorders>
          </w:tcPr>
          <w:p w14:paraId="0786D58A" w14:textId="1F316496" w:rsidR="00417529" w:rsidRDefault="00C90443" w:rsidP="00AF78D2">
            <w:r>
              <w:t>Muy a</w:t>
            </w:r>
            <w:r w:rsidR="00417529">
              <w:t>lta</w:t>
            </w:r>
          </w:p>
        </w:tc>
      </w:tr>
      <w:tr w:rsidR="00417529" w14:paraId="271C06AD" w14:textId="77777777" w:rsidTr="00C90443">
        <w:tc>
          <w:tcPr>
            <w:tcW w:w="2122" w:type="dxa"/>
            <w:tcBorders>
              <w:right w:val="single" w:sz="4" w:space="0" w:color="auto"/>
            </w:tcBorders>
            <w:shd w:val="clear" w:color="auto" w:fill="92D050"/>
          </w:tcPr>
          <w:p w14:paraId="4C552EFC" w14:textId="77777777" w:rsidR="00417529" w:rsidRDefault="00417529" w:rsidP="00AF78D2">
            <w:r>
              <w:t>Frecuencia:</w:t>
            </w:r>
          </w:p>
        </w:tc>
        <w:tc>
          <w:tcPr>
            <w:tcW w:w="6372" w:type="dxa"/>
            <w:gridSpan w:val="2"/>
            <w:tcBorders>
              <w:left w:val="single" w:sz="4" w:space="0" w:color="auto"/>
            </w:tcBorders>
          </w:tcPr>
          <w:p w14:paraId="7AF86A89" w14:textId="0EA96A37" w:rsidR="00417529" w:rsidRDefault="00C90443" w:rsidP="00AF78D2">
            <w:pPr>
              <w:keepNext/>
            </w:pPr>
            <w:r>
              <w:t>Muy a</w:t>
            </w:r>
            <w:r w:rsidR="00417529">
              <w:t>lta</w:t>
            </w:r>
          </w:p>
        </w:tc>
      </w:tr>
    </w:tbl>
    <w:p w14:paraId="11E3B50C" w14:textId="51BFA6CC" w:rsidR="000B6ED2" w:rsidRDefault="000B6ED2" w:rsidP="000B6ED2">
      <w:pPr>
        <w:pStyle w:val="Descripcin"/>
        <w:keepNext/>
        <w:jc w:val="center"/>
      </w:pPr>
      <w:bookmarkStart w:id="43" w:name="_Toc32403619"/>
      <w:r>
        <w:t xml:space="preserve">Tabla </w:t>
      </w:r>
      <w:r w:rsidR="00DB201B">
        <w:t>11</w:t>
      </w:r>
      <w:r>
        <w:t xml:space="preserve"> Caso de uso 8</w:t>
      </w:r>
      <w:bookmarkEnd w:id="43"/>
    </w:p>
    <w:p w14:paraId="78920563" w14:textId="661C1F11" w:rsidR="000B6ED2" w:rsidRDefault="000B6ED2" w:rsidP="00D05302"/>
    <w:p w14:paraId="5FE0CB68" w14:textId="4DE834C4" w:rsidR="000B6ED2" w:rsidRDefault="000B6ED2" w:rsidP="00D05302"/>
    <w:p w14:paraId="603D10D4" w14:textId="21BB75C0" w:rsidR="000B6ED2" w:rsidRDefault="000B6ED2" w:rsidP="00D05302"/>
    <w:p w14:paraId="2FA10D55" w14:textId="508953C3" w:rsidR="000B6ED2" w:rsidRDefault="000B6ED2" w:rsidP="00D05302"/>
    <w:p w14:paraId="3F5F5088" w14:textId="46A15270" w:rsidR="000B6ED2" w:rsidRDefault="000B6ED2" w:rsidP="00D05302"/>
    <w:p w14:paraId="35E47525" w14:textId="186ED9D8" w:rsidR="000B6ED2" w:rsidRDefault="000B6ED2" w:rsidP="00D05302"/>
    <w:p w14:paraId="6FA7FF4B" w14:textId="1AF9D98F" w:rsidR="000B6ED2" w:rsidRDefault="000B6ED2" w:rsidP="00D05302"/>
    <w:p w14:paraId="7E1BF96B" w14:textId="123C8019" w:rsidR="000B6ED2" w:rsidRDefault="000B6ED2" w:rsidP="00D05302"/>
    <w:p w14:paraId="360B0D3C" w14:textId="61077B94" w:rsidR="000B6ED2" w:rsidRDefault="000B6ED2" w:rsidP="00D05302"/>
    <w:p w14:paraId="771CD339" w14:textId="27E03894" w:rsidR="000B6ED2" w:rsidRDefault="000B6ED2" w:rsidP="00D05302"/>
    <w:p w14:paraId="5FE75DCE" w14:textId="406EC291" w:rsidR="000B6ED2" w:rsidRDefault="000B6ED2" w:rsidP="00D05302"/>
    <w:p w14:paraId="742B0213" w14:textId="77777777" w:rsidR="00DB201B" w:rsidRDefault="00DB201B" w:rsidP="00D05302"/>
    <w:p w14:paraId="791F1F32" w14:textId="77777777" w:rsidR="000B6ED2" w:rsidRDefault="000B6ED2" w:rsidP="00D05302"/>
    <w:tbl>
      <w:tblPr>
        <w:tblStyle w:val="Tablaconcuadrcula"/>
        <w:tblpPr w:leftFromText="141" w:rightFromText="141" w:vertAnchor="text" w:horzAnchor="margin" w:tblpY="70"/>
        <w:tblW w:w="0" w:type="auto"/>
        <w:tblLook w:val="04A0" w:firstRow="1" w:lastRow="0" w:firstColumn="1" w:lastColumn="0" w:noHBand="0" w:noVBand="1"/>
      </w:tblPr>
      <w:tblGrid>
        <w:gridCol w:w="2122"/>
        <w:gridCol w:w="992"/>
        <w:gridCol w:w="5380"/>
      </w:tblGrid>
      <w:tr w:rsidR="000B6ED2" w:rsidRPr="00681815" w14:paraId="0D714285" w14:textId="77777777" w:rsidTr="00DB201B">
        <w:tc>
          <w:tcPr>
            <w:tcW w:w="2122" w:type="dxa"/>
            <w:tcBorders>
              <w:bottom w:val="single" w:sz="4" w:space="0" w:color="auto"/>
            </w:tcBorders>
            <w:shd w:val="clear" w:color="auto" w:fill="92D050"/>
          </w:tcPr>
          <w:p w14:paraId="07C84244" w14:textId="77777777" w:rsidR="000B6ED2" w:rsidRPr="00681815" w:rsidRDefault="000B6ED2" w:rsidP="00AF78D2">
            <w:pPr>
              <w:jc w:val="center"/>
              <w:rPr>
                <w:b/>
                <w:bCs/>
              </w:rPr>
            </w:pPr>
            <w:r>
              <w:rPr>
                <w:b/>
                <w:bCs/>
              </w:rPr>
              <w:lastRenderedPageBreak/>
              <w:t>Caso de uso 9</w:t>
            </w:r>
          </w:p>
        </w:tc>
        <w:tc>
          <w:tcPr>
            <w:tcW w:w="6372" w:type="dxa"/>
            <w:gridSpan w:val="2"/>
            <w:shd w:val="clear" w:color="auto" w:fill="92D050"/>
          </w:tcPr>
          <w:p w14:paraId="28A2ED2B" w14:textId="77777777" w:rsidR="000B6ED2" w:rsidRPr="00681815" w:rsidRDefault="000B6ED2" w:rsidP="00AF78D2">
            <w:pPr>
              <w:jc w:val="center"/>
              <w:rPr>
                <w:b/>
                <w:bCs/>
              </w:rPr>
            </w:pPr>
            <w:r>
              <w:rPr>
                <w:b/>
                <w:bCs/>
              </w:rPr>
              <w:t>Añadir personaje</w:t>
            </w:r>
          </w:p>
        </w:tc>
      </w:tr>
      <w:tr w:rsidR="000B6ED2" w14:paraId="2F18760E" w14:textId="77777777" w:rsidTr="00DB201B">
        <w:tc>
          <w:tcPr>
            <w:tcW w:w="2122" w:type="dxa"/>
            <w:tcBorders>
              <w:bottom w:val="single" w:sz="4" w:space="0" w:color="auto"/>
              <w:right w:val="single" w:sz="4" w:space="0" w:color="auto"/>
            </w:tcBorders>
            <w:shd w:val="clear" w:color="auto" w:fill="92D050"/>
          </w:tcPr>
          <w:p w14:paraId="4D11AF20" w14:textId="77777777" w:rsidR="000B6ED2" w:rsidRDefault="000B6ED2" w:rsidP="00AF78D2">
            <w:r>
              <w:t>Requisitos asociados:</w:t>
            </w:r>
          </w:p>
        </w:tc>
        <w:tc>
          <w:tcPr>
            <w:tcW w:w="6372" w:type="dxa"/>
            <w:gridSpan w:val="2"/>
            <w:tcBorders>
              <w:left w:val="single" w:sz="4" w:space="0" w:color="auto"/>
            </w:tcBorders>
          </w:tcPr>
          <w:p w14:paraId="3A782B0D" w14:textId="77777777" w:rsidR="000B6ED2" w:rsidRDefault="000B6ED2" w:rsidP="00AF78D2">
            <w:pPr>
              <w:jc w:val="center"/>
            </w:pPr>
            <w:r>
              <w:t>R.F-8.1,</w:t>
            </w:r>
            <w:del w:id="44" w:author="Josema Galán" w:date="2020-02-04T09:44:00Z">
              <w:r w:rsidDel="00E437D9">
                <w:delText xml:space="preserve"> </w:delText>
              </w:r>
            </w:del>
            <w:r>
              <w:t xml:space="preserve"> R.F-14</w:t>
            </w:r>
          </w:p>
        </w:tc>
      </w:tr>
      <w:tr w:rsidR="000B6ED2" w14:paraId="0B1BB1CE" w14:textId="77777777" w:rsidTr="00DB201B">
        <w:tc>
          <w:tcPr>
            <w:tcW w:w="2122" w:type="dxa"/>
            <w:tcBorders>
              <w:right w:val="single" w:sz="4" w:space="0" w:color="auto"/>
            </w:tcBorders>
            <w:shd w:val="clear" w:color="auto" w:fill="92D050"/>
          </w:tcPr>
          <w:p w14:paraId="5875B2E1"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365C39A1" w14:textId="18414585" w:rsidR="000B6ED2" w:rsidRDefault="006907EF" w:rsidP="00AF78D2">
            <w:r>
              <w:rPr>
                <w:shd w:val="clear" w:color="auto" w:fill="FFFFFF" w:themeFill="background1"/>
              </w:rPr>
              <w:t>El cliente podrá añadir un nuevo personaje.</w:t>
            </w:r>
          </w:p>
        </w:tc>
      </w:tr>
      <w:tr w:rsidR="000B6ED2" w14:paraId="0DC39EEF" w14:textId="77777777" w:rsidTr="00DB201B">
        <w:tc>
          <w:tcPr>
            <w:tcW w:w="2122" w:type="dxa"/>
            <w:tcBorders>
              <w:right w:val="single" w:sz="4" w:space="0" w:color="auto"/>
            </w:tcBorders>
            <w:shd w:val="clear" w:color="auto" w:fill="92D050"/>
          </w:tcPr>
          <w:p w14:paraId="4080D6EC" w14:textId="77777777" w:rsidR="000B6ED2" w:rsidRDefault="000B6ED2" w:rsidP="00AF78D2">
            <w:r>
              <w:t>Precondición:</w:t>
            </w:r>
          </w:p>
        </w:tc>
        <w:tc>
          <w:tcPr>
            <w:tcW w:w="6372" w:type="dxa"/>
            <w:gridSpan w:val="2"/>
            <w:tcBorders>
              <w:left w:val="single" w:sz="4" w:space="0" w:color="auto"/>
              <w:bottom w:val="single" w:sz="4" w:space="0" w:color="auto"/>
            </w:tcBorders>
          </w:tcPr>
          <w:p w14:paraId="29C1E038" w14:textId="053B98AC" w:rsidR="000B6ED2" w:rsidRDefault="006907EF" w:rsidP="006907EF">
            <w:r>
              <w:t>Tener un diccionario cargado y estar en la página de añadir personajes.</w:t>
            </w:r>
          </w:p>
        </w:tc>
      </w:tr>
      <w:tr w:rsidR="000B6ED2" w14:paraId="1955C5C3" w14:textId="77777777" w:rsidTr="00DB201B">
        <w:tc>
          <w:tcPr>
            <w:tcW w:w="2122" w:type="dxa"/>
            <w:vMerge w:val="restart"/>
            <w:tcBorders>
              <w:right w:val="single" w:sz="4" w:space="0" w:color="auto"/>
            </w:tcBorders>
            <w:shd w:val="clear" w:color="auto" w:fill="92D050"/>
          </w:tcPr>
          <w:p w14:paraId="24B50174"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4F0595AF"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244C2C8C" w14:textId="77777777" w:rsidR="000B6ED2" w:rsidRDefault="000B6ED2" w:rsidP="00AF78D2">
            <w:r>
              <w:t>Acción</w:t>
            </w:r>
          </w:p>
        </w:tc>
      </w:tr>
      <w:tr w:rsidR="000B6ED2" w14:paraId="4680E1F6" w14:textId="77777777" w:rsidTr="00DB201B">
        <w:trPr>
          <w:trHeight w:val="213"/>
        </w:trPr>
        <w:tc>
          <w:tcPr>
            <w:tcW w:w="2122" w:type="dxa"/>
            <w:vMerge/>
            <w:tcBorders>
              <w:right w:val="single" w:sz="4" w:space="0" w:color="auto"/>
            </w:tcBorders>
            <w:shd w:val="clear" w:color="auto" w:fill="92D050"/>
          </w:tcPr>
          <w:p w14:paraId="0A908796"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65AE2C61"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65E9697E" w14:textId="493D3E87" w:rsidR="000B6ED2" w:rsidRDefault="000B6ED2" w:rsidP="00AF78D2">
            <w:r>
              <w:t xml:space="preserve">El </w:t>
            </w:r>
            <w:r w:rsidR="006907EF">
              <w:t>cliente</w:t>
            </w:r>
            <w:r>
              <w:t xml:space="preserve"> introduce la id del personaje a introducir.</w:t>
            </w:r>
          </w:p>
        </w:tc>
      </w:tr>
      <w:tr w:rsidR="000B6ED2" w14:paraId="1B59FE85" w14:textId="77777777" w:rsidTr="00DB201B">
        <w:trPr>
          <w:trHeight w:val="213"/>
        </w:trPr>
        <w:tc>
          <w:tcPr>
            <w:tcW w:w="2122" w:type="dxa"/>
            <w:vMerge/>
            <w:tcBorders>
              <w:right w:val="single" w:sz="4" w:space="0" w:color="auto"/>
            </w:tcBorders>
            <w:shd w:val="clear" w:color="auto" w:fill="92D050"/>
          </w:tcPr>
          <w:p w14:paraId="59697661"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DEF432D"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1EF0EA52" w14:textId="10F4F243" w:rsidR="000B6ED2" w:rsidRDefault="000B6ED2" w:rsidP="00AF78D2">
            <w:r>
              <w:t xml:space="preserve">El </w:t>
            </w:r>
            <w:r w:rsidR="006907EF">
              <w:t>cliente</w:t>
            </w:r>
            <w:r>
              <w:t xml:space="preserve"> introduce el nombre del personaje.</w:t>
            </w:r>
          </w:p>
        </w:tc>
      </w:tr>
      <w:tr w:rsidR="000B6ED2" w14:paraId="52B9A786" w14:textId="77777777" w:rsidTr="00DB201B">
        <w:trPr>
          <w:trHeight w:val="107"/>
        </w:trPr>
        <w:tc>
          <w:tcPr>
            <w:tcW w:w="2122" w:type="dxa"/>
            <w:vMerge/>
            <w:tcBorders>
              <w:right w:val="single" w:sz="4" w:space="0" w:color="auto"/>
            </w:tcBorders>
            <w:shd w:val="clear" w:color="auto" w:fill="92D050"/>
          </w:tcPr>
          <w:p w14:paraId="6685E6AB"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9EF0A5C" w14:textId="77777777" w:rsidR="000B6ED2" w:rsidRDefault="000B6ED2" w:rsidP="00AF78D2">
            <w:pPr>
              <w:jc w:val="center"/>
            </w:pPr>
            <w:r>
              <w:t>3-</w:t>
            </w:r>
          </w:p>
        </w:tc>
        <w:tc>
          <w:tcPr>
            <w:tcW w:w="5380" w:type="dxa"/>
            <w:tcBorders>
              <w:left w:val="single" w:sz="4" w:space="0" w:color="auto"/>
            </w:tcBorders>
            <w:shd w:val="clear" w:color="auto" w:fill="FFFFFF" w:themeFill="background1"/>
          </w:tcPr>
          <w:p w14:paraId="226D35E7" w14:textId="7B5C3D79" w:rsidR="000B6ED2" w:rsidRDefault="000B6ED2" w:rsidP="00AF78D2">
            <w:r>
              <w:t xml:space="preserve">El </w:t>
            </w:r>
            <w:r w:rsidR="006907EF">
              <w:t>cliente</w:t>
            </w:r>
            <w:r>
              <w:t xml:space="preserve"> pulsa “Añadir”.</w:t>
            </w:r>
          </w:p>
        </w:tc>
      </w:tr>
      <w:tr w:rsidR="000B6ED2" w14:paraId="1808B45D" w14:textId="77777777" w:rsidTr="00DB201B">
        <w:trPr>
          <w:trHeight w:val="106"/>
        </w:trPr>
        <w:tc>
          <w:tcPr>
            <w:tcW w:w="2122" w:type="dxa"/>
            <w:vMerge/>
            <w:tcBorders>
              <w:right w:val="single" w:sz="4" w:space="0" w:color="auto"/>
            </w:tcBorders>
            <w:shd w:val="clear" w:color="auto" w:fill="92D050"/>
          </w:tcPr>
          <w:p w14:paraId="375C99E5"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7688B457" w14:textId="77777777" w:rsidR="000B6ED2" w:rsidRDefault="000B6ED2" w:rsidP="00AF78D2">
            <w:pPr>
              <w:jc w:val="center"/>
            </w:pPr>
            <w:r>
              <w:t>4-</w:t>
            </w:r>
          </w:p>
        </w:tc>
        <w:tc>
          <w:tcPr>
            <w:tcW w:w="5380" w:type="dxa"/>
            <w:tcBorders>
              <w:left w:val="single" w:sz="4" w:space="0" w:color="auto"/>
            </w:tcBorders>
            <w:shd w:val="clear" w:color="auto" w:fill="FFFFFF" w:themeFill="background1"/>
          </w:tcPr>
          <w:p w14:paraId="757B58C0" w14:textId="6F2BC20C" w:rsidR="000B6ED2" w:rsidRDefault="000B6ED2" w:rsidP="00AF78D2">
            <w:r>
              <w:t xml:space="preserve">Se notifica al </w:t>
            </w:r>
            <w:r w:rsidR="006907EF">
              <w:t>cliente</w:t>
            </w:r>
            <w:r>
              <w:t xml:space="preserve"> con una alerta que el personaje se añadió.</w:t>
            </w:r>
          </w:p>
        </w:tc>
      </w:tr>
      <w:tr w:rsidR="000B6ED2" w14:paraId="6AF9E14D" w14:textId="77777777" w:rsidTr="00DB201B">
        <w:tc>
          <w:tcPr>
            <w:tcW w:w="2122" w:type="dxa"/>
            <w:tcBorders>
              <w:right w:val="single" w:sz="4" w:space="0" w:color="auto"/>
            </w:tcBorders>
            <w:shd w:val="clear" w:color="auto" w:fill="92D050"/>
          </w:tcPr>
          <w:p w14:paraId="20FC1BF1" w14:textId="77777777" w:rsidR="000B6ED2" w:rsidRDefault="000B6ED2" w:rsidP="00AF78D2">
            <w:r>
              <w:t>Postcondición:</w:t>
            </w:r>
          </w:p>
        </w:tc>
        <w:tc>
          <w:tcPr>
            <w:tcW w:w="6372" w:type="dxa"/>
            <w:gridSpan w:val="2"/>
            <w:tcBorders>
              <w:left w:val="single" w:sz="4" w:space="0" w:color="auto"/>
            </w:tcBorders>
          </w:tcPr>
          <w:p w14:paraId="02C8C352" w14:textId="77777777" w:rsidR="000B6ED2" w:rsidRDefault="000B6ED2" w:rsidP="00AF78D2">
            <w:r>
              <w:t>Se añade un nuevo personaje en el diccionario.</w:t>
            </w:r>
          </w:p>
        </w:tc>
      </w:tr>
      <w:tr w:rsidR="000B6ED2" w14:paraId="333BBEE5" w14:textId="77777777" w:rsidTr="00DB201B">
        <w:trPr>
          <w:trHeight w:val="107"/>
        </w:trPr>
        <w:tc>
          <w:tcPr>
            <w:tcW w:w="2122" w:type="dxa"/>
            <w:vMerge w:val="restart"/>
            <w:tcBorders>
              <w:right w:val="single" w:sz="4" w:space="0" w:color="auto"/>
            </w:tcBorders>
            <w:shd w:val="clear" w:color="auto" w:fill="92D050"/>
          </w:tcPr>
          <w:p w14:paraId="0F452FE1" w14:textId="77777777" w:rsidR="000B6ED2" w:rsidRDefault="000B6ED2" w:rsidP="00AF78D2">
            <w:r>
              <w:t>Excepciones:</w:t>
            </w:r>
          </w:p>
        </w:tc>
        <w:tc>
          <w:tcPr>
            <w:tcW w:w="992" w:type="dxa"/>
            <w:tcBorders>
              <w:left w:val="single" w:sz="4" w:space="0" w:color="auto"/>
            </w:tcBorders>
            <w:shd w:val="clear" w:color="auto" w:fill="92D050"/>
          </w:tcPr>
          <w:p w14:paraId="6C4A7A51" w14:textId="77777777" w:rsidR="000B6ED2" w:rsidRDefault="000B6ED2" w:rsidP="00AF78D2">
            <w:pPr>
              <w:jc w:val="center"/>
            </w:pPr>
            <w:r>
              <w:t>Paso</w:t>
            </w:r>
          </w:p>
        </w:tc>
        <w:tc>
          <w:tcPr>
            <w:tcW w:w="5380" w:type="dxa"/>
            <w:tcBorders>
              <w:left w:val="single" w:sz="4" w:space="0" w:color="auto"/>
            </w:tcBorders>
            <w:shd w:val="clear" w:color="auto" w:fill="92D050"/>
          </w:tcPr>
          <w:p w14:paraId="00435C62" w14:textId="77777777" w:rsidR="000B6ED2" w:rsidRDefault="000B6ED2" w:rsidP="00AF78D2">
            <w:r>
              <w:t>Excepción</w:t>
            </w:r>
          </w:p>
        </w:tc>
      </w:tr>
      <w:tr w:rsidR="000B6ED2" w14:paraId="6E131D54" w14:textId="77777777" w:rsidTr="00DB201B">
        <w:trPr>
          <w:trHeight w:val="107"/>
        </w:trPr>
        <w:tc>
          <w:tcPr>
            <w:tcW w:w="2122" w:type="dxa"/>
            <w:vMerge/>
            <w:tcBorders>
              <w:right w:val="single" w:sz="4" w:space="0" w:color="auto"/>
            </w:tcBorders>
            <w:shd w:val="clear" w:color="auto" w:fill="92D050"/>
          </w:tcPr>
          <w:p w14:paraId="16171FE0" w14:textId="77777777" w:rsidR="000B6ED2" w:rsidRDefault="000B6ED2" w:rsidP="00AF78D2"/>
        </w:tc>
        <w:tc>
          <w:tcPr>
            <w:tcW w:w="992" w:type="dxa"/>
            <w:tcBorders>
              <w:left w:val="single" w:sz="4" w:space="0" w:color="auto"/>
            </w:tcBorders>
            <w:shd w:val="clear" w:color="auto" w:fill="FFFFFF" w:themeFill="background1"/>
          </w:tcPr>
          <w:p w14:paraId="102E9D95" w14:textId="77777777" w:rsidR="000B6ED2" w:rsidRDefault="000B6ED2" w:rsidP="00AF78D2">
            <w:pPr>
              <w:jc w:val="center"/>
            </w:pPr>
            <w:r>
              <w:t>1-, 2-</w:t>
            </w:r>
          </w:p>
        </w:tc>
        <w:tc>
          <w:tcPr>
            <w:tcW w:w="5380" w:type="dxa"/>
            <w:tcBorders>
              <w:left w:val="single" w:sz="4" w:space="0" w:color="auto"/>
            </w:tcBorders>
            <w:shd w:val="clear" w:color="auto" w:fill="FFFFFF" w:themeFill="background1"/>
          </w:tcPr>
          <w:p w14:paraId="6760225C" w14:textId="77777777" w:rsidR="000B6ED2" w:rsidRDefault="000B6ED2" w:rsidP="00AF78D2">
            <w:r>
              <w:t>El usuario no introduce alguno de los campos.</w:t>
            </w:r>
          </w:p>
        </w:tc>
      </w:tr>
      <w:tr w:rsidR="000B6ED2" w14:paraId="2512CCFB" w14:textId="77777777" w:rsidTr="00DB201B">
        <w:trPr>
          <w:trHeight w:val="106"/>
        </w:trPr>
        <w:tc>
          <w:tcPr>
            <w:tcW w:w="2122" w:type="dxa"/>
            <w:vMerge/>
            <w:tcBorders>
              <w:right w:val="single" w:sz="4" w:space="0" w:color="auto"/>
            </w:tcBorders>
            <w:shd w:val="clear" w:color="auto" w:fill="92D050"/>
          </w:tcPr>
          <w:p w14:paraId="6E590DA8" w14:textId="77777777" w:rsidR="000B6ED2" w:rsidRDefault="000B6ED2" w:rsidP="00AF78D2"/>
        </w:tc>
        <w:tc>
          <w:tcPr>
            <w:tcW w:w="992" w:type="dxa"/>
            <w:tcBorders>
              <w:left w:val="single" w:sz="4" w:space="0" w:color="auto"/>
            </w:tcBorders>
            <w:shd w:val="clear" w:color="auto" w:fill="FFFFFF" w:themeFill="background1"/>
          </w:tcPr>
          <w:p w14:paraId="696DE6D5"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383D5C83" w14:textId="77777777" w:rsidR="000B6ED2" w:rsidRDefault="000B6ED2" w:rsidP="00AF78D2">
            <w:r>
              <w:t>El usuario introduce una id ya existente.</w:t>
            </w:r>
          </w:p>
        </w:tc>
      </w:tr>
      <w:tr w:rsidR="000B6ED2" w14:paraId="2FC9192C" w14:textId="77777777" w:rsidTr="00DB201B">
        <w:tc>
          <w:tcPr>
            <w:tcW w:w="2122" w:type="dxa"/>
            <w:tcBorders>
              <w:right w:val="single" w:sz="4" w:space="0" w:color="auto"/>
            </w:tcBorders>
            <w:shd w:val="clear" w:color="auto" w:fill="92D050"/>
          </w:tcPr>
          <w:p w14:paraId="5D4E8649" w14:textId="77777777" w:rsidR="000B6ED2" w:rsidRDefault="000B6ED2" w:rsidP="00AF78D2">
            <w:r>
              <w:t>Importancia:</w:t>
            </w:r>
          </w:p>
        </w:tc>
        <w:tc>
          <w:tcPr>
            <w:tcW w:w="6372" w:type="dxa"/>
            <w:gridSpan w:val="2"/>
            <w:tcBorders>
              <w:left w:val="single" w:sz="4" w:space="0" w:color="auto"/>
            </w:tcBorders>
          </w:tcPr>
          <w:p w14:paraId="288274D7" w14:textId="205CD2C9" w:rsidR="000B6ED2" w:rsidRDefault="00DB201B" w:rsidP="00AF78D2">
            <w:r>
              <w:t>Baja</w:t>
            </w:r>
          </w:p>
        </w:tc>
      </w:tr>
      <w:tr w:rsidR="000B6ED2" w14:paraId="533E0B77" w14:textId="77777777" w:rsidTr="00DB201B">
        <w:tc>
          <w:tcPr>
            <w:tcW w:w="2122" w:type="dxa"/>
            <w:tcBorders>
              <w:right w:val="single" w:sz="4" w:space="0" w:color="auto"/>
            </w:tcBorders>
            <w:shd w:val="clear" w:color="auto" w:fill="92D050"/>
          </w:tcPr>
          <w:p w14:paraId="50D7883F" w14:textId="77777777" w:rsidR="000B6ED2" w:rsidRDefault="000B6ED2" w:rsidP="00AF78D2">
            <w:r>
              <w:t>Frecuencia:</w:t>
            </w:r>
          </w:p>
        </w:tc>
        <w:tc>
          <w:tcPr>
            <w:tcW w:w="6372" w:type="dxa"/>
            <w:gridSpan w:val="2"/>
            <w:tcBorders>
              <w:left w:val="single" w:sz="4" w:space="0" w:color="auto"/>
            </w:tcBorders>
          </w:tcPr>
          <w:p w14:paraId="7792BBDD" w14:textId="63DF0478" w:rsidR="000B6ED2" w:rsidRDefault="00DB201B" w:rsidP="00AF78D2">
            <w:pPr>
              <w:keepNext/>
            </w:pPr>
            <w:r>
              <w:t>Muy b</w:t>
            </w:r>
            <w:r w:rsidR="000B6ED2">
              <w:t>aja</w:t>
            </w:r>
          </w:p>
        </w:tc>
      </w:tr>
    </w:tbl>
    <w:p w14:paraId="0E4AA994" w14:textId="41ABA285" w:rsidR="000B6ED2" w:rsidRDefault="000B6ED2" w:rsidP="000B6ED2">
      <w:pPr>
        <w:pStyle w:val="Descripcin"/>
        <w:keepNext/>
        <w:jc w:val="center"/>
      </w:pPr>
      <w:bookmarkStart w:id="45" w:name="_Toc32403620"/>
      <w:r>
        <w:t xml:space="preserve">Tabla </w:t>
      </w:r>
      <w:r w:rsidR="00DB201B">
        <w:t>12</w:t>
      </w:r>
      <w:r>
        <w:t xml:space="preserve"> Caso de uso 9</w:t>
      </w:r>
      <w:bookmarkEnd w:id="45"/>
    </w:p>
    <w:tbl>
      <w:tblPr>
        <w:tblStyle w:val="Tablaconcuadrcula"/>
        <w:tblpPr w:leftFromText="141" w:rightFromText="141" w:vertAnchor="text" w:horzAnchor="margin" w:tblpY="24"/>
        <w:tblW w:w="0" w:type="auto"/>
        <w:tblLook w:val="04A0" w:firstRow="1" w:lastRow="0" w:firstColumn="1" w:lastColumn="0" w:noHBand="0" w:noVBand="1"/>
      </w:tblPr>
      <w:tblGrid>
        <w:gridCol w:w="2122"/>
        <w:gridCol w:w="992"/>
        <w:gridCol w:w="5380"/>
      </w:tblGrid>
      <w:tr w:rsidR="000B6ED2" w:rsidRPr="00681815" w14:paraId="0093E5CA" w14:textId="77777777" w:rsidTr="006907EF">
        <w:tc>
          <w:tcPr>
            <w:tcW w:w="2122" w:type="dxa"/>
            <w:tcBorders>
              <w:bottom w:val="single" w:sz="4" w:space="0" w:color="auto"/>
            </w:tcBorders>
            <w:shd w:val="clear" w:color="auto" w:fill="92D050"/>
          </w:tcPr>
          <w:p w14:paraId="615841F8" w14:textId="77777777" w:rsidR="000B6ED2" w:rsidRPr="00681815" w:rsidRDefault="000B6ED2" w:rsidP="00AF78D2">
            <w:pPr>
              <w:jc w:val="center"/>
              <w:rPr>
                <w:b/>
                <w:bCs/>
              </w:rPr>
            </w:pPr>
            <w:r>
              <w:rPr>
                <w:b/>
                <w:bCs/>
              </w:rPr>
              <w:t>Caso de uso 10</w:t>
            </w:r>
          </w:p>
        </w:tc>
        <w:tc>
          <w:tcPr>
            <w:tcW w:w="6372" w:type="dxa"/>
            <w:gridSpan w:val="2"/>
            <w:shd w:val="clear" w:color="auto" w:fill="92D050"/>
          </w:tcPr>
          <w:p w14:paraId="11E7B192" w14:textId="77777777" w:rsidR="000B6ED2" w:rsidRPr="00681815" w:rsidRDefault="000B6ED2" w:rsidP="00AF78D2">
            <w:pPr>
              <w:jc w:val="center"/>
              <w:rPr>
                <w:b/>
                <w:bCs/>
              </w:rPr>
            </w:pPr>
            <w:r>
              <w:rPr>
                <w:b/>
                <w:bCs/>
              </w:rPr>
              <w:t>Borrar personaje</w:t>
            </w:r>
          </w:p>
        </w:tc>
      </w:tr>
      <w:tr w:rsidR="000B6ED2" w14:paraId="2D09AA34" w14:textId="77777777" w:rsidTr="006907EF">
        <w:tc>
          <w:tcPr>
            <w:tcW w:w="2122" w:type="dxa"/>
            <w:tcBorders>
              <w:bottom w:val="single" w:sz="4" w:space="0" w:color="auto"/>
              <w:right w:val="single" w:sz="4" w:space="0" w:color="auto"/>
            </w:tcBorders>
            <w:shd w:val="clear" w:color="auto" w:fill="92D050"/>
          </w:tcPr>
          <w:p w14:paraId="44E32F41" w14:textId="77777777" w:rsidR="000B6ED2" w:rsidRDefault="000B6ED2" w:rsidP="00AF78D2">
            <w:r>
              <w:t>Requisitos asociados:</w:t>
            </w:r>
          </w:p>
        </w:tc>
        <w:tc>
          <w:tcPr>
            <w:tcW w:w="6372" w:type="dxa"/>
            <w:gridSpan w:val="2"/>
            <w:tcBorders>
              <w:left w:val="single" w:sz="4" w:space="0" w:color="auto"/>
            </w:tcBorders>
          </w:tcPr>
          <w:p w14:paraId="5A98A548" w14:textId="77777777" w:rsidR="000B6ED2" w:rsidRDefault="000B6ED2" w:rsidP="00AF78D2">
            <w:pPr>
              <w:jc w:val="center"/>
            </w:pPr>
            <w:r>
              <w:t>R.F-8.2</w:t>
            </w:r>
          </w:p>
        </w:tc>
      </w:tr>
      <w:tr w:rsidR="000B6ED2" w14:paraId="1B4E05F7" w14:textId="77777777" w:rsidTr="006907EF">
        <w:tc>
          <w:tcPr>
            <w:tcW w:w="2122" w:type="dxa"/>
            <w:tcBorders>
              <w:right w:val="single" w:sz="4" w:space="0" w:color="auto"/>
            </w:tcBorders>
            <w:shd w:val="clear" w:color="auto" w:fill="92D050"/>
          </w:tcPr>
          <w:p w14:paraId="66D347B5"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5272DB25" w14:textId="025E93A4" w:rsidR="000B6ED2" w:rsidRPr="006907EF" w:rsidRDefault="006907EF" w:rsidP="00AF78D2">
            <w:pPr>
              <w:rPr>
                <w:shd w:val="clear" w:color="auto" w:fill="FFFFFF" w:themeFill="background1"/>
              </w:rPr>
            </w:pPr>
            <w:r>
              <w:rPr>
                <w:shd w:val="clear" w:color="auto" w:fill="FFFFFF" w:themeFill="background1"/>
              </w:rPr>
              <w:t xml:space="preserve">El cliente podrá borrar un personaje </w:t>
            </w:r>
            <w:r w:rsidR="000B6ED2">
              <w:rPr>
                <w:shd w:val="clear" w:color="auto" w:fill="FFFFFF" w:themeFill="background1"/>
              </w:rPr>
              <w:t>del diccionario.</w:t>
            </w:r>
          </w:p>
        </w:tc>
      </w:tr>
      <w:tr w:rsidR="000B6ED2" w14:paraId="073D30DD" w14:textId="77777777" w:rsidTr="006907EF">
        <w:tc>
          <w:tcPr>
            <w:tcW w:w="2122" w:type="dxa"/>
            <w:tcBorders>
              <w:right w:val="single" w:sz="4" w:space="0" w:color="auto"/>
            </w:tcBorders>
            <w:shd w:val="clear" w:color="auto" w:fill="92D050"/>
          </w:tcPr>
          <w:p w14:paraId="1B47A14F" w14:textId="77777777" w:rsidR="000B6ED2" w:rsidRDefault="000B6ED2" w:rsidP="00AF78D2">
            <w:r>
              <w:t>Precondición:</w:t>
            </w:r>
          </w:p>
        </w:tc>
        <w:tc>
          <w:tcPr>
            <w:tcW w:w="6372" w:type="dxa"/>
            <w:gridSpan w:val="2"/>
            <w:tcBorders>
              <w:left w:val="single" w:sz="4" w:space="0" w:color="auto"/>
              <w:bottom w:val="single" w:sz="4" w:space="0" w:color="auto"/>
            </w:tcBorders>
          </w:tcPr>
          <w:p w14:paraId="26041F9A" w14:textId="639C7B5C" w:rsidR="000B6ED2" w:rsidRDefault="006907EF" w:rsidP="00AF78D2">
            <w:r>
              <w:t>Tener un diccionario cargado y estar en la página de borrar personajes.</w:t>
            </w:r>
          </w:p>
        </w:tc>
      </w:tr>
      <w:tr w:rsidR="000B6ED2" w14:paraId="042AD93E" w14:textId="77777777" w:rsidTr="006907EF">
        <w:tc>
          <w:tcPr>
            <w:tcW w:w="2122" w:type="dxa"/>
            <w:vMerge w:val="restart"/>
            <w:tcBorders>
              <w:right w:val="single" w:sz="4" w:space="0" w:color="auto"/>
            </w:tcBorders>
            <w:shd w:val="clear" w:color="auto" w:fill="92D050"/>
          </w:tcPr>
          <w:p w14:paraId="51884090"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7321A994"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6D7387BA" w14:textId="77777777" w:rsidR="000B6ED2" w:rsidRDefault="000B6ED2" w:rsidP="00AF78D2">
            <w:r>
              <w:t>Acción</w:t>
            </w:r>
          </w:p>
        </w:tc>
      </w:tr>
      <w:tr w:rsidR="000B6ED2" w14:paraId="0BDB1835" w14:textId="77777777" w:rsidTr="006907EF">
        <w:trPr>
          <w:trHeight w:val="213"/>
        </w:trPr>
        <w:tc>
          <w:tcPr>
            <w:tcW w:w="2122" w:type="dxa"/>
            <w:vMerge/>
            <w:tcBorders>
              <w:right w:val="single" w:sz="4" w:space="0" w:color="auto"/>
            </w:tcBorders>
            <w:shd w:val="clear" w:color="auto" w:fill="92D050"/>
          </w:tcPr>
          <w:p w14:paraId="7ADCDDEF"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063B25CB"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26259BEA" w14:textId="17DD6944" w:rsidR="000B6ED2" w:rsidRDefault="000B6ED2" w:rsidP="00AF78D2">
            <w:r>
              <w:t xml:space="preserve">El </w:t>
            </w:r>
            <w:r w:rsidR="006907EF">
              <w:t>cliente</w:t>
            </w:r>
            <w:r>
              <w:t xml:space="preserve"> marca el/los personajes que desea eliminar.</w:t>
            </w:r>
          </w:p>
        </w:tc>
      </w:tr>
      <w:tr w:rsidR="000B6ED2" w14:paraId="621B1B41" w14:textId="77777777" w:rsidTr="006907EF">
        <w:trPr>
          <w:trHeight w:val="213"/>
        </w:trPr>
        <w:tc>
          <w:tcPr>
            <w:tcW w:w="2122" w:type="dxa"/>
            <w:vMerge/>
            <w:tcBorders>
              <w:right w:val="single" w:sz="4" w:space="0" w:color="auto"/>
            </w:tcBorders>
            <w:shd w:val="clear" w:color="auto" w:fill="92D050"/>
          </w:tcPr>
          <w:p w14:paraId="6F3C6592"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7B117457"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67A939CB" w14:textId="224219D1" w:rsidR="000B6ED2" w:rsidRDefault="000B6ED2" w:rsidP="00AF78D2">
            <w:r>
              <w:t xml:space="preserve">El </w:t>
            </w:r>
            <w:r w:rsidR="006907EF">
              <w:t>cliente</w:t>
            </w:r>
            <w:r>
              <w:t xml:space="preserve"> presiona el botón de “Eliminar”</w:t>
            </w:r>
          </w:p>
        </w:tc>
      </w:tr>
      <w:tr w:rsidR="000B6ED2" w14:paraId="0ADC0A0B" w14:textId="77777777" w:rsidTr="006907EF">
        <w:trPr>
          <w:trHeight w:val="107"/>
        </w:trPr>
        <w:tc>
          <w:tcPr>
            <w:tcW w:w="2122" w:type="dxa"/>
            <w:vMerge/>
            <w:tcBorders>
              <w:right w:val="single" w:sz="4" w:space="0" w:color="auto"/>
            </w:tcBorders>
            <w:shd w:val="clear" w:color="auto" w:fill="92D050"/>
          </w:tcPr>
          <w:p w14:paraId="44F165C7"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7BDA62F9" w14:textId="77777777" w:rsidR="000B6ED2" w:rsidRDefault="000B6ED2" w:rsidP="00AF78D2">
            <w:pPr>
              <w:jc w:val="center"/>
            </w:pPr>
            <w:r>
              <w:t>3-</w:t>
            </w:r>
          </w:p>
        </w:tc>
        <w:tc>
          <w:tcPr>
            <w:tcW w:w="5380" w:type="dxa"/>
            <w:tcBorders>
              <w:left w:val="single" w:sz="4" w:space="0" w:color="auto"/>
            </w:tcBorders>
            <w:shd w:val="clear" w:color="auto" w:fill="FFFFFF" w:themeFill="background1"/>
          </w:tcPr>
          <w:p w14:paraId="0413E8F1" w14:textId="51A56AB5" w:rsidR="000B6ED2" w:rsidRDefault="000B6ED2" w:rsidP="00AF78D2">
            <w:r>
              <w:t xml:space="preserve">Se notifica al </w:t>
            </w:r>
            <w:r w:rsidR="006907EF">
              <w:t>cliente</w:t>
            </w:r>
            <w:r>
              <w:t xml:space="preserve"> con una alerta que el personaje ha sido eliminado.</w:t>
            </w:r>
          </w:p>
        </w:tc>
      </w:tr>
      <w:tr w:rsidR="000B6ED2" w14:paraId="612D882F" w14:textId="77777777" w:rsidTr="006907EF">
        <w:tc>
          <w:tcPr>
            <w:tcW w:w="2122" w:type="dxa"/>
            <w:tcBorders>
              <w:right w:val="single" w:sz="4" w:space="0" w:color="auto"/>
            </w:tcBorders>
            <w:shd w:val="clear" w:color="auto" w:fill="92D050"/>
          </w:tcPr>
          <w:p w14:paraId="367A0D15" w14:textId="77777777" w:rsidR="000B6ED2" w:rsidRDefault="000B6ED2" w:rsidP="00AF78D2">
            <w:r>
              <w:t>Postcondición:</w:t>
            </w:r>
          </w:p>
        </w:tc>
        <w:tc>
          <w:tcPr>
            <w:tcW w:w="6372" w:type="dxa"/>
            <w:gridSpan w:val="2"/>
            <w:tcBorders>
              <w:left w:val="single" w:sz="4" w:space="0" w:color="auto"/>
            </w:tcBorders>
          </w:tcPr>
          <w:p w14:paraId="0354A43E" w14:textId="77777777" w:rsidR="000B6ED2" w:rsidRDefault="000B6ED2" w:rsidP="00AF78D2">
            <w:r>
              <w:t>Se borra el personaje del diccionario.</w:t>
            </w:r>
          </w:p>
        </w:tc>
      </w:tr>
      <w:tr w:rsidR="000B6ED2" w14:paraId="7F868355" w14:textId="77777777" w:rsidTr="006907EF">
        <w:trPr>
          <w:trHeight w:val="326"/>
        </w:trPr>
        <w:tc>
          <w:tcPr>
            <w:tcW w:w="2122" w:type="dxa"/>
            <w:tcBorders>
              <w:right w:val="single" w:sz="4" w:space="0" w:color="auto"/>
            </w:tcBorders>
            <w:shd w:val="clear" w:color="auto" w:fill="92D050"/>
          </w:tcPr>
          <w:p w14:paraId="2ACE4C9E"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475E1633" w14:textId="1E640E6B" w:rsidR="000B6ED2" w:rsidRDefault="006907EF" w:rsidP="00AF78D2">
            <w:r>
              <w:t>No hay.</w:t>
            </w:r>
          </w:p>
        </w:tc>
      </w:tr>
      <w:tr w:rsidR="000B6ED2" w14:paraId="012D1C2B" w14:textId="77777777" w:rsidTr="006907EF">
        <w:tc>
          <w:tcPr>
            <w:tcW w:w="2122" w:type="dxa"/>
            <w:tcBorders>
              <w:right w:val="single" w:sz="4" w:space="0" w:color="auto"/>
            </w:tcBorders>
            <w:shd w:val="clear" w:color="auto" w:fill="92D050"/>
          </w:tcPr>
          <w:p w14:paraId="666947CA" w14:textId="77777777" w:rsidR="000B6ED2" w:rsidRDefault="000B6ED2" w:rsidP="00AF78D2">
            <w:r>
              <w:t>Importancia:</w:t>
            </w:r>
          </w:p>
        </w:tc>
        <w:tc>
          <w:tcPr>
            <w:tcW w:w="6372" w:type="dxa"/>
            <w:gridSpan w:val="2"/>
            <w:tcBorders>
              <w:left w:val="single" w:sz="4" w:space="0" w:color="auto"/>
            </w:tcBorders>
          </w:tcPr>
          <w:p w14:paraId="6FF41095" w14:textId="1B855286" w:rsidR="000B6ED2" w:rsidRDefault="006907EF" w:rsidP="00AF78D2">
            <w:r>
              <w:t>Baja</w:t>
            </w:r>
          </w:p>
        </w:tc>
      </w:tr>
      <w:tr w:rsidR="000B6ED2" w14:paraId="038F1268" w14:textId="77777777" w:rsidTr="006907EF">
        <w:tc>
          <w:tcPr>
            <w:tcW w:w="2122" w:type="dxa"/>
            <w:tcBorders>
              <w:right w:val="single" w:sz="4" w:space="0" w:color="auto"/>
            </w:tcBorders>
            <w:shd w:val="clear" w:color="auto" w:fill="92D050"/>
          </w:tcPr>
          <w:p w14:paraId="3A9E50CC" w14:textId="77777777" w:rsidR="000B6ED2" w:rsidRDefault="000B6ED2" w:rsidP="00AF78D2">
            <w:r>
              <w:t>Frecuencia:</w:t>
            </w:r>
          </w:p>
        </w:tc>
        <w:tc>
          <w:tcPr>
            <w:tcW w:w="6372" w:type="dxa"/>
            <w:gridSpan w:val="2"/>
            <w:tcBorders>
              <w:left w:val="single" w:sz="4" w:space="0" w:color="auto"/>
            </w:tcBorders>
          </w:tcPr>
          <w:p w14:paraId="668E7E45" w14:textId="4D90BB0A" w:rsidR="000B6ED2" w:rsidRDefault="006907EF" w:rsidP="00AF78D2">
            <w:pPr>
              <w:keepNext/>
            </w:pPr>
            <w:r>
              <w:t>Baja</w:t>
            </w:r>
          </w:p>
        </w:tc>
      </w:tr>
    </w:tbl>
    <w:p w14:paraId="22C1E47E" w14:textId="7D1DD47D" w:rsidR="000B6ED2" w:rsidRDefault="000B6ED2" w:rsidP="000B6ED2">
      <w:pPr>
        <w:pStyle w:val="Descripcin"/>
        <w:keepNext/>
        <w:jc w:val="center"/>
      </w:pPr>
      <w:bookmarkStart w:id="46" w:name="_Toc32403621"/>
      <w:r>
        <w:t xml:space="preserve">Tabla </w:t>
      </w:r>
      <w:r w:rsidR="006907EF">
        <w:t>13</w:t>
      </w:r>
      <w:r>
        <w:t xml:space="preserve"> Caso de uso 10</w:t>
      </w:r>
      <w:bookmarkEnd w:id="46"/>
    </w:p>
    <w:p w14:paraId="2D7C8863" w14:textId="1D8905C0" w:rsidR="000B6ED2" w:rsidRDefault="000B6ED2" w:rsidP="000B6ED2"/>
    <w:tbl>
      <w:tblPr>
        <w:tblStyle w:val="Tablaconcuadrcula"/>
        <w:tblpPr w:leftFromText="141" w:rightFromText="141" w:vertAnchor="text" w:horzAnchor="margin" w:tblpY="-52"/>
        <w:tblW w:w="0" w:type="auto"/>
        <w:tblLook w:val="04A0" w:firstRow="1" w:lastRow="0" w:firstColumn="1" w:lastColumn="0" w:noHBand="0" w:noVBand="1"/>
      </w:tblPr>
      <w:tblGrid>
        <w:gridCol w:w="2122"/>
        <w:gridCol w:w="992"/>
        <w:gridCol w:w="5380"/>
      </w:tblGrid>
      <w:tr w:rsidR="000B6ED2" w:rsidRPr="00681815" w14:paraId="481F60F1" w14:textId="77777777" w:rsidTr="006907EF">
        <w:tc>
          <w:tcPr>
            <w:tcW w:w="2122" w:type="dxa"/>
            <w:tcBorders>
              <w:bottom w:val="single" w:sz="4" w:space="0" w:color="auto"/>
            </w:tcBorders>
            <w:shd w:val="clear" w:color="auto" w:fill="92D050"/>
          </w:tcPr>
          <w:p w14:paraId="630892C5" w14:textId="77777777" w:rsidR="000B6ED2" w:rsidRPr="00681815" w:rsidRDefault="000B6ED2" w:rsidP="00AF78D2">
            <w:pPr>
              <w:jc w:val="center"/>
              <w:rPr>
                <w:b/>
                <w:bCs/>
              </w:rPr>
            </w:pPr>
            <w:r>
              <w:rPr>
                <w:b/>
                <w:bCs/>
              </w:rPr>
              <w:lastRenderedPageBreak/>
              <w:t>Caso de uso 11</w:t>
            </w:r>
          </w:p>
        </w:tc>
        <w:tc>
          <w:tcPr>
            <w:tcW w:w="6372" w:type="dxa"/>
            <w:gridSpan w:val="2"/>
            <w:shd w:val="clear" w:color="auto" w:fill="92D050"/>
          </w:tcPr>
          <w:p w14:paraId="5AF37013" w14:textId="77777777" w:rsidR="000B6ED2" w:rsidRPr="00681815" w:rsidRDefault="000B6ED2" w:rsidP="00AF78D2">
            <w:pPr>
              <w:jc w:val="center"/>
              <w:rPr>
                <w:b/>
                <w:bCs/>
              </w:rPr>
            </w:pPr>
            <w:r>
              <w:rPr>
                <w:b/>
                <w:bCs/>
              </w:rPr>
              <w:t>Juntar personajes</w:t>
            </w:r>
          </w:p>
        </w:tc>
      </w:tr>
      <w:tr w:rsidR="000B6ED2" w14:paraId="3F611485" w14:textId="77777777" w:rsidTr="006907EF">
        <w:tc>
          <w:tcPr>
            <w:tcW w:w="2122" w:type="dxa"/>
            <w:tcBorders>
              <w:bottom w:val="single" w:sz="4" w:space="0" w:color="auto"/>
              <w:right w:val="single" w:sz="4" w:space="0" w:color="auto"/>
            </w:tcBorders>
            <w:shd w:val="clear" w:color="auto" w:fill="92D050"/>
          </w:tcPr>
          <w:p w14:paraId="76D6E7CC" w14:textId="77777777" w:rsidR="000B6ED2" w:rsidRDefault="000B6ED2" w:rsidP="00AF78D2">
            <w:r>
              <w:t>Requisitos asociados:</w:t>
            </w:r>
          </w:p>
        </w:tc>
        <w:tc>
          <w:tcPr>
            <w:tcW w:w="6372" w:type="dxa"/>
            <w:gridSpan w:val="2"/>
            <w:tcBorders>
              <w:left w:val="single" w:sz="4" w:space="0" w:color="auto"/>
            </w:tcBorders>
          </w:tcPr>
          <w:p w14:paraId="2D876CAE" w14:textId="77777777" w:rsidR="000B6ED2" w:rsidRDefault="000B6ED2" w:rsidP="00AF78D2">
            <w:pPr>
              <w:jc w:val="center"/>
            </w:pPr>
            <w:r>
              <w:t>R.F-8.3</w:t>
            </w:r>
          </w:p>
        </w:tc>
      </w:tr>
      <w:tr w:rsidR="006907EF" w14:paraId="652E594B" w14:textId="77777777" w:rsidTr="006907EF">
        <w:tc>
          <w:tcPr>
            <w:tcW w:w="2122" w:type="dxa"/>
            <w:tcBorders>
              <w:right w:val="single" w:sz="4" w:space="0" w:color="auto"/>
            </w:tcBorders>
            <w:shd w:val="clear" w:color="auto" w:fill="92D050"/>
          </w:tcPr>
          <w:p w14:paraId="0A5D0CD5" w14:textId="77777777" w:rsidR="006907EF" w:rsidRDefault="006907EF" w:rsidP="006907EF">
            <w:r>
              <w:t>Descripción:</w:t>
            </w:r>
          </w:p>
        </w:tc>
        <w:tc>
          <w:tcPr>
            <w:tcW w:w="6372" w:type="dxa"/>
            <w:gridSpan w:val="2"/>
            <w:tcBorders>
              <w:left w:val="single" w:sz="4" w:space="0" w:color="auto"/>
            </w:tcBorders>
            <w:shd w:val="clear" w:color="auto" w:fill="FFFFFF" w:themeFill="background1"/>
          </w:tcPr>
          <w:p w14:paraId="2EC20B0A" w14:textId="325C4271" w:rsidR="006907EF" w:rsidRDefault="006907EF" w:rsidP="006907EF">
            <w:r>
              <w:rPr>
                <w:shd w:val="clear" w:color="auto" w:fill="FFFFFF" w:themeFill="background1"/>
              </w:rPr>
              <w:t>El cliente podrá juntar un personaje con otro.</w:t>
            </w:r>
          </w:p>
        </w:tc>
      </w:tr>
      <w:tr w:rsidR="006907EF" w14:paraId="4135F032" w14:textId="77777777" w:rsidTr="006907EF">
        <w:tc>
          <w:tcPr>
            <w:tcW w:w="2122" w:type="dxa"/>
            <w:tcBorders>
              <w:right w:val="single" w:sz="4" w:space="0" w:color="auto"/>
            </w:tcBorders>
            <w:shd w:val="clear" w:color="auto" w:fill="92D050"/>
          </w:tcPr>
          <w:p w14:paraId="3E248A35" w14:textId="77777777" w:rsidR="006907EF" w:rsidRDefault="006907EF" w:rsidP="006907EF">
            <w:r>
              <w:t>Precondición:</w:t>
            </w:r>
          </w:p>
        </w:tc>
        <w:tc>
          <w:tcPr>
            <w:tcW w:w="6372" w:type="dxa"/>
            <w:gridSpan w:val="2"/>
            <w:tcBorders>
              <w:left w:val="single" w:sz="4" w:space="0" w:color="auto"/>
              <w:bottom w:val="single" w:sz="4" w:space="0" w:color="auto"/>
            </w:tcBorders>
          </w:tcPr>
          <w:p w14:paraId="1AD6E5AD" w14:textId="640D0B73" w:rsidR="006907EF" w:rsidRDefault="00CE4C88" w:rsidP="006907EF">
            <w:r>
              <w:t xml:space="preserve">Tener un diccionario cargado y estar en la página de </w:t>
            </w:r>
            <w:r w:rsidR="006907EF">
              <w:t>juntar personajes.</w:t>
            </w:r>
          </w:p>
        </w:tc>
      </w:tr>
      <w:tr w:rsidR="006907EF" w14:paraId="4B37347C" w14:textId="77777777" w:rsidTr="006907EF">
        <w:tc>
          <w:tcPr>
            <w:tcW w:w="2122" w:type="dxa"/>
            <w:vMerge w:val="restart"/>
            <w:tcBorders>
              <w:right w:val="single" w:sz="4" w:space="0" w:color="auto"/>
            </w:tcBorders>
            <w:shd w:val="clear" w:color="auto" w:fill="92D050"/>
          </w:tcPr>
          <w:p w14:paraId="4D4C798B" w14:textId="77777777" w:rsidR="006907EF" w:rsidRDefault="006907EF" w:rsidP="006907EF">
            <w:r>
              <w:t>Acciones:</w:t>
            </w:r>
          </w:p>
        </w:tc>
        <w:tc>
          <w:tcPr>
            <w:tcW w:w="992" w:type="dxa"/>
            <w:tcBorders>
              <w:left w:val="single" w:sz="4" w:space="0" w:color="auto"/>
              <w:bottom w:val="single" w:sz="4" w:space="0" w:color="auto"/>
              <w:right w:val="single" w:sz="4" w:space="0" w:color="auto"/>
            </w:tcBorders>
            <w:shd w:val="clear" w:color="auto" w:fill="92D050"/>
          </w:tcPr>
          <w:p w14:paraId="09DF9900" w14:textId="77777777" w:rsidR="006907EF" w:rsidRDefault="006907EF" w:rsidP="006907EF">
            <w:pPr>
              <w:jc w:val="center"/>
            </w:pPr>
            <w:r>
              <w:t>Paso</w:t>
            </w:r>
          </w:p>
        </w:tc>
        <w:tc>
          <w:tcPr>
            <w:tcW w:w="5380" w:type="dxa"/>
            <w:tcBorders>
              <w:left w:val="single" w:sz="4" w:space="0" w:color="auto"/>
              <w:bottom w:val="single" w:sz="4" w:space="0" w:color="auto"/>
            </w:tcBorders>
            <w:shd w:val="clear" w:color="auto" w:fill="92D050"/>
          </w:tcPr>
          <w:p w14:paraId="61FD3DC2" w14:textId="77777777" w:rsidR="006907EF" w:rsidRDefault="006907EF" w:rsidP="006907EF">
            <w:r>
              <w:t>Acción</w:t>
            </w:r>
          </w:p>
        </w:tc>
      </w:tr>
      <w:tr w:rsidR="006907EF" w14:paraId="61DE4654" w14:textId="77777777" w:rsidTr="006907EF">
        <w:trPr>
          <w:trHeight w:val="213"/>
        </w:trPr>
        <w:tc>
          <w:tcPr>
            <w:tcW w:w="2122" w:type="dxa"/>
            <w:vMerge/>
            <w:tcBorders>
              <w:right w:val="single" w:sz="4" w:space="0" w:color="auto"/>
            </w:tcBorders>
            <w:shd w:val="clear" w:color="auto" w:fill="92D050"/>
          </w:tcPr>
          <w:p w14:paraId="1FE5604D" w14:textId="77777777" w:rsidR="006907EF" w:rsidRDefault="006907EF" w:rsidP="006907EF"/>
        </w:tc>
        <w:tc>
          <w:tcPr>
            <w:tcW w:w="992" w:type="dxa"/>
            <w:tcBorders>
              <w:top w:val="single" w:sz="4" w:space="0" w:color="auto"/>
              <w:left w:val="single" w:sz="4" w:space="0" w:color="auto"/>
              <w:right w:val="single" w:sz="4" w:space="0" w:color="auto"/>
            </w:tcBorders>
            <w:shd w:val="clear" w:color="auto" w:fill="FFFFFF" w:themeFill="background1"/>
          </w:tcPr>
          <w:p w14:paraId="3DAC28FD" w14:textId="77777777" w:rsidR="006907EF" w:rsidRDefault="006907EF" w:rsidP="006907EF">
            <w:pPr>
              <w:jc w:val="center"/>
            </w:pPr>
            <w:r>
              <w:t>1-</w:t>
            </w:r>
          </w:p>
        </w:tc>
        <w:tc>
          <w:tcPr>
            <w:tcW w:w="5380" w:type="dxa"/>
            <w:tcBorders>
              <w:top w:val="single" w:sz="4" w:space="0" w:color="auto"/>
              <w:left w:val="single" w:sz="4" w:space="0" w:color="auto"/>
            </w:tcBorders>
            <w:shd w:val="clear" w:color="auto" w:fill="FFFFFF" w:themeFill="background1"/>
          </w:tcPr>
          <w:p w14:paraId="10AD4289" w14:textId="3D476D4D" w:rsidR="006907EF" w:rsidRDefault="006907EF" w:rsidP="006907EF">
            <w:r>
              <w:t xml:space="preserve">El </w:t>
            </w:r>
            <w:r w:rsidR="00CE4C88">
              <w:t>cliente</w:t>
            </w:r>
            <w:r>
              <w:t xml:space="preserve"> marca los personajes que desea juntar.</w:t>
            </w:r>
          </w:p>
        </w:tc>
      </w:tr>
      <w:tr w:rsidR="006907EF" w14:paraId="04C9F044" w14:textId="77777777" w:rsidTr="006907EF">
        <w:trPr>
          <w:trHeight w:val="213"/>
        </w:trPr>
        <w:tc>
          <w:tcPr>
            <w:tcW w:w="2122" w:type="dxa"/>
            <w:vMerge/>
            <w:tcBorders>
              <w:right w:val="single" w:sz="4" w:space="0" w:color="auto"/>
            </w:tcBorders>
            <w:shd w:val="clear" w:color="auto" w:fill="92D050"/>
          </w:tcPr>
          <w:p w14:paraId="273CE613" w14:textId="77777777" w:rsidR="006907EF" w:rsidRDefault="006907EF" w:rsidP="006907EF"/>
        </w:tc>
        <w:tc>
          <w:tcPr>
            <w:tcW w:w="992" w:type="dxa"/>
            <w:tcBorders>
              <w:top w:val="single" w:sz="4" w:space="0" w:color="auto"/>
              <w:left w:val="single" w:sz="4" w:space="0" w:color="auto"/>
              <w:right w:val="single" w:sz="4" w:space="0" w:color="auto"/>
            </w:tcBorders>
            <w:shd w:val="clear" w:color="auto" w:fill="FFFFFF" w:themeFill="background1"/>
          </w:tcPr>
          <w:p w14:paraId="66532D68" w14:textId="77777777" w:rsidR="006907EF" w:rsidRDefault="006907EF" w:rsidP="006907EF">
            <w:pPr>
              <w:jc w:val="center"/>
            </w:pPr>
            <w:r>
              <w:t>2-</w:t>
            </w:r>
          </w:p>
        </w:tc>
        <w:tc>
          <w:tcPr>
            <w:tcW w:w="5380" w:type="dxa"/>
            <w:tcBorders>
              <w:left w:val="single" w:sz="4" w:space="0" w:color="auto"/>
            </w:tcBorders>
            <w:shd w:val="clear" w:color="auto" w:fill="FFFFFF" w:themeFill="background1"/>
          </w:tcPr>
          <w:p w14:paraId="2001EC10" w14:textId="4552E904" w:rsidR="006907EF" w:rsidRDefault="006907EF" w:rsidP="006907EF">
            <w:r>
              <w:t xml:space="preserve">El </w:t>
            </w:r>
            <w:r w:rsidR="00CE4C88">
              <w:t>cliente</w:t>
            </w:r>
            <w:r>
              <w:t xml:space="preserve"> presiona el botón de “Juntar”</w:t>
            </w:r>
          </w:p>
        </w:tc>
      </w:tr>
      <w:tr w:rsidR="006907EF" w14:paraId="4E5B12F3" w14:textId="77777777" w:rsidTr="006907EF">
        <w:trPr>
          <w:trHeight w:val="107"/>
        </w:trPr>
        <w:tc>
          <w:tcPr>
            <w:tcW w:w="2122" w:type="dxa"/>
            <w:vMerge/>
            <w:tcBorders>
              <w:right w:val="single" w:sz="4" w:space="0" w:color="auto"/>
            </w:tcBorders>
            <w:shd w:val="clear" w:color="auto" w:fill="92D050"/>
          </w:tcPr>
          <w:p w14:paraId="52131AFF" w14:textId="77777777" w:rsidR="006907EF" w:rsidRDefault="006907EF" w:rsidP="006907EF"/>
        </w:tc>
        <w:tc>
          <w:tcPr>
            <w:tcW w:w="992" w:type="dxa"/>
            <w:tcBorders>
              <w:top w:val="single" w:sz="4" w:space="0" w:color="auto"/>
              <w:left w:val="single" w:sz="4" w:space="0" w:color="auto"/>
              <w:right w:val="single" w:sz="4" w:space="0" w:color="auto"/>
            </w:tcBorders>
            <w:shd w:val="clear" w:color="auto" w:fill="FFFFFF" w:themeFill="background1"/>
          </w:tcPr>
          <w:p w14:paraId="41FF8E9D" w14:textId="77777777" w:rsidR="006907EF" w:rsidRDefault="006907EF" w:rsidP="006907EF">
            <w:pPr>
              <w:jc w:val="center"/>
            </w:pPr>
            <w:r>
              <w:t>3-</w:t>
            </w:r>
          </w:p>
        </w:tc>
        <w:tc>
          <w:tcPr>
            <w:tcW w:w="5380" w:type="dxa"/>
            <w:tcBorders>
              <w:left w:val="single" w:sz="4" w:space="0" w:color="auto"/>
            </w:tcBorders>
            <w:shd w:val="clear" w:color="auto" w:fill="FFFFFF" w:themeFill="background1"/>
          </w:tcPr>
          <w:p w14:paraId="040EFF0C" w14:textId="1AA1692C" w:rsidR="006907EF" w:rsidRDefault="006907EF" w:rsidP="006907EF">
            <w:r>
              <w:t xml:space="preserve">Se notifica al </w:t>
            </w:r>
            <w:r w:rsidR="00CE4C88">
              <w:t>cliente</w:t>
            </w:r>
            <w:r>
              <w:t xml:space="preserve"> con una alerta que los personajes se han juntado.</w:t>
            </w:r>
          </w:p>
        </w:tc>
      </w:tr>
      <w:tr w:rsidR="006907EF" w14:paraId="145BAECC" w14:textId="77777777" w:rsidTr="006907EF">
        <w:tc>
          <w:tcPr>
            <w:tcW w:w="2122" w:type="dxa"/>
            <w:tcBorders>
              <w:right w:val="single" w:sz="4" w:space="0" w:color="auto"/>
            </w:tcBorders>
            <w:shd w:val="clear" w:color="auto" w:fill="92D050"/>
          </w:tcPr>
          <w:p w14:paraId="16F2D8D5" w14:textId="77777777" w:rsidR="006907EF" w:rsidRDefault="006907EF" w:rsidP="006907EF">
            <w:r>
              <w:t>Postcondición:</w:t>
            </w:r>
          </w:p>
        </w:tc>
        <w:tc>
          <w:tcPr>
            <w:tcW w:w="6372" w:type="dxa"/>
            <w:gridSpan w:val="2"/>
            <w:tcBorders>
              <w:left w:val="single" w:sz="4" w:space="0" w:color="auto"/>
            </w:tcBorders>
          </w:tcPr>
          <w:p w14:paraId="7D753413" w14:textId="77777777" w:rsidR="006907EF" w:rsidRDefault="006907EF" w:rsidP="006907EF">
            <w:r>
              <w:t>Se juntan los personajes en el diccionario de personajes.</w:t>
            </w:r>
          </w:p>
        </w:tc>
      </w:tr>
      <w:tr w:rsidR="006907EF" w14:paraId="13062E67" w14:textId="77777777" w:rsidTr="006907EF">
        <w:trPr>
          <w:trHeight w:val="326"/>
        </w:trPr>
        <w:tc>
          <w:tcPr>
            <w:tcW w:w="2122" w:type="dxa"/>
            <w:tcBorders>
              <w:right w:val="single" w:sz="4" w:space="0" w:color="auto"/>
            </w:tcBorders>
            <w:shd w:val="clear" w:color="auto" w:fill="92D050"/>
          </w:tcPr>
          <w:p w14:paraId="1C4D7F2F" w14:textId="77777777" w:rsidR="006907EF" w:rsidRDefault="006907EF" w:rsidP="006907EF">
            <w:r>
              <w:t>Excepciones:</w:t>
            </w:r>
          </w:p>
        </w:tc>
        <w:tc>
          <w:tcPr>
            <w:tcW w:w="6372" w:type="dxa"/>
            <w:gridSpan w:val="2"/>
            <w:tcBorders>
              <w:left w:val="single" w:sz="4" w:space="0" w:color="auto"/>
            </w:tcBorders>
            <w:shd w:val="clear" w:color="auto" w:fill="FFFFFF" w:themeFill="background1"/>
          </w:tcPr>
          <w:p w14:paraId="6414F4F4" w14:textId="07ABE14D" w:rsidR="006907EF" w:rsidRDefault="00CE4C88" w:rsidP="006907EF">
            <w:r>
              <w:t>No hay</w:t>
            </w:r>
            <w:r w:rsidR="006907EF">
              <w:t>.</w:t>
            </w:r>
          </w:p>
        </w:tc>
      </w:tr>
      <w:tr w:rsidR="006907EF" w14:paraId="20FA1275" w14:textId="77777777" w:rsidTr="006907EF">
        <w:tc>
          <w:tcPr>
            <w:tcW w:w="2122" w:type="dxa"/>
            <w:tcBorders>
              <w:right w:val="single" w:sz="4" w:space="0" w:color="auto"/>
            </w:tcBorders>
            <w:shd w:val="clear" w:color="auto" w:fill="92D050"/>
          </w:tcPr>
          <w:p w14:paraId="6F2EDF43" w14:textId="77777777" w:rsidR="006907EF" w:rsidRDefault="006907EF" w:rsidP="006907EF">
            <w:r>
              <w:t>Importancia:</w:t>
            </w:r>
          </w:p>
        </w:tc>
        <w:tc>
          <w:tcPr>
            <w:tcW w:w="6372" w:type="dxa"/>
            <w:gridSpan w:val="2"/>
            <w:tcBorders>
              <w:left w:val="single" w:sz="4" w:space="0" w:color="auto"/>
            </w:tcBorders>
          </w:tcPr>
          <w:p w14:paraId="7437EFDE" w14:textId="77777777" w:rsidR="006907EF" w:rsidRDefault="006907EF" w:rsidP="006907EF">
            <w:r>
              <w:t>Media</w:t>
            </w:r>
          </w:p>
        </w:tc>
      </w:tr>
      <w:tr w:rsidR="006907EF" w14:paraId="3F2FDE26" w14:textId="77777777" w:rsidTr="006907EF">
        <w:tc>
          <w:tcPr>
            <w:tcW w:w="2122" w:type="dxa"/>
            <w:tcBorders>
              <w:right w:val="single" w:sz="4" w:space="0" w:color="auto"/>
            </w:tcBorders>
            <w:shd w:val="clear" w:color="auto" w:fill="92D050"/>
          </w:tcPr>
          <w:p w14:paraId="34A2E141" w14:textId="77777777" w:rsidR="006907EF" w:rsidRDefault="006907EF" w:rsidP="006907EF">
            <w:r>
              <w:t>Frecuencia:</w:t>
            </w:r>
          </w:p>
        </w:tc>
        <w:tc>
          <w:tcPr>
            <w:tcW w:w="6372" w:type="dxa"/>
            <w:gridSpan w:val="2"/>
            <w:tcBorders>
              <w:left w:val="single" w:sz="4" w:space="0" w:color="auto"/>
            </w:tcBorders>
          </w:tcPr>
          <w:p w14:paraId="67A850C7" w14:textId="77777777" w:rsidR="006907EF" w:rsidRDefault="006907EF" w:rsidP="006907EF">
            <w:pPr>
              <w:keepNext/>
            </w:pPr>
            <w:r>
              <w:t>Media</w:t>
            </w:r>
          </w:p>
        </w:tc>
      </w:tr>
    </w:tbl>
    <w:p w14:paraId="2A6A3B50" w14:textId="4F32E414" w:rsidR="000B6ED2" w:rsidRDefault="000B6ED2" w:rsidP="000B6ED2">
      <w:pPr>
        <w:pStyle w:val="Descripcin"/>
        <w:keepNext/>
        <w:jc w:val="center"/>
      </w:pPr>
      <w:bookmarkStart w:id="47" w:name="_Toc32403622"/>
      <w:r>
        <w:t xml:space="preserve">Tabla </w:t>
      </w:r>
      <w:r w:rsidR="006907EF">
        <w:t>14</w:t>
      </w:r>
      <w:r>
        <w:t xml:space="preserve"> Caso de uso 11</w:t>
      </w:r>
      <w:bookmarkEnd w:id="47"/>
    </w:p>
    <w:p w14:paraId="1B49B511" w14:textId="77777777" w:rsidR="000B6ED2" w:rsidRPr="000B6ED2" w:rsidRDefault="000B6ED2" w:rsidP="000B6ED2"/>
    <w:tbl>
      <w:tblPr>
        <w:tblStyle w:val="Tablaconcuadrcula"/>
        <w:tblpPr w:leftFromText="141" w:rightFromText="141" w:vertAnchor="text" w:horzAnchor="margin" w:tblpY="-24"/>
        <w:tblW w:w="0" w:type="auto"/>
        <w:tblLook w:val="04A0" w:firstRow="1" w:lastRow="0" w:firstColumn="1" w:lastColumn="0" w:noHBand="0" w:noVBand="1"/>
      </w:tblPr>
      <w:tblGrid>
        <w:gridCol w:w="2122"/>
        <w:gridCol w:w="992"/>
        <w:gridCol w:w="5380"/>
      </w:tblGrid>
      <w:tr w:rsidR="000B6ED2" w:rsidRPr="00681815" w14:paraId="717C85FA" w14:textId="77777777" w:rsidTr="00CE4C88">
        <w:tc>
          <w:tcPr>
            <w:tcW w:w="2122" w:type="dxa"/>
            <w:tcBorders>
              <w:bottom w:val="single" w:sz="4" w:space="0" w:color="auto"/>
            </w:tcBorders>
            <w:shd w:val="clear" w:color="auto" w:fill="92D050"/>
          </w:tcPr>
          <w:p w14:paraId="487227EE" w14:textId="77777777" w:rsidR="000B6ED2" w:rsidRPr="00681815" w:rsidRDefault="000B6ED2" w:rsidP="00AF78D2">
            <w:pPr>
              <w:jc w:val="center"/>
              <w:rPr>
                <w:b/>
                <w:bCs/>
              </w:rPr>
            </w:pPr>
            <w:r>
              <w:rPr>
                <w:b/>
                <w:bCs/>
              </w:rPr>
              <w:t>Caso de uso 12</w:t>
            </w:r>
          </w:p>
        </w:tc>
        <w:tc>
          <w:tcPr>
            <w:tcW w:w="6372" w:type="dxa"/>
            <w:gridSpan w:val="2"/>
            <w:shd w:val="clear" w:color="auto" w:fill="92D050"/>
          </w:tcPr>
          <w:p w14:paraId="5E72B452" w14:textId="77777777" w:rsidR="000B6ED2" w:rsidRPr="00681815" w:rsidRDefault="000B6ED2" w:rsidP="00AF78D2">
            <w:pPr>
              <w:jc w:val="center"/>
              <w:rPr>
                <w:b/>
                <w:bCs/>
              </w:rPr>
            </w:pPr>
            <w:r>
              <w:rPr>
                <w:b/>
                <w:bCs/>
              </w:rPr>
              <w:t>Añadir referencia a un personaje</w:t>
            </w:r>
          </w:p>
        </w:tc>
      </w:tr>
      <w:tr w:rsidR="000B6ED2" w14:paraId="64B5C548" w14:textId="77777777" w:rsidTr="00CE4C88">
        <w:tc>
          <w:tcPr>
            <w:tcW w:w="2122" w:type="dxa"/>
            <w:tcBorders>
              <w:bottom w:val="single" w:sz="4" w:space="0" w:color="auto"/>
              <w:right w:val="single" w:sz="4" w:space="0" w:color="auto"/>
            </w:tcBorders>
            <w:shd w:val="clear" w:color="auto" w:fill="92D050"/>
          </w:tcPr>
          <w:p w14:paraId="512CC001" w14:textId="77777777" w:rsidR="000B6ED2" w:rsidRDefault="000B6ED2" w:rsidP="00AF78D2">
            <w:r>
              <w:t>Requisitos asociados:</w:t>
            </w:r>
          </w:p>
        </w:tc>
        <w:tc>
          <w:tcPr>
            <w:tcW w:w="6372" w:type="dxa"/>
            <w:gridSpan w:val="2"/>
            <w:tcBorders>
              <w:left w:val="single" w:sz="4" w:space="0" w:color="auto"/>
            </w:tcBorders>
          </w:tcPr>
          <w:p w14:paraId="3CCECDB1" w14:textId="77777777" w:rsidR="000B6ED2" w:rsidRDefault="000B6ED2" w:rsidP="00AF78D2">
            <w:pPr>
              <w:jc w:val="center"/>
            </w:pPr>
            <w:r>
              <w:t>R.F-8.4</w:t>
            </w:r>
          </w:p>
        </w:tc>
      </w:tr>
      <w:tr w:rsidR="00CE4C88" w14:paraId="1E0B9393" w14:textId="77777777" w:rsidTr="00CE4C88">
        <w:tc>
          <w:tcPr>
            <w:tcW w:w="2122" w:type="dxa"/>
            <w:tcBorders>
              <w:right w:val="single" w:sz="4" w:space="0" w:color="auto"/>
            </w:tcBorders>
            <w:shd w:val="clear" w:color="auto" w:fill="92D050"/>
          </w:tcPr>
          <w:p w14:paraId="2C5E4E06" w14:textId="77777777" w:rsidR="00CE4C88" w:rsidRDefault="00CE4C88" w:rsidP="00CE4C88">
            <w:r>
              <w:t>Descripción:</w:t>
            </w:r>
          </w:p>
        </w:tc>
        <w:tc>
          <w:tcPr>
            <w:tcW w:w="6372" w:type="dxa"/>
            <w:gridSpan w:val="2"/>
            <w:tcBorders>
              <w:left w:val="single" w:sz="4" w:space="0" w:color="auto"/>
            </w:tcBorders>
            <w:shd w:val="clear" w:color="auto" w:fill="FFFFFF" w:themeFill="background1"/>
          </w:tcPr>
          <w:p w14:paraId="38E4011D" w14:textId="725D21F8" w:rsidR="00CE4C88" w:rsidRDefault="00CE4C88" w:rsidP="00CE4C88">
            <w:r>
              <w:rPr>
                <w:shd w:val="clear" w:color="auto" w:fill="FFFFFF" w:themeFill="background1"/>
              </w:rPr>
              <w:t>El cliente podrá añadir una nueva referencia a cualquier personaje.</w:t>
            </w:r>
          </w:p>
        </w:tc>
      </w:tr>
      <w:tr w:rsidR="00CE4C88" w14:paraId="593B93D4" w14:textId="77777777" w:rsidTr="00CE4C88">
        <w:tc>
          <w:tcPr>
            <w:tcW w:w="2122" w:type="dxa"/>
            <w:tcBorders>
              <w:right w:val="single" w:sz="4" w:space="0" w:color="auto"/>
            </w:tcBorders>
            <w:shd w:val="clear" w:color="auto" w:fill="92D050"/>
          </w:tcPr>
          <w:p w14:paraId="3D29204E" w14:textId="77777777" w:rsidR="00CE4C88" w:rsidRDefault="00CE4C88" w:rsidP="00CE4C88">
            <w:r>
              <w:t>Precondición:</w:t>
            </w:r>
          </w:p>
        </w:tc>
        <w:tc>
          <w:tcPr>
            <w:tcW w:w="6372" w:type="dxa"/>
            <w:gridSpan w:val="2"/>
            <w:tcBorders>
              <w:left w:val="single" w:sz="4" w:space="0" w:color="auto"/>
              <w:bottom w:val="single" w:sz="4" w:space="0" w:color="auto"/>
            </w:tcBorders>
          </w:tcPr>
          <w:p w14:paraId="3C97DD23" w14:textId="0DC222C5" w:rsidR="00CE4C88" w:rsidRDefault="00CE4C88" w:rsidP="00CE4C88">
            <w:r>
              <w:t xml:space="preserve">Tener un diccionario cargado y estar en la página de </w:t>
            </w:r>
          </w:p>
          <w:p w14:paraId="6DC92920" w14:textId="34A1B6A6" w:rsidR="00CE4C88" w:rsidRDefault="00CE4C88" w:rsidP="00CE4C88">
            <w:r>
              <w:t>añadir referencias de personajes.</w:t>
            </w:r>
          </w:p>
        </w:tc>
      </w:tr>
      <w:tr w:rsidR="00CE4C88" w14:paraId="5D8F63F9" w14:textId="77777777" w:rsidTr="00CE4C88">
        <w:tc>
          <w:tcPr>
            <w:tcW w:w="2122" w:type="dxa"/>
            <w:vMerge w:val="restart"/>
            <w:tcBorders>
              <w:right w:val="single" w:sz="4" w:space="0" w:color="auto"/>
            </w:tcBorders>
            <w:shd w:val="clear" w:color="auto" w:fill="92D050"/>
          </w:tcPr>
          <w:p w14:paraId="5DA318BC" w14:textId="77777777" w:rsidR="00CE4C88" w:rsidRDefault="00CE4C88" w:rsidP="00CE4C88">
            <w:r>
              <w:t>Acciones:</w:t>
            </w:r>
          </w:p>
        </w:tc>
        <w:tc>
          <w:tcPr>
            <w:tcW w:w="992" w:type="dxa"/>
            <w:tcBorders>
              <w:left w:val="single" w:sz="4" w:space="0" w:color="auto"/>
              <w:bottom w:val="single" w:sz="4" w:space="0" w:color="auto"/>
              <w:right w:val="single" w:sz="4" w:space="0" w:color="auto"/>
            </w:tcBorders>
            <w:shd w:val="clear" w:color="auto" w:fill="92D050"/>
          </w:tcPr>
          <w:p w14:paraId="54F8D3A4" w14:textId="77777777" w:rsidR="00CE4C88" w:rsidRDefault="00CE4C88" w:rsidP="00CE4C88">
            <w:pPr>
              <w:jc w:val="center"/>
            </w:pPr>
            <w:r>
              <w:t>Paso</w:t>
            </w:r>
          </w:p>
        </w:tc>
        <w:tc>
          <w:tcPr>
            <w:tcW w:w="5380" w:type="dxa"/>
            <w:tcBorders>
              <w:left w:val="single" w:sz="4" w:space="0" w:color="auto"/>
              <w:bottom w:val="single" w:sz="4" w:space="0" w:color="auto"/>
            </w:tcBorders>
            <w:shd w:val="clear" w:color="auto" w:fill="92D050"/>
          </w:tcPr>
          <w:p w14:paraId="68DC1145" w14:textId="77777777" w:rsidR="00CE4C88" w:rsidRDefault="00CE4C88" w:rsidP="00CE4C88">
            <w:r>
              <w:t>Acción</w:t>
            </w:r>
          </w:p>
        </w:tc>
      </w:tr>
      <w:tr w:rsidR="00CE4C88" w14:paraId="3B0C75FE" w14:textId="77777777" w:rsidTr="00CE4C88">
        <w:trPr>
          <w:trHeight w:val="213"/>
        </w:trPr>
        <w:tc>
          <w:tcPr>
            <w:tcW w:w="2122" w:type="dxa"/>
            <w:vMerge/>
            <w:tcBorders>
              <w:right w:val="single" w:sz="4" w:space="0" w:color="auto"/>
            </w:tcBorders>
            <w:shd w:val="clear" w:color="auto" w:fill="92D050"/>
          </w:tcPr>
          <w:p w14:paraId="60FB347A" w14:textId="77777777" w:rsidR="00CE4C88" w:rsidRDefault="00CE4C88" w:rsidP="00CE4C88"/>
        </w:tc>
        <w:tc>
          <w:tcPr>
            <w:tcW w:w="992" w:type="dxa"/>
            <w:tcBorders>
              <w:top w:val="single" w:sz="4" w:space="0" w:color="auto"/>
              <w:left w:val="single" w:sz="4" w:space="0" w:color="auto"/>
              <w:right w:val="single" w:sz="4" w:space="0" w:color="auto"/>
            </w:tcBorders>
            <w:shd w:val="clear" w:color="auto" w:fill="FFFFFF" w:themeFill="background1"/>
          </w:tcPr>
          <w:p w14:paraId="2019112D" w14:textId="77777777" w:rsidR="00CE4C88" w:rsidRDefault="00CE4C88" w:rsidP="00CE4C88">
            <w:pPr>
              <w:jc w:val="center"/>
            </w:pPr>
            <w:r>
              <w:t>1-</w:t>
            </w:r>
          </w:p>
        </w:tc>
        <w:tc>
          <w:tcPr>
            <w:tcW w:w="5380" w:type="dxa"/>
            <w:tcBorders>
              <w:top w:val="single" w:sz="4" w:space="0" w:color="auto"/>
              <w:left w:val="single" w:sz="4" w:space="0" w:color="auto"/>
            </w:tcBorders>
            <w:shd w:val="clear" w:color="auto" w:fill="FFFFFF" w:themeFill="background1"/>
          </w:tcPr>
          <w:p w14:paraId="7CB4B18D" w14:textId="2ACE25D5" w:rsidR="00CE4C88" w:rsidRDefault="00CE4C88" w:rsidP="00CE4C88">
            <w:r>
              <w:t>El cliente introduce la id del personaje al que añadir referencia.</w:t>
            </w:r>
          </w:p>
        </w:tc>
      </w:tr>
      <w:tr w:rsidR="00CE4C88" w14:paraId="2F7D48F5" w14:textId="77777777" w:rsidTr="00CE4C88">
        <w:trPr>
          <w:trHeight w:val="213"/>
        </w:trPr>
        <w:tc>
          <w:tcPr>
            <w:tcW w:w="2122" w:type="dxa"/>
            <w:vMerge/>
            <w:tcBorders>
              <w:right w:val="single" w:sz="4" w:space="0" w:color="auto"/>
            </w:tcBorders>
            <w:shd w:val="clear" w:color="auto" w:fill="92D050"/>
          </w:tcPr>
          <w:p w14:paraId="68177035" w14:textId="77777777" w:rsidR="00CE4C88" w:rsidRDefault="00CE4C88" w:rsidP="00CE4C88"/>
        </w:tc>
        <w:tc>
          <w:tcPr>
            <w:tcW w:w="992" w:type="dxa"/>
            <w:tcBorders>
              <w:top w:val="single" w:sz="4" w:space="0" w:color="auto"/>
              <w:left w:val="single" w:sz="4" w:space="0" w:color="auto"/>
              <w:right w:val="single" w:sz="4" w:space="0" w:color="auto"/>
            </w:tcBorders>
            <w:shd w:val="clear" w:color="auto" w:fill="FFFFFF" w:themeFill="background1"/>
          </w:tcPr>
          <w:p w14:paraId="66388069" w14:textId="77777777" w:rsidR="00CE4C88" w:rsidRDefault="00CE4C88" w:rsidP="00CE4C88">
            <w:pPr>
              <w:jc w:val="center"/>
            </w:pPr>
            <w:r>
              <w:t>2-</w:t>
            </w:r>
          </w:p>
        </w:tc>
        <w:tc>
          <w:tcPr>
            <w:tcW w:w="5380" w:type="dxa"/>
            <w:tcBorders>
              <w:left w:val="single" w:sz="4" w:space="0" w:color="auto"/>
            </w:tcBorders>
            <w:shd w:val="clear" w:color="auto" w:fill="FFFFFF" w:themeFill="background1"/>
          </w:tcPr>
          <w:p w14:paraId="20A33036" w14:textId="2AF70B1B" w:rsidR="00CE4C88" w:rsidRDefault="00CE4C88" w:rsidP="00CE4C88">
            <w:r>
              <w:t>El cliente introduce el nombre de la referencia a añadir.</w:t>
            </w:r>
          </w:p>
        </w:tc>
      </w:tr>
      <w:tr w:rsidR="00CE4C88" w14:paraId="4199984C" w14:textId="77777777" w:rsidTr="00CE4C88">
        <w:trPr>
          <w:trHeight w:val="107"/>
        </w:trPr>
        <w:tc>
          <w:tcPr>
            <w:tcW w:w="2122" w:type="dxa"/>
            <w:vMerge/>
            <w:tcBorders>
              <w:right w:val="single" w:sz="4" w:space="0" w:color="auto"/>
            </w:tcBorders>
            <w:shd w:val="clear" w:color="auto" w:fill="92D050"/>
          </w:tcPr>
          <w:p w14:paraId="7464A176" w14:textId="77777777" w:rsidR="00CE4C88" w:rsidRDefault="00CE4C88" w:rsidP="00CE4C88"/>
        </w:tc>
        <w:tc>
          <w:tcPr>
            <w:tcW w:w="992" w:type="dxa"/>
            <w:tcBorders>
              <w:top w:val="single" w:sz="4" w:space="0" w:color="auto"/>
              <w:left w:val="single" w:sz="4" w:space="0" w:color="auto"/>
              <w:right w:val="single" w:sz="4" w:space="0" w:color="auto"/>
            </w:tcBorders>
            <w:shd w:val="clear" w:color="auto" w:fill="FFFFFF" w:themeFill="background1"/>
          </w:tcPr>
          <w:p w14:paraId="5393307D" w14:textId="77777777" w:rsidR="00CE4C88" w:rsidRDefault="00CE4C88" w:rsidP="00CE4C88">
            <w:pPr>
              <w:jc w:val="center"/>
            </w:pPr>
            <w:r>
              <w:t>3-</w:t>
            </w:r>
          </w:p>
        </w:tc>
        <w:tc>
          <w:tcPr>
            <w:tcW w:w="5380" w:type="dxa"/>
            <w:tcBorders>
              <w:left w:val="single" w:sz="4" w:space="0" w:color="auto"/>
            </w:tcBorders>
            <w:shd w:val="clear" w:color="auto" w:fill="FFFFFF" w:themeFill="background1"/>
          </w:tcPr>
          <w:p w14:paraId="50B818BB" w14:textId="6C15AA40" w:rsidR="00CE4C88" w:rsidRDefault="00CE4C88" w:rsidP="00CE4C88">
            <w:r>
              <w:t>El cliente pulsa “Añadir”.</w:t>
            </w:r>
          </w:p>
        </w:tc>
      </w:tr>
      <w:tr w:rsidR="00CE4C88" w14:paraId="14EFC4EF" w14:textId="77777777" w:rsidTr="00CE4C88">
        <w:trPr>
          <w:trHeight w:val="106"/>
        </w:trPr>
        <w:tc>
          <w:tcPr>
            <w:tcW w:w="2122" w:type="dxa"/>
            <w:vMerge/>
            <w:tcBorders>
              <w:right w:val="single" w:sz="4" w:space="0" w:color="auto"/>
            </w:tcBorders>
            <w:shd w:val="clear" w:color="auto" w:fill="92D050"/>
          </w:tcPr>
          <w:p w14:paraId="3C7477B2" w14:textId="77777777" w:rsidR="00CE4C88" w:rsidRDefault="00CE4C88" w:rsidP="00CE4C88"/>
        </w:tc>
        <w:tc>
          <w:tcPr>
            <w:tcW w:w="992" w:type="dxa"/>
            <w:tcBorders>
              <w:top w:val="single" w:sz="4" w:space="0" w:color="auto"/>
              <w:left w:val="single" w:sz="4" w:space="0" w:color="auto"/>
              <w:right w:val="single" w:sz="4" w:space="0" w:color="auto"/>
            </w:tcBorders>
            <w:shd w:val="clear" w:color="auto" w:fill="FFFFFF" w:themeFill="background1"/>
          </w:tcPr>
          <w:p w14:paraId="5B20CA91" w14:textId="77777777" w:rsidR="00CE4C88" w:rsidRDefault="00CE4C88" w:rsidP="00CE4C88">
            <w:pPr>
              <w:jc w:val="center"/>
            </w:pPr>
            <w:r>
              <w:t>4-</w:t>
            </w:r>
          </w:p>
        </w:tc>
        <w:tc>
          <w:tcPr>
            <w:tcW w:w="5380" w:type="dxa"/>
            <w:tcBorders>
              <w:left w:val="single" w:sz="4" w:space="0" w:color="auto"/>
            </w:tcBorders>
            <w:shd w:val="clear" w:color="auto" w:fill="FFFFFF" w:themeFill="background1"/>
          </w:tcPr>
          <w:p w14:paraId="140813E4" w14:textId="45099D86" w:rsidR="00CE4C88" w:rsidRDefault="00CE4C88" w:rsidP="00CE4C88">
            <w:r>
              <w:t>Se notifica al cliente con una alerta que la referencia del personaje se añadió.</w:t>
            </w:r>
          </w:p>
        </w:tc>
      </w:tr>
      <w:tr w:rsidR="00CE4C88" w14:paraId="47CD751C" w14:textId="77777777" w:rsidTr="00CE4C88">
        <w:tc>
          <w:tcPr>
            <w:tcW w:w="2122" w:type="dxa"/>
            <w:tcBorders>
              <w:right w:val="single" w:sz="4" w:space="0" w:color="auto"/>
            </w:tcBorders>
            <w:shd w:val="clear" w:color="auto" w:fill="92D050"/>
          </w:tcPr>
          <w:p w14:paraId="4D62B3A7" w14:textId="77777777" w:rsidR="00CE4C88" w:rsidRDefault="00CE4C88" w:rsidP="00CE4C88">
            <w:r>
              <w:t>Postcondición:</w:t>
            </w:r>
          </w:p>
        </w:tc>
        <w:tc>
          <w:tcPr>
            <w:tcW w:w="6372" w:type="dxa"/>
            <w:gridSpan w:val="2"/>
            <w:tcBorders>
              <w:left w:val="single" w:sz="4" w:space="0" w:color="auto"/>
            </w:tcBorders>
          </w:tcPr>
          <w:p w14:paraId="5E92FBA9" w14:textId="77777777" w:rsidR="00CE4C88" w:rsidRDefault="00CE4C88" w:rsidP="00CE4C88">
            <w:r>
              <w:t>Se añade una referencia al personaje en el diccionario.</w:t>
            </w:r>
          </w:p>
        </w:tc>
      </w:tr>
      <w:tr w:rsidR="00CE4C88" w14:paraId="3D300E30" w14:textId="77777777" w:rsidTr="00CE4C88">
        <w:trPr>
          <w:trHeight w:val="107"/>
        </w:trPr>
        <w:tc>
          <w:tcPr>
            <w:tcW w:w="2122" w:type="dxa"/>
            <w:vMerge w:val="restart"/>
            <w:tcBorders>
              <w:right w:val="single" w:sz="4" w:space="0" w:color="auto"/>
            </w:tcBorders>
            <w:shd w:val="clear" w:color="auto" w:fill="92D050"/>
          </w:tcPr>
          <w:p w14:paraId="30129089" w14:textId="77777777" w:rsidR="00CE4C88" w:rsidRDefault="00CE4C88" w:rsidP="00CE4C88">
            <w:r>
              <w:t>Excepciones:</w:t>
            </w:r>
          </w:p>
        </w:tc>
        <w:tc>
          <w:tcPr>
            <w:tcW w:w="992" w:type="dxa"/>
            <w:tcBorders>
              <w:left w:val="single" w:sz="4" w:space="0" w:color="auto"/>
            </w:tcBorders>
            <w:shd w:val="clear" w:color="auto" w:fill="92D050"/>
          </w:tcPr>
          <w:p w14:paraId="533F97AF" w14:textId="77777777" w:rsidR="00CE4C88" w:rsidRDefault="00CE4C88" w:rsidP="00CE4C88">
            <w:pPr>
              <w:jc w:val="center"/>
            </w:pPr>
            <w:r>
              <w:t>Paso</w:t>
            </w:r>
          </w:p>
        </w:tc>
        <w:tc>
          <w:tcPr>
            <w:tcW w:w="5380" w:type="dxa"/>
            <w:tcBorders>
              <w:left w:val="single" w:sz="4" w:space="0" w:color="auto"/>
            </w:tcBorders>
            <w:shd w:val="clear" w:color="auto" w:fill="92D050"/>
          </w:tcPr>
          <w:p w14:paraId="49AAEC17" w14:textId="77777777" w:rsidR="00CE4C88" w:rsidRDefault="00CE4C88" w:rsidP="00CE4C88">
            <w:r>
              <w:t>Excepción</w:t>
            </w:r>
          </w:p>
        </w:tc>
      </w:tr>
      <w:tr w:rsidR="00CE4C88" w14:paraId="495D4AE9" w14:textId="77777777" w:rsidTr="00CE4C88">
        <w:trPr>
          <w:trHeight w:val="107"/>
        </w:trPr>
        <w:tc>
          <w:tcPr>
            <w:tcW w:w="2122" w:type="dxa"/>
            <w:vMerge/>
            <w:tcBorders>
              <w:right w:val="single" w:sz="4" w:space="0" w:color="auto"/>
            </w:tcBorders>
            <w:shd w:val="clear" w:color="auto" w:fill="92D050"/>
          </w:tcPr>
          <w:p w14:paraId="779D2D7D" w14:textId="77777777" w:rsidR="00CE4C88" w:rsidRDefault="00CE4C88" w:rsidP="00CE4C88"/>
        </w:tc>
        <w:tc>
          <w:tcPr>
            <w:tcW w:w="992" w:type="dxa"/>
            <w:tcBorders>
              <w:left w:val="single" w:sz="4" w:space="0" w:color="auto"/>
            </w:tcBorders>
            <w:shd w:val="clear" w:color="auto" w:fill="FFFFFF" w:themeFill="background1"/>
          </w:tcPr>
          <w:p w14:paraId="63E6FD62" w14:textId="77777777" w:rsidR="00CE4C88" w:rsidRDefault="00CE4C88" w:rsidP="00CE4C88">
            <w:pPr>
              <w:jc w:val="center"/>
            </w:pPr>
            <w:r>
              <w:t>1-</w:t>
            </w:r>
          </w:p>
        </w:tc>
        <w:tc>
          <w:tcPr>
            <w:tcW w:w="5380" w:type="dxa"/>
            <w:tcBorders>
              <w:left w:val="single" w:sz="4" w:space="0" w:color="auto"/>
            </w:tcBorders>
            <w:shd w:val="clear" w:color="auto" w:fill="FFFFFF" w:themeFill="background1"/>
          </w:tcPr>
          <w:p w14:paraId="2F9384E0" w14:textId="334036E5" w:rsidR="00CE4C88" w:rsidRDefault="00CE4C88" w:rsidP="00CE4C88">
            <w:r>
              <w:t xml:space="preserve">El </w:t>
            </w:r>
            <w:r w:rsidR="0015665B">
              <w:t>cliente</w:t>
            </w:r>
            <w:r>
              <w:t xml:space="preserve"> introduce una id inexistente</w:t>
            </w:r>
          </w:p>
        </w:tc>
      </w:tr>
      <w:tr w:rsidR="00CE4C88" w14:paraId="3CFA2E9A" w14:textId="77777777" w:rsidTr="00CE4C88">
        <w:trPr>
          <w:trHeight w:val="106"/>
        </w:trPr>
        <w:tc>
          <w:tcPr>
            <w:tcW w:w="2122" w:type="dxa"/>
            <w:vMerge/>
            <w:tcBorders>
              <w:right w:val="single" w:sz="4" w:space="0" w:color="auto"/>
            </w:tcBorders>
            <w:shd w:val="clear" w:color="auto" w:fill="92D050"/>
          </w:tcPr>
          <w:p w14:paraId="1B0F95B4" w14:textId="77777777" w:rsidR="00CE4C88" w:rsidRDefault="00CE4C88" w:rsidP="00CE4C88"/>
        </w:tc>
        <w:tc>
          <w:tcPr>
            <w:tcW w:w="992" w:type="dxa"/>
            <w:tcBorders>
              <w:left w:val="single" w:sz="4" w:space="0" w:color="auto"/>
            </w:tcBorders>
            <w:shd w:val="clear" w:color="auto" w:fill="FFFFFF" w:themeFill="background1"/>
          </w:tcPr>
          <w:p w14:paraId="3FEED1B0" w14:textId="77777777" w:rsidR="00CE4C88" w:rsidRDefault="00CE4C88" w:rsidP="00CE4C88">
            <w:pPr>
              <w:jc w:val="center"/>
            </w:pPr>
            <w:r>
              <w:t>2-</w:t>
            </w:r>
          </w:p>
        </w:tc>
        <w:tc>
          <w:tcPr>
            <w:tcW w:w="5380" w:type="dxa"/>
            <w:tcBorders>
              <w:left w:val="single" w:sz="4" w:space="0" w:color="auto"/>
            </w:tcBorders>
            <w:shd w:val="clear" w:color="auto" w:fill="FFFFFF" w:themeFill="background1"/>
          </w:tcPr>
          <w:p w14:paraId="47EF28B9" w14:textId="0684C098" w:rsidR="00CE4C88" w:rsidRDefault="00CE4C88" w:rsidP="00CE4C88">
            <w:r>
              <w:t xml:space="preserve">El </w:t>
            </w:r>
            <w:r w:rsidR="0015665B">
              <w:t>cliente</w:t>
            </w:r>
            <w:r>
              <w:t xml:space="preserve"> introduce un nombre que ya existe para esa id, en cuyo caso simplemente dejará ese personaje como estaba.</w:t>
            </w:r>
          </w:p>
        </w:tc>
      </w:tr>
      <w:tr w:rsidR="00CE4C88" w14:paraId="23E2E7C2" w14:textId="77777777" w:rsidTr="00CE4C88">
        <w:tc>
          <w:tcPr>
            <w:tcW w:w="2122" w:type="dxa"/>
            <w:tcBorders>
              <w:right w:val="single" w:sz="4" w:space="0" w:color="auto"/>
            </w:tcBorders>
            <w:shd w:val="clear" w:color="auto" w:fill="92D050"/>
          </w:tcPr>
          <w:p w14:paraId="64DAAB46" w14:textId="77777777" w:rsidR="00CE4C88" w:rsidRDefault="00CE4C88" w:rsidP="00CE4C88">
            <w:r>
              <w:t>Importancia:</w:t>
            </w:r>
          </w:p>
        </w:tc>
        <w:tc>
          <w:tcPr>
            <w:tcW w:w="6372" w:type="dxa"/>
            <w:gridSpan w:val="2"/>
            <w:tcBorders>
              <w:left w:val="single" w:sz="4" w:space="0" w:color="auto"/>
            </w:tcBorders>
          </w:tcPr>
          <w:p w14:paraId="33E99AC3" w14:textId="7BE2E217" w:rsidR="00CE4C88" w:rsidRDefault="00CE4C88" w:rsidP="00CE4C88">
            <w:r>
              <w:t>Media</w:t>
            </w:r>
          </w:p>
        </w:tc>
      </w:tr>
      <w:tr w:rsidR="00CE4C88" w14:paraId="6F9D54BA" w14:textId="77777777" w:rsidTr="00CE4C88">
        <w:tc>
          <w:tcPr>
            <w:tcW w:w="2122" w:type="dxa"/>
            <w:tcBorders>
              <w:right w:val="single" w:sz="4" w:space="0" w:color="auto"/>
            </w:tcBorders>
            <w:shd w:val="clear" w:color="auto" w:fill="92D050"/>
          </w:tcPr>
          <w:p w14:paraId="52E1CACD" w14:textId="77777777" w:rsidR="00CE4C88" w:rsidRDefault="00CE4C88" w:rsidP="00CE4C88">
            <w:r>
              <w:t>Frecuencia:</w:t>
            </w:r>
          </w:p>
        </w:tc>
        <w:tc>
          <w:tcPr>
            <w:tcW w:w="6372" w:type="dxa"/>
            <w:gridSpan w:val="2"/>
            <w:tcBorders>
              <w:left w:val="single" w:sz="4" w:space="0" w:color="auto"/>
            </w:tcBorders>
          </w:tcPr>
          <w:p w14:paraId="3B2E05B2" w14:textId="4AA75621" w:rsidR="00CE4C88" w:rsidRDefault="00CE4C88" w:rsidP="00CE4C88">
            <w:pPr>
              <w:keepNext/>
            </w:pPr>
            <w:r>
              <w:t>Baja</w:t>
            </w:r>
          </w:p>
        </w:tc>
      </w:tr>
    </w:tbl>
    <w:p w14:paraId="01C86653" w14:textId="458FF867" w:rsidR="000B6ED2" w:rsidRDefault="000B6ED2" w:rsidP="000B6ED2">
      <w:pPr>
        <w:pStyle w:val="Descripcin"/>
        <w:keepNext/>
        <w:jc w:val="center"/>
      </w:pPr>
      <w:bookmarkStart w:id="48" w:name="_Toc32403623"/>
      <w:r>
        <w:t xml:space="preserve">Tabla </w:t>
      </w:r>
      <w:r w:rsidR="0015665B">
        <w:t>15</w:t>
      </w:r>
      <w:r>
        <w:t xml:space="preserve"> Caso de uso 12</w:t>
      </w:r>
      <w:bookmarkEnd w:id="48"/>
    </w:p>
    <w:p w14:paraId="17082724" w14:textId="2ED25E88" w:rsidR="000B6ED2" w:rsidRDefault="000B6ED2" w:rsidP="000B6ED2"/>
    <w:p w14:paraId="578141B3" w14:textId="14C25602" w:rsidR="000B6ED2" w:rsidRDefault="000B6ED2" w:rsidP="000B6ED2"/>
    <w:tbl>
      <w:tblPr>
        <w:tblStyle w:val="Tablaconcuadrcula"/>
        <w:tblpPr w:leftFromText="141" w:rightFromText="141" w:vertAnchor="text" w:horzAnchor="margin" w:tblpY="-64"/>
        <w:tblW w:w="0" w:type="auto"/>
        <w:tblLook w:val="04A0" w:firstRow="1" w:lastRow="0" w:firstColumn="1" w:lastColumn="0" w:noHBand="0" w:noVBand="1"/>
      </w:tblPr>
      <w:tblGrid>
        <w:gridCol w:w="2122"/>
        <w:gridCol w:w="992"/>
        <w:gridCol w:w="5380"/>
      </w:tblGrid>
      <w:tr w:rsidR="000B6ED2" w:rsidRPr="00681815" w14:paraId="5172017E" w14:textId="77777777" w:rsidTr="0015665B">
        <w:tc>
          <w:tcPr>
            <w:tcW w:w="2122" w:type="dxa"/>
            <w:tcBorders>
              <w:bottom w:val="single" w:sz="4" w:space="0" w:color="auto"/>
            </w:tcBorders>
            <w:shd w:val="clear" w:color="auto" w:fill="92D050"/>
          </w:tcPr>
          <w:p w14:paraId="30232697" w14:textId="77777777" w:rsidR="000B6ED2" w:rsidRPr="00681815" w:rsidRDefault="000B6ED2" w:rsidP="00AF78D2">
            <w:pPr>
              <w:jc w:val="center"/>
              <w:rPr>
                <w:b/>
                <w:bCs/>
              </w:rPr>
            </w:pPr>
            <w:r>
              <w:rPr>
                <w:b/>
                <w:bCs/>
              </w:rPr>
              <w:lastRenderedPageBreak/>
              <w:t>Caso de uso 13</w:t>
            </w:r>
          </w:p>
        </w:tc>
        <w:tc>
          <w:tcPr>
            <w:tcW w:w="6372" w:type="dxa"/>
            <w:gridSpan w:val="2"/>
            <w:shd w:val="clear" w:color="auto" w:fill="92D050"/>
          </w:tcPr>
          <w:p w14:paraId="4F8C38F5" w14:textId="77777777" w:rsidR="000B6ED2" w:rsidRPr="00681815" w:rsidRDefault="000B6ED2" w:rsidP="00AF78D2">
            <w:pPr>
              <w:jc w:val="center"/>
              <w:rPr>
                <w:b/>
                <w:bCs/>
              </w:rPr>
            </w:pPr>
            <w:r>
              <w:rPr>
                <w:b/>
                <w:bCs/>
              </w:rPr>
              <w:t>Eliminar referencia a un personaje</w:t>
            </w:r>
          </w:p>
        </w:tc>
      </w:tr>
      <w:tr w:rsidR="000B6ED2" w14:paraId="326A9A88" w14:textId="77777777" w:rsidTr="0015665B">
        <w:tc>
          <w:tcPr>
            <w:tcW w:w="2122" w:type="dxa"/>
            <w:tcBorders>
              <w:bottom w:val="single" w:sz="4" w:space="0" w:color="auto"/>
              <w:right w:val="single" w:sz="4" w:space="0" w:color="auto"/>
            </w:tcBorders>
            <w:shd w:val="clear" w:color="auto" w:fill="92D050"/>
          </w:tcPr>
          <w:p w14:paraId="1DB02D98" w14:textId="77777777" w:rsidR="000B6ED2" w:rsidRDefault="000B6ED2" w:rsidP="00AF78D2">
            <w:r>
              <w:t>Requisitos asociados:</w:t>
            </w:r>
          </w:p>
        </w:tc>
        <w:tc>
          <w:tcPr>
            <w:tcW w:w="6372" w:type="dxa"/>
            <w:gridSpan w:val="2"/>
            <w:tcBorders>
              <w:left w:val="single" w:sz="4" w:space="0" w:color="auto"/>
            </w:tcBorders>
          </w:tcPr>
          <w:p w14:paraId="0AD1EC80" w14:textId="77777777" w:rsidR="000B6ED2" w:rsidRDefault="000B6ED2" w:rsidP="00AF78D2">
            <w:pPr>
              <w:jc w:val="center"/>
            </w:pPr>
            <w:r>
              <w:t>R.F-8.5</w:t>
            </w:r>
          </w:p>
        </w:tc>
      </w:tr>
      <w:tr w:rsidR="000B6ED2" w14:paraId="73053827" w14:textId="77777777" w:rsidTr="0015665B">
        <w:tc>
          <w:tcPr>
            <w:tcW w:w="2122" w:type="dxa"/>
            <w:tcBorders>
              <w:right w:val="single" w:sz="4" w:space="0" w:color="auto"/>
            </w:tcBorders>
            <w:shd w:val="clear" w:color="auto" w:fill="92D050"/>
          </w:tcPr>
          <w:p w14:paraId="3EB71771"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110B2132" w14:textId="79008BE6" w:rsidR="000B6ED2" w:rsidRDefault="0015665B" w:rsidP="0015665B">
            <w:r>
              <w:rPr>
                <w:shd w:val="clear" w:color="auto" w:fill="FFFFFF" w:themeFill="background1"/>
              </w:rPr>
              <w:t>El cliente podrá eliminar una referencia a cualquier personaje.</w:t>
            </w:r>
          </w:p>
        </w:tc>
      </w:tr>
      <w:tr w:rsidR="000B6ED2" w14:paraId="65C1EE6C" w14:textId="77777777" w:rsidTr="0015665B">
        <w:tc>
          <w:tcPr>
            <w:tcW w:w="2122" w:type="dxa"/>
            <w:tcBorders>
              <w:right w:val="single" w:sz="4" w:space="0" w:color="auto"/>
            </w:tcBorders>
            <w:shd w:val="clear" w:color="auto" w:fill="92D050"/>
          </w:tcPr>
          <w:p w14:paraId="2A482AD4" w14:textId="77777777" w:rsidR="000B6ED2" w:rsidRDefault="000B6ED2" w:rsidP="00AF78D2">
            <w:r>
              <w:t>Precondición:</w:t>
            </w:r>
          </w:p>
        </w:tc>
        <w:tc>
          <w:tcPr>
            <w:tcW w:w="6372" w:type="dxa"/>
            <w:gridSpan w:val="2"/>
            <w:tcBorders>
              <w:left w:val="single" w:sz="4" w:space="0" w:color="auto"/>
              <w:bottom w:val="single" w:sz="4" w:space="0" w:color="auto"/>
            </w:tcBorders>
          </w:tcPr>
          <w:p w14:paraId="2D9FC7D4" w14:textId="5F24B482" w:rsidR="000B6ED2" w:rsidRDefault="0015665B" w:rsidP="0015665B">
            <w:r>
              <w:t xml:space="preserve">Tener un diccionario cargado y estar en la página de </w:t>
            </w:r>
            <w:r w:rsidR="000B6ED2">
              <w:t>eliminar referencias de personajes.</w:t>
            </w:r>
          </w:p>
        </w:tc>
      </w:tr>
      <w:tr w:rsidR="000B6ED2" w14:paraId="7DEEA912" w14:textId="77777777" w:rsidTr="0015665B">
        <w:tc>
          <w:tcPr>
            <w:tcW w:w="2122" w:type="dxa"/>
            <w:vMerge w:val="restart"/>
            <w:tcBorders>
              <w:right w:val="single" w:sz="4" w:space="0" w:color="auto"/>
            </w:tcBorders>
            <w:shd w:val="clear" w:color="auto" w:fill="92D050"/>
          </w:tcPr>
          <w:p w14:paraId="5BE4A057"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6CE81427"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1E5A0140" w14:textId="77777777" w:rsidR="000B6ED2" w:rsidRDefault="000B6ED2" w:rsidP="00AF78D2">
            <w:r>
              <w:t>Acción</w:t>
            </w:r>
          </w:p>
        </w:tc>
      </w:tr>
      <w:tr w:rsidR="000B6ED2" w14:paraId="31363858" w14:textId="77777777" w:rsidTr="0015665B">
        <w:trPr>
          <w:trHeight w:val="213"/>
        </w:trPr>
        <w:tc>
          <w:tcPr>
            <w:tcW w:w="2122" w:type="dxa"/>
            <w:vMerge/>
            <w:tcBorders>
              <w:right w:val="single" w:sz="4" w:space="0" w:color="auto"/>
            </w:tcBorders>
            <w:shd w:val="clear" w:color="auto" w:fill="92D050"/>
          </w:tcPr>
          <w:p w14:paraId="47D919EA"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6EC401F1"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708B75E1" w14:textId="739615F4" w:rsidR="000B6ED2" w:rsidRDefault="000B6ED2" w:rsidP="00AF78D2">
            <w:r>
              <w:t xml:space="preserve">El </w:t>
            </w:r>
            <w:r w:rsidR="0015665B">
              <w:t>cliente</w:t>
            </w:r>
            <w:r>
              <w:t xml:space="preserve"> marca la referencia a eliminar.</w:t>
            </w:r>
          </w:p>
        </w:tc>
      </w:tr>
      <w:tr w:rsidR="000B6ED2" w14:paraId="1B6757B5" w14:textId="77777777" w:rsidTr="0015665B">
        <w:trPr>
          <w:trHeight w:val="213"/>
        </w:trPr>
        <w:tc>
          <w:tcPr>
            <w:tcW w:w="2122" w:type="dxa"/>
            <w:vMerge/>
            <w:tcBorders>
              <w:right w:val="single" w:sz="4" w:space="0" w:color="auto"/>
            </w:tcBorders>
            <w:shd w:val="clear" w:color="auto" w:fill="92D050"/>
          </w:tcPr>
          <w:p w14:paraId="081C4856"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400FBFD8"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373F8894" w14:textId="10AF7933" w:rsidR="000B6ED2" w:rsidRDefault="000B6ED2" w:rsidP="00AF78D2">
            <w:r>
              <w:t xml:space="preserve">El </w:t>
            </w:r>
            <w:r w:rsidR="0015665B">
              <w:t>cliente</w:t>
            </w:r>
            <w:r>
              <w:t xml:space="preserve"> pulsa el botón eliminar.</w:t>
            </w:r>
          </w:p>
        </w:tc>
      </w:tr>
      <w:tr w:rsidR="000B6ED2" w14:paraId="24216A88" w14:textId="77777777" w:rsidTr="0015665B">
        <w:trPr>
          <w:trHeight w:val="107"/>
        </w:trPr>
        <w:tc>
          <w:tcPr>
            <w:tcW w:w="2122" w:type="dxa"/>
            <w:vMerge/>
            <w:tcBorders>
              <w:right w:val="single" w:sz="4" w:space="0" w:color="auto"/>
            </w:tcBorders>
            <w:shd w:val="clear" w:color="auto" w:fill="92D050"/>
          </w:tcPr>
          <w:p w14:paraId="669C683C"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1957A974" w14:textId="77777777" w:rsidR="000B6ED2" w:rsidRDefault="000B6ED2" w:rsidP="00AF78D2">
            <w:pPr>
              <w:jc w:val="center"/>
            </w:pPr>
            <w:r>
              <w:t>3-</w:t>
            </w:r>
          </w:p>
        </w:tc>
        <w:tc>
          <w:tcPr>
            <w:tcW w:w="5380" w:type="dxa"/>
            <w:tcBorders>
              <w:left w:val="single" w:sz="4" w:space="0" w:color="auto"/>
            </w:tcBorders>
            <w:shd w:val="clear" w:color="auto" w:fill="FFFFFF" w:themeFill="background1"/>
          </w:tcPr>
          <w:p w14:paraId="530C90F2" w14:textId="057B87A0" w:rsidR="000B6ED2" w:rsidRDefault="000B6ED2" w:rsidP="00AF78D2">
            <w:r>
              <w:t xml:space="preserve">Se notifica al </w:t>
            </w:r>
            <w:r w:rsidR="0015665B">
              <w:t>cliente</w:t>
            </w:r>
            <w:r>
              <w:t xml:space="preserve"> que la referencia fue eliminada.</w:t>
            </w:r>
          </w:p>
        </w:tc>
      </w:tr>
      <w:tr w:rsidR="000B6ED2" w14:paraId="1CD4AFA7" w14:textId="77777777" w:rsidTr="0015665B">
        <w:tc>
          <w:tcPr>
            <w:tcW w:w="2122" w:type="dxa"/>
            <w:tcBorders>
              <w:right w:val="single" w:sz="4" w:space="0" w:color="auto"/>
            </w:tcBorders>
            <w:shd w:val="clear" w:color="auto" w:fill="92D050"/>
          </w:tcPr>
          <w:p w14:paraId="3100BC59" w14:textId="77777777" w:rsidR="000B6ED2" w:rsidRDefault="000B6ED2" w:rsidP="00AF78D2">
            <w:r>
              <w:t>Postcondición:</w:t>
            </w:r>
          </w:p>
        </w:tc>
        <w:tc>
          <w:tcPr>
            <w:tcW w:w="6372" w:type="dxa"/>
            <w:gridSpan w:val="2"/>
            <w:tcBorders>
              <w:left w:val="single" w:sz="4" w:space="0" w:color="auto"/>
            </w:tcBorders>
          </w:tcPr>
          <w:p w14:paraId="04466D1D" w14:textId="77777777" w:rsidR="000B6ED2" w:rsidRDefault="000B6ED2" w:rsidP="00AF78D2">
            <w:r>
              <w:t>Se elimina la referencia del diccionario.</w:t>
            </w:r>
          </w:p>
        </w:tc>
      </w:tr>
      <w:tr w:rsidR="000B6ED2" w14:paraId="010C4975" w14:textId="77777777" w:rsidTr="0015665B">
        <w:trPr>
          <w:trHeight w:val="107"/>
        </w:trPr>
        <w:tc>
          <w:tcPr>
            <w:tcW w:w="2122" w:type="dxa"/>
            <w:tcBorders>
              <w:right w:val="single" w:sz="4" w:space="0" w:color="auto"/>
            </w:tcBorders>
            <w:shd w:val="clear" w:color="auto" w:fill="92D050"/>
          </w:tcPr>
          <w:p w14:paraId="26636366"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4DE90FB4" w14:textId="599B8E78" w:rsidR="000B6ED2" w:rsidRDefault="0015665B" w:rsidP="00AF78D2">
            <w:r>
              <w:t>No hay.</w:t>
            </w:r>
          </w:p>
        </w:tc>
      </w:tr>
      <w:tr w:rsidR="000B6ED2" w14:paraId="26BB36F0" w14:textId="77777777" w:rsidTr="0015665B">
        <w:tc>
          <w:tcPr>
            <w:tcW w:w="2122" w:type="dxa"/>
            <w:tcBorders>
              <w:right w:val="single" w:sz="4" w:space="0" w:color="auto"/>
            </w:tcBorders>
            <w:shd w:val="clear" w:color="auto" w:fill="92D050"/>
          </w:tcPr>
          <w:p w14:paraId="4F6AB18B" w14:textId="77777777" w:rsidR="000B6ED2" w:rsidRDefault="000B6ED2" w:rsidP="00AF78D2">
            <w:r>
              <w:t>Importancia:</w:t>
            </w:r>
          </w:p>
        </w:tc>
        <w:tc>
          <w:tcPr>
            <w:tcW w:w="6372" w:type="dxa"/>
            <w:gridSpan w:val="2"/>
            <w:tcBorders>
              <w:left w:val="single" w:sz="4" w:space="0" w:color="auto"/>
            </w:tcBorders>
          </w:tcPr>
          <w:p w14:paraId="4B2A097F" w14:textId="344F0552" w:rsidR="000B6ED2" w:rsidRDefault="0015665B" w:rsidP="00AF78D2">
            <w:r>
              <w:t>Muy b</w:t>
            </w:r>
            <w:r w:rsidR="000B6ED2">
              <w:t>aja</w:t>
            </w:r>
          </w:p>
        </w:tc>
      </w:tr>
      <w:tr w:rsidR="000B6ED2" w14:paraId="64D509D2" w14:textId="77777777" w:rsidTr="0015665B">
        <w:tc>
          <w:tcPr>
            <w:tcW w:w="2122" w:type="dxa"/>
            <w:tcBorders>
              <w:right w:val="single" w:sz="4" w:space="0" w:color="auto"/>
            </w:tcBorders>
            <w:shd w:val="clear" w:color="auto" w:fill="92D050"/>
          </w:tcPr>
          <w:p w14:paraId="77375AF1" w14:textId="77777777" w:rsidR="000B6ED2" w:rsidRDefault="000B6ED2" w:rsidP="00AF78D2">
            <w:r>
              <w:t>Frecuencia:</w:t>
            </w:r>
          </w:p>
        </w:tc>
        <w:tc>
          <w:tcPr>
            <w:tcW w:w="6372" w:type="dxa"/>
            <w:gridSpan w:val="2"/>
            <w:tcBorders>
              <w:left w:val="single" w:sz="4" w:space="0" w:color="auto"/>
            </w:tcBorders>
          </w:tcPr>
          <w:p w14:paraId="21A8D3E0" w14:textId="175BF36E" w:rsidR="000B6ED2" w:rsidRDefault="0015665B" w:rsidP="00AF78D2">
            <w:pPr>
              <w:keepNext/>
            </w:pPr>
            <w:r>
              <w:t>Muy b</w:t>
            </w:r>
            <w:r w:rsidR="000B6ED2">
              <w:t>aja</w:t>
            </w:r>
          </w:p>
        </w:tc>
      </w:tr>
    </w:tbl>
    <w:p w14:paraId="5BE6A823" w14:textId="7DC6E289" w:rsidR="000B6ED2" w:rsidRDefault="000B6ED2" w:rsidP="000B6ED2">
      <w:pPr>
        <w:pStyle w:val="Descripcin"/>
        <w:keepNext/>
        <w:jc w:val="center"/>
      </w:pPr>
      <w:bookmarkStart w:id="49" w:name="_Toc32403624"/>
      <w:r>
        <w:t xml:space="preserve">Tabla </w:t>
      </w:r>
      <w:r w:rsidR="0015665B">
        <w:t>16</w:t>
      </w:r>
      <w:r>
        <w:t xml:space="preserve"> Caso de uso 13</w:t>
      </w:r>
      <w:bookmarkEnd w:id="49"/>
    </w:p>
    <w:p w14:paraId="474343AE" w14:textId="7A883EE1" w:rsidR="000B6ED2" w:rsidRDefault="000B6ED2" w:rsidP="000B6ED2"/>
    <w:p w14:paraId="57E13852" w14:textId="77777777" w:rsidR="000B6ED2" w:rsidRPr="000B6ED2" w:rsidRDefault="000B6ED2" w:rsidP="000B6ED2"/>
    <w:tbl>
      <w:tblPr>
        <w:tblStyle w:val="Tablaconcuadrcula"/>
        <w:tblpPr w:leftFromText="141" w:rightFromText="141" w:vertAnchor="text" w:horzAnchor="margin" w:tblpY="-49"/>
        <w:tblW w:w="0" w:type="auto"/>
        <w:tblLook w:val="04A0" w:firstRow="1" w:lastRow="0" w:firstColumn="1" w:lastColumn="0" w:noHBand="0" w:noVBand="1"/>
      </w:tblPr>
      <w:tblGrid>
        <w:gridCol w:w="2122"/>
        <w:gridCol w:w="992"/>
        <w:gridCol w:w="5380"/>
      </w:tblGrid>
      <w:tr w:rsidR="000B6ED2" w:rsidRPr="00681815" w14:paraId="509E1546" w14:textId="77777777" w:rsidTr="0015665B">
        <w:tc>
          <w:tcPr>
            <w:tcW w:w="2122" w:type="dxa"/>
            <w:tcBorders>
              <w:bottom w:val="single" w:sz="4" w:space="0" w:color="auto"/>
            </w:tcBorders>
            <w:shd w:val="clear" w:color="auto" w:fill="92D050"/>
          </w:tcPr>
          <w:p w14:paraId="3ACD214E" w14:textId="77777777" w:rsidR="000B6ED2" w:rsidRPr="00681815" w:rsidRDefault="000B6ED2" w:rsidP="00AF78D2">
            <w:pPr>
              <w:jc w:val="center"/>
              <w:rPr>
                <w:b/>
                <w:bCs/>
              </w:rPr>
            </w:pPr>
            <w:r>
              <w:rPr>
                <w:b/>
                <w:bCs/>
              </w:rPr>
              <w:t>Caso de uso 14</w:t>
            </w:r>
          </w:p>
        </w:tc>
        <w:tc>
          <w:tcPr>
            <w:tcW w:w="6372" w:type="dxa"/>
            <w:gridSpan w:val="2"/>
            <w:shd w:val="clear" w:color="auto" w:fill="92D050"/>
          </w:tcPr>
          <w:p w14:paraId="6A8377F6" w14:textId="77777777" w:rsidR="000B6ED2" w:rsidRPr="00681815" w:rsidRDefault="000B6ED2" w:rsidP="00AF78D2">
            <w:pPr>
              <w:jc w:val="center"/>
              <w:rPr>
                <w:b/>
                <w:bCs/>
              </w:rPr>
            </w:pPr>
            <w:r>
              <w:rPr>
                <w:b/>
                <w:bCs/>
              </w:rPr>
              <w:t>Modificar id personaje</w:t>
            </w:r>
          </w:p>
        </w:tc>
      </w:tr>
      <w:tr w:rsidR="000B6ED2" w14:paraId="73ADFD87" w14:textId="77777777" w:rsidTr="0015665B">
        <w:tc>
          <w:tcPr>
            <w:tcW w:w="2122" w:type="dxa"/>
            <w:tcBorders>
              <w:bottom w:val="single" w:sz="4" w:space="0" w:color="auto"/>
              <w:right w:val="single" w:sz="4" w:space="0" w:color="auto"/>
            </w:tcBorders>
            <w:shd w:val="clear" w:color="auto" w:fill="92D050"/>
          </w:tcPr>
          <w:p w14:paraId="5BA2F066" w14:textId="77777777" w:rsidR="000B6ED2" w:rsidRDefault="000B6ED2" w:rsidP="00AF78D2">
            <w:r>
              <w:t>Requisitos asociados:</w:t>
            </w:r>
          </w:p>
        </w:tc>
        <w:tc>
          <w:tcPr>
            <w:tcW w:w="6372" w:type="dxa"/>
            <w:gridSpan w:val="2"/>
            <w:tcBorders>
              <w:left w:val="single" w:sz="4" w:space="0" w:color="auto"/>
            </w:tcBorders>
          </w:tcPr>
          <w:p w14:paraId="14ED6E52" w14:textId="77777777" w:rsidR="000B6ED2" w:rsidRDefault="000B6ED2" w:rsidP="00AF78D2">
            <w:pPr>
              <w:jc w:val="center"/>
            </w:pPr>
            <w:r>
              <w:t>R.F-8.6</w:t>
            </w:r>
          </w:p>
        </w:tc>
      </w:tr>
      <w:tr w:rsidR="000B6ED2" w14:paraId="7385E7A6" w14:textId="77777777" w:rsidTr="0015665B">
        <w:tc>
          <w:tcPr>
            <w:tcW w:w="2122" w:type="dxa"/>
            <w:tcBorders>
              <w:right w:val="single" w:sz="4" w:space="0" w:color="auto"/>
            </w:tcBorders>
            <w:shd w:val="clear" w:color="auto" w:fill="92D050"/>
          </w:tcPr>
          <w:p w14:paraId="74E417A8"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6D6C6C5C" w14:textId="1314281E" w:rsidR="000B6ED2" w:rsidRDefault="0015665B" w:rsidP="0015665B">
            <w:r>
              <w:rPr>
                <w:shd w:val="clear" w:color="auto" w:fill="FFFFFF" w:themeFill="background1"/>
              </w:rPr>
              <w:t>El cliente podrá modificar la id a cualquier personaje.</w:t>
            </w:r>
          </w:p>
        </w:tc>
      </w:tr>
      <w:tr w:rsidR="000B6ED2" w14:paraId="361C5075" w14:textId="77777777" w:rsidTr="0015665B">
        <w:tc>
          <w:tcPr>
            <w:tcW w:w="2122" w:type="dxa"/>
            <w:tcBorders>
              <w:right w:val="single" w:sz="4" w:space="0" w:color="auto"/>
            </w:tcBorders>
            <w:shd w:val="clear" w:color="auto" w:fill="92D050"/>
          </w:tcPr>
          <w:p w14:paraId="7314D099" w14:textId="77777777" w:rsidR="000B6ED2" w:rsidRDefault="000B6ED2" w:rsidP="00AF78D2">
            <w:r>
              <w:t>Precondición:</w:t>
            </w:r>
          </w:p>
        </w:tc>
        <w:tc>
          <w:tcPr>
            <w:tcW w:w="6372" w:type="dxa"/>
            <w:gridSpan w:val="2"/>
            <w:tcBorders>
              <w:left w:val="single" w:sz="4" w:space="0" w:color="auto"/>
              <w:bottom w:val="single" w:sz="4" w:space="0" w:color="auto"/>
            </w:tcBorders>
          </w:tcPr>
          <w:p w14:paraId="0093832F" w14:textId="4D54ABDE" w:rsidR="000B6ED2" w:rsidRDefault="0015665B" w:rsidP="00AF78D2">
            <w:r>
              <w:t xml:space="preserve">Tener un diccionario cargado y estar en la página de </w:t>
            </w:r>
            <w:r w:rsidR="000B6ED2">
              <w:t>modificar id de personajes.</w:t>
            </w:r>
          </w:p>
        </w:tc>
      </w:tr>
      <w:tr w:rsidR="000B6ED2" w14:paraId="0963B5BC" w14:textId="77777777" w:rsidTr="0015665B">
        <w:tc>
          <w:tcPr>
            <w:tcW w:w="2122" w:type="dxa"/>
            <w:vMerge w:val="restart"/>
            <w:tcBorders>
              <w:right w:val="single" w:sz="4" w:space="0" w:color="auto"/>
            </w:tcBorders>
            <w:shd w:val="clear" w:color="auto" w:fill="92D050"/>
          </w:tcPr>
          <w:p w14:paraId="77475CB0"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07BBBC7C"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483A8DEE" w14:textId="77777777" w:rsidR="000B6ED2" w:rsidRDefault="000B6ED2" w:rsidP="00AF78D2">
            <w:r>
              <w:t>Acción</w:t>
            </w:r>
          </w:p>
        </w:tc>
      </w:tr>
      <w:tr w:rsidR="000B6ED2" w14:paraId="5696DD4B" w14:textId="77777777" w:rsidTr="0015665B">
        <w:trPr>
          <w:trHeight w:val="213"/>
        </w:trPr>
        <w:tc>
          <w:tcPr>
            <w:tcW w:w="2122" w:type="dxa"/>
            <w:vMerge/>
            <w:tcBorders>
              <w:right w:val="single" w:sz="4" w:space="0" w:color="auto"/>
            </w:tcBorders>
            <w:shd w:val="clear" w:color="auto" w:fill="92D050"/>
          </w:tcPr>
          <w:p w14:paraId="513FB1B5"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13914060"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465F71A0" w14:textId="33EFAE21" w:rsidR="000B6ED2" w:rsidRDefault="000B6ED2" w:rsidP="00AF78D2">
            <w:r>
              <w:t xml:space="preserve">El </w:t>
            </w:r>
            <w:r w:rsidR="0015665B">
              <w:t>cliente</w:t>
            </w:r>
            <w:r>
              <w:t xml:space="preserve"> introduce la id del personaje actual.</w:t>
            </w:r>
          </w:p>
        </w:tc>
      </w:tr>
      <w:tr w:rsidR="000B6ED2" w14:paraId="039C2046" w14:textId="77777777" w:rsidTr="0015665B">
        <w:trPr>
          <w:trHeight w:val="213"/>
        </w:trPr>
        <w:tc>
          <w:tcPr>
            <w:tcW w:w="2122" w:type="dxa"/>
            <w:vMerge/>
            <w:tcBorders>
              <w:right w:val="single" w:sz="4" w:space="0" w:color="auto"/>
            </w:tcBorders>
            <w:shd w:val="clear" w:color="auto" w:fill="92D050"/>
          </w:tcPr>
          <w:p w14:paraId="74B45BBD"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4630452A"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44DA3E7D" w14:textId="753DA3D7" w:rsidR="000B6ED2" w:rsidRDefault="000B6ED2" w:rsidP="00AF78D2">
            <w:r>
              <w:t xml:space="preserve">El </w:t>
            </w:r>
            <w:r w:rsidR="0015665B">
              <w:t>cliente</w:t>
            </w:r>
            <w:r>
              <w:t xml:space="preserve"> introduce la nueva id que quiere.</w:t>
            </w:r>
          </w:p>
        </w:tc>
      </w:tr>
      <w:tr w:rsidR="000B6ED2" w14:paraId="25D5ABAC" w14:textId="77777777" w:rsidTr="0015665B">
        <w:trPr>
          <w:trHeight w:val="107"/>
        </w:trPr>
        <w:tc>
          <w:tcPr>
            <w:tcW w:w="2122" w:type="dxa"/>
            <w:vMerge/>
            <w:tcBorders>
              <w:right w:val="single" w:sz="4" w:space="0" w:color="auto"/>
            </w:tcBorders>
            <w:shd w:val="clear" w:color="auto" w:fill="92D050"/>
          </w:tcPr>
          <w:p w14:paraId="178ECF43"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5CB1E8CC" w14:textId="77777777" w:rsidR="000B6ED2" w:rsidRDefault="000B6ED2" w:rsidP="00AF78D2">
            <w:pPr>
              <w:jc w:val="center"/>
            </w:pPr>
            <w:r>
              <w:t>3-</w:t>
            </w:r>
          </w:p>
        </w:tc>
        <w:tc>
          <w:tcPr>
            <w:tcW w:w="5380" w:type="dxa"/>
            <w:tcBorders>
              <w:left w:val="single" w:sz="4" w:space="0" w:color="auto"/>
            </w:tcBorders>
            <w:shd w:val="clear" w:color="auto" w:fill="FFFFFF" w:themeFill="background1"/>
          </w:tcPr>
          <w:p w14:paraId="303CC170" w14:textId="40CA3BC8" w:rsidR="000B6ED2" w:rsidRDefault="000B6ED2" w:rsidP="00AF78D2">
            <w:r>
              <w:t xml:space="preserve">El </w:t>
            </w:r>
            <w:r w:rsidR="0015665B">
              <w:t>cliente</w:t>
            </w:r>
            <w:r>
              <w:t xml:space="preserve"> pulsa “Cambiar”.</w:t>
            </w:r>
          </w:p>
        </w:tc>
      </w:tr>
      <w:tr w:rsidR="000B6ED2" w14:paraId="03C60C22" w14:textId="77777777" w:rsidTr="0015665B">
        <w:trPr>
          <w:trHeight w:val="106"/>
        </w:trPr>
        <w:tc>
          <w:tcPr>
            <w:tcW w:w="2122" w:type="dxa"/>
            <w:vMerge/>
            <w:tcBorders>
              <w:right w:val="single" w:sz="4" w:space="0" w:color="auto"/>
            </w:tcBorders>
            <w:shd w:val="clear" w:color="auto" w:fill="92D050"/>
          </w:tcPr>
          <w:p w14:paraId="1127B1FD"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AE3FBD8" w14:textId="77777777" w:rsidR="000B6ED2" w:rsidRDefault="000B6ED2" w:rsidP="00AF78D2">
            <w:pPr>
              <w:jc w:val="center"/>
            </w:pPr>
            <w:r>
              <w:t>4-</w:t>
            </w:r>
          </w:p>
        </w:tc>
        <w:tc>
          <w:tcPr>
            <w:tcW w:w="5380" w:type="dxa"/>
            <w:tcBorders>
              <w:left w:val="single" w:sz="4" w:space="0" w:color="auto"/>
            </w:tcBorders>
            <w:shd w:val="clear" w:color="auto" w:fill="FFFFFF" w:themeFill="background1"/>
          </w:tcPr>
          <w:p w14:paraId="57416B81" w14:textId="622D0C44" w:rsidR="000B6ED2" w:rsidRDefault="000B6ED2" w:rsidP="00AF78D2">
            <w:r>
              <w:t xml:space="preserve">Se notifica al </w:t>
            </w:r>
            <w:r w:rsidR="0015665B">
              <w:t>cliente</w:t>
            </w:r>
            <w:r>
              <w:t xml:space="preserve"> con una alerta que la id ha sido modificada.</w:t>
            </w:r>
          </w:p>
        </w:tc>
      </w:tr>
      <w:tr w:rsidR="000B6ED2" w14:paraId="19D98BDC" w14:textId="77777777" w:rsidTr="0015665B">
        <w:tc>
          <w:tcPr>
            <w:tcW w:w="2122" w:type="dxa"/>
            <w:tcBorders>
              <w:right w:val="single" w:sz="4" w:space="0" w:color="auto"/>
            </w:tcBorders>
            <w:shd w:val="clear" w:color="auto" w:fill="92D050"/>
          </w:tcPr>
          <w:p w14:paraId="5FCC26C7" w14:textId="77777777" w:rsidR="000B6ED2" w:rsidRDefault="000B6ED2" w:rsidP="00AF78D2">
            <w:r>
              <w:t>Postcondición:</w:t>
            </w:r>
          </w:p>
        </w:tc>
        <w:tc>
          <w:tcPr>
            <w:tcW w:w="6372" w:type="dxa"/>
            <w:gridSpan w:val="2"/>
            <w:tcBorders>
              <w:left w:val="single" w:sz="4" w:space="0" w:color="auto"/>
            </w:tcBorders>
          </w:tcPr>
          <w:p w14:paraId="35F88380" w14:textId="77777777" w:rsidR="000B6ED2" w:rsidRDefault="000B6ED2" w:rsidP="00AF78D2">
            <w:r>
              <w:t>Se modifica la id del personaje en el diccionario.</w:t>
            </w:r>
          </w:p>
        </w:tc>
      </w:tr>
      <w:tr w:rsidR="000B6ED2" w14:paraId="4D20A9C9" w14:textId="77777777" w:rsidTr="0015665B">
        <w:trPr>
          <w:trHeight w:val="107"/>
        </w:trPr>
        <w:tc>
          <w:tcPr>
            <w:tcW w:w="2122" w:type="dxa"/>
            <w:vMerge w:val="restart"/>
            <w:tcBorders>
              <w:right w:val="single" w:sz="4" w:space="0" w:color="auto"/>
            </w:tcBorders>
            <w:shd w:val="clear" w:color="auto" w:fill="92D050"/>
          </w:tcPr>
          <w:p w14:paraId="49D73FE7" w14:textId="77777777" w:rsidR="000B6ED2" w:rsidRDefault="000B6ED2" w:rsidP="00AF78D2">
            <w:r>
              <w:t>Excepciones:</w:t>
            </w:r>
          </w:p>
        </w:tc>
        <w:tc>
          <w:tcPr>
            <w:tcW w:w="992" w:type="dxa"/>
            <w:tcBorders>
              <w:left w:val="single" w:sz="4" w:space="0" w:color="auto"/>
            </w:tcBorders>
            <w:shd w:val="clear" w:color="auto" w:fill="92D050"/>
          </w:tcPr>
          <w:p w14:paraId="61BB579C" w14:textId="77777777" w:rsidR="000B6ED2" w:rsidRDefault="000B6ED2" w:rsidP="00AF78D2">
            <w:pPr>
              <w:jc w:val="center"/>
            </w:pPr>
            <w:r>
              <w:t>Paso</w:t>
            </w:r>
          </w:p>
        </w:tc>
        <w:tc>
          <w:tcPr>
            <w:tcW w:w="5380" w:type="dxa"/>
            <w:tcBorders>
              <w:left w:val="single" w:sz="4" w:space="0" w:color="auto"/>
            </w:tcBorders>
            <w:shd w:val="clear" w:color="auto" w:fill="92D050"/>
          </w:tcPr>
          <w:p w14:paraId="6B1CDB94" w14:textId="77777777" w:rsidR="000B6ED2" w:rsidRDefault="000B6ED2" w:rsidP="00AF78D2">
            <w:r>
              <w:t>Excepción</w:t>
            </w:r>
          </w:p>
        </w:tc>
      </w:tr>
      <w:tr w:rsidR="000B6ED2" w14:paraId="01910EA7" w14:textId="77777777" w:rsidTr="0015665B">
        <w:trPr>
          <w:trHeight w:val="107"/>
        </w:trPr>
        <w:tc>
          <w:tcPr>
            <w:tcW w:w="2122" w:type="dxa"/>
            <w:vMerge/>
            <w:tcBorders>
              <w:right w:val="single" w:sz="4" w:space="0" w:color="auto"/>
            </w:tcBorders>
            <w:shd w:val="clear" w:color="auto" w:fill="92D050"/>
          </w:tcPr>
          <w:p w14:paraId="791E68F2" w14:textId="77777777" w:rsidR="000B6ED2" w:rsidRDefault="000B6ED2" w:rsidP="00AF78D2"/>
        </w:tc>
        <w:tc>
          <w:tcPr>
            <w:tcW w:w="992" w:type="dxa"/>
            <w:tcBorders>
              <w:left w:val="single" w:sz="4" w:space="0" w:color="auto"/>
            </w:tcBorders>
            <w:shd w:val="clear" w:color="auto" w:fill="FFFFFF" w:themeFill="background1"/>
          </w:tcPr>
          <w:p w14:paraId="1EACFF75" w14:textId="77777777" w:rsidR="000B6ED2" w:rsidRDefault="000B6ED2" w:rsidP="00AF78D2">
            <w:pPr>
              <w:jc w:val="center"/>
            </w:pPr>
            <w:r>
              <w:t>1-</w:t>
            </w:r>
          </w:p>
        </w:tc>
        <w:tc>
          <w:tcPr>
            <w:tcW w:w="5380" w:type="dxa"/>
            <w:tcBorders>
              <w:left w:val="single" w:sz="4" w:space="0" w:color="auto"/>
            </w:tcBorders>
            <w:shd w:val="clear" w:color="auto" w:fill="FFFFFF" w:themeFill="background1"/>
          </w:tcPr>
          <w:p w14:paraId="6DD0E293" w14:textId="48A84816" w:rsidR="000B6ED2" w:rsidRDefault="000B6ED2" w:rsidP="00AF78D2">
            <w:r>
              <w:t xml:space="preserve">El </w:t>
            </w:r>
            <w:r w:rsidR="00FF6692">
              <w:t>cliente</w:t>
            </w:r>
            <w:r>
              <w:t xml:space="preserve"> introduce una id inexistente.</w:t>
            </w:r>
          </w:p>
        </w:tc>
      </w:tr>
      <w:tr w:rsidR="000B6ED2" w14:paraId="50931F7A" w14:textId="77777777" w:rsidTr="0015665B">
        <w:trPr>
          <w:trHeight w:val="106"/>
        </w:trPr>
        <w:tc>
          <w:tcPr>
            <w:tcW w:w="2122" w:type="dxa"/>
            <w:vMerge/>
            <w:tcBorders>
              <w:right w:val="single" w:sz="4" w:space="0" w:color="auto"/>
            </w:tcBorders>
            <w:shd w:val="clear" w:color="auto" w:fill="92D050"/>
          </w:tcPr>
          <w:p w14:paraId="34EBC9DA" w14:textId="77777777" w:rsidR="000B6ED2" w:rsidRDefault="000B6ED2" w:rsidP="00AF78D2"/>
        </w:tc>
        <w:tc>
          <w:tcPr>
            <w:tcW w:w="992" w:type="dxa"/>
            <w:tcBorders>
              <w:left w:val="single" w:sz="4" w:space="0" w:color="auto"/>
            </w:tcBorders>
            <w:shd w:val="clear" w:color="auto" w:fill="FFFFFF" w:themeFill="background1"/>
          </w:tcPr>
          <w:p w14:paraId="54AB77FA"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5126979C" w14:textId="24D2210E" w:rsidR="000B6ED2" w:rsidRDefault="000B6ED2" w:rsidP="00AF78D2">
            <w:r>
              <w:t xml:space="preserve">El </w:t>
            </w:r>
            <w:r w:rsidR="00FF6692">
              <w:t>cliente</w:t>
            </w:r>
            <w:r>
              <w:t xml:space="preserve"> introduce un id existente como nueva id.</w:t>
            </w:r>
          </w:p>
        </w:tc>
      </w:tr>
      <w:tr w:rsidR="000B6ED2" w14:paraId="6779AA20" w14:textId="77777777" w:rsidTr="0015665B">
        <w:tc>
          <w:tcPr>
            <w:tcW w:w="2122" w:type="dxa"/>
            <w:tcBorders>
              <w:right w:val="single" w:sz="4" w:space="0" w:color="auto"/>
            </w:tcBorders>
            <w:shd w:val="clear" w:color="auto" w:fill="92D050"/>
          </w:tcPr>
          <w:p w14:paraId="372B6310" w14:textId="77777777" w:rsidR="000B6ED2" w:rsidRDefault="000B6ED2" w:rsidP="00AF78D2">
            <w:r>
              <w:t>Importancia:</w:t>
            </w:r>
          </w:p>
        </w:tc>
        <w:tc>
          <w:tcPr>
            <w:tcW w:w="6372" w:type="dxa"/>
            <w:gridSpan w:val="2"/>
            <w:tcBorders>
              <w:left w:val="single" w:sz="4" w:space="0" w:color="auto"/>
            </w:tcBorders>
          </w:tcPr>
          <w:p w14:paraId="16842B31" w14:textId="77777777" w:rsidR="000B6ED2" w:rsidRDefault="000B6ED2" w:rsidP="00AF78D2">
            <w:r>
              <w:t>Baja</w:t>
            </w:r>
          </w:p>
        </w:tc>
      </w:tr>
      <w:tr w:rsidR="000B6ED2" w14:paraId="0E816696" w14:textId="77777777" w:rsidTr="0015665B">
        <w:tc>
          <w:tcPr>
            <w:tcW w:w="2122" w:type="dxa"/>
            <w:tcBorders>
              <w:right w:val="single" w:sz="4" w:space="0" w:color="auto"/>
            </w:tcBorders>
            <w:shd w:val="clear" w:color="auto" w:fill="92D050"/>
          </w:tcPr>
          <w:p w14:paraId="418077B9" w14:textId="77777777" w:rsidR="000B6ED2" w:rsidRDefault="000B6ED2" w:rsidP="00AF78D2">
            <w:r>
              <w:t>Frecuencia:</w:t>
            </w:r>
          </w:p>
        </w:tc>
        <w:tc>
          <w:tcPr>
            <w:tcW w:w="6372" w:type="dxa"/>
            <w:gridSpan w:val="2"/>
            <w:tcBorders>
              <w:left w:val="single" w:sz="4" w:space="0" w:color="auto"/>
            </w:tcBorders>
          </w:tcPr>
          <w:p w14:paraId="787DD5D6" w14:textId="77777777" w:rsidR="000B6ED2" w:rsidRDefault="000B6ED2" w:rsidP="00AF78D2">
            <w:pPr>
              <w:keepNext/>
            </w:pPr>
            <w:r>
              <w:t>Baja</w:t>
            </w:r>
          </w:p>
        </w:tc>
      </w:tr>
    </w:tbl>
    <w:p w14:paraId="15493514" w14:textId="7BD5C703" w:rsidR="000B6ED2" w:rsidRDefault="000B6ED2" w:rsidP="000B6ED2">
      <w:pPr>
        <w:pStyle w:val="Descripcin"/>
        <w:keepNext/>
        <w:jc w:val="center"/>
      </w:pPr>
      <w:bookmarkStart w:id="50" w:name="_Toc32403625"/>
      <w:r>
        <w:t xml:space="preserve">Tabla </w:t>
      </w:r>
      <w:r w:rsidR="0015665B">
        <w:t>17</w:t>
      </w:r>
      <w:r>
        <w:t xml:space="preserve"> Caso de uso 14</w:t>
      </w:r>
      <w:bookmarkEnd w:id="50"/>
    </w:p>
    <w:p w14:paraId="6454440A" w14:textId="0FC323E1" w:rsidR="000B6ED2" w:rsidRDefault="000B6ED2" w:rsidP="000B6ED2"/>
    <w:tbl>
      <w:tblPr>
        <w:tblStyle w:val="Tablaconcuadrcula"/>
        <w:tblpPr w:leftFromText="141" w:rightFromText="141" w:vertAnchor="text" w:horzAnchor="margin" w:tblpY="-89"/>
        <w:tblW w:w="0" w:type="auto"/>
        <w:tblLook w:val="04A0" w:firstRow="1" w:lastRow="0" w:firstColumn="1" w:lastColumn="0" w:noHBand="0" w:noVBand="1"/>
      </w:tblPr>
      <w:tblGrid>
        <w:gridCol w:w="2122"/>
        <w:gridCol w:w="992"/>
        <w:gridCol w:w="5380"/>
      </w:tblGrid>
      <w:tr w:rsidR="000B6ED2" w:rsidRPr="00681815" w14:paraId="1898E676" w14:textId="77777777" w:rsidTr="00FF6692">
        <w:tc>
          <w:tcPr>
            <w:tcW w:w="2122" w:type="dxa"/>
            <w:tcBorders>
              <w:bottom w:val="single" w:sz="4" w:space="0" w:color="auto"/>
            </w:tcBorders>
            <w:shd w:val="clear" w:color="auto" w:fill="92D050"/>
          </w:tcPr>
          <w:p w14:paraId="67A13672" w14:textId="77777777" w:rsidR="000B6ED2" w:rsidRPr="00681815" w:rsidRDefault="000B6ED2" w:rsidP="00AF78D2">
            <w:pPr>
              <w:jc w:val="center"/>
              <w:rPr>
                <w:b/>
                <w:bCs/>
              </w:rPr>
            </w:pPr>
            <w:r>
              <w:rPr>
                <w:b/>
                <w:bCs/>
              </w:rPr>
              <w:lastRenderedPageBreak/>
              <w:t>Caso de uso 15</w:t>
            </w:r>
          </w:p>
        </w:tc>
        <w:tc>
          <w:tcPr>
            <w:tcW w:w="6372" w:type="dxa"/>
            <w:gridSpan w:val="2"/>
            <w:shd w:val="clear" w:color="auto" w:fill="92D050"/>
          </w:tcPr>
          <w:p w14:paraId="2EB2B365" w14:textId="77777777" w:rsidR="000B6ED2" w:rsidRPr="00681815" w:rsidRDefault="000B6ED2" w:rsidP="00AF78D2">
            <w:pPr>
              <w:jc w:val="center"/>
              <w:rPr>
                <w:b/>
                <w:bCs/>
              </w:rPr>
            </w:pPr>
            <w:r>
              <w:rPr>
                <w:b/>
                <w:bCs/>
              </w:rPr>
              <w:t>Modificar etnia</w:t>
            </w:r>
          </w:p>
        </w:tc>
      </w:tr>
      <w:tr w:rsidR="000B6ED2" w14:paraId="255AFE96" w14:textId="77777777" w:rsidTr="00FF6692">
        <w:tc>
          <w:tcPr>
            <w:tcW w:w="2122" w:type="dxa"/>
            <w:tcBorders>
              <w:bottom w:val="single" w:sz="4" w:space="0" w:color="auto"/>
              <w:right w:val="single" w:sz="4" w:space="0" w:color="auto"/>
            </w:tcBorders>
            <w:shd w:val="clear" w:color="auto" w:fill="92D050"/>
          </w:tcPr>
          <w:p w14:paraId="3CCDFC42" w14:textId="77777777" w:rsidR="000B6ED2" w:rsidRDefault="000B6ED2" w:rsidP="00AF78D2">
            <w:r>
              <w:t>Requisitos asociados:</w:t>
            </w:r>
          </w:p>
        </w:tc>
        <w:tc>
          <w:tcPr>
            <w:tcW w:w="6372" w:type="dxa"/>
            <w:gridSpan w:val="2"/>
            <w:tcBorders>
              <w:left w:val="single" w:sz="4" w:space="0" w:color="auto"/>
            </w:tcBorders>
          </w:tcPr>
          <w:p w14:paraId="45533D14" w14:textId="77777777" w:rsidR="000B6ED2" w:rsidRDefault="000B6ED2" w:rsidP="00AF78D2">
            <w:pPr>
              <w:jc w:val="center"/>
            </w:pPr>
            <w:r>
              <w:t>R.F-8.7</w:t>
            </w:r>
          </w:p>
        </w:tc>
      </w:tr>
      <w:tr w:rsidR="000B6ED2" w14:paraId="0FD7A49A" w14:textId="77777777" w:rsidTr="00FF6692">
        <w:tc>
          <w:tcPr>
            <w:tcW w:w="2122" w:type="dxa"/>
            <w:tcBorders>
              <w:right w:val="single" w:sz="4" w:space="0" w:color="auto"/>
            </w:tcBorders>
            <w:shd w:val="clear" w:color="auto" w:fill="92D050"/>
          </w:tcPr>
          <w:p w14:paraId="2EE57D8F"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350EB236" w14:textId="5D1E5546" w:rsidR="000B6ED2" w:rsidRDefault="00FF6692" w:rsidP="00FF6692">
            <w:r>
              <w:rPr>
                <w:shd w:val="clear" w:color="auto" w:fill="FFFFFF" w:themeFill="background1"/>
              </w:rPr>
              <w:t>El cliente podrá modificar la etnia a cualquier personaje.</w:t>
            </w:r>
          </w:p>
        </w:tc>
      </w:tr>
      <w:tr w:rsidR="000B6ED2" w14:paraId="46A3E59F" w14:textId="77777777" w:rsidTr="00FF6692">
        <w:tc>
          <w:tcPr>
            <w:tcW w:w="2122" w:type="dxa"/>
            <w:tcBorders>
              <w:right w:val="single" w:sz="4" w:space="0" w:color="auto"/>
            </w:tcBorders>
            <w:shd w:val="clear" w:color="auto" w:fill="92D050"/>
          </w:tcPr>
          <w:p w14:paraId="5ED25965" w14:textId="77777777" w:rsidR="000B6ED2" w:rsidRDefault="000B6ED2" w:rsidP="00AF78D2">
            <w:r>
              <w:t>Precondición:</w:t>
            </w:r>
          </w:p>
        </w:tc>
        <w:tc>
          <w:tcPr>
            <w:tcW w:w="6372" w:type="dxa"/>
            <w:gridSpan w:val="2"/>
            <w:tcBorders>
              <w:left w:val="single" w:sz="4" w:space="0" w:color="auto"/>
              <w:bottom w:val="single" w:sz="4" w:space="0" w:color="auto"/>
            </w:tcBorders>
          </w:tcPr>
          <w:p w14:paraId="46BC7366" w14:textId="6C1B47ED" w:rsidR="000B6ED2" w:rsidRDefault="00FF6692" w:rsidP="00AF78D2">
            <w:r>
              <w:t xml:space="preserve">Tener un diccionario cargado y estar en la página de </w:t>
            </w:r>
            <w:r w:rsidR="000B6ED2">
              <w:t>modificar personajes.</w:t>
            </w:r>
          </w:p>
        </w:tc>
      </w:tr>
      <w:tr w:rsidR="000B6ED2" w14:paraId="6C91719F" w14:textId="77777777" w:rsidTr="00FF6692">
        <w:tc>
          <w:tcPr>
            <w:tcW w:w="2122" w:type="dxa"/>
            <w:vMerge w:val="restart"/>
            <w:tcBorders>
              <w:right w:val="single" w:sz="4" w:space="0" w:color="auto"/>
            </w:tcBorders>
            <w:shd w:val="clear" w:color="auto" w:fill="92D050"/>
          </w:tcPr>
          <w:p w14:paraId="18ACEF3D"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3D62AEE8"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0DDCD985" w14:textId="77777777" w:rsidR="000B6ED2" w:rsidRDefault="000B6ED2" w:rsidP="00AF78D2">
            <w:r>
              <w:t>Acción</w:t>
            </w:r>
          </w:p>
        </w:tc>
      </w:tr>
      <w:tr w:rsidR="000B6ED2" w14:paraId="35AE54DC" w14:textId="77777777" w:rsidTr="00FF6692">
        <w:trPr>
          <w:trHeight w:val="213"/>
        </w:trPr>
        <w:tc>
          <w:tcPr>
            <w:tcW w:w="2122" w:type="dxa"/>
            <w:vMerge/>
            <w:tcBorders>
              <w:right w:val="single" w:sz="4" w:space="0" w:color="auto"/>
            </w:tcBorders>
            <w:shd w:val="clear" w:color="auto" w:fill="92D050"/>
          </w:tcPr>
          <w:p w14:paraId="22C0C458"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583926E1"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23956772" w14:textId="18D85C9F" w:rsidR="000B6ED2" w:rsidRDefault="000B6ED2" w:rsidP="00AF78D2">
            <w:r>
              <w:t xml:space="preserve">El </w:t>
            </w:r>
            <w:r w:rsidR="00FF6692">
              <w:t>cliente</w:t>
            </w:r>
            <w:r>
              <w:t xml:space="preserve"> introduce la id del personaje.</w:t>
            </w:r>
          </w:p>
        </w:tc>
      </w:tr>
      <w:tr w:rsidR="000B6ED2" w14:paraId="3D627211" w14:textId="77777777" w:rsidTr="00FF6692">
        <w:trPr>
          <w:trHeight w:val="213"/>
        </w:trPr>
        <w:tc>
          <w:tcPr>
            <w:tcW w:w="2122" w:type="dxa"/>
            <w:vMerge/>
            <w:tcBorders>
              <w:right w:val="single" w:sz="4" w:space="0" w:color="auto"/>
            </w:tcBorders>
            <w:shd w:val="clear" w:color="auto" w:fill="92D050"/>
          </w:tcPr>
          <w:p w14:paraId="7BFA4A98"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4C0C9EC8"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1B343859" w14:textId="6028A7C5" w:rsidR="000B6ED2" w:rsidRDefault="000B6ED2" w:rsidP="00AF78D2">
            <w:r>
              <w:t xml:space="preserve">El </w:t>
            </w:r>
            <w:r w:rsidR="00FF6692">
              <w:t>cliente</w:t>
            </w:r>
            <w:r>
              <w:t xml:space="preserve"> introduce la etnia que desee.</w:t>
            </w:r>
          </w:p>
        </w:tc>
      </w:tr>
      <w:tr w:rsidR="000B6ED2" w14:paraId="7AB700C3" w14:textId="77777777" w:rsidTr="00FF6692">
        <w:trPr>
          <w:trHeight w:val="107"/>
        </w:trPr>
        <w:tc>
          <w:tcPr>
            <w:tcW w:w="2122" w:type="dxa"/>
            <w:vMerge/>
            <w:tcBorders>
              <w:right w:val="single" w:sz="4" w:space="0" w:color="auto"/>
            </w:tcBorders>
            <w:shd w:val="clear" w:color="auto" w:fill="92D050"/>
          </w:tcPr>
          <w:p w14:paraId="04BED7D0"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2869EDAD" w14:textId="77777777" w:rsidR="000B6ED2" w:rsidRDefault="000B6ED2" w:rsidP="00AF78D2">
            <w:pPr>
              <w:jc w:val="center"/>
            </w:pPr>
            <w:r>
              <w:t>3-</w:t>
            </w:r>
          </w:p>
        </w:tc>
        <w:tc>
          <w:tcPr>
            <w:tcW w:w="5380" w:type="dxa"/>
            <w:tcBorders>
              <w:left w:val="single" w:sz="4" w:space="0" w:color="auto"/>
            </w:tcBorders>
            <w:shd w:val="clear" w:color="auto" w:fill="FFFFFF" w:themeFill="background1"/>
          </w:tcPr>
          <w:p w14:paraId="02CFD8A6" w14:textId="00E45758" w:rsidR="000B6ED2" w:rsidRDefault="000B6ED2" w:rsidP="00AF78D2">
            <w:r>
              <w:t xml:space="preserve">El </w:t>
            </w:r>
            <w:r w:rsidR="00FF6692">
              <w:t>cliente</w:t>
            </w:r>
            <w:r>
              <w:t xml:space="preserve"> pulsa “Modificar”.</w:t>
            </w:r>
          </w:p>
        </w:tc>
      </w:tr>
      <w:tr w:rsidR="000B6ED2" w14:paraId="0297B62D" w14:textId="77777777" w:rsidTr="00FF6692">
        <w:trPr>
          <w:trHeight w:val="106"/>
        </w:trPr>
        <w:tc>
          <w:tcPr>
            <w:tcW w:w="2122" w:type="dxa"/>
            <w:vMerge/>
            <w:tcBorders>
              <w:right w:val="single" w:sz="4" w:space="0" w:color="auto"/>
            </w:tcBorders>
            <w:shd w:val="clear" w:color="auto" w:fill="92D050"/>
          </w:tcPr>
          <w:p w14:paraId="59A53C57"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308BDFB" w14:textId="77777777" w:rsidR="000B6ED2" w:rsidRDefault="000B6ED2" w:rsidP="00AF78D2">
            <w:pPr>
              <w:jc w:val="center"/>
            </w:pPr>
            <w:r>
              <w:t>4-</w:t>
            </w:r>
          </w:p>
        </w:tc>
        <w:tc>
          <w:tcPr>
            <w:tcW w:w="5380" w:type="dxa"/>
            <w:tcBorders>
              <w:left w:val="single" w:sz="4" w:space="0" w:color="auto"/>
            </w:tcBorders>
            <w:shd w:val="clear" w:color="auto" w:fill="FFFFFF" w:themeFill="background1"/>
          </w:tcPr>
          <w:p w14:paraId="716D20FE" w14:textId="57C7C0A7" w:rsidR="000B6ED2" w:rsidRDefault="000B6ED2" w:rsidP="00AF78D2">
            <w:r>
              <w:t xml:space="preserve">Se notifica al </w:t>
            </w:r>
            <w:r w:rsidR="00FF6692">
              <w:t>cliente</w:t>
            </w:r>
            <w:r>
              <w:t xml:space="preserve"> con una alerta que la etnia ha sido modificada.</w:t>
            </w:r>
          </w:p>
        </w:tc>
      </w:tr>
      <w:tr w:rsidR="000B6ED2" w14:paraId="7A7F4E49" w14:textId="77777777" w:rsidTr="00FF6692">
        <w:tc>
          <w:tcPr>
            <w:tcW w:w="2122" w:type="dxa"/>
            <w:tcBorders>
              <w:right w:val="single" w:sz="4" w:space="0" w:color="auto"/>
            </w:tcBorders>
            <w:shd w:val="clear" w:color="auto" w:fill="92D050"/>
          </w:tcPr>
          <w:p w14:paraId="1134803E" w14:textId="77777777" w:rsidR="000B6ED2" w:rsidRDefault="000B6ED2" w:rsidP="00AF78D2">
            <w:r>
              <w:t>Postcondición:</w:t>
            </w:r>
          </w:p>
        </w:tc>
        <w:tc>
          <w:tcPr>
            <w:tcW w:w="6372" w:type="dxa"/>
            <w:gridSpan w:val="2"/>
            <w:tcBorders>
              <w:left w:val="single" w:sz="4" w:space="0" w:color="auto"/>
            </w:tcBorders>
          </w:tcPr>
          <w:p w14:paraId="26287E3A" w14:textId="77777777" w:rsidR="000B6ED2" w:rsidRDefault="000B6ED2" w:rsidP="00AF78D2">
            <w:r>
              <w:t>Se añade una etnia a la clase de personaje.</w:t>
            </w:r>
          </w:p>
        </w:tc>
      </w:tr>
      <w:tr w:rsidR="000B6ED2" w14:paraId="4BBC1F5C" w14:textId="77777777" w:rsidTr="00FF6692">
        <w:trPr>
          <w:trHeight w:val="107"/>
        </w:trPr>
        <w:tc>
          <w:tcPr>
            <w:tcW w:w="2122" w:type="dxa"/>
            <w:vMerge w:val="restart"/>
            <w:tcBorders>
              <w:right w:val="single" w:sz="4" w:space="0" w:color="auto"/>
            </w:tcBorders>
            <w:shd w:val="clear" w:color="auto" w:fill="92D050"/>
          </w:tcPr>
          <w:p w14:paraId="00EB30D9" w14:textId="77777777" w:rsidR="000B6ED2" w:rsidRDefault="000B6ED2" w:rsidP="00AF78D2">
            <w:r>
              <w:t>Excepciones:</w:t>
            </w:r>
          </w:p>
        </w:tc>
        <w:tc>
          <w:tcPr>
            <w:tcW w:w="992" w:type="dxa"/>
            <w:tcBorders>
              <w:left w:val="single" w:sz="4" w:space="0" w:color="auto"/>
            </w:tcBorders>
            <w:shd w:val="clear" w:color="auto" w:fill="92D050"/>
          </w:tcPr>
          <w:p w14:paraId="59BD9EB7" w14:textId="77777777" w:rsidR="000B6ED2" w:rsidRDefault="000B6ED2" w:rsidP="00AF78D2">
            <w:pPr>
              <w:jc w:val="center"/>
            </w:pPr>
            <w:r>
              <w:t>Paso</w:t>
            </w:r>
          </w:p>
        </w:tc>
        <w:tc>
          <w:tcPr>
            <w:tcW w:w="5380" w:type="dxa"/>
            <w:tcBorders>
              <w:left w:val="single" w:sz="4" w:space="0" w:color="auto"/>
            </w:tcBorders>
            <w:shd w:val="clear" w:color="auto" w:fill="92D050"/>
          </w:tcPr>
          <w:p w14:paraId="5A7EC0ED" w14:textId="77777777" w:rsidR="000B6ED2" w:rsidRDefault="000B6ED2" w:rsidP="00AF78D2">
            <w:r>
              <w:t>Excepción</w:t>
            </w:r>
          </w:p>
        </w:tc>
      </w:tr>
      <w:tr w:rsidR="000B6ED2" w14:paraId="58E44BA5" w14:textId="77777777" w:rsidTr="00FF6692">
        <w:trPr>
          <w:trHeight w:val="107"/>
        </w:trPr>
        <w:tc>
          <w:tcPr>
            <w:tcW w:w="2122" w:type="dxa"/>
            <w:vMerge/>
            <w:tcBorders>
              <w:right w:val="single" w:sz="4" w:space="0" w:color="auto"/>
            </w:tcBorders>
            <w:shd w:val="clear" w:color="auto" w:fill="92D050"/>
          </w:tcPr>
          <w:p w14:paraId="0B0BEF68" w14:textId="77777777" w:rsidR="000B6ED2" w:rsidRDefault="000B6ED2" w:rsidP="00AF78D2"/>
        </w:tc>
        <w:tc>
          <w:tcPr>
            <w:tcW w:w="992" w:type="dxa"/>
            <w:tcBorders>
              <w:left w:val="single" w:sz="4" w:space="0" w:color="auto"/>
            </w:tcBorders>
            <w:shd w:val="clear" w:color="auto" w:fill="FFFFFF" w:themeFill="background1"/>
          </w:tcPr>
          <w:p w14:paraId="63EC1A3B" w14:textId="77777777" w:rsidR="000B6ED2" w:rsidRDefault="000B6ED2" w:rsidP="00AF78D2">
            <w:pPr>
              <w:jc w:val="center"/>
            </w:pPr>
            <w:r>
              <w:t>1-</w:t>
            </w:r>
          </w:p>
        </w:tc>
        <w:tc>
          <w:tcPr>
            <w:tcW w:w="5380" w:type="dxa"/>
            <w:tcBorders>
              <w:left w:val="single" w:sz="4" w:space="0" w:color="auto"/>
            </w:tcBorders>
            <w:shd w:val="clear" w:color="auto" w:fill="FFFFFF" w:themeFill="background1"/>
          </w:tcPr>
          <w:p w14:paraId="73B74523" w14:textId="74AFDCD7" w:rsidR="000B6ED2" w:rsidRDefault="000B6ED2" w:rsidP="00AF78D2">
            <w:r>
              <w:t xml:space="preserve">El </w:t>
            </w:r>
            <w:r w:rsidR="00FF6692">
              <w:t>cliente</w:t>
            </w:r>
            <w:r>
              <w:t xml:space="preserve"> introduce una id inexistente.</w:t>
            </w:r>
          </w:p>
        </w:tc>
      </w:tr>
      <w:tr w:rsidR="000B6ED2" w14:paraId="74525B69" w14:textId="77777777" w:rsidTr="00FF6692">
        <w:tc>
          <w:tcPr>
            <w:tcW w:w="2122" w:type="dxa"/>
            <w:tcBorders>
              <w:right w:val="single" w:sz="4" w:space="0" w:color="auto"/>
            </w:tcBorders>
            <w:shd w:val="clear" w:color="auto" w:fill="92D050"/>
          </w:tcPr>
          <w:p w14:paraId="4936E390" w14:textId="77777777" w:rsidR="000B6ED2" w:rsidRDefault="000B6ED2" w:rsidP="00AF78D2">
            <w:r>
              <w:t>Importancia:</w:t>
            </w:r>
          </w:p>
        </w:tc>
        <w:tc>
          <w:tcPr>
            <w:tcW w:w="6372" w:type="dxa"/>
            <w:gridSpan w:val="2"/>
            <w:tcBorders>
              <w:left w:val="single" w:sz="4" w:space="0" w:color="auto"/>
            </w:tcBorders>
          </w:tcPr>
          <w:p w14:paraId="59C4F75C" w14:textId="11710867" w:rsidR="000B6ED2" w:rsidRDefault="00FF6692" w:rsidP="00AF78D2">
            <w:r>
              <w:t>Baja</w:t>
            </w:r>
          </w:p>
        </w:tc>
      </w:tr>
      <w:tr w:rsidR="000B6ED2" w14:paraId="4D528334" w14:textId="77777777" w:rsidTr="00FF6692">
        <w:tc>
          <w:tcPr>
            <w:tcW w:w="2122" w:type="dxa"/>
            <w:tcBorders>
              <w:right w:val="single" w:sz="4" w:space="0" w:color="auto"/>
            </w:tcBorders>
            <w:shd w:val="clear" w:color="auto" w:fill="92D050"/>
          </w:tcPr>
          <w:p w14:paraId="1689C6EE" w14:textId="77777777" w:rsidR="000B6ED2" w:rsidRDefault="000B6ED2" w:rsidP="00AF78D2">
            <w:r>
              <w:t>Frecuencia:</w:t>
            </w:r>
          </w:p>
        </w:tc>
        <w:tc>
          <w:tcPr>
            <w:tcW w:w="6372" w:type="dxa"/>
            <w:gridSpan w:val="2"/>
            <w:tcBorders>
              <w:left w:val="single" w:sz="4" w:space="0" w:color="auto"/>
            </w:tcBorders>
          </w:tcPr>
          <w:p w14:paraId="3EA14EA2" w14:textId="3B614333" w:rsidR="000B6ED2" w:rsidRDefault="00FF6692" w:rsidP="00AF78D2">
            <w:pPr>
              <w:keepNext/>
            </w:pPr>
            <w:r>
              <w:t>Baja</w:t>
            </w:r>
          </w:p>
        </w:tc>
      </w:tr>
    </w:tbl>
    <w:p w14:paraId="7180405F" w14:textId="62ACD981" w:rsidR="000B6ED2" w:rsidRDefault="000B6ED2" w:rsidP="000B6ED2">
      <w:pPr>
        <w:pStyle w:val="Descripcin"/>
        <w:keepNext/>
        <w:jc w:val="center"/>
      </w:pPr>
      <w:bookmarkStart w:id="51" w:name="_Toc32403626"/>
      <w:bookmarkStart w:id="52" w:name="_Toc107913282"/>
      <w:r>
        <w:t xml:space="preserve">Tabla </w:t>
      </w:r>
      <w:r w:rsidR="00AC3EA4">
        <w:fldChar w:fldCharType="begin"/>
      </w:r>
      <w:r w:rsidR="00AC3EA4">
        <w:instrText xml:space="preserve"> SEQ Tabla \* ARABIC </w:instrText>
      </w:r>
      <w:r w:rsidR="00AC3EA4">
        <w:fldChar w:fldCharType="separate"/>
      </w:r>
      <w:r w:rsidR="00CC4358">
        <w:rPr>
          <w:noProof/>
        </w:rPr>
        <w:t>9</w:t>
      </w:r>
      <w:r w:rsidR="00AC3EA4">
        <w:rPr>
          <w:noProof/>
        </w:rPr>
        <w:fldChar w:fldCharType="end"/>
      </w:r>
      <w:r>
        <w:t xml:space="preserve"> Caso de uso 15</w:t>
      </w:r>
      <w:bookmarkEnd w:id="51"/>
      <w:bookmarkEnd w:id="52"/>
    </w:p>
    <w:p w14:paraId="02A05F55" w14:textId="5D75ED36" w:rsidR="000B6ED2" w:rsidRDefault="000B6ED2" w:rsidP="000B6ED2"/>
    <w:p w14:paraId="101A0657" w14:textId="77777777" w:rsidR="000B6ED2" w:rsidRPr="000B6ED2" w:rsidRDefault="000B6ED2" w:rsidP="000B6ED2"/>
    <w:tbl>
      <w:tblPr>
        <w:tblStyle w:val="Tablaconcuadrcula"/>
        <w:tblpPr w:leftFromText="141" w:rightFromText="141" w:vertAnchor="text" w:horzAnchor="margin" w:tblpY="-27"/>
        <w:tblW w:w="0" w:type="auto"/>
        <w:tblLook w:val="04A0" w:firstRow="1" w:lastRow="0" w:firstColumn="1" w:lastColumn="0" w:noHBand="0" w:noVBand="1"/>
      </w:tblPr>
      <w:tblGrid>
        <w:gridCol w:w="2122"/>
        <w:gridCol w:w="992"/>
        <w:gridCol w:w="5380"/>
      </w:tblGrid>
      <w:tr w:rsidR="000B6ED2" w:rsidRPr="00681815" w14:paraId="07F4EAD4" w14:textId="77777777" w:rsidTr="00FF6692">
        <w:tc>
          <w:tcPr>
            <w:tcW w:w="2122" w:type="dxa"/>
            <w:tcBorders>
              <w:bottom w:val="single" w:sz="4" w:space="0" w:color="auto"/>
            </w:tcBorders>
            <w:shd w:val="clear" w:color="auto" w:fill="92D050"/>
          </w:tcPr>
          <w:p w14:paraId="60327E96" w14:textId="77777777" w:rsidR="000B6ED2" w:rsidRPr="00681815" w:rsidRDefault="000B6ED2" w:rsidP="00AF78D2">
            <w:pPr>
              <w:jc w:val="center"/>
              <w:rPr>
                <w:b/>
                <w:bCs/>
              </w:rPr>
            </w:pPr>
            <w:r>
              <w:rPr>
                <w:b/>
                <w:bCs/>
              </w:rPr>
              <w:t>Caso de uso 16</w:t>
            </w:r>
          </w:p>
        </w:tc>
        <w:tc>
          <w:tcPr>
            <w:tcW w:w="6372" w:type="dxa"/>
            <w:gridSpan w:val="2"/>
            <w:shd w:val="clear" w:color="auto" w:fill="92D050"/>
          </w:tcPr>
          <w:p w14:paraId="0C2F26EC" w14:textId="77777777" w:rsidR="000B6ED2" w:rsidRPr="00681815" w:rsidRDefault="000B6ED2" w:rsidP="00AF78D2">
            <w:pPr>
              <w:jc w:val="center"/>
              <w:rPr>
                <w:b/>
                <w:bCs/>
              </w:rPr>
            </w:pPr>
            <w:r>
              <w:rPr>
                <w:b/>
                <w:bCs/>
              </w:rPr>
              <w:t>Modificar sexo</w:t>
            </w:r>
          </w:p>
        </w:tc>
      </w:tr>
      <w:tr w:rsidR="000B6ED2" w14:paraId="4D0E5715" w14:textId="77777777" w:rsidTr="00FF6692">
        <w:tc>
          <w:tcPr>
            <w:tcW w:w="2122" w:type="dxa"/>
            <w:tcBorders>
              <w:bottom w:val="single" w:sz="4" w:space="0" w:color="auto"/>
              <w:right w:val="single" w:sz="4" w:space="0" w:color="auto"/>
            </w:tcBorders>
            <w:shd w:val="clear" w:color="auto" w:fill="92D050"/>
          </w:tcPr>
          <w:p w14:paraId="59E1783E" w14:textId="77777777" w:rsidR="000B6ED2" w:rsidRDefault="000B6ED2" w:rsidP="00AF78D2">
            <w:r>
              <w:t>Requisitos asociados:</w:t>
            </w:r>
          </w:p>
        </w:tc>
        <w:tc>
          <w:tcPr>
            <w:tcW w:w="6372" w:type="dxa"/>
            <w:gridSpan w:val="2"/>
            <w:tcBorders>
              <w:left w:val="single" w:sz="4" w:space="0" w:color="auto"/>
            </w:tcBorders>
          </w:tcPr>
          <w:p w14:paraId="39CEC953" w14:textId="77777777" w:rsidR="000B6ED2" w:rsidRDefault="000B6ED2" w:rsidP="00AF78D2">
            <w:pPr>
              <w:jc w:val="center"/>
            </w:pPr>
            <w:r>
              <w:t>R.F-8.8, R.F-14</w:t>
            </w:r>
          </w:p>
        </w:tc>
      </w:tr>
      <w:tr w:rsidR="00FF6692" w14:paraId="6CB70C75" w14:textId="77777777" w:rsidTr="00FF6692">
        <w:tc>
          <w:tcPr>
            <w:tcW w:w="2122" w:type="dxa"/>
            <w:tcBorders>
              <w:right w:val="single" w:sz="4" w:space="0" w:color="auto"/>
            </w:tcBorders>
            <w:shd w:val="clear" w:color="auto" w:fill="92D050"/>
          </w:tcPr>
          <w:p w14:paraId="3A2FA9FB" w14:textId="77777777" w:rsidR="00FF6692" w:rsidRDefault="00FF6692" w:rsidP="00FF6692">
            <w:r>
              <w:t>Descripción:</w:t>
            </w:r>
          </w:p>
        </w:tc>
        <w:tc>
          <w:tcPr>
            <w:tcW w:w="6372" w:type="dxa"/>
            <w:gridSpan w:val="2"/>
            <w:tcBorders>
              <w:left w:val="single" w:sz="4" w:space="0" w:color="auto"/>
            </w:tcBorders>
            <w:shd w:val="clear" w:color="auto" w:fill="FFFFFF" w:themeFill="background1"/>
          </w:tcPr>
          <w:p w14:paraId="5198C47F" w14:textId="67090058" w:rsidR="00FF6692" w:rsidRDefault="00FF6692" w:rsidP="00FF6692">
            <w:r>
              <w:rPr>
                <w:shd w:val="clear" w:color="auto" w:fill="FFFFFF" w:themeFill="background1"/>
              </w:rPr>
              <w:t>El cliente podrá modificar el sexo a cualquier personaje.</w:t>
            </w:r>
          </w:p>
        </w:tc>
      </w:tr>
      <w:tr w:rsidR="00FF6692" w14:paraId="31210F9B" w14:textId="77777777" w:rsidTr="00FF6692">
        <w:tc>
          <w:tcPr>
            <w:tcW w:w="2122" w:type="dxa"/>
            <w:tcBorders>
              <w:right w:val="single" w:sz="4" w:space="0" w:color="auto"/>
            </w:tcBorders>
            <w:shd w:val="clear" w:color="auto" w:fill="92D050"/>
          </w:tcPr>
          <w:p w14:paraId="4565D9EB" w14:textId="77777777" w:rsidR="00FF6692" w:rsidRDefault="00FF6692" w:rsidP="00FF6692">
            <w:r>
              <w:t>Precondición:</w:t>
            </w:r>
          </w:p>
        </w:tc>
        <w:tc>
          <w:tcPr>
            <w:tcW w:w="6372" w:type="dxa"/>
            <w:gridSpan w:val="2"/>
            <w:tcBorders>
              <w:left w:val="single" w:sz="4" w:space="0" w:color="auto"/>
              <w:bottom w:val="single" w:sz="4" w:space="0" w:color="auto"/>
            </w:tcBorders>
          </w:tcPr>
          <w:p w14:paraId="6F65D81F" w14:textId="728AFB63" w:rsidR="00FF6692" w:rsidRDefault="00FF6692" w:rsidP="00FF6692">
            <w:r>
              <w:t>Tener un diccionario cargado y estar en la página de modificar personajes.</w:t>
            </w:r>
          </w:p>
        </w:tc>
      </w:tr>
      <w:tr w:rsidR="00FF6692" w14:paraId="5DF53B11" w14:textId="77777777" w:rsidTr="00FF6692">
        <w:tc>
          <w:tcPr>
            <w:tcW w:w="2122" w:type="dxa"/>
            <w:vMerge w:val="restart"/>
            <w:tcBorders>
              <w:right w:val="single" w:sz="4" w:space="0" w:color="auto"/>
            </w:tcBorders>
            <w:shd w:val="clear" w:color="auto" w:fill="92D050"/>
          </w:tcPr>
          <w:p w14:paraId="5C6067FA" w14:textId="77777777" w:rsidR="00FF6692" w:rsidRDefault="00FF6692" w:rsidP="00FF6692">
            <w:r>
              <w:t>Acciones:</w:t>
            </w:r>
          </w:p>
        </w:tc>
        <w:tc>
          <w:tcPr>
            <w:tcW w:w="992" w:type="dxa"/>
            <w:tcBorders>
              <w:left w:val="single" w:sz="4" w:space="0" w:color="auto"/>
              <w:bottom w:val="single" w:sz="4" w:space="0" w:color="auto"/>
              <w:right w:val="single" w:sz="4" w:space="0" w:color="auto"/>
            </w:tcBorders>
            <w:shd w:val="clear" w:color="auto" w:fill="92D050"/>
          </w:tcPr>
          <w:p w14:paraId="7981C446" w14:textId="77777777" w:rsidR="00FF6692" w:rsidRDefault="00FF6692" w:rsidP="00FF6692">
            <w:pPr>
              <w:jc w:val="center"/>
            </w:pPr>
            <w:r>
              <w:t>Paso</w:t>
            </w:r>
          </w:p>
        </w:tc>
        <w:tc>
          <w:tcPr>
            <w:tcW w:w="5380" w:type="dxa"/>
            <w:tcBorders>
              <w:left w:val="single" w:sz="4" w:space="0" w:color="auto"/>
              <w:bottom w:val="single" w:sz="4" w:space="0" w:color="auto"/>
            </w:tcBorders>
            <w:shd w:val="clear" w:color="auto" w:fill="92D050"/>
          </w:tcPr>
          <w:p w14:paraId="0253A533" w14:textId="77777777" w:rsidR="00FF6692" w:rsidRDefault="00FF6692" w:rsidP="00FF6692">
            <w:r>
              <w:t>Acción</w:t>
            </w:r>
          </w:p>
        </w:tc>
      </w:tr>
      <w:tr w:rsidR="00FF6692" w14:paraId="2C28D151" w14:textId="77777777" w:rsidTr="00FF6692">
        <w:trPr>
          <w:trHeight w:val="213"/>
        </w:trPr>
        <w:tc>
          <w:tcPr>
            <w:tcW w:w="2122" w:type="dxa"/>
            <w:vMerge/>
            <w:tcBorders>
              <w:right w:val="single" w:sz="4" w:space="0" w:color="auto"/>
            </w:tcBorders>
            <w:shd w:val="clear" w:color="auto" w:fill="92D050"/>
          </w:tcPr>
          <w:p w14:paraId="23E7D518" w14:textId="77777777" w:rsidR="00FF6692" w:rsidRDefault="00FF6692" w:rsidP="00FF6692"/>
        </w:tc>
        <w:tc>
          <w:tcPr>
            <w:tcW w:w="992" w:type="dxa"/>
            <w:tcBorders>
              <w:top w:val="single" w:sz="4" w:space="0" w:color="auto"/>
              <w:left w:val="single" w:sz="4" w:space="0" w:color="auto"/>
              <w:right w:val="single" w:sz="4" w:space="0" w:color="auto"/>
            </w:tcBorders>
            <w:shd w:val="clear" w:color="auto" w:fill="FFFFFF" w:themeFill="background1"/>
          </w:tcPr>
          <w:p w14:paraId="0FE6C300" w14:textId="77777777" w:rsidR="00FF6692" w:rsidRDefault="00FF6692" w:rsidP="00FF6692">
            <w:pPr>
              <w:jc w:val="center"/>
            </w:pPr>
            <w:r>
              <w:t>1-</w:t>
            </w:r>
          </w:p>
        </w:tc>
        <w:tc>
          <w:tcPr>
            <w:tcW w:w="5380" w:type="dxa"/>
            <w:tcBorders>
              <w:top w:val="single" w:sz="4" w:space="0" w:color="auto"/>
              <w:left w:val="single" w:sz="4" w:space="0" w:color="auto"/>
            </w:tcBorders>
            <w:shd w:val="clear" w:color="auto" w:fill="FFFFFF" w:themeFill="background1"/>
          </w:tcPr>
          <w:p w14:paraId="22D3A334" w14:textId="1C4ACC44" w:rsidR="00FF6692" w:rsidRDefault="00FF6692" w:rsidP="00FF6692">
            <w:r>
              <w:t xml:space="preserve">El </w:t>
            </w:r>
            <w:r w:rsidR="00A133A7">
              <w:t>cliente</w:t>
            </w:r>
            <w:r>
              <w:t xml:space="preserve"> introduce la id del personaje.</w:t>
            </w:r>
          </w:p>
        </w:tc>
      </w:tr>
      <w:tr w:rsidR="00FF6692" w14:paraId="61A2FF13" w14:textId="77777777" w:rsidTr="00FF6692">
        <w:trPr>
          <w:trHeight w:val="213"/>
        </w:trPr>
        <w:tc>
          <w:tcPr>
            <w:tcW w:w="2122" w:type="dxa"/>
            <w:vMerge/>
            <w:tcBorders>
              <w:right w:val="single" w:sz="4" w:space="0" w:color="auto"/>
            </w:tcBorders>
            <w:shd w:val="clear" w:color="auto" w:fill="92D050"/>
          </w:tcPr>
          <w:p w14:paraId="34F2D895" w14:textId="77777777" w:rsidR="00FF6692" w:rsidRDefault="00FF6692" w:rsidP="00FF6692"/>
        </w:tc>
        <w:tc>
          <w:tcPr>
            <w:tcW w:w="992" w:type="dxa"/>
            <w:tcBorders>
              <w:top w:val="single" w:sz="4" w:space="0" w:color="auto"/>
              <w:left w:val="single" w:sz="4" w:space="0" w:color="auto"/>
              <w:right w:val="single" w:sz="4" w:space="0" w:color="auto"/>
            </w:tcBorders>
            <w:shd w:val="clear" w:color="auto" w:fill="FFFFFF" w:themeFill="background1"/>
          </w:tcPr>
          <w:p w14:paraId="636BA2E5" w14:textId="77777777" w:rsidR="00FF6692" w:rsidRDefault="00FF6692" w:rsidP="00FF6692">
            <w:pPr>
              <w:jc w:val="center"/>
            </w:pPr>
            <w:r>
              <w:t>2-</w:t>
            </w:r>
          </w:p>
        </w:tc>
        <w:tc>
          <w:tcPr>
            <w:tcW w:w="5380" w:type="dxa"/>
            <w:tcBorders>
              <w:left w:val="single" w:sz="4" w:space="0" w:color="auto"/>
            </w:tcBorders>
            <w:shd w:val="clear" w:color="auto" w:fill="FFFFFF" w:themeFill="background1"/>
          </w:tcPr>
          <w:p w14:paraId="33551212" w14:textId="07B5938B" w:rsidR="00FF6692" w:rsidRDefault="00FF6692" w:rsidP="00FF6692">
            <w:r>
              <w:t xml:space="preserve">El </w:t>
            </w:r>
            <w:r w:rsidR="00A133A7">
              <w:t>cliente</w:t>
            </w:r>
            <w:r>
              <w:t xml:space="preserve"> selecciona el sexo en el desplegable.</w:t>
            </w:r>
          </w:p>
        </w:tc>
      </w:tr>
      <w:tr w:rsidR="00FF6692" w14:paraId="7BB4F721" w14:textId="77777777" w:rsidTr="00FF6692">
        <w:trPr>
          <w:trHeight w:val="107"/>
        </w:trPr>
        <w:tc>
          <w:tcPr>
            <w:tcW w:w="2122" w:type="dxa"/>
            <w:vMerge/>
            <w:tcBorders>
              <w:right w:val="single" w:sz="4" w:space="0" w:color="auto"/>
            </w:tcBorders>
            <w:shd w:val="clear" w:color="auto" w:fill="92D050"/>
          </w:tcPr>
          <w:p w14:paraId="45206121" w14:textId="77777777" w:rsidR="00FF6692" w:rsidRDefault="00FF6692" w:rsidP="00FF6692"/>
        </w:tc>
        <w:tc>
          <w:tcPr>
            <w:tcW w:w="992" w:type="dxa"/>
            <w:tcBorders>
              <w:top w:val="single" w:sz="4" w:space="0" w:color="auto"/>
              <w:left w:val="single" w:sz="4" w:space="0" w:color="auto"/>
              <w:right w:val="single" w:sz="4" w:space="0" w:color="auto"/>
            </w:tcBorders>
            <w:shd w:val="clear" w:color="auto" w:fill="FFFFFF" w:themeFill="background1"/>
          </w:tcPr>
          <w:p w14:paraId="063B180B" w14:textId="77777777" w:rsidR="00FF6692" w:rsidRDefault="00FF6692" w:rsidP="00FF6692">
            <w:pPr>
              <w:jc w:val="center"/>
            </w:pPr>
            <w:r>
              <w:t>3-</w:t>
            </w:r>
          </w:p>
        </w:tc>
        <w:tc>
          <w:tcPr>
            <w:tcW w:w="5380" w:type="dxa"/>
            <w:tcBorders>
              <w:left w:val="single" w:sz="4" w:space="0" w:color="auto"/>
            </w:tcBorders>
            <w:shd w:val="clear" w:color="auto" w:fill="FFFFFF" w:themeFill="background1"/>
          </w:tcPr>
          <w:p w14:paraId="24160470" w14:textId="46704301" w:rsidR="00FF6692" w:rsidRDefault="00FF6692" w:rsidP="00FF6692">
            <w:r>
              <w:t xml:space="preserve">El </w:t>
            </w:r>
            <w:r w:rsidR="00A133A7">
              <w:t>cliente</w:t>
            </w:r>
            <w:r>
              <w:t xml:space="preserve"> pulsa “Modificar”.</w:t>
            </w:r>
          </w:p>
        </w:tc>
      </w:tr>
      <w:tr w:rsidR="00FF6692" w14:paraId="4CA1EE32" w14:textId="77777777" w:rsidTr="00FF6692">
        <w:trPr>
          <w:trHeight w:val="106"/>
        </w:trPr>
        <w:tc>
          <w:tcPr>
            <w:tcW w:w="2122" w:type="dxa"/>
            <w:vMerge/>
            <w:tcBorders>
              <w:right w:val="single" w:sz="4" w:space="0" w:color="auto"/>
            </w:tcBorders>
            <w:shd w:val="clear" w:color="auto" w:fill="92D050"/>
          </w:tcPr>
          <w:p w14:paraId="6879A0E6" w14:textId="77777777" w:rsidR="00FF6692" w:rsidRDefault="00FF6692" w:rsidP="00FF6692"/>
        </w:tc>
        <w:tc>
          <w:tcPr>
            <w:tcW w:w="992" w:type="dxa"/>
            <w:tcBorders>
              <w:top w:val="single" w:sz="4" w:space="0" w:color="auto"/>
              <w:left w:val="single" w:sz="4" w:space="0" w:color="auto"/>
              <w:right w:val="single" w:sz="4" w:space="0" w:color="auto"/>
            </w:tcBorders>
            <w:shd w:val="clear" w:color="auto" w:fill="FFFFFF" w:themeFill="background1"/>
          </w:tcPr>
          <w:p w14:paraId="1D1E97C2" w14:textId="77777777" w:rsidR="00FF6692" w:rsidRDefault="00FF6692" w:rsidP="00FF6692">
            <w:pPr>
              <w:jc w:val="center"/>
            </w:pPr>
            <w:r>
              <w:t>4-</w:t>
            </w:r>
          </w:p>
        </w:tc>
        <w:tc>
          <w:tcPr>
            <w:tcW w:w="5380" w:type="dxa"/>
            <w:tcBorders>
              <w:left w:val="single" w:sz="4" w:space="0" w:color="auto"/>
            </w:tcBorders>
            <w:shd w:val="clear" w:color="auto" w:fill="FFFFFF" w:themeFill="background1"/>
          </w:tcPr>
          <w:p w14:paraId="39B0BF26" w14:textId="2642A8AB" w:rsidR="00FF6692" w:rsidRDefault="00FF6692" w:rsidP="00FF6692">
            <w:r>
              <w:t xml:space="preserve">Se notifica al </w:t>
            </w:r>
            <w:r w:rsidR="00A133A7">
              <w:t>cliente</w:t>
            </w:r>
            <w:r>
              <w:t xml:space="preserve"> con una alerta que el sexo ha sido modificado.</w:t>
            </w:r>
          </w:p>
        </w:tc>
      </w:tr>
      <w:tr w:rsidR="00FF6692" w14:paraId="31FCEBAF" w14:textId="77777777" w:rsidTr="00FF6692">
        <w:tc>
          <w:tcPr>
            <w:tcW w:w="2122" w:type="dxa"/>
            <w:tcBorders>
              <w:right w:val="single" w:sz="4" w:space="0" w:color="auto"/>
            </w:tcBorders>
            <w:shd w:val="clear" w:color="auto" w:fill="92D050"/>
          </w:tcPr>
          <w:p w14:paraId="7B3BC263" w14:textId="77777777" w:rsidR="00FF6692" w:rsidRDefault="00FF6692" w:rsidP="00FF6692">
            <w:r>
              <w:t>Postcondición:</w:t>
            </w:r>
          </w:p>
        </w:tc>
        <w:tc>
          <w:tcPr>
            <w:tcW w:w="6372" w:type="dxa"/>
            <w:gridSpan w:val="2"/>
            <w:tcBorders>
              <w:left w:val="single" w:sz="4" w:space="0" w:color="auto"/>
            </w:tcBorders>
          </w:tcPr>
          <w:p w14:paraId="3E9D4215" w14:textId="77777777" w:rsidR="00FF6692" w:rsidRDefault="00FF6692" w:rsidP="00FF6692">
            <w:r>
              <w:t>Se añade el sexo en la clase personaje.</w:t>
            </w:r>
          </w:p>
        </w:tc>
      </w:tr>
      <w:tr w:rsidR="00FF6692" w14:paraId="1FA075C6" w14:textId="77777777" w:rsidTr="00FF6692">
        <w:trPr>
          <w:trHeight w:val="107"/>
        </w:trPr>
        <w:tc>
          <w:tcPr>
            <w:tcW w:w="2122" w:type="dxa"/>
            <w:vMerge w:val="restart"/>
            <w:tcBorders>
              <w:right w:val="single" w:sz="4" w:space="0" w:color="auto"/>
            </w:tcBorders>
            <w:shd w:val="clear" w:color="auto" w:fill="92D050"/>
          </w:tcPr>
          <w:p w14:paraId="4EEA5A10" w14:textId="77777777" w:rsidR="00FF6692" w:rsidRDefault="00FF6692" w:rsidP="00FF6692">
            <w:r>
              <w:t>Excepciones:</w:t>
            </w:r>
          </w:p>
        </w:tc>
        <w:tc>
          <w:tcPr>
            <w:tcW w:w="992" w:type="dxa"/>
            <w:tcBorders>
              <w:left w:val="single" w:sz="4" w:space="0" w:color="auto"/>
            </w:tcBorders>
            <w:shd w:val="clear" w:color="auto" w:fill="92D050"/>
          </w:tcPr>
          <w:p w14:paraId="0F8DE837" w14:textId="77777777" w:rsidR="00FF6692" w:rsidRDefault="00FF6692" w:rsidP="00FF6692">
            <w:pPr>
              <w:jc w:val="center"/>
            </w:pPr>
            <w:r>
              <w:t>Paso</w:t>
            </w:r>
          </w:p>
        </w:tc>
        <w:tc>
          <w:tcPr>
            <w:tcW w:w="5380" w:type="dxa"/>
            <w:tcBorders>
              <w:left w:val="single" w:sz="4" w:space="0" w:color="auto"/>
            </w:tcBorders>
            <w:shd w:val="clear" w:color="auto" w:fill="92D050"/>
          </w:tcPr>
          <w:p w14:paraId="521235A2" w14:textId="77777777" w:rsidR="00FF6692" w:rsidRDefault="00FF6692" w:rsidP="00FF6692">
            <w:r>
              <w:t>Excepción</w:t>
            </w:r>
          </w:p>
        </w:tc>
      </w:tr>
      <w:tr w:rsidR="00FF6692" w14:paraId="1093BE19" w14:textId="77777777" w:rsidTr="00FF6692">
        <w:trPr>
          <w:trHeight w:val="107"/>
        </w:trPr>
        <w:tc>
          <w:tcPr>
            <w:tcW w:w="2122" w:type="dxa"/>
            <w:vMerge/>
            <w:tcBorders>
              <w:right w:val="single" w:sz="4" w:space="0" w:color="auto"/>
            </w:tcBorders>
            <w:shd w:val="clear" w:color="auto" w:fill="92D050"/>
          </w:tcPr>
          <w:p w14:paraId="69D2F250" w14:textId="77777777" w:rsidR="00FF6692" w:rsidRDefault="00FF6692" w:rsidP="00FF6692"/>
        </w:tc>
        <w:tc>
          <w:tcPr>
            <w:tcW w:w="992" w:type="dxa"/>
            <w:tcBorders>
              <w:left w:val="single" w:sz="4" w:space="0" w:color="auto"/>
            </w:tcBorders>
            <w:shd w:val="clear" w:color="auto" w:fill="FFFFFF" w:themeFill="background1"/>
          </w:tcPr>
          <w:p w14:paraId="5CA6C88B" w14:textId="77777777" w:rsidR="00FF6692" w:rsidRDefault="00FF6692" w:rsidP="00FF6692">
            <w:pPr>
              <w:jc w:val="center"/>
            </w:pPr>
            <w:r>
              <w:t>1-</w:t>
            </w:r>
          </w:p>
        </w:tc>
        <w:tc>
          <w:tcPr>
            <w:tcW w:w="5380" w:type="dxa"/>
            <w:tcBorders>
              <w:left w:val="single" w:sz="4" w:space="0" w:color="auto"/>
            </w:tcBorders>
            <w:shd w:val="clear" w:color="auto" w:fill="FFFFFF" w:themeFill="background1"/>
          </w:tcPr>
          <w:p w14:paraId="05686267" w14:textId="5400B24C" w:rsidR="00FF6692" w:rsidRDefault="00FF6692" w:rsidP="00FF6692">
            <w:r>
              <w:t xml:space="preserve">El </w:t>
            </w:r>
            <w:r w:rsidR="00A133A7">
              <w:t>cliente</w:t>
            </w:r>
            <w:r>
              <w:t xml:space="preserve"> introduce una id inexistente.</w:t>
            </w:r>
          </w:p>
        </w:tc>
      </w:tr>
      <w:tr w:rsidR="00FF6692" w14:paraId="3626D751" w14:textId="77777777" w:rsidTr="00FF6692">
        <w:tc>
          <w:tcPr>
            <w:tcW w:w="2122" w:type="dxa"/>
            <w:tcBorders>
              <w:right w:val="single" w:sz="4" w:space="0" w:color="auto"/>
            </w:tcBorders>
            <w:shd w:val="clear" w:color="auto" w:fill="92D050"/>
          </w:tcPr>
          <w:p w14:paraId="0EF06CCC" w14:textId="77777777" w:rsidR="00FF6692" w:rsidRDefault="00FF6692" w:rsidP="00FF6692">
            <w:r>
              <w:t>Importancia:</w:t>
            </w:r>
          </w:p>
        </w:tc>
        <w:tc>
          <w:tcPr>
            <w:tcW w:w="6372" w:type="dxa"/>
            <w:gridSpan w:val="2"/>
            <w:tcBorders>
              <w:left w:val="single" w:sz="4" w:space="0" w:color="auto"/>
            </w:tcBorders>
          </w:tcPr>
          <w:p w14:paraId="388A8BED" w14:textId="4AE6A864" w:rsidR="00FF6692" w:rsidRDefault="00A133A7" w:rsidP="00FF6692">
            <w:r>
              <w:t>Baja</w:t>
            </w:r>
          </w:p>
        </w:tc>
      </w:tr>
      <w:tr w:rsidR="00FF6692" w14:paraId="23FF8D15" w14:textId="77777777" w:rsidTr="00FF6692">
        <w:tc>
          <w:tcPr>
            <w:tcW w:w="2122" w:type="dxa"/>
            <w:tcBorders>
              <w:right w:val="single" w:sz="4" w:space="0" w:color="auto"/>
            </w:tcBorders>
            <w:shd w:val="clear" w:color="auto" w:fill="92D050"/>
          </w:tcPr>
          <w:p w14:paraId="0B1F1E90" w14:textId="77777777" w:rsidR="00FF6692" w:rsidRDefault="00FF6692" w:rsidP="00FF6692">
            <w:r>
              <w:t>Frecuencia:</w:t>
            </w:r>
          </w:p>
        </w:tc>
        <w:tc>
          <w:tcPr>
            <w:tcW w:w="6372" w:type="dxa"/>
            <w:gridSpan w:val="2"/>
            <w:tcBorders>
              <w:left w:val="single" w:sz="4" w:space="0" w:color="auto"/>
            </w:tcBorders>
          </w:tcPr>
          <w:p w14:paraId="43E42F83" w14:textId="746933F9" w:rsidR="00FF6692" w:rsidRDefault="00A133A7" w:rsidP="00FF6692">
            <w:pPr>
              <w:keepNext/>
            </w:pPr>
            <w:r>
              <w:t>Baja</w:t>
            </w:r>
          </w:p>
        </w:tc>
      </w:tr>
    </w:tbl>
    <w:p w14:paraId="1DD425F7" w14:textId="179F134B" w:rsidR="000B6ED2" w:rsidRDefault="000B6ED2" w:rsidP="000B6ED2">
      <w:pPr>
        <w:pStyle w:val="Descripcin"/>
        <w:keepNext/>
        <w:jc w:val="center"/>
      </w:pPr>
      <w:bookmarkStart w:id="53" w:name="_Toc32403627"/>
      <w:bookmarkStart w:id="54" w:name="_Toc107913283"/>
      <w:r>
        <w:t xml:space="preserve">Tabla </w:t>
      </w:r>
      <w:r w:rsidR="00AC3EA4">
        <w:fldChar w:fldCharType="begin"/>
      </w:r>
      <w:r w:rsidR="00AC3EA4">
        <w:instrText xml:space="preserve"> SEQ Tabla \* ARABIC </w:instrText>
      </w:r>
      <w:r w:rsidR="00AC3EA4">
        <w:fldChar w:fldCharType="separate"/>
      </w:r>
      <w:r w:rsidR="00CC4358">
        <w:rPr>
          <w:noProof/>
        </w:rPr>
        <w:t>10</w:t>
      </w:r>
      <w:r w:rsidR="00AC3EA4">
        <w:rPr>
          <w:noProof/>
        </w:rPr>
        <w:fldChar w:fldCharType="end"/>
      </w:r>
      <w:r>
        <w:t xml:space="preserve"> Caso de uso 16</w:t>
      </w:r>
      <w:bookmarkEnd w:id="53"/>
      <w:bookmarkEnd w:id="54"/>
    </w:p>
    <w:p w14:paraId="4C4425F6" w14:textId="77777777" w:rsidR="000B6ED2" w:rsidRPr="000B6ED2" w:rsidRDefault="000B6ED2" w:rsidP="000B6ED2"/>
    <w:p w14:paraId="7E6A465E" w14:textId="77777777" w:rsidR="000B6ED2" w:rsidRPr="000B6ED2" w:rsidRDefault="000B6ED2" w:rsidP="000B6ED2"/>
    <w:p w14:paraId="2CAE4AAD" w14:textId="77777777" w:rsidR="000B6ED2" w:rsidRPr="000B6ED2" w:rsidRDefault="000B6ED2" w:rsidP="000B6ED2"/>
    <w:p w14:paraId="7D59988A" w14:textId="77777777" w:rsidR="000B6ED2" w:rsidRDefault="000B6ED2" w:rsidP="00D05302"/>
    <w:tbl>
      <w:tblPr>
        <w:tblStyle w:val="Tablaconcuadrcula"/>
        <w:tblpPr w:leftFromText="141" w:rightFromText="141" w:vertAnchor="text" w:horzAnchor="margin" w:tblpY="-26"/>
        <w:tblW w:w="0" w:type="auto"/>
        <w:tblLook w:val="04A0" w:firstRow="1" w:lastRow="0" w:firstColumn="1" w:lastColumn="0" w:noHBand="0" w:noVBand="1"/>
      </w:tblPr>
      <w:tblGrid>
        <w:gridCol w:w="2122"/>
        <w:gridCol w:w="992"/>
        <w:gridCol w:w="5380"/>
      </w:tblGrid>
      <w:tr w:rsidR="000B6ED2" w:rsidRPr="00681815" w14:paraId="680762B7" w14:textId="77777777" w:rsidTr="00A133A7">
        <w:tc>
          <w:tcPr>
            <w:tcW w:w="2122" w:type="dxa"/>
            <w:tcBorders>
              <w:bottom w:val="single" w:sz="4" w:space="0" w:color="auto"/>
            </w:tcBorders>
            <w:shd w:val="clear" w:color="auto" w:fill="92D050"/>
          </w:tcPr>
          <w:p w14:paraId="0F3750B7" w14:textId="77777777" w:rsidR="000B6ED2" w:rsidRPr="00681815" w:rsidRDefault="000B6ED2" w:rsidP="00AF78D2">
            <w:pPr>
              <w:jc w:val="center"/>
              <w:rPr>
                <w:b/>
                <w:bCs/>
              </w:rPr>
            </w:pPr>
            <w:r>
              <w:rPr>
                <w:b/>
                <w:bCs/>
              </w:rPr>
              <w:lastRenderedPageBreak/>
              <w:t>Caso de uso 17</w:t>
            </w:r>
          </w:p>
        </w:tc>
        <w:tc>
          <w:tcPr>
            <w:tcW w:w="6372" w:type="dxa"/>
            <w:gridSpan w:val="2"/>
            <w:shd w:val="clear" w:color="auto" w:fill="92D050"/>
          </w:tcPr>
          <w:p w14:paraId="58203E6B" w14:textId="77777777" w:rsidR="000B6ED2" w:rsidRPr="00681815" w:rsidRDefault="000B6ED2" w:rsidP="00AF78D2">
            <w:pPr>
              <w:jc w:val="center"/>
              <w:rPr>
                <w:b/>
                <w:bCs/>
              </w:rPr>
            </w:pPr>
            <w:r>
              <w:rPr>
                <w:b/>
                <w:bCs/>
              </w:rPr>
              <w:t>Exportar diccionario</w:t>
            </w:r>
          </w:p>
        </w:tc>
      </w:tr>
      <w:tr w:rsidR="000B6ED2" w14:paraId="76496701" w14:textId="77777777" w:rsidTr="00A133A7">
        <w:tc>
          <w:tcPr>
            <w:tcW w:w="2122" w:type="dxa"/>
            <w:tcBorders>
              <w:bottom w:val="single" w:sz="4" w:space="0" w:color="auto"/>
              <w:right w:val="single" w:sz="4" w:space="0" w:color="auto"/>
            </w:tcBorders>
            <w:shd w:val="clear" w:color="auto" w:fill="92D050"/>
          </w:tcPr>
          <w:p w14:paraId="7E62EA22" w14:textId="77777777" w:rsidR="000B6ED2" w:rsidRDefault="000B6ED2" w:rsidP="00AF78D2">
            <w:r>
              <w:t>Requisitos asociados:</w:t>
            </w:r>
          </w:p>
        </w:tc>
        <w:tc>
          <w:tcPr>
            <w:tcW w:w="6372" w:type="dxa"/>
            <w:gridSpan w:val="2"/>
            <w:tcBorders>
              <w:left w:val="single" w:sz="4" w:space="0" w:color="auto"/>
            </w:tcBorders>
          </w:tcPr>
          <w:p w14:paraId="33BD0A85" w14:textId="77777777" w:rsidR="000B6ED2" w:rsidRDefault="000B6ED2" w:rsidP="00AF78D2">
            <w:pPr>
              <w:jc w:val="center"/>
            </w:pPr>
            <w:r>
              <w:t>R.F-8.9</w:t>
            </w:r>
          </w:p>
        </w:tc>
      </w:tr>
      <w:tr w:rsidR="000B6ED2" w14:paraId="54FE65F0" w14:textId="77777777" w:rsidTr="00A133A7">
        <w:tc>
          <w:tcPr>
            <w:tcW w:w="2122" w:type="dxa"/>
            <w:tcBorders>
              <w:right w:val="single" w:sz="4" w:space="0" w:color="auto"/>
            </w:tcBorders>
            <w:shd w:val="clear" w:color="auto" w:fill="92D050"/>
          </w:tcPr>
          <w:p w14:paraId="790197A2"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4D230EDF" w14:textId="396BA982" w:rsidR="000B6ED2" w:rsidRDefault="00A133A7" w:rsidP="00A133A7">
            <w:r>
              <w:rPr>
                <w:shd w:val="clear" w:color="auto" w:fill="FFFFFF" w:themeFill="background1"/>
              </w:rPr>
              <w:t>El cliente podrá exportar el diccionario en formato csv.</w:t>
            </w:r>
          </w:p>
        </w:tc>
      </w:tr>
      <w:tr w:rsidR="000B6ED2" w14:paraId="37EBAFDE" w14:textId="77777777" w:rsidTr="00A133A7">
        <w:tc>
          <w:tcPr>
            <w:tcW w:w="2122" w:type="dxa"/>
            <w:tcBorders>
              <w:right w:val="single" w:sz="4" w:space="0" w:color="auto"/>
            </w:tcBorders>
            <w:shd w:val="clear" w:color="auto" w:fill="92D050"/>
          </w:tcPr>
          <w:p w14:paraId="3E999BBA" w14:textId="77777777" w:rsidR="000B6ED2" w:rsidRDefault="000B6ED2" w:rsidP="00AF78D2">
            <w:r>
              <w:t>Precondición:</w:t>
            </w:r>
          </w:p>
        </w:tc>
        <w:tc>
          <w:tcPr>
            <w:tcW w:w="6372" w:type="dxa"/>
            <w:gridSpan w:val="2"/>
            <w:tcBorders>
              <w:left w:val="single" w:sz="4" w:space="0" w:color="auto"/>
              <w:bottom w:val="single" w:sz="4" w:space="0" w:color="auto"/>
            </w:tcBorders>
          </w:tcPr>
          <w:p w14:paraId="25F80BDC" w14:textId="1F7D65C4" w:rsidR="000B6ED2" w:rsidRDefault="00A133A7" w:rsidP="00AF78D2">
            <w:r>
              <w:t xml:space="preserve">Tener un diccionario cargado y estar en la página de </w:t>
            </w:r>
            <w:r w:rsidR="000B6ED2">
              <w:t>modificar personajes.</w:t>
            </w:r>
          </w:p>
        </w:tc>
      </w:tr>
      <w:tr w:rsidR="000B6ED2" w14:paraId="0CE6DFE9" w14:textId="77777777" w:rsidTr="00A133A7">
        <w:tc>
          <w:tcPr>
            <w:tcW w:w="2122" w:type="dxa"/>
            <w:vMerge w:val="restart"/>
            <w:tcBorders>
              <w:right w:val="single" w:sz="4" w:space="0" w:color="auto"/>
            </w:tcBorders>
            <w:shd w:val="clear" w:color="auto" w:fill="92D050"/>
          </w:tcPr>
          <w:p w14:paraId="67C6B349"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4CD8D6FA"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35BC1E65" w14:textId="77777777" w:rsidR="000B6ED2" w:rsidRDefault="000B6ED2" w:rsidP="00AF78D2">
            <w:r>
              <w:t>Acción</w:t>
            </w:r>
          </w:p>
        </w:tc>
      </w:tr>
      <w:tr w:rsidR="000B6ED2" w14:paraId="7AFA85D0" w14:textId="77777777" w:rsidTr="00A133A7">
        <w:trPr>
          <w:trHeight w:val="213"/>
        </w:trPr>
        <w:tc>
          <w:tcPr>
            <w:tcW w:w="2122" w:type="dxa"/>
            <w:vMerge/>
            <w:tcBorders>
              <w:right w:val="single" w:sz="4" w:space="0" w:color="auto"/>
            </w:tcBorders>
            <w:shd w:val="clear" w:color="auto" w:fill="92D050"/>
          </w:tcPr>
          <w:p w14:paraId="1028B19C"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0432577C"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1A52F12A" w14:textId="1D8580FF" w:rsidR="000B6ED2" w:rsidRDefault="000B6ED2" w:rsidP="00AF78D2">
            <w:r>
              <w:t xml:space="preserve">El </w:t>
            </w:r>
            <w:r w:rsidR="00A133A7">
              <w:t>cliente</w:t>
            </w:r>
            <w:r>
              <w:t xml:space="preserve"> presiona el botón “Exportar Diccionario”.</w:t>
            </w:r>
          </w:p>
        </w:tc>
      </w:tr>
      <w:tr w:rsidR="000B6ED2" w14:paraId="2D3FDACB" w14:textId="77777777" w:rsidTr="00A133A7">
        <w:trPr>
          <w:trHeight w:val="213"/>
        </w:trPr>
        <w:tc>
          <w:tcPr>
            <w:tcW w:w="2122" w:type="dxa"/>
            <w:vMerge/>
            <w:tcBorders>
              <w:right w:val="single" w:sz="4" w:space="0" w:color="auto"/>
            </w:tcBorders>
            <w:shd w:val="clear" w:color="auto" w:fill="92D050"/>
          </w:tcPr>
          <w:p w14:paraId="77EC672F"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433F6232"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71A6F632" w14:textId="0DDC69CA" w:rsidR="000B6ED2" w:rsidRDefault="000B6ED2" w:rsidP="00AF78D2">
            <w:r>
              <w:t xml:space="preserve">Se descarga el archivo en el pc del </w:t>
            </w:r>
            <w:r w:rsidR="00A133A7">
              <w:t>cliente</w:t>
            </w:r>
            <w:r>
              <w:t>.</w:t>
            </w:r>
          </w:p>
        </w:tc>
      </w:tr>
      <w:tr w:rsidR="000B6ED2" w14:paraId="3D5A38F6" w14:textId="77777777" w:rsidTr="00A133A7">
        <w:tc>
          <w:tcPr>
            <w:tcW w:w="2122" w:type="dxa"/>
            <w:tcBorders>
              <w:right w:val="single" w:sz="4" w:space="0" w:color="auto"/>
            </w:tcBorders>
            <w:shd w:val="clear" w:color="auto" w:fill="92D050"/>
          </w:tcPr>
          <w:p w14:paraId="05B976B1" w14:textId="77777777" w:rsidR="000B6ED2" w:rsidRDefault="000B6ED2" w:rsidP="00AF78D2">
            <w:r>
              <w:t>Postcondición:</w:t>
            </w:r>
          </w:p>
        </w:tc>
        <w:tc>
          <w:tcPr>
            <w:tcW w:w="6372" w:type="dxa"/>
            <w:gridSpan w:val="2"/>
            <w:tcBorders>
              <w:left w:val="single" w:sz="4" w:space="0" w:color="auto"/>
            </w:tcBorders>
          </w:tcPr>
          <w:p w14:paraId="370B08B8" w14:textId="1A05664D" w:rsidR="000B6ED2" w:rsidRDefault="000B6ED2" w:rsidP="00AF78D2">
            <w:r>
              <w:t xml:space="preserve">Se descarga el diccionario y el </w:t>
            </w:r>
            <w:r w:rsidR="00A133A7">
              <w:t>cliente</w:t>
            </w:r>
            <w:r>
              <w:t xml:space="preserve"> permanece en la misma pantalla.</w:t>
            </w:r>
          </w:p>
        </w:tc>
      </w:tr>
      <w:tr w:rsidR="000B6ED2" w14:paraId="570AAFFE" w14:textId="77777777" w:rsidTr="00A133A7">
        <w:trPr>
          <w:trHeight w:val="326"/>
        </w:trPr>
        <w:tc>
          <w:tcPr>
            <w:tcW w:w="2122" w:type="dxa"/>
            <w:tcBorders>
              <w:right w:val="single" w:sz="4" w:space="0" w:color="auto"/>
            </w:tcBorders>
            <w:shd w:val="clear" w:color="auto" w:fill="92D050"/>
          </w:tcPr>
          <w:p w14:paraId="4947FF19"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6A1231BB" w14:textId="530ACB05" w:rsidR="000B6ED2" w:rsidRDefault="00A133A7" w:rsidP="00AF78D2">
            <w:r>
              <w:t>No hay.</w:t>
            </w:r>
          </w:p>
        </w:tc>
      </w:tr>
      <w:tr w:rsidR="000B6ED2" w14:paraId="1D60C430" w14:textId="77777777" w:rsidTr="00A133A7">
        <w:tc>
          <w:tcPr>
            <w:tcW w:w="2122" w:type="dxa"/>
            <w:tcBorders>
              <w:right w:val="single" w:sz="4" w:space="0" w:color="auto"/>
            </w:tcBorders>
            <w:shd w:val="clear" w:color="auto" w:fill="92D050"/>
          </w:tcPr>
          <w:p w14:paraId="500E940A" w14:textId="77777777" w:rsidR="000B6ED2" w:rsidRDefault="000B6ED2" w:rsidP="00AF78D2">
            <w:r>
              <w:t>Importancia:</w:t>
            </w:r>
          </w:p>
        </w:tc>
        <w:tc>
          <w:tcPr>
            <w:tcW w:w="6372" w:type="dxa"/>
            <w:gridSpan w:val="2"/>
            <w:tcBorders>
              <w:left w:val="single" w:sz="4" w:space="0" w:color="auto"/>
            </w:tcBorders>
          </w:tcPr>
          <w:p w14:paraId="5A522BA2" w14:textId="0DE2E0E4" w:rsidR="000B6ED2" w:rsidRDefault="00A133A7" w:rsidP="00AF78D2">
            <w:r>
              <w:t>Media</w:t>
            </w:r>
          </w:p>
        </w:tc>
      </w:tr>
      <w:tr w:rsidR="000B6ED2" w14:paraId="0F990E3A" w14:textId="77777777" w:rsidTr="00A133A7">
        <w:tc>
          <w:tcPr>
            <w:tcW w:w="2122" w:type="dxa"/>
            <w:tcBorders>
              <w:right w:val="single" w:sz="4" w:space="0" w:color="auto"/>
            </w:tcBorders>
            <w:shd w:val="clear" w:color="auto" w:fill="92D050"/>
          </w:tcPr>
          <w:p w14:paraId="24533337" w14:textId="77777777" w:rsidR="000B6ED2" w:rsidRDefault="000B6ED2" w:rsidP="00AF78D2">
            <w:r>
              <w:t>Frecuencia:</w:t>
            </w:r>
          </w:p>
        </w:tc>
        <w:tc>
          <w:tcPr>
            <w:tcW w:w="6372" w:type="dxa"/>
            <w:gridSpan w:val="2"/>
            <w:tcBorders>
              <w:left w:val="single" w:sz="4" w:space="0" w:color="auto"/>
            </w:tcBorders>
          </w:tcPr>
          <w:p w14:paraId="26E08D4A" w14:textId="2133969E" w:rsidR="000B6ED2" w:rsidRDefault="00A133A7" w:rsidP="00AF78D2">
            <w:pPr>
              <w:keepNext/>
            </w:pPr>
            <w:r>
              <w:t>Baja</w:t>
            </w:r>
          </w:p>
        </w:tc>
      </w:tr>
    </w:tbl>
    <w:p w14:paraId="7DC37F57" w14:textId="4743CCAF" w:rsidR="000B6ED2" w:rsidRDefault="000B6ED2" w:rsidP="000B6ED2">
      <w:pPr>
        <w:pStyle w:val="Descripcin"/>
        <w:keepNext/>
        <w:jc w:val="center"/>
      </w:pPr>
      <w:bookmarkStart w:id="55" w:name="_Toc32403628"/>
      <w:bookmarkStart w:id="56" w:name="_Toc107913284"/>
      <w:r>
        <w:t xml:space="preserve">Tabla </w:t>
      </w:r>
      <w:r w:rsidR="00AC3EA4">
        <w:fldChar w:fldCharType="begin"/>
      </w:r>
      <w:r w:rsidR="00AC3EA4">
        <w:instrText xml:space="preserve"> SEQ Tabla \* ARABIC </w:instrText>
      </w:r>
      <w:r w:rsidR="00AC3EA4">
        <w:fldChar w:fldCharType="separate"/>
      </w:r>
      <w:r w:rsidR="00CC4358">
        <w:rPr>
          <w:noProof/>
        </w:rPr>
        <w:t>11</w:t>
      </w:r>
      <w:r w:rsidR="00AC3EA4">
        <w:rPr>
          <w:noProof/>
        </w:rPr>
        <w:fldChar w:fldCharType="end"/>
      </w:r>
      <w:r>
        <w:t xml:space="preserve"> Caso de uso 17</w:t>
      </w:r>
      <w:bookmarkEnd w:id="55"/>
      <w:bookmarkEnd w:id="56"/>
    </w:p>
    <w:tbl>
      <w:tblPr>
        <w:tblStyle w:val="Tablaconcuadrcula"/>
        <w:tblpPr w:leftFromText="141" w:rightFromText="141" w:vertAnchor="text" w:horzAnchor="margin" w:tblpY="-44"/>
        <w:tblW w:w="0" w:type="auto"/>
        <w:tblLook w:val="04A0" w:firstRow="1" w:lastRow="0" w:firstColumn="1" w:lastColumn="0" w:noHBand="0" w:noVBand="1"/>
      </w:tblPr>
      <w:tblGrid>
        <w:gridCol w:w="2122"/>
        <w:gridCol w:w="992"/>
        <w:gridCol w:w="5380"/>
      </w:tblGrid>
      <w:tr w:rsidR="000B6ED2" w:rsidRPr="00681815" w14:paraId="6739CD0D" w14:textId="77777777" w:rsidTr="00A133A7">
        <w:tc>
          <w:tcPr>
            <w:tcW w:w="2122" w:type="dxa"/>
            <w:tcBorders>
              <w:bottom w:val="single" w:sz="4" w:space="0" w:color="auto"/>
            </w:tcBorders>
            <w:shd w:val="clear" w:color="auto" w:fill="92D050"/>
          </w:tcPr>
          <w:p w14:paraId="4FF91641" w14:textId="77777777" w:rsidR="000B6ED2" w:rsidRPr="00681815" w:rsidRDefault="000B6ED2" w:rsidP="00AF78D2">
            <w:pPr>
              <w:jc w:val="center"/>
              <w:rPr>
                <w:b/>
                <w:bCs/>
              </w:rPr>
            </w:pPr>
            <w:r>
              <w:rPr>
                <w:b/>
                <w:bCs/>
              </w:rPr>
              <w:t>Caso de uso 18</w:t>
            </w:r>
          </w:p>
        </w:tc>
        <w:tc>
          <w:tcPr>
            <w:tcW w:w="6372" w:type="dxa"/>
            <w:gridSpan w:val="2"/>
            <w:shd w:val="clear" w:color="auto" w:fill="92D050"/>
          </w:tcPr>
          <w:p w14:paraId="21D799F3" w14:textId="77777777" w:rsidR="000B6ED2" w:rsidRPr="00681815" w:rsidRDefault="000B6ED2" w:rsidP="00AF78D2">
            <w:pPr>
              <w:jc w:val="center"/>
              <w:rPr>
                <w:b/>
                <w:bCs/>
              </w:rPr>
            </w:pPr>
            <w:r>
              <w:rPr>
                <w:b/>
                <w:bCs/>
              </w:rPr>
              <w:t>Obtener posiciones</w:t>
            </w:r>
          </w:p>
        </w:tc>
      </w:tr>
      <w:tr w:rsidR="000B6ED2" w14:paraId="54A9788A" w14:textId="77777777" w:rsidTr="00A133A7">
        <w:tc>
          <w:tcPr>
            <w:tcW w:w="2122" w:type="dxa"/>
            <w:tcBorders>
              <w:bottom w:val="single" w:sz="4" w:space="0" w:color="auto"/>
              <w:right w:val="single" w:sz="4" w:space="0" w:color="auto"/>
            </w:tcBorders>
            <w:shd w:val="clear" w:color="auto" w:fill="92D050"/>
          </w:tcPr>
          <w:p w14:paraId="2F7C5A65" w14:textId="77777777" w:rsidR="000B6ED2" w:rsidRDefault="000B6ED2" w:rsidP="00AF78D2">
            <w:r>
              <w:t>Requisitos asociados:</w:t>
            </w:r>
          </w:p>
        </w:tc>
        <w:tc>
          <w:tcPr>
            <w:tcW w:w="6372" w:type="dxa"/>
            <w:gridSpan w:val="2"/>
            <w:tcBorders>
              <w:left w:val="single" w:sz="4" w:space="0" w:color="auto"/>
            </w:tcBorders>
          </w:tcPr>
          <w:p w14:paraId="50A49308" w14:textId="77777777" w:rsidR="000B6ED2" w:rsidRDefault="000B6ED2" w:rsidP="00AF78D2">
            <w:pPr>
              <w:jc w:val="center"/>
            </w:pPr>
            <w:r>
              <w:t>R.F-8.10, R.F-14</w:t>
            </w:r>
          </w:p>
        </w:tc>
      </w:tr>
      <w:tr w:rsidR="000B6ED2" w14:paraId="0D6AC350" w14:textId="77777777" w:rsidTr="00A133A7">
        <w:tc>
          <w:tcPr>
            <w:tcW w:w="2122" w:type="dxa"/>
            <w:tcBorders>
              <w:right w:val="single" w:sz="4" w:space="0" w:color="auto"/>
            </w:tcBorders>
            <w:shd w:val="clear" w:color="auto" w:fill="92D050"/>
          </w:tcPr>
          <w:p w14:paraId="04822FC9"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116FE9D8" w14:textId="6D2FEF65" w:rsidR="000B6ED2" w:rsidRDefault="000B6ED2" w:rsidP="00AF78D2">
            <w:r>
              <w:rPr>
                <w:shd w:val="clear" w:color="auto" w:fill="FFFFFF" w:themeFill="background1"/>
              </w:rPr>
              <w:t xml:space="preserve">Permite al usuario obtener </w:t>
            </w:r>
            <w:r w:rsidR="00A133A7">
              <w:rPr>
                <w:shd w:val="clear" w:color="auto" w:fill="FFFFFF" w:themeFill="background1"/>
              </w:rPr>
              <w:t>el número de apariciones</w:t>
            </w:r>
            <w:r>
              <w:rPr>
                <w:shd w:val="clear" w:color="auto" w:fill="FFFFFF" w:themeFill="background1"/>
              </w:rPr>
              <w:t>.</w:t>
            </w:r>
          </w:p>
        </w:tc>
      </w:tr>
      <w:tr w:rsidR="000B6ED2" w14:paraId="39D58FC9" w14:textId="77777777" w:rsidTr="00A133A7">
        <w:tc>
          <w:tcPr>
            <w:tcW w:w="2122" w:type="dxa"/>
            <w:tcBorders>
              <w:right w:val="single" w:sz="4" w:space="0" w:color="auto"/>
            </w:tcBorders>
            <w:shd w:val="clear" w:color="auto" w:fill="92D050"/>
          </w:tcPr>
          <w:p w14:paraId="53D37E3F" w14:textId="77777777" w:rsidR="000B6ED2" w:rsidRDefault="000B6ED2" w:rsidP="00AF78D2">
            <w:r>
              <w:t>Precondición:</w:t>
            </w:r>
          </w:p>
        </w:tc>
        <w:tc>
          <w:tcPr>
            <w:tcW w:w="6372" w:type="dxa"/>
            <w:gridSpan w:val="2"/>
            <w:tcBorders>
              <w:left w:val="single" w:sz="4" w:space="0" w:color="auto"/>
              <w:bottom w:val="single" w:sz="4" w:space="0" w:color="auto"/>
            </w:tcBorders>
          </w:tcPr>
          <w:p w14:paraId="739F1AD7" w14:textId="020EBC91" w:rsidR="000B6ED2" w:rsidRDefault="00A133A7" w:rsidP="00AF78D2">
            <w:r>
              <w:t xml:space="preserve">Tener un diccionario cargado y estar en la página de </w:t>
            </w:r>
            <w:r w:rsidR="000B6ED2">
              <w:t>modificar personajes.</w:t>
            </w:r>
          </w:p>
        </w:tc>
      </w:tr>
      <w:tr w:rsidR="000B6ED2" w14:paraId="018CA1C7" w14:textId="77777777" w:rsidTr="00A133A7">
        <w:tc>
          <w:tcPr>
            <w:tcW w:w="2122" w:type="dxa"/>
            <w:vMerge w:val="restart"/>
            <w:tcBorders>
              <w:right w:val="single" w:sz="4" w:space="0" w:color="auto"/>
            </w:tcBorders>
            <w:shd w:val="clear" w:color="auto" w:fill="92D050"/>
          </w:tcPr>
          <w:p w14:paraId="50F9D83A"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1BE90A7B"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5643C941" w14:textId="77777777" w:rsidR="000B6ED2" w:rsidRDefault="000B6ED2" w:rsidP="00AF78D2">
            <w:r>
              <w:t>Acción</w:t>
            </w:r>
          </w:p>
        </w:tc>
      </w:tr>
      <w:tr w:rsidR="000B6ED2" w14:paraId="77E7ACDB" w14:textId="77777777" w:rsidTr="00A133A7">
        <w:trPr>
          <w:trHeight w:val="213"/>
        </w:trPr>
        <w:tc>
          <w:tcPr>
            <w:tcW w:w="2122" w:type="dxa"/>
            <w:vMerge/>
            <w:tcBorders>
              <w:right w:val="single" w:sz="4" w:space="0" w:color="auto"/>
            </w:tcBorders>
            <w:shd w:val="clear" w:color="auto" w:fill="92D050"/>
          </w:tcPr>
          <w:p w14:paraId="0B26F6A2"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70D06630"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05ED33C4" w14:textId="77777777" w:rsidR="000B6ED2" w:rsidRDefault="000B6ED2" w:rsidP="00AF78D2">
            <w:r>
              <w:t>Marcar la opción “Obtener Posiciones”.</w:t>
            </w:r>
          </w:p>
        </w:tc>
      </w:tr>
      <w:tr w:rsidR="000B6ED2" w14:paraId="0D61FA00" w14:textId="77777777" w:rsidTr="00A133A7">
        <w:trPr>
          <w:trHeight w:val="213"/>
        </w:trPr>
        <w:tc>
          <w:tcPr>
            <w:tcW w:w="2122" w:type="dxa"/>
            <w:vMerge/>
            <w:tcBorders>
              <w:right w:val="single" w:sz="4" w:space="0" w:color="auto"/>
            </w:tcBorders>
            <w:shd w:val="clear" w:color="auto" w:fill="92D050"/>
          </w:tcPr>
          <w:p w14:paraId="0DDF58C7"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4C5D90A6"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3C831FA6" w14:textId="77777777" w:rsidR="000B6ED2" w:rsidRDefault="000B6ED2" w:rsidP="00AF78D2">
            <w:r>
              <w:t>Pulsar el botón de navegación de siguiente.</w:t>
            </w:r>
          </w:p>
        </w:tc>
      </w:tr>
      <w:tr w:rsidR="000B6ED2" w14:paraId="7DD5ECCE" w14:textId="77777777" w:rsidTr="00A133A7">
        <w:tc>
          <w:tcPr>
            <w:tcW w:w="2122" w:type="dxa"/>
            <w:tcBorders>
              <w:right w:val="single" w:sz="4" w:space="0" w:color="auto"/>
            </w:tcBorders>
            <w:shd w:val="clear" w:color="auto" w:fill="92D050"/>
          </w:tcPr>
          <w:p w14:paraId="02C08B8D" w14:textId="77777777" w:rsidR="000B6ED2" w:rsidRDefault="000B6ED2" w:rsidP="00AF78D2">
            <w:r>
              <w:t>Postcondición:</w:t>
            </w:r>
          </w:p>
        </w:tc>
        <w:tc>
          <w:tcPr>
            <w:tcW w:w="6372" w:type="dxa"/>
            <w:gridSpan w:val="2"/>
            <w:tcBorders>
              <w:left w:val="single" w:sz="4" w:space="0" w:color="auto"/>
            </w:tcBorders>
          </w:tcPr>
          <w:p w14:paraId="2FB64085" w14:textId="77777777" w:rsidR="000B6ED2" w:rsidRDefault="000B6ED2" w:rsidP="00AF78D2">
            <w:r>
              <w:t>Una vez pasada la pantalla de carga y obtenidas las posiciones, se volverá a la misma pantalla que antes, pero con las posiciones ya calculadas sobre la tabla.</w:t>
            </w:r>
          </w:p>
        </w:tc>
      </w:tr>
      <w:tr w:rsidR="000B6ED2" w14:paraId="255546CF" w14:textId="77777777" w:rsidTr="00A133A7">
        <w:trPr>
          <w:trHeight w:val="326"/>
        </w:trPr>
        <w:tc>
          <w:tcPr>
            <w:tcW w:w="2122" w:type="dxa"/>
            <w:tcBorders>
              <w:right w:val="single" w:sz="4" w:space="0" w:color="auto"/>
            </w:tcBorders>
            <w:shd w:val="clear" w:color="auto" w:fill="92D050"/>
          </w:tcPr>
          <w:p w14:paraId="12EA9E6A"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4DCBFA7C" w14:textId="371CA920" w:rsidR="000B6ED2" w:rsidRDefault="00A133A7" w:rsidP="00AF78D2">
            <w:r>
              <w:t>No hay.</w:t>
            </w:r>
          </w:p>
        </w:tc>
      </w:tr>
      <w:tr w:rsidR="000B6ED2" w14:paraId="4F2E980D" w14:textId="77777777" w:rsidTr="00A133A7">
        <w:tc>
          <w:tcPr>
            <w:tcW w:w="2122" w:type="dxa"/>
            <w:tcBorders>
              <w:right w:val="single" w:sz="4" w:space="0" w:color="auto"/>
            </w:tcBorders>
            <w:shd w:val="clear" w:color="auto" w:fill="92D050"/>
          </w:tcPr>
          <w:p w14:paraId="538A2BEB" w14:textId="77777777" w:rsidR="000B6ED2" w:rsidRDefault="000B6ED2" w:rsidP="00AF78D2">
            <w:r>
              <w:t>Importancia:</w:t>
            </w:r>
          </w:p>
        </w:tc>
        <w:tc>
          <w:tcPr>
            <w:tcW w:w="6372" w:type="dxa"/>
            <w:gridSpan w:val="2"/>
            <w:tcBorders>
              <w:left w:val="single" w:sz="4" w:space="0" w:color="auto"/>
            </w:tcBorders>
          </w:tcPr>
          <w:p w14:paraId="76C3C377" w14:textId="14884612" w:rsidR="000B6ED2" w:rsidRDefault="00A133A7" w:rsidP="00AF78D2">
            <w:r>
              <w:t>Muy a</w:t>
            </w:r>
            <w:r w:rsidR="000B6ED2">
              <w:t>lta</w:t>
            </w:r>
          </w:p>
        </w:tc>
      </w:tr>
      <w:tr w:rsidR="000B6ED2" w14:paraId="197B8482" w14:textId="77777777" w:rsidTr="00A133A7">
        <w:tc>
          <w:tcPr>
            <w:tcW w:w="2122" w:type="dxa"/>
            <w:tcBorders>
              <w:right w:val="single" w:sz="4" w:space="0" w:color="auto"/>
            </w:tcBorders>
            <w:shd w:val="clear" w:color="auto" w:fill="92D050"/>
          </w:tcPr>
          <w:p w14:paraId="498C133F" w14:textId="77777777" w:rsidR="000B6ED2" w:rsidRDefault="000B6ED2" w:rsidP="00AF78D2">
            <w:r>
              <w:t>Frecuencia:</w:t>
            </w:r>
          </w:p>
        </w:tc>
        <w:tc>
          <w:tcPr>
            <w:tcW w:w="6372" w:type="dxa"/>
            <w:gridSpan w:val="2"/>
            <w:tcBorders>
              <w:left w:val="single" w:sz="4" w:space="0" w:color="auto"/>
            </w:tcBorders>
          </w:tcPr>
          <w:p w14:paraId="1DCB40A4" w14:textId="77777777" w:rsidR="000B6ED2" w:rsidRDefault="000B6ED2" w:rsidP="00AF78D2">
            <w:pPr>
              <w:keepNext/>
            </w:pPr>
            <w:r>
              <w:t>Muy alta</w:t>
            </w:r>
          </w:p>
        </w:tc>
      </w:tr>
    </w:tbl>
    <w:p w14:paraId="32973A28" w14:textId="5833D231" w:rsidR="000B6ED2" w:rsidRDefault="000B6ED2" w:rsidP="000B6ED2">
      <w:pPr>
        <w:pStyle w:val="Descripcin"/>
        <w:keepNext/>
        <w:jc w:val="center"/>
      </w:pPr>
      <w:bookmarkStart w:id="57" w:name="_Toc32403629"/>
      <w:bookmarkStart w:id="58" w:name="_Toc107913285"/>
      <w:r>
        <w:t xml:space="preserve">Tabla </w:t>
      </w:r>
      <w:r w:rsidR="00AC3EA4">
        <w:fldChar w:fldCharType="begin"/>
      </w:r>
      <w:r w:rsidR="00AC3EA4">
        <w:instrText xml:space="preserve"> SEQ Tabla \* ARABIC </w:instrText>
      </w:r>
      <w:r w:rsidR="00AC3EA4">
        <w:fldChar w:fldCharType="separate"/>
      </w:r>
      <w:r w:rsidR="00CC4358">
        <w:rPr>
          <w:noProof/>
        </w:rPr>
        <w:t>12</w:t>
      </w:r>
      <w:r w:rsidR="00AC3EA4">
        <w:rPr>
          <w:noProof/>
        </w:rPr>
        <w:fldChar w:fldCharType="end"/>
      </w:r>
      <w:r>
        <w:t xml:space="preserve"> Caso de uso 18</w:t>
      </w:r>
      <w:bookmarkEnd w:id="57"/>
      <w:bookmarkEnd w:id="58"/>
    </w:p>
    <w:tbl>
      <w:tblPr>
        <w:tblStyle w:val="Tablaconcuadrcula"/>
        <w:tblpPr w:leftFromText="141" w:rightFromText="141" w:vertAnchor="text" w:horzAnchor="margin" w:tblpY="-28"/>
        <w:tblW w:w="0" w:type="auto"/>
        <w:tblLook w:val="04A0" w:firstRow="1" w:lastRow="0" w:firstColumn="1" w:lastColumn="0" w:noHBand="0" w:noVBand="1"/>
      </w:tblPr>
      <w:tblGrid>
        <w:gridCol w:w="2122"/>
        <w:gridCol w:w="992"/>
        <w:gridCol w:w="5380"/>
      </w:tblGrid>
      <w:tr w:rsidR="000B6ED2" w:rsidRPr="00681815" w14:paraId="78E798BA" w14:textId="77777777" w:rsidTr="00A133A7">
        <w:tc>
          <w:tcPr>
            <w:tcW w:w="2122" w:type="dxa"/>
            <w:tcBorders>
              <w:bottom w:val="single" w:sz="4" w:space="0" w:color="auto"/>
            </w:tcBorders>
            <w:shd w:val="clear" w:color="auto" w:fill="92D050"/>
          </w:tcPr>
          <w:p w14:paraId="6E9EDC95" w14:textId="77777777" w:rsidR="000B6ED2" w:rsidRPr="00681815" w:rsidRDefault="000B6ED2" w:rsidP="00AF78D2">
            <w:pPr>
              <w:jc w:val="center"/>
              <w:rPr>
                <w:b/>
                <w:bCs/>
              </w:rPr>
            </w:pPr>
            <w:r>
              <w:rPr>
                <w:b/>
                <w:bCs/>
              </w:rPr>
              <w:t>Caso de uso 19</w:t>
            </w:r>
          </w:p>
        </w:tc>
        <w:tc>
          <w:tcPr>
            <w:tcW w:w="6372" w:type="dxa"/>
            <w:gridSpan w:val="2"/>
            <w:shd w:val="clear" w:color="auto" w:fill="92D050"/>
          </w:tcPr>
          <w:p w14:paraId="5F8127FA" w14:textId="77777777" w:rsidR="000B6ED2" w:rsidRPr="00681815" w:rsidRDefault="000B6ED2" w:rsidP="00AF78D2">
            <w:pPr>
              <w:jc w:val="center"/>
              <w:rPr>
                <w:b/>
                <w:bCs/>
              </w:rPr>
            </w:pPr>
            <w:r>
              <w:rPr>
                <w:b/>
                <w:bCs/>
              </w:rPr>
              <w:t>Obtener etnia y sexo</w:t>
            </w:r>
          </w:p>
        </w:tc>
      </w:tr>
      <w:tr w:rsidR="000B6ED2" w14:paraId="6348FC50" w14:textId="77777777" w:rsidTr="00A133A7">
        <w:tc>
          <w:tcPr>
            <w:tcW w:w="2122" w:type="dxa"/>
            <w:tcBorders>
              <w:bottom w:val="single" w:sz="4" w:space="0" w:color="auto"/>
              <w:right w:val="single" w:sz="4" w:space="0" w:color="auto"/>
            </w:tcBorders>
            <w:shd w:val="clear" w:color="auto" w:fill="92D050"/>
          </w:tcPr>
          <w:p w14:paraId="67DB21E3" w14:textId="77777777" w:rsidR="000B6ED2" w:rsidRDefault="000B6ED2" w:rsidP="00AF78D2">
            <w:r>
              <w:t>Requisitos asociados:</w:t>
            </w:r>
          </w:p>
        </w:tc>
        <w:tc>
          <w:tcPr>
            <w:tcW w:w="6372" w:type="dxa"/>
            <w:gridSpan w:val="2"/>
            <w:tcBorders>
              <w:left w:val="single" w:sz="4" w:space="0" w:color="auto"/>
            </w:tcBorders>
          </w:tcPr>
          <w:p w14:paraId="5CAFE74A" w14:textId="77777777" w:rsidR="000B6ED2" w:rsidRDefault="000B6ED2" w:rsidP="00AF78D2">
            <w:pPr>
              <w:jc w:val="center"/>
            </w:pPr>
            <w:r>
              <w:t>R.F-8.11, R.F-14</w:t>
            </w:r>
          </w:p>
        </w:tc>
      </w:tr>
      <w:tr w:rsidR="000B6ED2" w14:paraId="1269566C" w14:textId="77777777" w:rsidTr="00A133A7">
        <w:tc>
          <w:tcPr>
            <w:tcW w:w="2122" w:type="dxa"/>
            <w:tcBorders>
              <w:right w:val="single" w:sz="4" w:space="0" w:color="auto"/>
            </w:tcBorders>
            <w:shd w:val="clear" w:color="auto" w:fill="92D050"/>
          </w:tcPr>
          <w:p w14:paraId="020481A0"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01ED9492" w14:textId="77777777" w:rsidR="000B6ED2" w:rsidRDefault="000B6ED2" w:rsidP="00AF78D2">
            <w:r>
              <w:rPr>
                <w:shd w:val="clear" w:color="auto" w:fill="FFFFFF" w:themeFill="background1"/>
              </w:rPr>
              <w:t>Permite al usuario obtener la etnia y el sexo del personaje.</w:t>
            </w:r>
          </w:p>
        </w:tc>
      </w:tr>
      <w:tr w:rsidR="000B6ED2" w14:paraId="7F63145C" w14:textId="77777777" w:rsidTr="00A133A7">
        <w:tc>
          <w:tcPr>
            <w:tcW w:w="2122" w:type="dxa"/>
            <w:tcBorders>
              <w:right w:val="single" w:sz="4" w:space="0" w:color="auto"/>
            </w:tcBorders>
            <w:shd w:val="clear" w:color="auto" w:fill="92D050"/>
          </w:tcPr>
          <w:p w14:paraId="6E252C3E" w14:textId="77777777" w:rsidR="000B6ED2" w:rsidRDefault="000B6ED2" w:rsidP="00AF78D2">
            <w:r>
              <w:t>Precondición:</w:t>
            </w:r>
          </w:p>
        </w:tc>
        <w:tc>
          <w:tcPr>
            <w:tcW w:w="6372" w:type="dxa"/>
            <w:gridSpan w:val="2"/>
            <w:tcBorders>
              <w:left w:val="single" w:sz="4" w:space="0" w:color="auto"/>
              <w:bottom w:val="single" w:sz="4" w:space="0" w:color="auto"/>
            </w:tcBorders>
          </w:tcPr>
          <w:p w14:paraId="231F35E3" w14:textId="63F0A011" w:rsidR="000B6ED2" w:rsidRDefault="00A133A7" w:rsidP="00AF78D2">
            <w:r>
              <w:t>Tener un diccionario cargado y estar en la página de modificar personajes.</w:t>
            </w:r>
          </w:p>
        </w:tc>
      </w:tr>
      <w:tr w:rsidR="000B6ED2" w14:paraId="1ADE6B82" w14:textId="77777777" w:rsidTr="00A133A7">
        <w:tc>
          <w:tcPr>
            <w:tcW w:w="2122" w:type="dxa"/>
            <w:vMerge w:val="restart"/>
            <w:tcBorders>
              <w:right w:val="single" w:sz="4" w:space="0" w:color="auto"/>
            </w:tcBorders>
            <w:shd w:val="clear" w:color="auto" w:fill="92D050"/>
          </w:tcPr>
          <w:p w14:paraId="171117E4"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05CE5315"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57560A85" w14:textId="77777777" w:rsidR="000B6ED2" w:rsidRDefault="000B6ED2" w:rsidP="00AF78D2">
            <w:r>
              <w:t>Acción</w:t>
            </w:r>
          </w:p>
        </w:tc>
      </w:tr>
      <w:tr w:rsidR="000B6ED2" w14:paraId="1CEE3600" w14:textId="77777777" w:rsidTr="00A133A7">
        <w:trPr>
          <w:trHeight w:val="213"/>
        </w:trPr>
        <w:tc>
          <w:tcPr>
            <w:tcW w:w="2122" w:type="dxa"/>
            <w:vMerge/>
            <w:tcBorders>
              <w:right w:val="single" w:sz="4" w:space="0" w:color="auto"/>
            </w:tcBorders>
            <w:shd w:val="clear" w:color="auto" w:fill="92D050"/>
          </w:tcPr>
          <w:p w14:paraId="61CF0FE0"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5FA0E04F"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39CA3208" w14:textId="77777777" w:rsidR="000B6ED2" w:rsidRDefault="000B6ED2" w:rsidP="00AF78D2">
            <w:r>
              <w:t>Marcar la opción “Obtener Etnia y sexo”.</w:t>
            </w:r>
          </w:p>
        </w:tc>
      </w:tr>
      <w:tr w:rsidR="000B6ED2" w14:paraId="73F04FCF" w14:textId="77777777" w:rsidTr="00A133A7">
        <w:trPr>
          <w:trHeight w:val="213"/>
        </w:trPr>
        <w:tc>
          <w:tcPr>
            <w:tcW w:w="2122" w:type="dxa"/>
            <w:vMerge/>
            <w:tcBorders>
              <w:right w:val="single" w:sz="4" w:space="0" w:color="auto"/>
            </w:tcBorders>
            <w:shd w:val="clear" w:color="auto" w:fill="92D050"/>
          </w:tcPr>
          <w:p w14:paraId="799A5059"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00968EF"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740B6360" w14:textId="77777777" w:rsidR="000B6ED2" w:rsidRDefault="000B6ED2" w:rsidP="00AF78D2">
            <w:r>
              <w:t>Pulsar el botón de navegación de siguiente.</w:t>
            </w:r>
          </w:p>
        </w:tc>
      </w:tr>
      <w:tr w:rsidR="000B6ED2" w14:paraId="277365DE" w14:textId="77777777" w:rsidTr="00A133A7">
        <w:tc>
          <w:tcPr>
            <w:tcW w:w="2122" w:type="dxa"/>
            <w:tcBorders>
              <w:right w:val="single" w:sz="4" w:space="0" w:color="auto"/>
            </w:tcBorders>
            <w:shd w:val="clear" w:color="auto" w:fill="92D050"/>
          </w:tcPr>
          <w:p w14:paraId="6532B4CE" w14:textId="77777777" w:rsidR="000B6ED2" w:rsidRDefault="000B6ED2" w:rsidP="00AF78D2">
            <w:r>
              <w:t>Postcondición:</w:t>
            </w:r>
          </w:p>
        </w:tc>
        <w:tc>
          <w:tcPr>
            <w:tcW w:w="6372" w:type="dxa"/>
            <w:gridSpan w:val="2"/>
            <w:tcBorders>
              <w:left w:val="single" w:sz="4" w:space="0" w:color="auto"/>
            </w:tcBorders>
          </w:tcPr>
          <w:p w14:paraId="654F1F5F" w14:textId="77777777" w:rsidR="000B6ED2" w:rsidRDefault="000B6ED2" w:rsidP="00AF78D2">
            <w:r>
              <w:t>Una vez pasada la pantalla de carga y obtenido el sexo y la etnia, se volverá a la misma pantalla que antes, pero con el sexo y la etnia obtenidos.</w:t>
            </w:r>
          </w:p>
        </w:tc>
      </w:tr>
      <w:tr w:rsidR="000B6ED2" w14:paraId="3D329C38" w14:textId="77777777" w:rsidTr="00A133A7">
        <w:trPr>
          <w:trHeight w:val="326"/>
        </w:trPr>
        <w:tc>
          <w:tcPr>
            <w:tcW w:w="2122" w:type="dxa"/>
            <w:tcBorders>
              <w:right w:val="single" w:sz="4" w:space="0" w:color="auto"/>
            </w:tcBorders>
            <w:shd w:val="clear" w:color="auto" w:fill="92D050"/>
          </w:tcPr>
          <w:p w14:paraId="1117ADC6"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54723A47" w14:textId="1871E65D" w:rsidR="000B6ED2" w:rsidRDefault="007756A5" w:rsidP="00AF78D2">
            <w:r>
              <w:t>No hay.</w:t>
            </w:r>
          </w:p>
        </w:tc>
      </w:tr>
      <w:tr w:rsidR="000B6ED2" w14:paraId="2CFB3BD5" w14:textId="77777777" w:rsidTr="00A133A7">
        <w:tc>
          <w:tcPr>
            <w:tcW w:w="2122" w:type="dxa"/>
            <w:tcBorders>
              <w:right w:val="single" w:sz="4" w:space="0" w:color="auto"/>
            </w:tcBorders>
            <w:shd w:val="clear" w:color="auto" w:fill="92D050"/>
          </w:tcPr>
          <w:p w14:paraId="599FF5CC" w14:textId="77777777" w:rsidR="000B6ED2" w:rsidRDefault="000B6ED2" w:rsidP="00AF78D2">
            <w:r>
              <w:t>Importancia:</w:t>
            </w:r>
          </w:p>
        </w:tc>
        <w:tc>
          <w:tcPr>
            <w:tcW w:w="6372" w:type="dxa"/>
            <w:gridSpan w:val="2"/>
            <w:tcBorders>
              <w:left w:val="single" w:sz="4" w:space="0" w:color="auto"/>
            </w:tcBorders>
          </w:tcPr>
          <w:p w14:paraId="68A56AB3" w14:textId="0D122CF0" w:rsidR="000B6ED2" w:rsidRDefault="007756A5" w:rsidP="00AF78D2">
            <w:r>
              <w:t>Baja</w:t>
            </w:r>
          </w:p>
        </w:tc>
      </w:tr>
      <w:tr w:rsidR="000B6ED2" w14:paraId="373EC904" w14:textId="77777777" w:rsidTr="00A133A7">
        <w:tc>
          <w:tcPr>
            <w:tcW w:w="2122" w:type="dxa"/>
            <w:tcBorders>
              <w:right w:val="single" w:sz="4" w:space="0" w:color="auto"/>
            </w:tcBorders>
            <w:shd w:val="clear" w:color="auto" w:fill="92D050"/>
          </w:tcPr>
          <w:p w14:paraId="3D3315F3" w14:textId="77777777" w:rsidR="000B6ED2" w:rsidRDefault="000B6ED2" w:rsidP="00AF78D2">
            <w:r>
              <w:t>Frecuencia:</w:t>
            </w:r>
          </w:p>
        </w:tc>
        <w:tc>
          <w:tcPr>
            <w:tcW w:w="6372" w:type="dxa"/>
            <w:gridSpan w:val="2"/>
            <w:tcBorders>
              <w:left w:val="single" w:sz="4" w:space="0" w:color="auto"/>
            </w:tcBorders>
          </w:tcPr>
          <w:p w14:paraId="6BDDCE43" w14:textId="53C0747F" w:rsidR="000B6ED2" w:rsidRDefault="007756A5" w:rsidP="00AF78D2">
            <w:pPr>
              <w:keepNext/>
            </w:pPr>
            <w:r>
              <w:t>Media</w:t>
            </w:r>
          </w:p>
        </w:tc>
      </w:tr>
    </w:tbl>
    <w:p w14:paraId="7EB26ED9" w14:textId="12F4FCF7" w:rsidR="000B6ED2" w:rsidRDefault="000B6ED2" w:rsidP="000B6ED2">
      <w:pPr>
        <w:pStyle w:val="Descripcin"/>
        <w:keepNext/>
        <w:jc w:val="center"/>
      </w:pPr>
      <w:bookmarkStart w:id="59" w:name="_Toc32403630"/>
      <w:bookmarkStart w:id="60" w:name="_Toc107913286"/>
      <w:r>
        <w:t xml:space="preserve">Tabla </w:t>
      </w:r>
      <w:r w:rsidR="00AC3EA4">
        <w:fldChar w:fldCharType="begin"/>
      </w:r>
      <w:r w:rsidR="00AC3EA4">
        <w:instrText xml:space="preserve"> SEQ Tabla \* ARABIC </w:instrText>
      </w:r>
      <w:r w:rsidR="00AC3EA4">
        <w:fldChar w:fldCharType="separate"/>
      </w:r>
      <w:r w:rsidR="00CC4358">
        <w:rPr>
          <w:noProof/>
        </w:rPr>
        <w:t>13</w:t>
      </w:r>
      <w:r w:rsidR="00AC3EA4">
        <w:rPr>
          <w:noProof/>
        </w:rPr>
        <w:fldChar w:fldCharType="end"/>
      </w:r>
      <w:r>
        <w:t xml:space="preserve"> Caso de uso 19</w:t>
      </w:r>
      <w:bookmarkEnd w:id="59"/>
      <w:bookmarkEnd w:id="60"/>
    </w:p>
    <w:p w14:paraId="59FE9DFF" w14:textId="18002970" w:rsidR="00417529" w:rsidRDefault="00417529" w:rsidP="00D05302"/>
    <w:p w14:paraId="59427372" w14:textId="6553BA5F" w:rsidR="00417529" w:rsidRDefault="00417529" w:rsidP="00D05302"/>
    <w:p w14:paraId="5821C62C" w14:textId="22BC62E6" w:rsidR="00417529" w:rsidRDefault="00417529" w:rsidP="00D05302"/>
    <w:tbl>
      <w:tblPr>
        <w:tblStyle w:val="Tablaconcuadrcula"/>
        <w:tblpPr w:leftFromText="141" w:rightFromText="141" w:vertAnchor="text" w:horzAnchor="margin" w:tblpY="-13"/>
        <w:tblW w:w="0" w:type="auto"/>
        <w:tblLook w:val="04A0" w:firstRow="1" w:lastRow="0" w:firstColumn="1" w:lastColumn="0" w:noHBand="0" w:noVBand="1"/>
      </w:tblPr>
      <w:tblGrid>
        <w:gridCol w:w="2122"/>
        <w:gridCol w:w="992"/>
        <w:gridCol w:w="5380"/>
      </w:tblGrid>
      <w:tr w:rsidR="000B6ED2" w:rsidRPr="00681815" w14:paraId="3109CCB3" w14:textId="77777777" w:rsidTr="007756A5">
        <w:tc>
          <w:tcPr>
            <w:tcW w:w="2122" w:type="dxa"/>
            <w:tcBorders>
              <w:bottom w:val="single" w:sz="4" w:space="0" w:color="auto"/>
            </w:tcBorders>
            <w:shd w:val="clear" w:color="auto" w:fill="92D050"/>
          </w:tcPr>
          <w:p w14:paraId="22EF03A7" w14:textId="77777777" w:rsidR="000B6ED2" w:rsidRPr="00681815" w:rsidRDefault="000B6ED2" w:rsidP="00AF78D2">
            <w:pPr>
              <w:jc w:val="center"/>
              <w:rPr>
                <w:b/>
                <w:bCs/>
              </w:rPr>
            </w:pPr>
            <w:r>
              <w:rPr>
                <w:b/>
                <w:bCs/>
              </w:rPr>
              <w:lastRenderedPageBreak/>
              <w:t>Caso de uso 20</w:t>
            </w:r>
          </w:p>
        </w:tc>
        <w:tc>
          <w:tcPr>
            <w:tcW w:w="6372" w:type="dxa"/>
            <w:gridSpan w:val="2"/>
            <w:shd w:val="clear" w:color="auto" w:fill="92D050"/>
          </w:tcPr>
          <w:p w14:paraId="466BCFA5" w14:textId="77777777" w:rsidR="000B6ED2" w:rsidRPr="00681815" w:rsidRDefault="000B6ED2" w:rsidP="00AF78D2">
            <w:pPr>
              <w:jc w:val="center"/>
              <w:rPr>
                <w:b/>
                <w:bCs/>
              </w:rPr>
            </w:pPr>
            <w:r>
              <w:rPr>
                <w:b/>
                <w:bCs/>
              </w:rPr>
              <w:t>Añadir parámetros ePub</w:t>
            </w:r>
          </w:p>
        </w:tc>
      </w:tr>
      <w:tr w:rsidR="000B6ED2" w14:paraId="2A0F1D87" w14:textId="77777777" w:rsidTr="007756A5">
        <w:tc>
          <w:tcPr>
            <w:tcW w:w="2122" w:type="dxa"/>
            <w:tcBorders>
              <w:bottom w:val="single" w:sz="4" w:space="0" w:color="auto"/>
              <w:right w:val="single" w:sz="4" w:space="0" w:color="auto"/>
            </w:tcBorders>
            <w:shd w:val="clear" w:color="auto" w:fill="92D050"/>
          </w:tcPr>
          <w:p w14:paraId="5FFECE1C" w14:textId="77777777" w:rsidR="000B6ED2" w:rsidRDefault="000B6ED2" w:rsidP="00AF78D2">
            <w:r>
              <w:t>Requisitos asociados:</w:t>
            </w:r>
          </w:p>
        </w:tc>
        <w:tc>
          <w:tcPr>
            <w:tcW w:w="6372" w:type="dxa"/>
            <w:gridSpan w:val="2"/>
            <w:tcBorders>
              <w:left w:val="single" w:sz="4" w:space="0" w:color="auto"/>
            </w:tcBorders>
          </w:tcPr>
          <w:p w14:paraId="4D35F544" w14:textId="77777777" w:rsidR="000B6ED2" w:rsidRDefault="000B6ED2" w:rsidP="00AF78D2">
            <w:pPr>
              <w:jc w:val="center"/>
            </w:pPr>
            <w:r>
              <w:t>R.F-9, R.F-14</w:t>
            </w:r>
          </w:p>
        </w:tc>
      </w:tr>
      <w:tr w:rsidR="000B6ED2" w14:paraId="08993DFC" w14:textId="77777777" w:rsidTr="007756A5">
        <w:tc>
          <w:tcPr>
            <w:tcW w:w="2122" w:type="dxa"/>
            <w:tcBorders>
              <w:right w:val="single" w:sz="4" w:space="0" w:color="auto"/>
            </w:tcBorders>
            <w:shd w:val="clear" w:color="auto" w:fill="92D050"/>
          </w:tcPr>
          <w:p w14:paraId="20EC8622"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2CE281C5" w14:textId="0231D254" w:rsidR="000B6ED2" w:rsidRDefault="000B6ED2" w:rsidP="00AF78D2">
            <w:r>
              <w:rPr>
                <w:shd w:val="clear" w:color="auto" w:fill="FFFFFF" w:themeFill="background1"/>
              </w:rPr>
              <w:t>Introducir un filtro indicando el número mínimo de apariciones que se quiere del personaje, el rango de palabras que tiene que haber máximo entre dos personajes para ser considerado relación y si se quiere tener los capítulos en</w:t>
            </w:r>
            <w:r w:rsidR="007756A5">
              <w:rPr>
                <w:shd w:val="clear" w:color="auto" w:fill="FFFFFF" w:themeFill="background1"/>
              </w:rPr>
              <w:t xml:space="preserve"> consideración</w:t>
            </w:r>
            <w:r>
              <w:rPr>
                <w:shd w:val="clear" w:color="auto" w:fill="FFFFFF" w:themeFill="background1"/>
              </w:rPr>
              <w:t>.</w:t>
            </w:r>
          </w:p>
        </w:tc>
      </w:tr>
      <w:tr w:rsidR="000B6ED2" w14:paraId="27573E0B" w14:textId="77777777" w:rsidTr="007756A5">
        <w:tc>
          <w:tcPr>
            <w:tcW w:w="2122" w:type="dxa"/>
            <w:tcBorders>
              <w:right w:val="single" w:sz="4" w:space="0" w:color="auto"/>
            </w:tcBorders>
            <w:shd w:val="clear" w:color="auto" w:fill="92D050"/>
          </w:tcPr>
          <w:p w14:paraId="79EB90BC" w14:textId="77777777" w:rsidR="000B6ED2" w:rsidRDefault="000B6ED2" w:rsidP="00AF78D2">
            <w:r>
              <w:t>Precondición:</w:t>
            </w:r>
          </w:p>
        </w:tc>
        <w:tc>
          <w:tcPr>
            <w:tcW w:w="6372" w:type="dxa"/>
            <w:gridSpan w:val="2"/>
            <w:tcBorders>
              <w:left w:val="single" w:sz="4" w:space="0" w:color="auto"/>
              <w:bottom w:val="single" w:sz="4" w:space="0" w:color="auto"/>
            </w:tcBorders>
          </w:tcPr>
          <w:p w14:paraId="5D1C723C" w14:textId="4F684649" w:rsidR="000B6ED2" w:rsidRDefault="007756A5" w:rsidP="00AF78D2">
            <w:r>
              <w:t xml:space="preserve">Tener un diccionario cargado y estar en la página de </w:t>
            </w:r>
            <w:r w:rsidR="000B6ED2">
              <w:t>parámetros de novela.</w:t>
            </w:r>
          </w:p>
        </w:tc>
      </w:tr>
      <w:tr w:rsidR="000B6ED2" w14:paraId="69B1180F" w14:textId="77777777" w:rsidTr="007756A5">
        <w:tc>
          <w:tcPr>
            <w:tcW w:w="2122" w:type="dxa"/>
            <w:vMerge w:val="restart"/>
            <w:tcBorders>
              <w:right w:val="single" w:sz="4" w:space="0" w:color="auto"/>
            </w:tcBorders>
            <w:shd w:val="clear" w:color="auto" w:fill="92D050"/>
          </w:tcPr>
          <w:p w14:paraId="58F3E218"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1F35921B"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6532D20D" w14:textId="77777777" w:rsidR="000B6ED2" w:rsidRDefault="000B6ED2" w:rsidP="00AF78D2">
            <w:r>
              <w:t>Acción</w:t>
            </w:r>
          </w:p>
        </w:tc>
      </w:tr>
      <w:tr w:rsidR="000B6ED2" w14:paraId="488C7DA4" w14:textId="77777777" w:rsidTr="007756A5">
        <w:trPr>
          <w:trHeight w:val="213"/>
        </w:trPr>
        <w:tc>
          <w:tcPr>
            <w:tcW w:w="2122" w:type="dxa"/>
            <w:vMerge/>
            <w:tcBorders>
              <w:right w:val="single" w:sz="4" w:space="0" w:color="auto"/>
            </w:tcBorders>
            <w:shd w:val="clear" w:color="auto" w:fill="92D050"/>
          </w:tcPr>
          <w:p w14:paraId="49F4E166"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5277D9C0"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5AE97077" w14:textId="38156314" w:rsidR="000B6ED2" w:rsidRDefault="000B6ED2" w:rsidP="00AF78D2">
            <w:r>
              <w:t xml:space="preserve">El </w:t>
            </w:r>
            <w:r w:rsidR="007756A5">
              <w:t>cliente</w:t>
            </w:r>
            <w:r>
              <w:t xml:space="preserve"> introduce el número mínimo de apariciones.</w:t>
            </w:r>
          </w:p>
        </w:tc>
      </w:tr>
      <w:tr w:rsidR="000B6ED2" w14:paraId="00C568F3" w14:textId="77777777" w:rsidTr="007756A5">
        <w:trPr>
          <w:trHeight w:val="213"/>
        </w:trPr>
        <w:tc>
          <w:tcPr>
            <w:tcW w:w="2122" w:type="dxa"/>
            <w:vMerge/>
            <w:tcBorders>
              <w:right w:val="single" w:sz="4" w:space="0" w:color="auto"/>
            </w:tcBorders>
            <w:shd w:val="clear" w:color="auto" w:fill="92D050"/>
          </w:tcPr>
          <w:p w14:paraId="50BCD272"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76E23F65"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60A6F9AE" w14:textId="400F9EE0" w:rsidR="000B6ED2" w:rsidRDefault="000B6ED2" w:rsidP="00AF78D2">
            <w:r>
              <w:t xml:space="preserve">El </w:t>
            </w:r>
            <w:r w:rsidR="007756A5">
              <w:t>cliente</w:t>
            </w:r>
            <w:r>
              <w:t xml:space="preserve"> introduce el rango máximo de palabras.</w:t>
            </w:r>
          </w:p>
        </w:tc>
      </w:tr>
      <w:tr w:rsidR="000B6ED2" w14:paraId="0F933869" w14:textId="77777777" w:rsidTr="007756A5">
        <w:trPr>
          <w:trHeight w:val="107"/>
        </w:trPr>
        <w:tc>
          <w:tcPr>
            <w:tcW w:w="2122" w:type="dxa"/>
            <w:vMerge/>
            <w:tcBorders>
              <w:right w:val="single" w:sz="4" w:space="0" w:color="auto"/>
            </w:tcBorders>
            <w:shd w:val="clear" w:color="auto" w:fill="92D050"/>
          </w:tcPr>
          <w:p w14:paraId="3057D27F"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4333006" w14:textId="77777777" w:rsidR="000B6ED2" w:rsidRDefault="000B6ED2" w:rsidP="00AF78D2">
            <w:pPr>
              <w:jc w:val="center"/>
            </w:pPr>
            <w:r>
              <w:t>3-</w:t>
            </w:r>
          </w:p>
        </w:tc>
        <w:tc>
          <w:tcPr>
            <w:tcW w:w="5380" w:type="dxa"/>
            <w:tcBorders>
              <w:left w:val="single" w:sz="4" w:space="0" w:color="auto"/>
            </w:tcBorders>
            <w:shd w:val="clear" w:color="auto" w:fill="FFFFFF" w:themeFill="background1"/>
          </w:tcPr>
          <w:p w14:paraId="2AC62C03" w14:textId="44B52A15" w:rsidR="000B6ED2" w:rsidRDefault="000B6ED2" w:rsidP="00AF78D2">
            <w:r>
              <w:t xml:space="preserve">El </w:t>
            </w:r>
            <w:r w:rsidR="007756A5">
              <w:t>cliente</w:t>
            </w:r>
            <w:r>
              <w:t xml:space="preserve"> </w:t>
            </w:r>
            <w:r w:rsidRPr="00F21352">
              <w:rPr>
                <w:i/>
                <w:iCs/>
              </w:rPr>
              <w:t>checkea</w:t>
            </w:r>
            <w:r>
              <w:t xml:space="preserve"> o no a su gusto la casilla de tener en cuenta capítulos.</w:t>
            </w:r>
          </w:p>
        </w:tc>
      </w:tr>
      <w:tr w:rsidR="000B6ED2" w14:paraId="49211A1A" w14:textId="77777777" w:rsidTr="007756A5">
        <w:trPr>
          <w:trHeight w:val="106"/>
        </w:trPr>
        <w:tc>
          <w:tcPr>
            <w:tcW w:w="2122" w:type="dxa"/>
            <w:vMerge/>
            <w:tcBorders>
              <w:right w:val="single" w:sz="4" w:space="0" w:color="auto"/>
            </w:tcBorders>
            <w:shd w:val="clear" w:color="auto" w:fill="92D050"/>
          </w:tcPr>
          <w:p w14:paraId="1DE7D0A7"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613C50D9" w14:textId="77777777" w:rsidR="000B6ED2" w:rsidRDefault="000B6ED2" w:rsidP="00AF78D2">
            <w:pPr>
              <w:jc w:val="center"/>
            </w:pPr>
            <w:r>
              <w:t>4-</w:t>
            </w:r>
          </w:p>
        </w:tc>
        <w:tc>
          <w:tcPr>
            <w:tcW w:w="5380" w:type="dxa"/>
            <w:tcBorders>
              <w:left w:val="single" w:sz="4" w:space="0" w:color="auto"/>
            </w:tcBorders>
            <w:shd w:val="clear" w:color="auto" w:fill="FFFFFF" w:themeFill="background1"/>
          </w:tcPr>
          <w:p w14:paraId="61F68389" w14:textId="2297D7FE" w:rsidR="000B6ED2" w:rsidRDefault="000B6ED2" w:rsidP="00AF78D2">
            <w:r>
              <w:t xml:space="preserve">El </w:t>
            </w:r>
            <w:r w:rsidR="007756A5">
              <w:t>cliente</w:t>
            </w:r>
            <w:r>
              <w:t xml:space="preserve"> pulsa el botón de “Obtener red”.</w:t>
            </w:r>
          </w:p>
        </w:tc>
      </w:tr>
      <w:tr w:rsidR="000B6ED2" w14:paraId="00E0014A" w14:textId="77777777" w:rsidTr="007756A5">
        <w:tc>
          <w:tcPr>
            <w:tcW w:w="2122" w:type="dxa"/>
            <w:tcBorders>
              <w:right w:val="single" w:sz="4" w:space="0" w:color="auto"/>
            </w:tcBorders>
            <w:shd w:val="clear" w:color="auto" w:fill="92D050"/>
          </w:tcPr>
          <w:p w14:paraId="15F3308A" w14:textId="77777777" w:rsidR="000B6ED2" w:rsidRDefault="000B6ED2" w:rsidP="00AF78D2">
            <w:r>
              <w:t>Postcondición:</w:t>
            </w:r>
          </w:p>
        </w:tc>
        <w:tc>
          <w:tcPr>
            <w:tcW w:w="6372" w:type="dxa"/>
            <w:gridSpan w:val="2"/>
            <w:tcBorders>
              <w:left w:val="single" w:sz="4" w:space="0" w:color="auto"/>
            </w:tcBorders>
          </w:tcPr>
          <w:p w14:paraId="2D99D07C" w14:textId="364602A4" w:rsidR="000B6ED2" w:rsidRDefault="000B6ED2" w:rsidP="00AF78D2">
            <w:r>
              <w:t>Después del último paso, se saltará a la ventana de visualización de la red y se obtendrán los enlaces y añadirán los atributos etnia y sexo a cada nodo.</w:t>
            </w:r>
          </w:p>
        </w:tc>
      </w:tr>
      <w:tr w:rsidR="000B6ED2" w14:paraId="6274E2F0" w14:textId="77777777" w:rsidTr="007756A5">
        <w:trPr>
          <w:trHeight w:val="107"/>
        </w:trPr>
        <w:tc>
          <w:tcPr>
            <w:tcW w:w="2122" w:type="dxa"/>
            <w:vMerge w:val="restart"/>
            <w:tcBorders>
              <w:right w:val="single" w:sz="4" w:space="0" w:color="auto"/>
            </w:tcBorders>
            <w:shd w:val="clear" w:color="auto" w:fill="92D050"/>
          </w:tcPr>
          <w:p w14:paraId="2C9E1800" w14:textId="77777777" w:rsidR="000B6ED2" w:rsidRDefault="000B6ED2" w:rsidP="00AF78D2">
            <w:r>
              <w:t>Excepciones:</w:t>
            </w:r>
          </w:p>
        </w:tc>
        <w:tc>
          <w:tcPr>
            <w:tcW w:w="992" w:type="dxa"/>
            <w:tcBorders>
              <w:left w:val="single" w:sz="4" w:space="0" w:color="auto"/>
            </w:tcBorders>
            <w:shd w:val="clear" w:color="auto" w:fill="92D050"/>
          </w:tcPr>
          <w:p w14:paraId="480B809B" w14:textId="77777777" w:rsidR="000B6ED2" w:rsidRDefault="000B6ED2" w:rsidP="00AF78D2">
            <w:pPr>
              <w:jc w:val="center"/>
            </w:pPr>
            <w:r>
              <w:t>Paso</w:t>
            </w:r>
          </w:p>
        </w:tc>
        <w:tc>
          <w:tcPr>
            <w:tcW w:w="5380" w:type="dxa"/>
            <w:tcBorders>
              <w:left w:val="single" w:sz="4" w:space="0" w:color="auto"/>
            </w:tcBorders>
            <w:shd w:val="clear" w:color="auto" w:fill="92D050"/>
          </w:tcPr>
          <w:p w14:paraId="7C51A005" w14:textId="77777777" w:rsidR="000B6ED2" w:rsidRDefault="000B6ED2" w:rsidP="00AF78D2">
            <w:r>
              <w:t>Excepción</w:t>
            </w:r>
          </w:p>
        </w:tc>
      </w:tr>
      <w:tr w:rsidR="000B6ED2" w14:paraId="0C1AA5A8" w14:textId="77777777" w:rsidTr="007756A5">
        <w:trPr>
          <w:trHeight w:val="107"/>
        </w:trPr>
        <w:tc>
          <w:tcPr>
            <w:tcW w:w="2122" w:type="dxa"/>
            <w:vMerge/>
            <w:tcBorders>
              <w:right w:val="single" w:sz="4" w:space="0" w:color="auto"/>
            </w:tcBorders>
            <w:shd w:val="clear" w:color="auto" w:fill="92D050"/>
          </w:tcPr>
          <w:p w14:paraId="39330C98" w14:textId="77777777" w:rsidR="000B6ED2" w:rsidRDefault="000B6ED2" w:rsidP="00AF78D2"/>
        </w:tc>
        <w:tc>
          <w:tcPr>
            <w:tcW w:w="992" w:type="dxa"/>
            <w:tcBorders>
              <w:left w:val="single" w:sz="4" w:space="0" w:color="auto"/>
            </w:tcBorders>
            <w:shd w:val="clear" w:color="auto" w:fill="FFFFFF" w:themeFill="background1"/>
          </w:tcPr>
          <w:p w14:paraId="76770346" w14:textId="77777777" w:rsidR="000B6ED2" w:rsidRDefault="000B6ED2" w:rsidP="00AF78D2">
            <w:pPr>
              <w:jc w:val="center"/>
            </w:pPr>
            <w:r>
              <w:t>1-</w:t>
            </w:r>
          </w:p>
        </w:tc>
        <w:tc>
          <w:tcPr>
            <w:tcW w:w="5380" w:type="dxa"/>
            <w:tcBorders>
              <w:left w:val="single" w:sz="4" w:space="0" w:color="auto"/>
            </w:tcBorders>
            <w:shd w:val="clear" w:color="auto" w:fill="FFFFFF" w:themeFill="background1"/>
          </w:tcPr>
          <w:p w14:paraId="4EC58F63" w14:textId="77777777" w:rsidR="000B6ED2" w:rsidRDefault="000B6ED2" w:rsidP="00AF78D2">
            <w:r>
              <w:t>No haber introducido alguno de los campos obligatorios.</w:t>
            </w:r>
          </w:p>
        </w:tc>
      </w:tr>
      <w:tr w:rsidR="000B6ED2" w14:paraId="37014168" w14:textId="77777777" w:rsidTr="007756A5">
        <w:tc>
          <w:tcPr>
            <w:tcW w:w="2122" w:type="dxa"/>
            <w:tcBorders>
              <w:right w:val="single" w:sz="4" w:space="0" w:color="auto"/>
            </w:tcBorders>
            <w:shd w:val="clear" w:color="auto" w:fill="92D050"/>
          </w:tcPr>
          <w:p w14:paraId="7551C597" w14:textId="77777777" w:rsidR="000B6ED2" w:rsidRDefault="000B6ED2" w:rsidP="00AF78D2">
            <w:r>
              <w:t>Importancia:</w:t>
            </w:r>
          </w:p>
        </w:tc>
        <w:tc>
          <w:tcPr>
            <w:tcW w:w="6372" w:type="dxa"/>
            <w:gridSpan w:val="2"/>
            <w:tcBorders>
              <w:left w:val="single" w:sz="4" w:space="0" w:color="auto"/>
            </w:tcBorders>
          </w:tcPr>
          <w:p w14:paraId="5D162E76" w14:textId="77777777" w:rsidR="000B6ED2" w:rsidRDefault="000B6ED2" w:rsidP="00AF78D2">
            <w:r>
              <w:t>Alta</w:t>
            </w:r>
          </w:p>
        </w:tc>
      </w:tr>
      <w:tr w:rsidR="000B6ED2" w14:paraId="041B2470" w14:textId="77777777" w:rsidTr="007756A5">
        <w:tc>
          <w:tcPr>
            <w:tcW w:w="2122" w:type="dxa"/>
            <w:tcBorders>
              <w:right w:val="single" w:sz="4" w:space="0" w:color="auto"/>
            </w:tcBorders>
            <w:shd w:val="clear" w:color="auto" w:fill="92D050"/>
          </w:tcPr>
          <w:p w14:paraId="4636F2C5" w14:textId="77777777" w:rsidR="000B6ED2" w:rsidRDefault="000B6ED2" w:rsidP="00AF78D2">
            <w:r>
              <w:t>Frecuencia:</w:t>
            </w:r>
          </w:p>
        </w:tc>
        <w:tc>
          <w:tcPr>
            <w:tcW w:w="6372" w:type="dxa"/>
            <w:gridSpan w:val="2"/>
            <w:tcBorders>
              <w:left w:val="single" w:sz="4" w:space="0" w:color="auto"/>
            </w:tcBorders>
          </w:tcPr>
          <w:p w14:paraId="450C4E0D" w14:textId="29151030" w:rsidR="000B6ED2" w:rsidRDefault="007756A5" w:rsidP="00AF78D2">
            <w:pPr>
              <w:keepNext/>
            </w:pPr>
            <w:r>
              <w:t>Alta</w:t>
            </w:r>
          </w:p>
        </w:tc>
      </w:tr>
    </w:tbl>
    <w:p w14:paraId="20519CC1" w14:textId="4E83740A" w:rsidR="000B6ED2" w:rsidRDefault="000B6ED2" w:rsidP="000B6ED2">
      <w:pPr>
        <w:pStyle w:val="Descripcin"/>
        <w:keepNext/>
        <w:jc w:val="center"/>
      </w:pPr>
      <w:bookmarkStart w:id="61" w:name="_Toc32403631"/>
      <w:bookmarkStart w:id="62" w:name="_Toc107913287"/>
      <w:r>
        <w:t xml:space="preserve">Tabla </w:t>
      </w:r>
      <w:r w:rsidR="00AC3EA4">
        <w:fldChar w:fldCharType="begin"/>
      </w:r>
      <w:r w:rsidR="00AC3EA4">
        <w:instrText xml:space="preserve"> SEQ Tabla \* ARABIC </w:instrText>
      </w:r>
      <w:r w:rsidR="00AC3EA4">
        <w:fldChar w:fldCharType="separate"/>
      </w:r>
      <w:r w:rsidR="00CC4358">
        <w:rPr>
          <w:noProof/>
        </w:rPr>
        <w:t>14</w:t>
      </w:r>
      <w:r w:rsidR="00AC3EA4">
        <w:rPr>
          <w:noProof/>
        </w:rPr>
        <w:fldChar w:fldCharType="end"/>
      </w:r>
      <w:r>
        <w:t xml:space="preserve"> Caso de uso 20</w:t>
      </w:r>
      <w:bookmarkEnd w:id="61"/>
      <w:bookmarkEnd w:id="62"/>
    </w:p>
    <w:tbl>
      <w:tblPr>
        <w:tblStyle w:val="Tablaconcuadrcula"/>
        <w:tblpPr w:leftFromText="141" w:rightFromText="141" w:vertAnchor="text" w:horzAnchor="margin" w:tblpY="-33"/>
        <w:tblW w:w="0" w:type="auto"/>
        <w:tblLook w:val="04A0" w:firstRow="1" w:lastRow="0" w:firstColumn="1" w:lastColumn="0" w:noHBand="0" w:noVBand="1"/>
      </w:tblPr>
      <w:tblGrid>
        <w:gridCol w:w="2122"/>
        <w:gridCol w:w="992"/>
        <w:gridCol w:w="5380"/>
      </w:tblGrid>
      <w:tr w:rsidR="000B6ED2" w:rsidRPr="00681815" w14:paraId="25187E90" w14:textId="77777777" w:rsidTr="007756A5">
        <w:tc>
          <w:tcPr>
            <w:tcW w:w="2122" w:type="dxa"/>
            <w:tcBorders>
              <w:bottom w:val="single" w:sz="4" w:space="0" w:color="auto"/>
            </w:tcBorders>
            <w:shd w:val="clear" w:color="auto" w:fill="92D050"/>
          </w:tcPr>
          <w:p w14:paraId="75F75733" w14:textId="77777777" w:rsidR="000B6ED2" w:rsidRPr="00681815" w:rsidRDefault="000B6ED2" w:rsidP="00AF78D2">
            <w:pPr>
              <w:jc w:val="center"/>
              <w:rPr>
                <w:b/>
                <w:bCs/>
              </w:rPr>
            </w:pPr>
            <w:r>
              <w:rPr>
                <w:b/>
                <w:bCs/>
              </w:rPr>
              <w:t>Caso de uso 21</w:t>
            </w:r>
          </w:p>
        </w:tc>
        <w:tc>
          <w:tcPr>
            <w:tcW w:w="6372" w:type="dxa"/>
            <w:gridSpan w:val="2"/>
            <w:shd w:val="clear" w:color="auto" w:fill="92D050"/>
          </w:tcPr>
          <w:p w14:paraId="2CD93D7C" w14:textId="77777777" w:rsidR="000B6ED2" w:rsidRPr="00681815" w:rsidRDefault="000B6ED2" w:rsidP="00AF78D2">
            <w:pPr>
              <w:jc w:val="center"/>
              <w:rPr>
                <w:b/>
                <w:bCs/>
              </w:rPr>
            </w:pPr>
            <w:r>
              <w:rPr>
                <w:b/>
                <w:bCs/>
              </w:rPr>
              <w:t>Añadir parámetros película</w:t>
            </w:r>
          </w:p>
        </w:tc>
      </w:tr>
      <w:tr w:rsidR="000B6ED2" w14:paraId="3FA8A680" w14:textId="77777777" w:rsidTr="007756A5">
        <w:tc>
          <w:tcPr>
            <w:tcW w:w="2122" w:type="dxa"/>
            <w:tcBorders>
              <w:bottom w:val="single" w:sz="4" w:space="0" w:color="auto"/>
              <w:right w:val="single" w:sz="4" w:space="0" w:color="auto"/>
            </w:tcBorders>
            <w:shd w:val="clear" w:color="auto" w:fill="92D050"/>
          </w:tcPr>
          <w:p w14:paraId="37BC1CDA" w14:textId="77777777" w:rsidR="000B6ED2" w:rsidRDefault="000B6ED2" w:rsidP="00AF78D2">
            <w:r>
              <w:t>Requisitos asociados:</w:t>
            </w:r>
          </w:p>
        </w:tc>
        <w:tc>
          <w:tcPr>
            <w:tcW w:w="6372" w:type="dxa"/>
            <w:gridSpan w:val="2"/>
            <w:tcBorders>
              <w:left w:val="single" w:sz="4" w:space="0" w:color="auto"/>
            </w:tcBorders>
          </w:tcPr>
          <w:p w14:paraId="46AB960F" w14:textId="77777777" w:rsidR="000B6ED2" w:rsidRDefault="000B6ED2" w:rsidP="00AF78D2">
            <w:pPr>
              <w:jc w:val="center"/>
            </w:pPr>
            <w:r>
              <w:t>R.F-10, R.F-14</w:t>
            </w:r>
          </w:p>
        </w:tc>
      </w:tr>
      <w:tr w:rsidR="000B6ED2" w14:paraId="122B9936" w14:textId="77777777" w:rsidTr="007756A5">
        <w:tc>
          <w:tcPr>
            <w:tcW w:w="2122" w:type="dxa"/>
            <w:tcBorders>
              <w:right w:val="single" w:sz="4" w:space="0" w:color="auto"/>
            </w:tcBorders>
            <w:shd w:val="clear" w:color="auto" w:fill="92D050"/>
          </w:tcPr>
          <w:p w14:paraId="4408494D"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0CF0EFC9" w14:textId="77777777" w:rsidR="000B6ED2" w:rsidRDefault="000B6ED2" w:rsidP="00AF78D2">
            <w:r>
              <w:rPr>
                <w:shd w:val="clear" w:color="auto" w:fill="FFFFFF" w:themeFill="background1"/>
              </w:rPr>
              <w:t>Introducir un filtro indicando el número mínimo de apariciones que se quiere del personaje.</w:t>
            </w:r>
          </w:p>
        </w:tc>
      </w:tr>
      <w:tr w:rsidR="000B6ED2" w14:paraId="091C4DD5" w14:textId="77777777" w:rsidTr="007756A5">
        <w:tc>
          <w:tcPr>
            <w:tcW w:w="2122" w:type="dxa"/>
            <w:tcBorders>
              <w:right w:val="single" w:sz="4" w:space="0" w:color="auto"/>
            </w:tcBorders>
            <w:shd w:val="clear" w:color="auto" w:fill="92D050"/>
          </w:tcPr>
          <w:p w14:paraId="2DA16005" w14:textId="77777777" w:rsidR="000B6ED2" w:rsidRDefault="000B6ED2" w:rsidP="00AF78D2">
            <w:r>
              <w:t>Precondición:</w:t>
            </w:r>
          </w:p>
        </w:tc>
        <w:tc>
          <w:tcPr>
            <w:tcW w:w="6372" w:type="dxa"/>
            <w:gridSpan w:val="2"/>
            <w:tcBorders>
              <w:left w:val="single" w:sz="4" w:space="0" w:color="auto"/>
              <w:bottom w:val="single" w:sz="4" w:space="0" w:color="auto"/>
            </w:tcBorders>
          </w:tcPr>
          <w:p w14:paraId="22ED6A86" w14:textId="5B83AB31" w:rsidR="000B6ED2" w:rsidRDefault="007756A5" w:rsidP="00AF78D2">
            <w:r>
              <w:t xml:space="preserve">Tener un diccionario cargado y estar en la página </w:t>
            </w:r>
            <w:r w:rsidR="000B6ED2">
              <w:t>de parámetros de película.</w:t>
            </w:r>
          </w:p>
        </w:tc>
      </w:tr>
      <w:tr w:rsidR="000B6ED2" w14:paraId="500C2A6F" w14:textId="77777777" w:rsidTr="007756A5">
        <w:tc>
          <w:tcPr>
            <w:tcW w:w="2122" w:type="dxa"/>
            <w:vMerge w:val="restart"/>
            <w:tcBorders>
              <w:right w:val="single" w:sz="4" w:space="0" w:color="auto"/>
            </w:tcBorders>
            <w:shd w:val="clear" w:color="auto" w:fill="92D050"/>
          </w:tcPr>
          <w:p w14:paraId="1DE28BDE"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171C92ED"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3E3D4851" w14:textId="77777777" w:rsidR="000B6ED2" w:rsidRDefault="000B6ED2" w:rsidP="00AF78D2">
            <w:r>
              <w:t>Acción</w:t>
            </w:r>
          </w:p>
        </w:tc>
      </w:tr>
      <w:tr w:rsidR="000B6ED2" w14:paraId="511CE36A" w14:textId="77777777" w:rsidTr="007756A5">
        <w:trPr>
          <w:trHeight w:val="213"/>
        </w:trPr>
        <w:tc>
          <w:tcPr>
            <w:tcW w:w="2122" w:type="dxa"/>
            <w:vMerge/>
            <w:tcBorders>
              <w:right w:val="single" w:sz="4" w:space="0" w:color="auto"/>
            </w:tcBorders>
            <w:shd w:val="clear" w:color="auto" w:fill="92D050"/>
          </w:tcPr>
          <w:p w14:paraId="7DC4CA73"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01978DB9"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2E24B412" w14:textId="21F183CB" w:rsidR="000B6ED2" w:rsidRDefault="000B6ED2" w:rsidP="00AF78D2">
            <w:r>
              <w:t xml:space="preserve">El </w:t>
            </w:r>
            <w:r w:rsidR="007756A5">
              <w:t>cliente</w:t>
            </w:r>
            <w:r>
              <w:t xml:space="preserve"> introduce el número mínimo de apariciones.</w:t>
            </w:r>
          </w:p>
        </w:tc>
      </w:tr>
      <w:tr w:rsidR="000B6ED2" w14:paraId="48FF561F" w14:textId="77777777" w:rsidTr="007756A5">
        <w:trPr>
          <w:trHeight w:val="106"/>
        </w:trPr>
        <w:tc>
          <w:tcPr>
            <w:tcW w:w="2122" w:type="dxa"/>
            <w:vMerge/>
            <w:tcBorders>
              <w:right w:val="single" w:sz="4" w:space="0" w:color="auto"/>
            </w:tcBorders>
            <w:shd w:val="clear" w:color="auto" w:fill="92D050"/>
          </w:tcPr>
          <w:p w14:paraId="5C4D4CC9"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1C879323"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18247092" w14:textId="2A6EB8D0" w:rsidR="000B6ED2" w:rsidRDefault="000B6ED2" w:rsidP="00AF78D2">
            <w:r>
              <w:t xml:space="preserve">El </w:t>
            </w:r>
            <w:r w:rsidR="007756A5">
              <w:t>cliente</w:t>
            </w:r>
            <w:r>
              <w:t xml:space="preserve"> pulsa el botón de “Obtener red”.</w:t>
            </w:r>
          </w:p>
        </w:tc>
      </w:tr>
      <w:tr w:rsidR="000B6ED2" w14:paraId="608A51D4" w14:textId="77777777" w:rsidTr="007756A5">
        <w:tc>
          <w:tcPr>
            <w:tcW w:w="2122" w:type="dxa"/>
            <w:tcBorders>
              <w:right w:val="single" w:sz="4" w:space="0" w:color="auto"/>
            </w:tcBorders>
            <w:shd w:val="clear" w:color="auto" w:fill="92D050"/>
          </w:tcPr>
          <w:p w14:paraId="0697CF3D" w14:textId="77777777" w:rsidR="000B6ED2" w:rsidRDefault="000B6ED2" w:rsidP="00AF78D2">
            <w:r>
              <w:t>Postcondición:</w:t>
            </w:r>
          </w:p>
        </w:tc>
        <w:tc>
          <w:tcPr>
            <w:tcW w:w="6372" w:type="dxa"/>
            <w:gridSpan w:val="2"/>
            <w:tcBorders>
              <w:left w:val="single" w:sz="4" w:space="0" w:color="auto"/>
            </w:tcBorders>
          </w:tcPr>
          <w:p w14:paraId="08F600D3" w14:textId="77777777" w:rsidR="000B6ED2" w:rsidRDefault="000B6ED2" w:rsidP="00AF78D2">
            <w:r>
              <w:t>Después del último paso, se saltará a la ventana de visualización de la red y se obtendrán los enlaces y añadirán los atributos etnia y sexo a cada nodo.</w:t>
            </w:r>
          </w:p>
        </w:tc>
      </w:tr>
      <w:tr w:rsidR="000B6ED2" w14:paraId="6A694529" w14:textId="77777777" w:rsidTr="007756A5">
        <w:trPr>
          <w:trHeight w:val="107"/>
        </w:trPr>
        <w:tc>
          <w:tcPr>
            <w:tcW w:w="2122" w:type="dxa"/>
            <w:vMerge w:val="restart"/>
            <w:tcBorders>
              <w:right w:val="single" w:sz="4" w:space="0" w:color="auto"/>
            </w:tcBorders>
            <w:shd w:val="clear" w:color="auto" w:fill="92D050"/>
          </w:tcPr>
          <w:p w14:paraId="35720E2E" w14:textId="77777777" w:rsidR="000B6ED2" w:rsidRDefault="000B6ED2" w:rsidP="00AF78D2">
            <w:r>
              <w:t>Excepciones:</w:t>
            </w:r>
          </w:p>
        </w:tc>
        <w:tc>
          <w:tcPr>
            <w:tcW w:w="992" w:type="dxa"/>
            <w:tcBorders>
              <w:left w:val="single" w:sz="4" w:space="0" w:color="auto"/>
            </w:tcBorders>
            <w:shd w:val="clear" w:color="auto" w:fill="92D050"/>
          </w:tcPr>
          <w:p w14:paraId="7396BE38" w14:textId="77777777" w:rsidR="000B6ED2" w:rsidRDefault="000B6ED2" w:rsidP="00AF78D2">
            <w:pPr>
              <w:jc w:val="center"/>
            </w:pPr>
            <w:r>
              <w:t>Paso</w:t>
            </w:r>
          </w:p>
        </w:tc>
        <w:tc>
          <w:tcPr>
            <w:tcW w:w="5380" w:type="dxa"/>
            <w:tcBorders>
              <w:left w:val="single" w:sz="4" w:space="0" w:color="auto"/>
            </w:tcBorders>
            <w:shd w:val="clear" w:color="auto" w:fill="92D050"/>
          </w:tcPr>
          <w:p w14:paraId="790C5D6E" w14:textId="77777777" w:rsidR="000B6ED2" w:rsidRDefault="000B6ED2" w:rsidP="00AF78D2">
            <w:r>
              <w:t>Excepción</w:t>
            </w:r>
          </w:p>
        </w:tc>
      </w:tr>
      <w:tr w:rsidR="000B6ED2" w14:paraId="08A5FC31" w14:textId="77777777" w:rsidTr="007756A5">
        <w:trPr>
          <w:trHeight w:val="107"/>
        </w:trPr>
        <w:tc>
          <w:tcPr>
            <w:tcW w:w="2122" w:type="dxa"/>
            <w:vMerge/>
            <w:tcBorders>
              <w:right w:val="single" w:sz="4" w:space="0" w:color="auto"/>
            </w:tcBorders>
            <w:shd w:val="clear" w:color="auto" w:fill="92D050"/>
          </w:tcPr>
          <w:p w14:paraId="638F2E01" w14:textId="77777777" w:rsidR="000B6ED2" w:rsidRDefault="000B6ED2" w:rsidP="00AF78D2"/>
        </w:tc>
        <w:tc>
          <w:tcPr>
            <w:tcW w:w="992" w:type="dxa"/>
            <w:tcBorders>
              <w:left w:val="single" w:sz="4" w:space="0" w:color="auto"/>
            </w:tcBorders>
            <w:shd w:val="clear" w:color="auto" w:fill="FFFFFF" w:themeFill="background1"/>
          </w:tcPr>
          <w:p w14:paraId="06E4BCBA" w14:textId="77777777" w:rsidR="000B6ED2" w:rsidRDefault="000B6ED2" w:rsidP="00AF78D2">
            <w:pPr>
              <w:jc w:val="center"/>
            </w:pPr>
            <w:r>
              <w:t>1-</w:t>
            </w:r>
          </w:p>
        </w:tc>
        <w:tc>
          <w:tcPr>
            <w:tcW w:w="5380" w:type="dxa"/>
            <w:tcBorders>
              <w:left w:val="single" w:sz="4" w:space="0" w:color="auto"/>
            </w:tcBorders>
            <w:shd w:val="clear" w:color="auto" w:fill="FFFFFF" w:themeFill="background1"/>
          </w:tcPr>
          <w:p w14:paraId="1028CF50" w14:textId="77777777" w:rsidR="000B6ED2" w:rsidRDefault="000B6ED2" w:rsidP="00AF78D2">
            <w:r>
              <w:t>No haber introducido un número mínimo de apariciones.</w:t>
            </w:r>
          </w:p>
        </w:tc>
      </w:tr>
      <w:tr w:rsidR="000B6ED2" w14:paraId="5AFF9001" w14:textId="77777777" w:rsidTr="007756A5">
        <w:tc>
          <w:tcPr>
            <w:tcW w:w="2122" w:type="dxa"/>
            <w:tcBorders>
              <w:right w:val="single" w:sz="4" w:space="0" w:color="auto"/>
            </w:tcBorders>
            <w:shd w:val="clear" w:color="auto" w:fill="92D050"/>
          </w:tcPr>
          <w:p w14:paraId="62C8AC41" w14:textId="77777777" w:rsidR="000B6ED2" w:rsidRDefault="000B6ED2" w:rsidP="00AF78D2">
            <w:r>
              <w:t>Importancia:</w:t>
            </w:r>
          </w:p>
        </w:tc>
        <w:tc>
          <w:tcPr>
            <w:tcW w:w="6372" w:type="dxa"/>
            <w:gridSpan w:val="2"/>
            <w:tcBorders>
              <w:left w:val="single" w:sz="4" w:space="0" w:color="auto"/>
            </w:tcBorders>
          </w:tcPr>
          <w:p w14:paraId="47852C41" w14:textId="77777777" w:rsidR="000B6ED2" w:rsidRDefault="000B6ED2" w:rsidP="00AF78D2">
            <w:r>
              <w:t>Alta</w:t>
            </w:r>
          </w:p>
        </w:tc>
      </w:tr>
      <w:tr w:rsidR="000B6ED2" w14:paraId="2943538A" w14:textId="77777777" w:rsidTr="007756A5">
        <w:tc>
          <w:tcPr>
            <w:tcW w:w="2122" w:type="dxa"/>
            <w:tcBorders>
              <w:right w:val="single" w:sz="4" w:space="0" w:color="auto"/>
            </w:tcBorders>
            <w:shd w:val="clear" w:color="auto" w:fill="92D050"/>
          </w:tcPr>
          <w:p w14:paraId="194460C4" w14:textId="77777777" w:rsidR="000B6ED2" w:rsidRDefault="000B6ED2" w:rsidP="00AF78D2">
            <w:r>
              <w:t>Frecuencia:</w:t>
            </w:r>
          </w:p>
        </w:tc>
        <w:tc>
          <w:tcPr>
            <w:tcW w:w="6372" w:type="dxa"/>
            <w:gridSpan w:val="2"/>
            <w:tcBorders>
              <w:left w:val="single" w:sz="4" w:space="0" w:color="auto"/>
            </w:tcBorders>
          </w:tcPr>
          <w:p w14:paraId="6F40EFFB" w14:textId="51B6C960" w:rsidR="000B6ED2" w:rsidRDefault="007756A5" w:rsidP="00AF78D2">
            <w:pPr>
              <w:keepNext/>
            </w:pPr>
            <w:r>
              <w:t>Alta</w:t>
            </w:r>
          </w:p>
        </w:tc>
      </w:tr>
    </w:tbl>
    <w:p w14:paraId="16E8A994" w14:textId="568536A7" w:rsidR="000B6ED2" w:rsidRDefault="000B6ED2" w:rsidP="000B6ED2">
      <w:pPr>
        <w:pStyle w:val="Descripcin"/>
        <w:keepNext/>
        <w:jc w:val="center"/>
      </w:pPr>
      <w:bookmarkStart w:id="63" w:name="_Toc32403632"/>
      <w:bookmarkStart w:id="64" w:name="_Toc107913288"/>
      <w:r>
        <w:t xml:space="preserve">Tabla </w:t>
      </w:r>
      <w:r w:rsidR="00AC3EA4">
        <w:fldChar w:fldCharType="begin"/>
      </w:r>
      <w:r w:rsidR="00AC3EA4">
        <w:instrText xml:space="preserve"> SEQ Tabla \* ARABIC </w:instrText>
      </w:r>
      <w:r w:rsidR="00AC3EA4">
        <w:fldChar w:fldCharType="separate"/>
      </w:r>
      <w:r w:rsidR="00CC4358">
        <w:rPr>
          <w:noProof/>
        </w:rPr>
        <w:t>15</w:t>
      </w:r>
      <w:r w:rsidR="00AC3EA4">
        <w:rPr>
          <w:noProof/>
        </w:rPr>
        <w:fldChar w:fldCharType="end"/>
      </w:r>
      <w:r>
        <w:t xml:space="preserve"> Caso de uso 21</w:t>
      </w:r>
      <w:bookmarkEnd w:id="63"/>
      <w:bookmarkEnd w:id="64"/>
    </w:p>
    <w:p w14:paraId="302ACE06" w14:textId="7CCCB442" w:rsidR="00417529" w:rsidRDefault="00417529" w:rsidP="00D05302"/>
    <w:tbl>
      <w:tblPr>
        <w:tblStyle w:val="Tablaconcuadrcula"/>
        <w:tblpPr w:leftFromText="141" w:rightFromText="141" w:vertAnchor="text" w:horzAnchor="margin" w:tblpY="-26"/>
        <w:tblW w:w="0" w:type="auto"/>
        <w:tblLook w:val="04A0" w:firstRow="1" w:lastRow="0" w:firstColumn="1" w:lastColumn="0" w:noHBand="0" w:noVBand="1"/>
      </w:tblPr>
      <w:tblGrid>
        <w:gridCol w:w="2122"/>
        <w:gridCol w:w="992"/>
        <w:gridCol w:w="5380"/>
      </w:tblGrid>
      <w:tr w:rsidR="000B6ED2" w:rsidRPr="00681815" w14:paraId="3DB2D766" w14:textId="77777777" w:rsidTr="0012470B">
        <w:tc>
          <w:tcPr>
            <w:tcW w:w="2122" w:type="dxa"/>
            <w:tcBorders>
              <w:bottom w:val="single" w:sz="4" w:space="0" w:color="auto"/>
            </w:tcBorders>
            <w:shd w:val="clear" w:color="auto" w:fill="92D050"/>
          </w:tcPr>
          <w:p w14:paraId="1C608A97" w14:textId="77777777" w:rsidR="000B6ED2" w:rsidRPr="00681815" w:rsidRDefault="000B6ED2" w:rsidP="00AF78D2">
            <w:pPr>
              <w:jc w:val="center"/>
              <w:rPr>
                <w:b/>
                <w:bCs/>
              </w:rPr>
            </w:pPr>
            <w:r>
              <w:rPr>
                <w:b/>
                <w:bCs/>
              </w:rPr>
              <w:lastRenderedPageBreak/>
              <w:t>Caso de uso 22</w:t>
            </w:r>
          </w:p>
        </w:tc>
        <w:tc>
          <w:tcPr>
            <w:tcW w:w="6372" w:type="dxa"/>
            <w:gridSpan w:val="2"/>
            <w:shd w:val="clear" w:color="auto" w:fill="92D050"/>
          </w:tcPr>
          <w:p w14:paraId="3EB19521" w14:textId="77777777" w:rsidR="000B6ED2" w:rsidRPr="00681815" w:rsidRDefault="000B6ED2" w:rsidP="00AF78D2">
            <w:pPr>
              <w:jc w:val="center"/>
              <w:rPr>
                <w:b/>
                <w:bCs/>
              </w:rPr>
            </w:pPr>
            <w:r>
              <w:rPr>
                <w:b/>
                <w:bCs/>
              </w:rPr>
              <w:t>Visualización de la red</w:t>
            </w:r>
          </w:p>
        </w:tc>
      </w:tr>
      <w:tr w:rsidR="000B6ED2" w14:paraId="472BE1C0" w14:textId="77777777" w:rsidTr="0012470B">
        <w:tc>
          <w:tcPr>
            <w:tcW w:w="2122" w:type="dxa"/>
            <w:tcBorders>
              <w:bottom w:val="single" w:sz="4" w:space="0" w:color="auto"/>
              <w:right w:val="single" w:sz="4" w:space="0" w:color="auto"/>
            </w:tcBorders>
            <w:shd w:val="clear" w:color="auto" w:fill="92D050"/>
          </w:tcPr>
          <w:p w14:paraId="10FE37AE" w14:textId="77777777" w:rsidR="000B6ED2" w:rsidRDefault="000B6ED2" w:rsidP="00AF78D2">
            <w:r>
              <w:t>Requisitos asociados:</w:t>
            </w:r>
          </w:p>
        </w:tc>
        <w:tc>
          <w:tcPr>
            <w:tcW w:w="6372" w:type="dxa"/>
            <w:gridSpan w:val="2"/>
            <w:tcBorders>
              <w:left w:val="single" w:sz="4" w:space="0" w:color="auto"/>
            </w:tcBorders>
          </w:tcPr>
          <w:p w14:paraId="03AAB69A" w14:textId="77777777" w:rsidR="000B6ED2" w:rsidRDefault="000B6ED2" w:rsidP="00AF78D2">
            <w:pPr>
              <w:jc w:val="center"/>
            </w:pPr>
            <w:r>
              <w:t>R.F-11, R.F-11.1, R.F-14</w:t>
            </w:r>
          </w:p>
        </w:tc>
      </w:tr>
      <w:tr w:rsidR="000B6ED2" w14:paraId="0BADBCC7" w14:textId="77777777" w:rsidTr="0012470B">
        <w:tc>
          <w:tcPr>
            <w:tcW w:w="2122" w:type="dxa"/>
            <w:tcBorders>
              <w:right w:val="single" w:sz="4" w:space="0" w:color="auto"/>
            </w:tcBorders>
            <w:shd w:val="clear" w:color="auto" w:fill="92D050"/>
          </w:tcPr>
          <w:p w14:paraId="7980583D"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4BC62607" w14:textId="742BEF92" w:rsidR="000B6ED2" w:rsidRDefault="0012470B" w:rsidP="00AF78D2">
            <w:r>
              <w:rPr>
                <w:shd w:val="clear" w:color="auto" w:fill="FFFFFF" w:themeFill="background1"/>
              </w:rPr>
              <w:t>El cliente podrá visualizar la red y modificarla a su gusto.</w:t>
            </w:r>
          </w:p>
        </w:tc>
      </w:tr>
      <w:tr w:rsidR="000B6ED2" w14:paraId="7BA76839" w14:textId="77777777" w:rsidTr="0012470B">
        <w:tc>
          <w:tcPr>
            <w:tcW w:w="2122" w:type="dxa"/>
            <w:tcBorders>
              <w:right w:val="single" w:sz="4" w:space="0" w:color="auto"/>
            </w:tcBorders>
            <w:shd w:val="clear" w:color="auto" w:fill="92D050"/>
          </w:tcPr>
          <w:p w14:paraId="232FD6CA" w14:textId="77777777" w:rsidR="000B6ED2" w:rsidRDefault="000B6ED2" w:rsidP="00AF78D2">
            <w:r>
              <w:t>Precondición:</w:t>
            </w:r>
          </w:p>
        </w:tc>
        <w:tc>
          <w:tcPr>
            <w:tcW w:w="6372" w:type="dxa"/>
            <w:gridSpan w:val="2"/>
            <w:tcBorders>
              <w:left w:val="single" w:sz="4" w:space="0" w:color="auto"/>
              <w:bottom w:val="single" w:sz="4" w:space="0" w:color="auto"/>
            </w:tcBorders>
          </w:tcPr>
          <w:p w14:paraId="7D4FDB92" w14:textId="12CD424E" w:rsidR="000B6ED2" w:rsidRDefault="0012470B" w:rsidP="00093757">
            <w:r>
              <w:t xml:space="preserve">Tener un diccionario cargado y estar en la página </w:t>
            </w:r>
            <w:r w:rsidR="00093757">
              <w:t>de</w:t>
            </w:r>
            <w:r w:rsidR="000B6ED2">
              <w:t xml:space="preserve"> visualización de la red.</w:t>
            </w:r>
          </w:p>
        </w:tc>
      </w:tr>
      <w:tr w:rsidR="000B6ED2" w14:paraId="11FC48BA" w14:textId="77777777" w:rsidTr="0012470B">
        <w:tc>
          <w:tcPr>
            <w:tcW w:w="2122" w:type="dxa"/>
            <w:vMerge w:val="restart"/>
            <w:tcBorders>
              <w:right w:val="single" w:sz="4" w:space="0" w:color="auto"/>
            </w:tcBorders>
            <w:shd w:val="clear" w:color="auto" w:fill="92D050"/>
          </w:tcPr>
          <w:p w14:paraId="60563A08"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66FD3153"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1A5A36FD" w14:textId="77777777" w:rsidR="000B6ED2" w:rsidRDefault="000B6ED2" w:rsidP="00AF78D2">
            <w:r>
              <w:t>Acción</w:t>
            </w:r>
          </w:p>
        </w:tc>
      </w:tr>
      <w:tr w:rsidR="000B6ED2" w14:paraId="4CDB5F34" w14:textId="77777777" w:rsidTr="0012470B">
        <w:trPr>
          <w:trHeight w:val="213"/>
        </w:trPr>
        <w:tc>
          <w:tcPr>
            <w:tcW w:w="2122" w:type="dxa"/>
            <w:vMerge/>
            <w:tcBorders>
              <w:right w:val="single" w:sz="4" w:space="0" w:color="auto"/>
            </w:tcBorders>
            <w:shd w:val="clear" w:color="auto" w:fill="92D050"/>
          </w:tcPr>
          <w:p w14:paraId="167EBF9F"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1789E525"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202880A1" w14:textId="77777777" w:rsidR="000B6ED2" w:rsidRDefault="000B6ED2" w:rsidP="00AF78D2">
            <w:r>
              <w:t>Se llama a la librería de visualización con el grafo generado por la aplicación.</w:t>
            </w:r>
          </w:p>
        </w:tc>
      </w:tr>
      <w:tr w:rsidR="000B6ED2" w14:paraId="22CA6DB4" w14:textId="77777777" w:rsidTr="0012470B">
        <w:trPr>
          <w:trHeight w:val="213"/>
        </w:trPr>
        <w:tc>
          <w:tcPr>
            <w:tcW w:w="2122" w:type="dxa"/>
            <w:vMerge/>
            <w:tcBorders>
              <w:right w:val="single" w:sz="4" w:space="0" w:color="auto"/>
            </w:tcBorders>
            <w:shd w:val="clear" w:color="auto" w:fill="92D050"/>
          </w:tcPr>
          <w:p w14:paraId="16E02902"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091E068"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675AD5D6" w14:textId="77777777" w:rsidR="000B6ED2" w:rsidRDefault="000B6ED2" w:rsidP="00AF78D2">
            <w:r>
              <w:t>Se visualiza la red.</w:t>
            </w:r>
          </w:p>
        </w:tc>
      </w:tr>
      <w:tr w:rsidR="000B6ED2" w14:paraId="5C869C22" w14:textId="77777777" w:rsidTr="0012470B">
        <w:tc>
          <w:tcPr>
            <w:tcW w:w="2122" w:type="dxa"/>
            <w:tcBorders>
              <w:right w:val="single" w:sz="4" w:space="0" w:color="auto"/>
            </w:tcBorders>
            <w:shd w:val="clear" w:color="auto" w:fill="92D050"/>
          </w:tcPr>
          <w:p w14:paraId="4ADF48A3" w14:textId="77777777" w:rsidR="000B6ED2" w:rsidRDefault="000B6ED2" w:rsidP="00AF78D2">
            <w:r>
              <w:t>Postcondición:</w:t>
            </w:r>
          </w:p>
        </w:tc>
        <w:tc>
          <w:tcPr>
            <w:tcW w:w="6372" w:type="dxa"/>
            <w:gridSpan w:val="2"/>
            <w:tcBorders>
              <w:left w:val="single" w:sz="4" w:space="0" w:color="auto"/>
            </w:tcBorders>
          </w:tcPr>
          <w:p w14:paraId="72F28288" w14:textId="77777777" w:rsidR="000B6ED2" w:rsidRDefault="000B6ED2" w:rsidP="00AF78D2">
            <w:r>
              <w:t>Se visualiza la red, si se pulsa el botón de “Generar Informe” nos llevará a la pantalla de seleccionar características del informe.</w:t>
            </w:r>
          </w:p>
        </w:tc>
      </w:tr>
      <w:tr w:rsidR="000B6ED2" w14:paraId="53972AD9" w14:textId="77777777" w:rsidTr="0012470B">
        <w:trPr>
          <w:trHeight w:val="326"/>
        </w:trPr>
        <w:tc>
          <w:tcPr>
            <w:tcW w:w="2122" w:type="dxa"/>
            <w:tcBorders>
              <w:right w:val="single" w:sz="4" w:space="0" w:color="auto"/>
            </w:tcBorders>
            <w:shd w:val="clear" w:color="auto" w:fill="92D050"/>
          </w:tcPr>
          <w:p w14:paraId="3320A097"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05BD8B57" w14:textId="7058F738" w:rsidR="000B6ED2" w:rsidRDefault="00093757" w:rsidP="00AF78D2">
            <w:r>
              <w:t>No hay.</w:t>
            </w:r>
          </w:p>
        </w:tc>
      </w:tr>
      <w:tr w:rsidR="000B6ED2" w14:paraId="29D0C160" w14:textId="77777777" w:rsidTr="0012470B">
        <w:tc>
          <w:tcPr>
            <w:tcW w:w="2122" w:type="dxa"/>
            <w:tcBorders>
              <w:right w:val="single" w:sz="4" w:space="0" w:color="auto"/>
            </w:tcBorders>
            <w:shd w:val="clear" w:color="auto" w:fill="92D050"/>
          </w:tcPr>
          <w:p w14:paraId="6953A10B" w14:textId="77777777" w:rsidR="000B6ED2" w:rsidRDefault="000B6ED2" w:rsidP="00AF78D2">
            <w:r>
              <w:t>Importancia:</w:t>
            </w:r>
          </w:p>
        </w:tc>
        <w:tc>
          <w:tcPr>
            <w:tcW w:w="6372" w:type="dxa"/>
            <w:gridSpan w:val="2"/>
            <w:tcBorders>
              <w:left w:val="single" w:sz="4" w:space="0" w:color="auto"/>
            </w:tcBorders>
          </w:tcPr>
          <w:p w14:paraId="48561782" w14:textId="5ACB02A0" w:rsidR="000B6ED2" w:rsidRDefault="00093757" w:rsidP="00AF78D2">
            <w:r>
              <w:t>Muy a</w:t>
            </w:r>
            <w:r w:rsidR="000B6ED2">
              <w:t>lta</w:t>
            </w:r>
          </w:p>
        </w:tc>
      </w:tr>
      <w:tr w:rsidR="000B6ED2" w14:paraId="14AD52C6" w14:textId="77777777" w:rsidTr="0012470B">
        <w:tc>
          <w:tcPr>
            <w:tcW w:w="2122" w:type="dxa"/>
            <w:tcBorders>
              <w:right w:val="single" w:sz="4" w:space="0" w:color="auto"/>
            </w:tcBorders>
            <w:shd w:val="clear" w:color="auto" w:fill="92D050"/>
          </w:tcPr>
          <w:p w14:paraId="48974FF9" w14:textId="77777777" w:rsidR="000B6ED2" w:rsidRDefault="000B6ED2" w:rsidP="00AF78D2">
            <w:r>
              <w:t>Frecuencia:</w:t>
            </w:r>
          </w:p>
        </w:tc>
        <w:tc>
          <w:tcPr>
            <w:tcW w:w="6372" w:type="dxa"/>
            <w:gridSpan w:val="2"/>
            <w:tcBorders>
              <w:left w:val="single" w:sz="4" w:space="0" w:color="auto"/>
            </w:tcBorders>
          </w:tcPr>
          <w:p w14:paraId="6FE3E3F6" w14:textId="77777777" w:rsidR="000B6ED2" w:rsidRDefault="000B6ED2" w:rsidP="00AF78D2">
            <w:pPr>
              <w:keepNext/>
            </w:pPr>
            <w:r>
              <w:t>Muy alta</w:t>
            </w:r>
          </w:p>
        </w:tc>
      </w:tr>
    </w:tbl>
    <w:p w14:paraId="584D39E3" w14:textId="3752EBE4" w:rsidR="000B6ED2" w:rsidRDefault="000B6ED2" w:rsidP="000B6ED2">
      <w:pPr>
        <w:pStyle w:val="Descripcin"/>
        <w:keepNext/>
        <w:jc w:val="center"/>
      </w:pPr>
      <w:bookmarkStart w:id="65" w:name="_Toc32403633"/>
      <w:bookmarkStart w:id="66" w:name="_Toc107913289"/>
      <w:r>
        <w:t xml:space="preserve">Tabla </w:t>
      </w:r>
      <w:r w:rsidR="00AC3EA4">
        <w:fldChar w:fldCharType="begin"/>
      </w:r>
      <w:r w:rsidR="00AC3EA4">
        <w:instrText xml:space="preserve"> SEQ Tabla \* ARABIC </w:instrText>
      </w:r>
      <w:r w:rsidR="00AC3EA4">
        <w:fldChar w:fldCharType="separate"/>
      </w:r>
      <w:r w:rsidR="00CC4358">
        <w:rPr>
          <w:noProof/>
        </w:rPr>
        <w:t>16</w:t>
      </w:r>
      <w:r w:rsidR="00AC3EA4">
        <w:rPr>
          <w:noProof/>
        </w:rPr>
        <w:fldChar w:fldCharType="end"/>
      </w:r>
      <w:r>
        <w:t xml:space="preserve"> Caso de uso 22</w:t>
      </w:r>
      <w:bookmarkEnd w:id="65"/>
      <w:bookmarkEnd w:id="66"/>
    </w:p>
    <w:tbl>
      <w:tblPr>
        <w:tblStyle w:val="Tablaconcuadrcula"/>
        <w:tblpPr w:leftFromText="141" w:rightFromText="141" w:vertAnchor="text" w:horzAnchor="margin" w:tblpY="28"/>
        <w:tblW w:w="0" w:type="auto"/>
        <w:tblLook w:val="04A0" w:firstRow="1" w:lastRow="0" w:firstColumn="1" w:lastColumn="0" w:noHBand="0" w:noVBand="1"/>
      </w:tblPr>
      <w:tblGrid>
        <w:gridCol w:w="2122"/>
        <w:gridCol w:w="992"/>
        <w:gridCol w:w="5380"/>
      </w:tblGrid>
      <w:tr w:rsidR="000B6ED2" w:rsidRPr="00681815" w14:paraId="2E55373E" w14:textId="77777777" w:rsidTr="00093757">
        <w:tc>
          <w:tcPr>
            <w:tcW w:w="2122" w:type="dxa"/>
            <w:tcBorders>
              <w:bottom w:val="single" w:sz="4" w:space="0" w:color="auto"/>
            </w:tcBorders>
            <w:shd w:val="clear" w:color="auto" w:fill="92D050"/>
          </w:tcPr>
          <w:p w14:paraId="25B2B001" w14:textId="77777777" w:rsidR="000B6ED2" w:rsidRPr="00681815" w:rsidRDefault="000B6ED2" w:rsidP="00AF78D2">
            <w:pPr>
              <w:jc w:val="center"/>
              <w:rPr>
                <w:b/>
                <w:bCs/>
              </w:rPr>
            </w:pPr>
            <w:r>
              <w:rPr>
                <w:b/>
                <w:bCs/>
              </w:rPr>
              <w:t>Caso de uso 23</w:t>
            </w:r>
          </w:p>
        </w:tc>
        <w:tc>
          <w:tcPr>
            <w:tcW w:w="6372" w:type="dxa"/>
            <w:gridSpan w:val="2"/>
            <w:shd w:val="clear" w:color="auto" w:fill="92D050"/>
          </w:tcPr>
          <w:p w14:paraId="5316D77A" w14:textId="77777777" w:rsidR="000B6ED2" w:rsidRPr="00681815" w:rsidRDefault="000B6ED2" w:rsidP="00AF78D2">
            <w:pPr>
              <w:jc w:val="center"/>
              <w:rPr>
                <w:b/>
                <w:bCs/>
              </w:rPr>
            </w:pPr>
            <w:r>
              <w:rPr>
                <w:b/>
                <w:bCs/>
              </w:rPr>
              <w:t>Exportación de la red</w:t>
            </w:r>
          </w:p>
        </w:tc>
      </w:tr>
      <w:tr w:rsidR="000B6ED2" w14:paraId="25DDB562" w14:textId="77777777" w:rsidTr="00093757">
        <w:tc>
          <w:tcPr>
            <w:tcW w:w="2122" w:type="dxa"/>
            <w:tcBorders>
              <w:bottom w:val="single" w:sz="4" w:space="0" w:color="auto"/>
              <w:right w:val="single" w:sz="4" w:space="0" w:color="auto"/>
            </w:tcBorders>
            <w:shd w:val="clear" w:color="auto" w:fill="92D050"/>
          </w:tcPr>
          <w:p w14:paraId="163509C9" w14:textId="77777777" w:rsidR="000B6ED2" w:rsidRDefault="000B6ED2" w:rsidP="00AF78D2">
            <w:r>
              <w:t>Requisitos asociados:</w:t>
            </w:r>
          </w:p>
        </w:tc>
        <w:tc>
          <w:tcPr>
            <w:tcW w:w="6372" w:type="dxa"/>
            <w:gridSpan w:val="2"/>
            <w:tcBorders>
              <w:left w:val="single" w:sz="4" w:space="0" w:color="auto"/>
            </w:tcBorders>
          </w:tcPr>
          <w:p w14:paraId="0BC529B5" w14:textId="77777777" w:rsidR="000B6ED2" w:rsidRDefault="000B6ED2" w:rsidP="00AF78D2">
            <w:pPr>
              <w:jc w:val="center"/>
            </w:pPr>
            <w:r>
              <w:t>R.F-11.1</w:t>
            </w:r>
          </w:p>
        </w:tc>
      </w:tr>
      <w:tr w:rsidR="000B6ED2" w14:paraId="6ABD050C" w14:textId="77777777" w:rsidTr="00093757">
        <w:tc>
          <w:tcPr>
            <w:tcW w:w="2122" w:type="dxa"/>
            <w:tcBorders>
              <w:right w:val="single" w:sz="4" w:space="0" w:color="auto"/>
            </w:tcBorders>
            <w:shd w:val="clear" w:color="auto" w:fill="92D050"/>
          </w:tcPr>
          <w:p w14:paraId="45844605"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7E7F0A59" w14:textId="3221CC47" w:rsidR="000B6ED2" w:rsidRDefault="00093757" w:rsidP="00093757">
            <w:r>
              <w:rPr>
                <w:shd w:val="clear" w:color="auto" w:fill="FFFFFF" w:themeFill="background1"/>
              </w:rPr>
              <w:t>El cliente podrá descargarse la red en diferentes formatos para luego emplearlo en otras herramientas.</w:t>
            </w:r>
          </w:p>
        </w:tc>
      </w:tr>
      <w:tr w:rsidR="000B6ED2" w14:paraId="56494411" w14:textId="77777777" w:rsidTr="00093757">
        <w:tc>
          <w:tcPr>
            <w:tcW w:w="2122" w:type="dxa"/>
            <w:tcBorders>
              <w:right w:val="single" w:sz="4" w:space="0" w:color="auto"/>
            </w:tcBorders>
            <w:shd w:val="clear" w:color="auto" w:fill="92D050"/>
          </w:tcPr>
          <w:p w14:paraId="70777BFE" w14:textId="77777777" w:rsidR="000B6ED2" w:rsidRDefault="000B6ED2" w:rsidP="00AF78D2">
            <w:r>
              <w:t>Precondición:</w:t>
            </w:r>
          </w:p>
        </w:tc>
        <w:tc>
          <w:tcPr>
            <w:tcW w:w="6372" w:type="dxa"/>
            <w:gridSpan w:val="2"/>
            <w:tcBorders>
              <w:left w:val="single" w:sz="4" w:space="0" w:color="auto"/>
              <w:bottom w:val="single" w:sz="4" w:space="0" w:color="auto"/>
            </w:tcBorders>
          </w:tcPr>
          <w:p w14:paraId="32DCA8EC" w14:textId="6DFCC848" w:rsidR="000B6ED2" w:rsidRDefault="00093757" w:rsidP="00AF78D2">
            <w:r>
              <w:t xml:space="preserve">Tener un diccionario cargado y estar en la página de </w:t>
            </w:r>
            <w:r w:rsidR="000B6ED2">
              <w:t>visualización de la red.</w:t>
            </w:r>
          </w:p>
        </w:tc>
      </w:tr>
      <w:tr w:rsidR="000B6ED2" w14:paraId="1C47D4DA" w14:textId="77777777" w:rsidTr="00093757">
        <w:tc>
          <w:tcPr>
            <w:tcW w:w="2122" w:type="dxa"/>
            <w:vMerge w:val="restart"/>
            <w:tcBorders>
              <w:right w:val="single" w:sz="4" w:space="0" w:color="auto"/>
            </w:tcBorders>
            <w:shd w:val="clear" w:color="auto" w:fill="92D050"/>
          </w:tcPr>
          <w:p w14:paraId="53C53450"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4F74CFBB"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4F521DA3" w14:textId="77777777" w:rsidR="000B6ED2" w:rsidRDefault="000B6ED2" w:rsidP="00AF78D2">
            <w:r>
              <w:t>Acción</w:t>
            </w:r>
          </w:p>
        </w:tc>
      </w:tr>
      <w:tr w:rsidR="000B6ED2" w14:paraId="1CA0A3BF" w14:textId="77777777" w:rsidTr="00093757">
        <w:trPr>
          <w:trHeight w:val="213"/>
        </w:trPr>
        <w:tc>
          <w:tcPr>
            <w:tcW w:w="2122" w:type="dxa"/>
            <w:vMerge/>
            <w:tcBorders>
              <w:right w:val="single" w:sz="4" w:space="0" w:color="auto"/>
            </w:tcBorders>
            <w:shd w:val="clear" w:color="auto" w:fill="92D050"/>
          </w:tcPr>
          <w:p w14:paraId="0ABD727C"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20DDB6DF"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74BD48D9" w14:textId="77777777" w:rsidR="000B6ED2" w:rsidRDefault="000B6ED2" w:rsidP="00AF78D2">
            <w:r>
              <w:t>Se pulsa el botón de exportar en el formato deseado.</w:t>
            </w:r>
          </w:p>
        </w:tc>
      </w:tr>
      <w:tr w:rsidR="000B6ED2" w14:paraId="7024307D" w14:textId="77777777" w:rsidTr="00093757">
        <w:trPr>
          <w:trHeight w:val="213"/>
        </w:trPr>
        <w:tc>
          <w:tcPr>
            <w:tcW w:w="2122" w:type="dxa"/>
            <w:vMerge/>
            <w:tcBorders>
              <w:right w:val="single" w:sz="4" w:space="0" w:color="auto"/>
            </w:tcBorders>
            <w:shd w:val="clear" w:color="auto" w:fill="92D050"/>
          </w:tcPr>
          <w:p w14:paraId="59B6940D"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4C5AA35E"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4C3A3586" w14:textId="77777777" w:rsidR="000B6ED2" w:rsidRDefault="000B6ED2" w:rsidP="00AF78D2">
            <w:r>
              <w:t>Se descarga la red en el formato seleccionado.</w:t>
            </w:r>
          </w:p>
        </w:tc>
      </w:tr>
      <w:tr w:rsidR="000B6ED2" w14:paraId="5D8403B4" w14:textId="77777777" w:rsidTr="00093757">
        <w:tc>
          <w:tcPr>
            <w:tcW w:w="2122" w:type="dxa"/>
            <w:tcBorders>
              <w:right w:val="single" w:sz="4" w:space="0" w:color="auto"/>
            </w:tcBorders>
            <w:shd w:val="clear" w:color="auto" w:fill="92D050"/>
          </w:tcPr>
          <w:p w14:paraId="3765314F" w14:textId="77777777" w:rsidR="000B6ED2" w:rsidRDefault="000B6ED2" w:rsidP="00AF78D2">
            <w:r>
              <w:t>Postcondición:</w:t>
            </w:r>
          </w:p>
        </w:tc>
        <w:tc>
          <w:tcPr>
            <w:tcW w:w="6372" w:type="dxa"/>
            <w:gridSpan w:val="2"/>
            <w:tcBorders>
              <w:left w:val="single" w:sz="4" w:space="0" w:color="auto"/>
            </w:tcBorders>
          </w:tcPr>
          <w:p w14:paraId="40216DF4" w14:textId="77777777" w:rsidR="000B6ED2" w:rsidRDefault="000B6ED2" w:rsidP="00AF78D2">
            <w:r>
              <w:t>Se queda en la misma pantalla, pero con la red descargada en el formato indicado en el ordenador del usuario.</w:t>
            </w:r>
          </w:p>
        </w:tc>
      </w:tr>
      <w:tr w:rsidR="000B6ED2" w14:paraId="78BF559C" w14:textId="77777777" w:rsidTr="00093757">
        <w:trPr>
          <w:trHeight w:val="326"/>
        </w:trPr>
        <w:tc>
          <w:tcPr>
            <w:tcW w:w="2122" w:type="dxa"/>
            <w:tcBorders>
              <w:right w:val="single" w:sz="4" w:space="0" w:color="auto"/>
            </w:tcBorders>
            <w:shd w:val="clear" w:color="auto" w:fill="92D050"/>
          </w:tcPr>
          <w:p w14:paraId="2C8EF6F8"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03A55520" w14:textId="11F835D7" w:rsidR="000B6ED2" w:rsidRDefault="00093757" w:rsidP="00AF78D2">
            <w:r>
              <w:t>No hay.</w:t>
            </w:r>
          </w:p>
        </w:tc>
      </w:tr>
      <w:tr w:rsidR="000B6ED2" w14:paraId="54B64F76" w14:textId="77777777" w:rsidTr="00093757">
        <w:tc>
          <w:tcPr>
            <w:tcW w:w="2122" w:type="dxa"/>
            <w:tcBorders>
              <w:right w:val="single" w:sz="4" w:space="0" w:color="auto"/>
            </w:tcBorders>
            <w:shd w:val="clear" w:color="auto" w:fill="92D050"/>
          </w:tcPr>
          <w:p w14:paraId="5F442939" w14:textId="77777777" w:rsidR="000B6ED2" w:rsidRDefault="000B6ED2" w:rsidP="00AF78D2">
            <w:r>
              <w:t>Importancia:</w:t>
            </w:r>
          </w:p>
        </w:tc>
        <w:tc>
          <w:tcPr>
            <w:tcW w:w="6372" w:type="dxa"/>
            <w:gridSpan w:val="2"/>
            <w:tcBorders>
              <w:left w:val="single" w:sz="4" w:space="0" w:color="auto"/>
            </w:tcBorders>
          </w:tcPr>
          <w:p w14:paraId="54EE4ABE" w14:textId="77777777" w:rsidR="000B6ED2" w:rsidRDefault="000B6ED2" w:rsidP="00AF78D2">
            <w:r>
              <w:t>Alta</w:t>
            </w:r>
          </w:p>
        </w:tc>
      </w:tr>
      <w:tr w:rsidR="000B6ED2" w14:paraId="580323E6" w14:textId="77777777" w:rsidTr="00093757">
        <w:tc>
          <w:tcPr>
            <w:tcW w:w="2122" w:type="dxa"/>
            <w:tcBorders>
              <w:right w:val="single" w:sz="4" w:space="0" w:color="auto"/>
            </w:tcBorders>
            <w:shd w:val="clear" w:color="auto" w:fill="92D050"/>
          </w:tcPr>
          <w:p w14:paraId="7113460B" w14:textId="77777777" w:rsidR="000B6ED2" w:rsidRDefault="000B6ED2" w:rsidP="00AF78D2">
            <w:r>
              <w:t>Frecuencia:</w:t>
            </w:r>
          </w:p>
        </w:tc>
        <w:tc>
          <w:tcPr>
            <w:tcW w:w="6372" w:type="dxa"/>
            <w:gridSpan w:val="2"/>
            <w:tcBorders>
              <w:left w:val="single" w:sz="4" w:space="0" w:color="auto"/>
            </w:tcBorders>
          </w:tcPr>
          <w:p w14:paraId="0B730E95" w14:textId="77777777" w:rsidR="000B6ED2" w:rsidRDefault="000B6ED2" w:rsidP="00AF78D2">
            <w:pPr>
              <w:keepNext/>
            </w:pPr>
            <w:r>
              <w:t>Alta</w:t>
            </w:r>
          </w:p>
        </w:tc>
      </w:tr>
    </w:tbl>
    <w:p w14:paraId="0B850A1F" w14:textId="38770D4B" w:rsidR="000B6ED2" w:rsidRDefault="000B6ED2" w:rsidP="000B6ED2">
      <w:pPr>
        <w:pStyle w:val="Descripcin"/>
        <w:keepNext/>
        <w:jc w:val="center"/>
      </w:pPr>
      <w:bookmarkStart w:id="67" w:name="_Toc32403634"/>
      <w:bookmarkStart w:id="68" w:name="_Toc107913290"/>
      <w:r>
        <w:t xml:space="preserve">Tabla </w:t>
      </w:r>
      <w:r w:rsidR="00AC3EA4">
        <w:fldChar w:fldCharType="begin"/>
      </w:r>
      <w:r w:rsidR="00AC3EA4">
        <w:instrText xml:space="preserve"> SEQ Tabla \* ARABIC </w:instrText>
      </w:r>
      <w:r w:rsidR="00AC3EA4">
        <w:fldChar w:fldCharType="separate"/>
      </w:r>
      <w:r w:rsidR="00CC4358">
        <w:rPr>
          <w:noProof/>
        </w:rPr>
        <w:t>17</w:t>
      </w:r>
      <w:r w:rsidR="00AC3EA4">
        <w:rPr>
          <w:noProof/>
        </w:rPr>
        <w:fldChar w:fldCharType="end"/>
      </w:r>
      <w:r>
        <w:t xml:space="preserve"> Caso de uso 23</w:t>
      </w:r>
      <w:bookmarkEnd w:id="67"/>
      <w:bookmarkEnd w:id="68"/>
    </w:p>
    <w:tbl>
      <w:tblPr>
        <w:tblStyle w:val="Tablaconcuadrcula"/>
        <w:tblpPr w:leftFromText="141" w:rightFromText="141" w:vertAnchor="text" w:horzAnchor="margin" w:tblpY="18"/>
        <w:tblW w:w="0" w:type="auto"/>
        <w:tblLook w:val="04A0" w:firstRow="1" w:lastRow="0" w:firstColumn="1" w:lastColumn="0" w:noHBand="0" w:noVBand="1"/>
      </w:tblPr>
      <w:tblGrid>
        <w:gridCol w:w="2122"/>
        <w:gridCol w:w="992"/>
        <w:gridCol w:w="5380"/>
      </w:tblGrid>
      <w:tr w:rsidR="000B6ED2" w:rsidRPr="00681815" w14:paraId="716F823C" w14:textId="77777777" w:rsidTr="00093757">
        <w:tc>
          <w:tcPr>
            <w:tcW w:w="2122" w:type="dxa"/>
            <w:tcBorders>
              <w:bottom w:val="single" w:sz="4" w:space="0" w:color="auto"/>
            </w:tcBorders>
            <w:shd w:val="clear" w:color="auto" w:fill="92D050"/>
          </w:tcPr>
          <w:p w14:paraId="09E1F964" w14:textId="77777777" w:rsidR="000B6ED2" w:rsidRPr="00681815" w:rsidRDefault="000B6ED2" w:rsidP="00AF78D2">
            <w:pPr>
              <w:jc w:val="center"/>
              <w:rPr>
                <w:b/>
                <w:bCs/>
              </w:rPr>
            </w:pPr>
            <w:r>
              <w:rPr>
                <w:b/>
                <w:bCs/>
              </w:rPr>
              <w:t>Caso de uso 24</w:t>
            </w:r>
          </w:p>
        </w:tc>
        <w:tc>
          <w:tcPr>
            <w:tcW w:w="6372" w:type="dxa"/>
            <w:gridSpan w:val="2"/>
            <w:shd w:val="clear" w:color="auto" w:fill="92D050"/>
          </w:tcPr>
          <w:p w14:paraId="3D2938A9" w14:textId="77777777" w:rsidR="000B6ED2" w:rsidRPr="00681815" w:rsidRDefault="000B6ED2" w:rsidP="00AF78D2">
            <w:pPr>
              <w:jc w:val="center"/>
              <w:rPr>
                <w:b/>
                <w:bCs/>
              </w:rPr>
            </w:pPr>
            <w:r>
              <w:rPr>
                <w:b/>
                <w:bCs/>
              </w:rPr>
              <w:t>Selección de características</w:t>
            </w:r>
          </w:p>
        </w:tc>
      </w:tr>
      <w:tr w:rsidR="000B6ED2" w14:paraId="49FEED67" w14:textId="77777777" w:rsidTr="00093757">
        <w:tc>
          <w:tcPr>
            <w:tcW w:w="2122" w:type="dxa"/>
            <w:tcBorders>
              <w:bottom w:val="single" w:sz="4" w:space="0" w:color="auto"/>
              <w:right w:val="single" w:sz="4" w:space="0" w:color="auto"/>
            </w:tcBorders>
            <w:shd w:val="clear" w:color="auto" w:fill="92D050"/>
          </w:tcPr>
          <w:p w14:paraId="5DE425A4" w14:textId="77777777" w:rsidR="000B6ED2" w:rsidRDefault="000B6ED2" w:rsidP="00AF78D2">
            <w:r>
              <w:t>Requisitos asociados:</w:t>
            </w:r>
          </w:p>
        </w:tc>
        <w:tc>
          <w:tcPr>
            <w:tcW w:w="6372" w:type="dxa"/>
            <w:gridSpan w:val="2"/>
            <w:tcBorders>
              <w:left w:val="single" w:sz="4" w:space="0" w:color="auto"/>
            </w:tcBorders>
          </w:tcPr>
          <w:p w14:paraId="1484E982" w14:textId="77777777" w:rsidR="000B6ED2" w:rsidRDefault="000B6ED2" w:rsidP="00AF78D2">
            <w:pPr>
              <w:jc w:val="center"/>
            </w:pPr>
            <w:r>
              <w:t>R.F-12, R.F-14</w:t>
            </w:r>
          </w:p>
        </w:tc>
      </w:tr>
      <w:tr w:rsidR="000B6ED2" w14:paraId="362773AA" w14:textId="77777777" w:rsidTr="00093757">
        <w:tc>
          <w:tcPr>
            <w:tcW w:w="2122" w:type="dxa"/>
            <w:tcBorders>
              <w:right w:val="single" w:sz="4" w:space="0" w:color="auto"/>
            </w:tcBorders>
            <w:shd w:val="clear" w:color="auto" w:fill="92D050"/>
          </w:tcPr>
          <w:p w14:paraId="53E665B4"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48D889B3" w14:textId="2F7DE07B" w:rsidR="000B6ED2" w:rsidRDefault="00093757" w:rsidP="00C04D0E">
            <w:r>
              <w:rPr>
                <w:shd w:val="clear" w:color="auto" w:fill="FFFFFF" w:themeFill="background1"/>
              </w:rPr>
              <w:t xml:space="preserve">El cliente podrá </w:t>
            </w:r>
            <w:r w:rsidR="00C04D0E">
              <w:rPr>
                <w:shd w:val="clear" w:color="auto" w:fill="FFFFFF" w:themeFill="background1"/>
              </w:rPr>
              <w:t>seleccionar las características que desea extraer de la red.</w:t>
            </w:r>
          </w:p>
        </w:tc>
      </w:tr>
      <w:tr w:rsidR="000B6ED2" w14:paraId="470969CD" w14:textId="77777777" w:rsidTr="00093757">
        <w:tc>
          <w:tcPr>
            <w:tcW w:w="2122" w:type="dxa"/>
            <w:tcBorders>
              <w:right w:val="single" w:sz="4" w:space="0" w:color="auto"/>
            </w:tcBorders>
            <w:shd w:val="clear" w:color="auto" w:fill="92D050"/>
          </w:tcPr>
          <w:p w14:paraId="228D2038" w14:textId="77777777" w:rsidR="000B6ED2" w:rsidRDefault="000B6ED2" w:rsidP="00AF78D2">
            <w:r>
              <w:t>Precondición:</w:t>
            </w:r>
          </w:p>
        </w:tc>
        <w:tc>
          <w:tcPr>
            <w:tcW w:w="6372" w:type="dxa"/>
            <w:gridSpan w:val="2"/>
            <w:tcBorders>
              <w:left w:val="single" w:sz="4" w:space="0" w:color="auto"/>
              <w:bottom w:val="single" w:sz="4" w:space="0" w:color="auto"/>
            </w:tcBorders>
          </w:tcPr>
          <w:p w14:paraId="1B19C78F" w14:textId="243A0C14" w:rsidR="000B6ED2" w:rsidRDefault="00C04D0E" w:rsidP="00AF78D2">
            <w:r>
              <w:t xml:space="preserve">Tener un diccionario cargado y estar en la página de </w:t>
            </w:r>
            <w:r w:rsidR="000B6ED2">
              <w:t>selección de características.</w:t>
            </w:r>
          </w:p>
        </w:tc>
      </w:tr>
      <w:tr w:rsidR="000B6ED2" w14:paraId="7DC83CC5" w14:textId="77777777" w:rsidTr="00093757">
        <w:tc>
          <w:tcPr>
            <w:tcW w:w="2122" w:type="dxa"/>
            <w:vMerge w:val="restart"/>
            <w:tcBorders>
              <w:right w:val="single" w:sz="4" w:space="0" w:color="auto"/>
            </w:tcBorders>
            <w:shd w:val="clear" w:color="auto" w:fill="92D050"/>
          </w:tcPr>
          <w:p w14:paraId="4F2CC7CC"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03F9AD49"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1C798AA2" w14:textId="77777777" w:rsidR="000B6ED2" w:rsidRDefault="000B6ED2" w:rsidP="00AF78D2">
            <w:r>
              <w:t>Acción</w:t>
            </w:r>
          </w:p>
        </w:tc>
      </w:tr>
      <w:tr w:rsidR="000B6ED2" w14:paraId="0CEBEBF2" w14:textId="77777777" w:rsidTr="00093757">
        <w:trPr>
          <w:trHeight w:val="213"/>
        </w:trPr>
        <w:tc>
          <w:tcPr>
            <w:tcW w:w="2122" w:type="dxa"/>
            <w:vMerge/>
            <w:tcBorders>
              <w:right w:val="single" w:sz="4" w:space="0" w:color="auto"/>
            </w:tcBorders>
            <w:shd w:val="clear" w:color="auto" w:fill="92D050"/>
          </w:tcPr>
          <w:p w14:paraId="05D03C31"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20A1E990"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7E89F0E8" w14:textId="77777777" w:rsidR="000B6ED2" w:rsidRDefault="000B6ED2" w:rsidP="00AF78D2">
            <w:r>
              <w:t>Seleccionar las características deseadas.</w:t>
            </w:r>
          </w:p>
        </w:tc>
      </w:tr>
      <w:tr w:rsidR="000B6ED2" w14:paraId="19813412" w14:textId="77777777" w:rsidTr="00093757">
        <w:trPr>
          <w:trHeight w:val="106"/>
        </w:trPr>
        <w:tc>
          <w:tcPr>
            <w:tcW w:w="2122" w:type="dxa"/>
            <w:vMerge/>
            <w:tcBorders>
              <w:right w:val="single" w:sz="4" w:space="0" w:color="auto"/>
            </w:tcBorders>
            <w:shd w:val="clear" w:color="auto" w:fill="92D050"/>
          </w:tcPr>
          <w:p w14:paraId="51C75989"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67C2C691"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364894CC" w14:textId="77777777" w:rsidR="000B6ED2" w:rsidRDefault="000B6ED2" w:rsidP="00AF78D2">
            <w:r>
              <w:t>El usuario pulsa el botón de “Generar informe”.</w:t>
            </w:r>
          </w:p>
        </w:tc>
      </w:tr>
      <w:tr w:rsidR="000B6ED2" w14:paraId="61D73E7F" w14:textId="77777777" w:rsidTr="00093757">
        <w:tc>
          <w:tcPr>
            <w:tcW w:w="2122" w:type="dxa"/>
            <w:tcBorders>
              <w:right w:val="single" w:sz="4" w:space="0" w:color="auto"/>
            </w:tcBorders>
            <w:shd w:val="clear" w:color="auto" w:fill="92D050"/>
          </w:tcPr>
          <w:p w14:paraId="0CB767D7" w14:textId="77777777" w:rsidR="000B6ED2" w:rsidRDefault="000B6ED2" w:rsidP="00AF78D2">
            <w:r>
              <w:t>Postcondición:</w:t>
            </w:r>
          </w:p>
        </w:tc>
        <w:tc>
          <w:tcPr>
            <w:tcW w:w="6372" w:type="dxa"/>
            <w:gridSpan w:val="2"/>
            <w:tcBorders>
              <w:left w:val="single" w:sz="4" w:space="0" w:color="auto"/>
            </w:tcBorders>
          </w:tcPr>
          <w:p w14:paraId="731759A7" w14:textId="77777777" w:rsidR="000B6ED2" w:rsidRDefault="000B6ED2" w:rsidP="00AF78D2">
            <w:r>
              <w:t>Genera el informe con las características.</w:t>
            </w:r>
          </w:p>
        </w:tc>
      </w:tr>
      <w:tr w:rsidR="000B6ED2" w14:paraId="577F9050" w14:textId="77777777" w:rsidTr="00C04D0E">
        <w:trPr>
          <w:trHeight w:val="107"/>
        </w:trPr>
        <w:tc>
          <w:tcPr>
            <w:tcW w:w="2122" w:type="dxa"/>
            <w:vMerge w:val="restart"/>
            <w:tcBorders>
              <w:right w:val="single" w:sz="4" w:space="0" w:color="auto"/>
            </w:tcBorders>
            <w:shd w:val="clear" w:color="auto" w:fill="92D050"/>
          </w:tcPr>
          <w:p w14:paraId="19857E75" w14:textId="77777777" w:rsidR="000B6ED2" w:rsidRDefault="000B6ED2" w:rsidP="00AF78D2">
            <w:r>
              <w:t>Excepciones:</w:t>
            </w:r>
          </w:p>
        </w:tc>
        <w:tc>
          <w:tcPr>
            <w:tcW w:w="992" w:type="dxa"/>
            <w:tcBorders>
              <w:left w:val="single" w:sz="4" w:space="0" w:color="auto"/>
            </w:tcBorders>
            <w:shd w:val="clear" w:color="auto" w:fill="92D050"/>
          </w:tcPr>
          <w:p w14:paraId="31510CB2" w14:textId="77777777" w:rsidR="000B6ED2" w:rsidRDefault="000B6ED2" w:rsidP="00AF78D2">
            <w:pPr>
              <w:jc w:val="center"/>
            </w:pPr>
            <w:r>
              <w:t>Paso</w:t>
            </w:r>
          </w:p>
        </w:tc>
        <w:tc>
          <w:tcPr>
            <w:tcW w:w="5380" w:type="dxa"/>
            <w:tcBorders>
              <w:left w:val="single" w:sz="4" w:space="0" w:color="auto"/>
            </w:tcBorders>
            <w:shd w:val="clear" w:color="auto" w:fill="92D050"/>
          </w:tcPr>
          <w:p w14:paraId="0D60D95E" w14:textId="77777777" w:rsidR="000B6ED2" w:rsidRDefault="000B6ED2" w:rsidP="00AF78D2">
            <w:r>
              <w:t>Excepción</w:t>
            </w:r>
          </w:p>
        </w:tc>
      </w:tr>
      <w:tr w:rsidR="000B6ED2" w14:paraId="1A567FEC" w14:textId="77777777" w:rsidTr="00093757">
        <w:trPr>
          <w:trHeight w:val="107"/>
        </w:trPr>
        <w:tc>
          <w:tcPr>
            <w:tcW w:w="2122" w:type="dxa"/>
            <w:vMerge/>
            <w:tcBorders>
              <w:right w:val="single" w:sz="4" w:space="0" w:color="auto"/>
            </w:tcBorders>
            <w:shd w:val="clear" w:color="auto" w:fill="92D050"/>
          </w:tcPr>
          <w:p w14:paraId="53D02A7F" w14:textId="77777777" w:rsidR="000B6ED2" w:rsidRDefault="000B6ED2" w:rsidP="00AF78D2"/>
        </w:tc>
        <w:tc>
          <w:tcPr>
            <w:tcW w:w="992" w:type="dxa"/>
            <w:tcBorders>
              <w:left w:val="single" w:sz="4" w:space="0" w:color="auto"/>
            </w:tcBorders>
            <w:shd w:val="clear" w:color="auto" w:fill="FFFFFF" w:themeFill="background1"/>
          </w:tcPr>
          <w:p w14:paraId="73FB3761"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07887E00" w14:textId="77777777" w:rsidR="000B6ED2" w:rsidRDefault="000B6ED2" w:rsidP="00AF78D2">
            <w:r>
              <w:t>Que alguno de los valores obtenidos no sea válido.</w:t>
            </w:r>
          </w:p>
        </w:tc>
      </w:tr>
      <w:tr w:rsidR="000B6ED2" w14:paraId="5BF5DC6B" w14:textId="77777777" w:rsidTr="00093757">
        <w:tc>
          <w:tcPr>
            <w:tcW w:w="2122" w:type="dxa"/>
            <w:tcBorders>
              <w:right w:val="single" w:sz="4" w:space="0" w:color="auto"/>
            </w:tcBorders>
            <w:shd w:val="clear" w:color="auto" w:fill="92D050"/>
          </w:tcPr>
          <w:p w14:paraId="037643E0" w14:textId="77777777" w:rsidR="000B6ED2" w:rsidRDefault="000B6ED2" w:rsidP="00AF78D2">
            <w:r>
              <w:t>Importancia:</w:t>
            </w:r>
          </w:p>
        </w:tc>
        <w:tc>
          <w:tcPr>
            <w:tcW w:w="6372" w:type="dxa"/>
            <w:gridSpan w:val="2"/>
            <w:tcBorders>
              <w:left w:val="single" w:sz="4" w:space="0" w:color="auto"/>
            </w:tcBorders>
          </w:tcPr>
          <w:p w14:paraId="6B169242" w14:textId="77777777" w:rsidR="000B6ED2" w:rsidRDefault="000B6ED2" w:rsidP="00AF78D2">
            <w:r>
              <w:t>Alta</w:t>
            </w:r>
          </w:p>
        </w:tc>
      </w:tr>
      <w:tr w:rsidR="000B6ED2" w14:paraId="0ADF663B" w14:textId="77777777" w:rsidTr="00093757">
        <w:tc>
          <w:tcPr>
            <w:tcW w:w="2122" w:type="dxa"/>
            <w:tcBorders>
              <w:right w:val="single" w:sz="4" w:space="0" w:color="auto"/>
            </w:tcBorders>
            <w:shd w:val="clear" w:color="auto" w:fill="92D050"/>
          </w:tcPr>
          <w:p w14:paraId="0215EB30" w14:textId="77777777" w:rsidR="000B6ED2" w:rsidRDefault="000B6ED2" w:rsidP="00AF78D2">
            <w:r>
              <w:t>Frecuencia:</w:t>
            </w:r>
          </w:p>
        </w:tc>
        <w:tc>
          <w:tcPr>
            <w:tcW w:w="6372" w:type="dxa"/>
            <w:gridSpan w:val="2"/>
            <w:tcBorders>
              <w:left w:val="single" w:sz="4" w:space="0" w:color="auto"/>
            </w:tcBorders>
          </w:tcPr>
          <w:p w14:paraId="1DEC3CA6" w14:textId="77777777" w:rsidR="000B6ED2" w:rsidRDefault="000B6ED2" w:rsidP="00AF78D2">
            <w:pPr>
              <w:keepNext/>
            </w:pPr>
            <w:r>
              <w:t>Muy alta</w:t>
            </w:r>
          </w:p>
        </w:tc>
      </w:tr>
    </w:tbl>
    <w:p w14:paraId="37619936" w14:textId="0AA4E7BB" w:rsidR="000B6ED2" w:rsidRDefault="000B6ED2" w:rsidP="000B6ED2">
      <w:pPr>
        <w:pStyle w:val="Descripcin"/>
        <w:keepNext/>
        <w:jc w:val="center"/>
      </w:pPr>
      <w:bookmarkStart w:id="69" w:name="_Toc32403635"/>
      <w:bookmarkStart w:id="70" w:name="_Toc107913291"/>
      <w:r>
        <w:t xml:space="preserve">Tabla </w:t>
      </w:r>
      <w:r w:rsidR="00AC3EA4">
        <w:fldChar w:fldCharType="begin"/>
      </w:r>
      <w:r w:rsidR="00AC3EA4">
        <w:instrText xml:space="preserve"> SEQ Tabla \* ARABIC </w:instrText>
      </w:r>
      <w:r w:rsidR="00AC3EA4">
        <w:fldChar w:fldCharType="separate"/>
      </w:r>
      <w:r w:rsidR="00CC4358">
        <w:rPr>
          <w:noProof/>
        </w:rPr>
        <w:t>18</w:t>
      </w:r>
      <w:r w:rsidR="00AC3EA4">
        <w:rPr>
          <w:noProof/>
        </w:rPr>
        <w:fldChar w:fldCharType="end"/>
      </w:r>
      <w:r>
        <w:t xml:space="preserve"> Caso de uso 24</w:t>
      </w:r>
      <w:bookmarkEnd w:id="69"/>
      <w:bookmarkEnd w:id="70"/>
    </w:p>
    <w:p w14:paraId="542C30FD" w14:textId="2D1C7E4D" w:rsidR="000B6ED2" w:rsidRDefault="000B6ED2" w:rsidP="00D05302"/>
    <w:p w14:paraId="39260C84" w14:textId="03BAF4CE" w:rsidR="000B6ED2" w:rsidRDefault="000B6ED2" w:rsidP="00D05302"/>
    <w:tbl>
      <w:tblPr>
        <w:tblStyle w:val="Tablaconcuadrcula"/>
        <w:tblpPr w:leftFromText="141" w:rightFromText="141" w:vertAnchor="text" w:horzAnchor="margin" w:tblpY="-14"/>
        <w:tblW w:w="0" w:type="auto"/>
        <w:tblLook w:val="04A0" w:firstRow="1" w:lastRow="0" w:firstColumn="1" w:lastColumn="0" w:noHBand="0" w:noVBand="1"/>
      </w:tblPr>
      <w:tblGrid>
        <w:gridCol w:w="2122"/>
        <w:gridCol w:w="992"/>
        <w:gridCol w:w="5380"/>
      </w:tblGrid>
      <w:tr w:rsidR="000B6ED2" w:rsidRPr="00681815" w14:paraId="740FAFB1" w14:textId="77777777" w:rsidTr="00C04D0E">
        <w:tc>
          <w:tcPr>
            <w:tcW w:w="2122" w:type="dxa"/>
            <w:tcBorders>
              <w:bottom w:val="single" w:sz="4" w:space="0" w:color="auto"/>
            </w:tcBorders>
            <w:shd w:val="clear" w:color="auto" w:fill="92D050"/>
          </w:tcPr>
          <w:p w14:paraId="5F0B85BD" w14:textId="77777777" w:rsidR="000B6ED2" w:rsidRPr="00681815" w:rsidRDefault="000B6ED2" w:rsidP="00AF78D2">
            <w:pPr>
              <w:jc w:val="center"/>
              <w:rPr>
                <w:b/>
                <w:bCs/>
              </w:rPr>
            </w:pPr>
            <w:r>
              <w:rPr>
                <w:b/>
                <w:bCs/>
              </w:rPr>
              <w:lastRenderedPageBreak/>
              <w:t>Caso de uso 25</w:t>
            </w:r>
          </w:p>
        </w:tc>
        <w:tc>
          <w:tcPr>
            <w:tcW w:w="6372" w:type="dxa"/>
            <w:gridSpan w:val="2"/>
            <w:shd w:val="clear" w:color="auto" w:fill="92D050"/>
          </w:tcPr>
          <w:p w14:paraId="58168C42" w14:textId="77777777" w:rsidR="000B6ED2" w:rsidRPr="00681815" w:rsidRDefault="000B6ED2" w:rsidP="00AF78D2">
            <w:pPr>
              <w:jc w:val="center"/>
              <w:rPr>
                <w:b/>
                <w:bCs/>
              </w:rPr>
            </w:pPr>
            <w:r>
              <w:rPr>
                <w:b/>
                <w:bCs/>
              </w:rPr>
              <w:t>Visualización del informe</w:t>
            </w:r>
          </w:p>
        </w:tc>
      </w:tr>
      <w:tr w:rsidR="000B6ED2" w14:paraId="20FABFA2" w14:textId="77777777" w:rsidTr="00C04D0E">
        <w:tc>
          <w:tcPr>
            <w:tcW w:w="2122" w:type="dxa"/>
            <w:tcBorders>
              <w:bottom w:val="single" w:sz="4" w:space="0" w:color="auto"/>
              <w:right w:val="single" w:sz="4" w:space="0" w:color="auto"/>
            </w:tcBorders>
            <w:shd w:val="clear" w:color="auto" w:fill="92D050"/>
          </w:tcPr>
          <w:p w14:paraId="18D412D6" w14:textId="77777777" w:rsidR="000B6ED2" w:rsidRDefault="000B6ED2" w:rsidP="00AF78D2">
            <w:r>
              <w:t>Requisitos asociados:</w:t>
            </w:r>
          </w:p>
        </w:tc>
        <w:tc>
          <w:tcPr>
            <w:tcW w:w="6372" w:type="dxa"/>
            <w:gridSpan w:val="2"/>
            <w:tcBorders>
              <w:left w:val="single" w:sz="4" w:space="0" w:color="auto"/>
            </w:tcBorders>
          </w:tcPr>
          <w:p w14:paraId="1AE36733" w14:textId="77777777" w:rsidR="000B6ED2" w:rsidRDefault="000B6ED2" w:rsidP="00AF78D2">
            <w:pPr>
              <w:jc w:val="center"/>
            </w:pPr>
            <w:r>
              <w:t>R.F-13</w:t>
            </w:r>
          </w:p>
        </w:tc>
      </w:tr>
      <w:tr w:rsidR="000B6ED2" w14:paraId="14D4B980" w14:textId="77777777" w:rsidTr="00C04D0E">
        <w:tc>
          <w:tcPr>
            <w:tcW w:w="2122" w:type="dxa"/>
            <w:tcBorders>
              <w:right w:val="single" w:sz="4" w:space="0" w:color="auto"/>
            </w:tcBorders>
            <w:shd w:val="clear" w:color="auto" w:fill="92D050"/>
          </w:tcPr>
          <w:p w14:paraId="4E9674DB"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7D0DC893" w14:textId="03CDE21E" w:rsidR="000B6ED2" w:rsidRDefault="000B6ED2" w:rsidP="00AF78D2">
            <w:r>
              <w:rPr>
                <w:shd w:val="clear" w:color="auto" w:fill="FFFFFF" w:themeFill="background1"/>
              </w:rPr>
              <w:t xml:space="preserve">Permite al </w:t>
            </w:r>
            <w:r w:rsidR="00C04D0E">
              <w:rPr>
                <w:shd w:val="clear" w:color="auto" w:fill="FFFFFF" w:themeFill="background1"/>
              </w:rPr>
              <w:t>cliente</w:t>
            </w:r>
            <w:r>
              <w:rPr>
                <w:shd w:val="clear" w:color="auto" w:fill="FFFFFF" w:themeFill="background1"/>
              </w:rPr>
              <w:t xml:space="preserve"> visualizar el informe.</w:t>
            </w:r>
          </w:p>
        </w:tc>
      </w:tr>
      <w:tr w:rsidR="000B6ED2" w14:paraId="09E68649" w14:textId="77777777" w:rsidTr="00C04D0E">
        <w:tc>
          <w:tcPr>
            <w:tcW w:w="2122" w:type="dxa"/>
            <w:tcBorders>
              <w:right w:val="single" w:sz="4" w:space="0" w:color="auto"/>
            </w:tcBorders>
            <w:shd w:val="clear" w:color="auto" w:fill="92D050"/>
          </w:tcPr>
          <w:p w14:paraId="3FDD0DFC" w14:textId="77777777" w:rsidR="000B6ED2" w:rsidRDefault="000B6ED2" w:rsidP="00AF78D2">
            <w:r>
              <w:t>Precondición:</w:t>
            </w:r>
          </w:p>
        </w:tc>
        <w:tc>
          <w:tcPr>
            <w:tcW w:w="6372" w:type="dxa"/>
            <w:gridSpan w:val="2"/>
            <w:tcBorders>
              <w:left w:val="single" w:sz="4" w:space="0" w:color="auto"/>
              <w:bottom w:val="single" w:sz="4" w:space="0" w:color="auto"/>
            </w:tcBorders>
          </w:tcPr>
          <w:p w14:paraId="1E6E5603" w14:textId="5C241542" w:rsidR="000B6ED2" w:rsidRDefault="00C04D0E" w:rsidP="00AF78D2">
            <w:r>
              <w:t xml:space="preserve">Tener un diccionario cargado y estar en la página de </w:t>
            </w:r>
            <w:r w:rsidR="000B6ED2">
              <w:t>visualización del informe.</w:t>
            </w:r>
          </w:p>
        </w:tc>
      </w:tr>
      <w:tr w:rsidR="000B6ED2" w14:paraId="01403400" w14:textId="77777777" w:rsidTr="00C04D0E">
        <w:tc>
          <w:tcPr>
            <w:tcW w:w="2122" w:type="dxa"/>
            <w:vMerge w:val="restart"/>
            <w:tcBorders>
              <w:right w:val="single" w:sz="4" w:space="0" w:color="auto"/>
            </w:tcBorders>
            <w:shd w:val="clear" w:color="auto" w:fill="92D050"/>
          </w:tcPr>
          <w:p w14:paraId="6BBA6626"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68EDB285"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01E675C2" w14:textId="77777777" w:rsidR="000B6ED2" w:rsidRDefault="000B6ED2" w:rsidP="00AF78D2">
            <w:r>
              <w:t>Acción (estas acciones son opcionales)</w:t>
            </w:r>
          </w:p>
        </w:tc>
      </w:tr>
      <w:tr w:rsidR="000B6ED2" w14:paraId="63B91739" w14:textId="77777777" w:rsidTr="00C04D0E">
        <w:trPr>
          <w:trHeight w:val="213"/>
        </w:trPr>
        <w:tc>
          <w:tcPr>
            <w:tcW w:w="2122" w:type="dxa"/>
            <w:vMerge/>
            <w:tcBorders>
              <w:right w:val="single" w:sz="4" w:space="0" w:color="auto"/>
            </w:tcBorders>
            <w:shd w:val="clear" w:color="auto" w:fill="92D050"/>
          </w:tcPr>
          <w:p w14:paraId="17179109"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7E23D71C"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400039E0" w14:textId="77777777" w:rsidR="000B6ED2" w:rsidRDefault="000B6ED2" w:rsidP="00AF78D2">
            <w:r>
              <w:t>Pulsar el botón del menú de navegación que aparece en la parte izquierda de la pantalla para navegar por el informe.</w:t>
            </w:r>
          </w:p>
        </w:tc>
      </w:tr>
      <w:tr w:rsidR="000B6ED2" w14:paraId="3568C852" w14:textId="77777777" w:rsidTr="00C04D0E">
        <w:trPr>
          <w:trHeight w:val="213"/>
        </w:trPr>
        <w:tc>
          <w:tcPr>
            <w:tcW w:w="2122" w:type="dxa"/>
            <w:vMerge/>
            <w:tcBorders>
              <w:right w:val="single" w:sz="4" w:space="0" w:color="auto"/>
            </w:tcBorders>
            <w:shd w:val="clear" w:color="auto" w:fill="92D050"/>
          </w:tcPr>
          <w:p w14:paraId="4EBCBF2C"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9FED02E"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7F853C57" w14:textId="77777777" w:rsidR="000B6ED2" w:rsidRDefault="000B6ED2" w:rsidP="00AF78D2">
            <w:r>
              <w:t>Visualizar el informe.</w:t>
            </w:r>
          </w:p>
        </w:tc>
      </w:tr>
      <w:tr w:rsidR="000B6ED2" w14:paraId="527E2609" w14:textId="77777777" w:rsidTr="00C04D0E">
        <w:tc>
          <w:tcPr>
            <w:tcW w:w="2122" w:type="dxa"/>
            <w:tcBorders>
              <w:right w:val="single" w:sz="4" w:space="0" w:color="auto"/>
            </w:tcBorders>
            <w:shd w:val="clear" w:color="auto" w:fill="92D050"/>
          </w:tcPr>
          <w:p w14:paraId="0FD9CF3A" w14:textId="77777777" w:rsidR="000B6ED2" w:rsidRDefault="000B6ED2" w:rsidP="00AF78D2">
            <w:r>
              <w:t>Postcondición:</w:t>
            </w:r>
          </w:p>
        </w:tc>
        <w:tc>
          <w:tcPr>
            <w:tcW w:w="6372" w:type="dxa"/>
            <w:gridSpan w:val="2"/>
            <w:tcBorders>
              <w:left w:val="single" w:sz="4" w:space="0" w:color="auto"/>
            </w:tcBorders>
          </w:tcPr>
          <w:p w14:paraId="31EFAAF4" w14:textId="77777777" w:rsidR="000B6ED2" w:rsidRDefault="000B6ED2" w:rsidP="00AF78D2">
            <w:r>
              <w:t>Se visualiza el informe.</w:t>
            </w:r>
          </w:p>
        </w:tc>
      </w:tr>
      <w:tr w:rsidR="000B6ED2" w14:paraId="57224090" w14:textId="77777777" w:rsidTr="00C04D0E">
        <w:trPr>
          <w:trHeight w:val="326"/>
        </w:trPr>
        <w:tc>
          <w:tcPr>
            <w:tcW w:w="2122" w:type="dxa"/>
            <w:tcBorders>
              <w:right w:val="single" w:sz="4" w:space="0" w:color="auto"/>
            </w:tcBorders>
            <w:shd w:val="clear" w:color="auto" w:fill="92D050"/>
          </w:tcPr>
          <w:p w14:paraId="4C86077A"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4CD9B5DA" w14:textId="34A56D9A" w:rsidR="000B6ED2" w:rsidRDefault="00C04D0E" w:rsidP="00AF78D2">
            <w:r>
              <w:t>No hay</w:t>
            </w:r>
          </w:p>
        </w:tc>
      </w:tr>
      <w:tr w:rsidR="000B6ED2" w14:paraId="0537C2FA" w14:textId="77777777" w:rsidTr="00C04D0E">
        <w:tc>
          <w:tcPr>
            <w:tcW w:w="2122" w:type="dxa"/>
            <w:tcBorders>
              <w:right w:val="single" w:sz="4" w:space="0" w:color="auto"/>
            </w:tcBorders>
            <w:shd w:val="clear" w:color="auto" w:fill="92D050"/>
          </w:tcPr>
          <w:p w14:paraId="5813C262" w14:textId="77777777" w:rsidR="000B6ED2" w:rsidRDefault="000B6ED2" w:rsidP="00AF78D2">
            <w:r>
              <w:t>Importancia:</w:t>
            </w:r>
          </w:p>
        </w:tc>
        <w:tc>
          <w:tcPr>
            <w:tcW w:w="6372" w:type="dxa"/>
            <w:gridSpan w:val="2"/>
            <w:tcBorders>
              <w:left w:val="single" w:sz="4" w:space="0" w:color="auto"/>
            </w:tcBorders>
          </w:tcPr>
          <w:p w14:paraId="0914FCED" w14:textId="1E9002B6" w:rsidR="000B6ED2" w:rsidRDefault="00C04D0E" w:rsidP="00AF78D2">
            <w:r>
              <w:t>Muy a</w:t>
            </w:r>
            <w:r w:rsidR="000B6ED2">
              <w:t>lta</w:t>
            </w:r>
          </w:p>
        </w:tc>
      </w:tr>
      <w:tr w:rsidR="000B6ED2" w14:paraId="7CD563D9" w14:textId="77777777" w:rsidTr="00C04D0E">
        <w:tc>
          <w:tcPr>
            <w:tcW w:w="2122" w:type="dxa"/>
            <w:tcBorders>
              <w:right w:val="single" w:sz="4" w:space="0" w:color="auto"/>
            </w:tcBorders>
            <w:shd w:val="clear" w:color="auto" w:fill="92D050"/>
          </w:tcPr>
          <w:p w14:paraId="473FB11C" w14:textId="77777777" w:rsidR="000B6ED2" w:rsidRDefault="000B6ED2" w:rsidP="00AF78D2">
            <w:r>
              <w:t>Frecuencia:</w:t>
            </w:r>
          </w:p>
        </w:tc>
        <w:tc>
          <w:tcPr>
            <w:tcW w:w="6372" w:type="dxa"/>
            <w:gridSpan w:val="2"/>
            <w:tcBorders>
              <w:left w:val="single" w:sz="4" w:space="0" w:color="auto"/>
            </w:tcBorders>
          </w:tcPr>
          <w:p w14:paraId="717A532A" w14:textId="77777777" w:rsidR="000B6ED2" w:rsidRDefault="000B6ED2" w:rsidP="00AF78D2">
            <w:pPr>
              <w:keepNext/>
            </w:pPr>
            <w:r>
              <w:t>Alta</w:t>
            </w:r>
          </w:p>
        </w:tc>
      </w:tr>
    </w:tbl>
    <w:p w14:paraId="216463C3" w14:textId="560F6292" w:rsidR="000B6ED2" w:rsidRDefault="000B6ED2" w:rsidP="000B6ED2">
      <w:pPr>
        <w:pStyle w:val="Descripcin"/>
        <w:keepNext/>
        <w:jc w:val="center"/>
      </w:pPr>
      <w:bookmarkStart w:id="71" w:name="_Toc32403636"/>
      <w:bookmarkStart w:id="72" w:name="_Toc107913292"/>
      <w:r>
        <w:t xml:space="preserve">Tabla </w:t>
      </w:r>
      <w:r w:rsidR="00AC3EA4">
        <w:fldChar w:fldCharType="begin"/>
      </w:r>
      <w:r w:rsidR="00AC3EA4">
        <w:instrText xml:space="preserve"> SEQ Tabla \* ARABIC </w:instrText>
      </w:r>
      <w:r w:rsidR="00AC3EA4">
        <w:fldChar w:fldCharType="separate"/>
      </w:r>
      <w:r w:rsidR="00CC4358">
        <w:rPr>
          <w:noProof/>
        </w:rPr>
        <w:t>19</w:t>
      </w:r>
      <w:r w:rsidR="00AC3EA4">
        <w:rPr>
          <w:noProof/>
        </w:rPr>
        <w:fldChar w:fldCharType="end"/>
      </w:r>
      <w:r>
        <w:t xml:space="preserve"> Caso de uso 25</w:t>
      </w:r>
      <w:bookmarkEnd w:id="71"/>
      <w:bookmarkEnd w:id="72"/>
    </w:p>
    <w:tbl>
      <w:tblPr>
        <w:tblStyle w:val="Tablaconcuadrcula"/>
        <w:tblpPr w:leftFromText="141" w:rightFromText="141" w:vertAnchor="text" w:horzAnchor="margin" w:tblpY="6"/>
        <w:tblW w:w="0" w:type="auto"/>
        <w:tblLook w:val="04A0" w:firstRow="1" w:lastRow="0" w:firstColumn="1" w:lastColumn="0" w:noHBand="0" w:noVBand="1"/>
      </w:tblPr>
      <w:tblGrid>
        <w:gridCol w:w="2122"/>
        <w:gridCol w:w="992"/>
        <w:gridCol w:w="5380"/>
      </w:tblGrid>
      <w:tr w:rsidR="000B6ED2" w:rsidRPr="00681815" w14:paraId="672697F8" w14:textId="77777777" w:rsidTr="00C04D0E">
        <w:tc>
          <w:tcPr>
            <w:tcW w:w="2122" w:type="dxa"/>
            <w:tcBorders>
              <w:bottom w:val="single" w:sz="4" w:space="0" w:color="auto"/>
            </w:tcBorders>
            <w:shd w:val="clear" w:color="auto" w:fill="92D050"/>
          </w:tcPr>
          <w:p w14:paraId="2353E0EC" w14:textId="77777777" w:rsidR="000B6ED2" w:rsidRPr="00681815" w:rsidRDefault="000B6ED2" w:rsidP="00AF78D2">
            <w:pPr>
              <w:jc w:val="center"/>
              <w:rPr>
                <w:b/>
                <w:bCs/>
              </w:rPr>
            </w:pPr>
            <w:r>
              <w:rPr>
                <w:b/>
                <w:bCs/>
              </w:rPr>
              <w:t>Caso de uso 26</w:t>
            </w:r>
          </w:p>
        </w:tc>
        <w:tc>
          <w:tcPr>
            <w:tcW w:w="6372" w:type="dxa"/>
            <w:gridSpan w:val="2"/>
            <w:shd w:val="clear" w:color="auto" w:fill="92D050"/>
          </w:tcPr>
          <w:p w14:paraId="63E8703C" w14:textId="77777777" w:rsidR="000B6ED2" w:rsidRPr="00681815" w:rsidRDefault="000B6ED2" w:rsidP="00AF78D2">
            <w:pPr>
              <w:jc w:val="center"/>
              <w:rPr>
                <w:b/>
                <w:bCs/>
              </w:rPr>
            </w:pPr>
            <w:r>
              <w:rPr>
                <w:b/>
                <w:bCs/>
              </w:rPr>
              <w:t>Ayuda al usuario</w:t>
            </w:r>
          </w:p>
        </w:tc>
      </w:tr>
      <w:tr w:rsidR="000B6ED2" w14:paraId="323A85FD" w14:textId="77777777" w:rsidTr="00C04D0E">
        <w:tc>
          <w:tcPr>
            <w:tcW w:w="2122" w:type="dxa"/>
            <w:tcBorders>
              <w:bottom w:val="single" w:sz="4" w:space="0" w:color="auto"/>
              <w:right w:val="single" w:sz="4" w:space="0" w:color="auto"/>
            </w:tcBorders>
            <w:shd w:val="clear" w:color="auto" w:fill="92D050"/>
          </w:tcPr>
          <w:p w14:paraId="4EA0EDB1" w14:textId="77777777" w:rsidR="000B6ED2" w:rsidRDefault="000B6ED2" w:rsidP="00AF78D2">
            <w:r>
              <w:t>Requisitos asociados:</w:t>
            </w:r>
          </w:p>
        </w:tc>
        <w:tc>
          <w:tcPr>
            <w:tcW w:w="6372" w:type="dxa"/>
            <w:gridSpan w:val="2"/>
            <w:tcBorders>
              <w:left w:val="single" w:sz="4" w:space="0" w:color="auto"/>
            </w:tcBorders>
          </w:tcPr>
          <w:p w14:paraId="0ECB8F06" w14:textId="77777777" w:rsidR="000B6ED2" w:rsidRDefault="000B6ED2" w:rsidP="00AF78D2">
            <w:pPr>
              <w:jc w:val="center"/>
            </w:pPr>
            <w:r>
              <w:t>R.F-15</w:t>
            </w:r>
          </w:p>
        </w:tc>
      </w:tr>
      <w:tr w:rsidR="000B6ED2" w14:paraId="382558D6" w14:textId="77777777" w:rsidTr="00C04D0E">
        <w:tc>
          <w:tcPr>
            <w:tcW w:w="2122" w:type="dxa"/>
            <w:tcBorders>
              <w:right w:val="single" w:sz="4" w:space="0" w:color="auto"/>
            </w:tcBorders>
            <w:shd w:val="clear" w:color="auto" w:fill="92D050"/>
          </w:tcPr>
          <w:p w14:paraId="0A330637"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62823482" w14:textId="77777777" w:rsidR="000B6ED2" w:rsidRDefault="000B6ED2" w:rsidP="00AF78D2">
            <w:r>
              <w:rPr>
                <w:shd w:val="clear" w:color="auto" w:fill="FFFFFF" w:themeFill="background1"/>
              </w:rPr>
              <w:t>Permite al usuario acceder a una wiki con ayuda para manejarte con la aplicación.</w:t>
            </w:r>
          </w:p>
        </w:tc>
      </w:tr>
      <w:tr w:rsidR="000B6ED2" w14:paraId="4EE476E8" w14:textId="77777777" w:rsidTr="00C04D0E">
        <w:tc>
          <w:tcPr>
            <w:tcW w:w="2122" w:type="dxa"/>
            <w:tcBorders>
              <w:right w:val="single" w:sz="4" w:space="0" w:color="auto"/>
            </w:tcBorders>
            <w:shd w:val="clear" w:color="auto" w:fill="92D050"/>
          </w:tcPr>
          <w:p w14:paraId="0BCDDC04" w14:textId="77777777" w:rsidR="000B6ED2" w:rsidRDefault="000B6ED2" w:rsidP="00AF78D2">
            <w:r>
              <w:t>Precondición:</w:t>
            </w:r>
          </w:p>
        </w:tc>
        <w:tc>
          <w:tcPr>
            <w:tcW w:w="6372" w:type="dxa"/>
            <w:gridSpan w:val="2"/>
            <w:tcBorders>
              <w:left w:val="single" w:sz="4" w:space="0" w:color="auto"/>
              <w:bottom w:val="single" w:sz="4" w:space="0" w:color="auto"/>
            </w:tcBorders>
          </w:tcPr>
          <w:p w14:paraId="737E49DC" w14:textId="77777777" w:rsidR="000B6ED2" w:rsidRDefault="000B6ED2" w:rsidP="00AF78D2">
            <w:r>
              <w:t>Tener conexión a internet.</w:t>
            </w:r>
          </w:p>
        </w:tc>
      </w:tr>
      <w:tr w:rsidR="000B6ED2" w14:paraId="05108233" w14:textId="77777777" w:rsidTr="00C04D0E">
        <w:tc>
          <w:tcPr>
            <w:tcW w:w="2122" w:type="dxa"/>
            <w:vMerge w:val="restart"/>
            <w:tcBorders>
              <w:right w:val="single" w:sz="4" w:space="0" w:color="auto"/>
            </w:tcBorders>
            <w:shd w:val="clear" w:color="auto" w:fill="92D050"/>
          </w:tcPr>
          <w:p w14:paraId="2DB27108"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31A71613"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7206AC65" w14:textId="77777777" w:rsidR="000B6ED2" w:rsidRDefault="000B6ED2" w:rsidP="00AF78D2">
            <w:r>
              <w:t>Acción (estas acciones son opcionales)</w:t>
            </w:r>
          </w:p>
        </w:tc>
      </w:tr>
      <w:tr w:rsidR="000B6ED2" w14:paraId="4F51F454" w14:textId="77777777" w:rsidTr="00C04D0E">
        <w:trPr>
          <w:trHeight w:val="213"/>
        </w:trPr>
        <w:tc>
          <w:tcPr>
            <w:tcW w:w="2122" w:type="dxa"/>
            <w:vMerge/>
            <w:tcBorders>
              <w:right w:val="single" w:sz="4" w:space="0" w:color="auto"/>
            </w:tcBorders>
            <w:shd w:val="clear" w:color="auto" w:fill="92D050"/>
          </w:tcPr>
          <w:p w14:paraId="655F9A65"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1FB2F38E"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2F36406A" w14:textId="77777777" w:rsidR="000B6ED2" w:rsidRDefault="000B6ED2" w:rsidP="00AF78D2">
            <w:r>
              <w:t>El usuario presiona el botón de “Wiki”.</w:t>
            </w:r>
          </w:p>
        </w:tc>
      </w:tr>
      <w:tr w:rsidR="000B6ED2" w14:paraId="29311DE1" w14:textId="77777777" w:rsidTr="00C04D0E">
        <w:trPr>
          <w:trHeight w:val="213"/>
        </w:trPr>
        <w:tc>
          <w:tcPr>
            <w:tcW w:w="2122" w:type="dxa"/>
            <w:vMerge/>
            <w:tcBorders>
              <w:right w:val="single" w:sz="4" w:space="0" w:color="auto"/>
            </w:tcBorders>
            <w:shd w:val="clear" w:color="auto" w:fill="92D050"/>
          </w:tcPr>
          <w:p w14:paraId="161721D8"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107A2174"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38622BA5" w14:textId="77777777" w:rsidR="000B6ED2" w:rsidRDefault="000B6ED2" w:rsidP="00AF78D2">
            <w:r>
              <w:t>Se abre otra pestaña con la wiki de la aplicación.</w:t>
            </w:r>
          </w:p>
        </w:tc>
      </w:tr>
      <w:tr w:rsidR="000B6ED2" w14:paraId="367C10EF" w14:textId="77777777" w:rsidTr="00C04D0E">
        <w:tc>
          <w:tcPr>
            <w:tcW w:w="2122" w:type="dxa"/>
            <w:tcBorders>
              <w:right w:val="single" w:sz="4" w:space="0" w:color="auto"/>
            </w:tcBorders>
            <w:shd w:val="clear" w:color="auto" w:fill="92D050"/>
          </w:tcPr>
          <w:p w14:paraId="5C53F869" w14:textId="77777777" w:rsidR="000B6ED2" w:rsidRDefault="000B6ED2" w:rsidP="00AF78D2">
            <w:r>
              <w:t>Postcondición:</w:t>
            </w:r>
          </w:p>
        </w:tc>
        <w:tc>
          <w:tcPr>
            <w:tcW w:w="6372" w:type="dxa"/>
            <w:gridSpan w:val="2"/>
            <w:tcBorders>
              <w:left w:val="single" w:sz="4" w:space="0" w:color="auto"/>
            </w:tcBorders>
          </w:tcPr>
          <w:p w14:paraId="1C6DAC6A" w14:textId="77777777" w:rsidR="000B6ED2" w:rsidRDefault="000B6ED2" w:rsidP="00AF78D2">
            <w:r>
              <w:t>-</w:t>
            </w:r>
          </w:p>
        </w:tc>
      </w:tr>
      <w:tr w:rsidR="000B6ED2" w14:paraId="492E12AF" w14:textId="77777777" w:rsidTr="00C04D0E">
        <w:trPr>
          <w:trHeight w:val="326"/>
        </w:trPr>
        <w:tc>
          <w:tcPr>
            <w:tcW w:w="2122" w:type="dxa"/>
            <w:tcBorders>
              <w:right w:val="single" w:sz="4" w:space="0" w:color="auto"/>
            </w:tcBorders>
            <w:shd w:val="clear" w:color="auto" w:fill="92D050"/>
          </w:tcPr>
          <w:p w14:paraId="50A28407"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05AFED45" w14:textId="7719AD2F" w:rsidR="000B6ED2" w:rsidRDefault="00C04D0E" w:rsidP="00AF78D2">
            <w:r>
              <w:t>No hay.</w:t>
            </w:r>
          </w:p>
        </w:tc>
      </w:tr>
      <w:tr w:rsidR="000B6ED2" w14:paraId="395707B1" w14:textId="77777777" w:rsidTr="00C04D0E">
        <w:tc>
          <w:tcPr>
            <w:tcW w:w="2122" w:type="dxa"/>
            <w:tcBorders>
              <w:right w:val="single" w:sz="4" w:space="0" w:color="auto"/>
            </w:tcBorders>
            <w:shd w:val="clear" w:color="auto" w:fill="92D050"/>
          </w:tcPr>
          <w:p w14:paraId="078F9A45" w14:textId="77777777" w:rsidR="000B6ED2" w:rsidRDefault="000B6ED2" w:rsidP="00AF78D2">
            <w:r>
              <w:t>Importancia:</w:t>
            </w:r>
          </w:p>
        </w:tc>
        <w:tc>
          <w:tcPr>
            <w:tcW w:w="6372" w:type="dxa"/>
            <w:gridSpan w:val="2"/>
            <w:tcBorders>
              <w:left w:val="single" w:sz="4" w:space="0" w:color="auto"/>
            </w:tcBorders>
          </w:tcPr>
          <w:p w14:paraId="2B1E029D" w14:textId="72DCD13F" w:rsidR="000B6ED2" w:rsidRDefault="00C04D0E" w:rsidP="00AF78D2">
            <w:r>
              <w:t>Media</w:t>
            </w:r>
          </w:p>
        </w:tc>
      </w:tr>
      <w:tr w:rsidR="000B6ED2" w14:paraId="5C2F8E11" w14:textId="77777777" w:rsidTr="00C04D0E">
        <w:tc>
          <w:tcPr>
            <w:tcW w:w="2122" w:type="dxa"/>
            <w:tcBorders>
              <w:right w:val="single" w:sz="4" w:space="0" w:color="auto"/>
            </w:tcBorders>
            <w:shd w:val="clear" w:color="auto" w:fill="92D050"/>
          </w:tcPr>
          <w:p w14:paraId="5ACEF627" w14:textId="77777777" w:rsidR="000B6ED2" w:rsidRDefault="000B6ED2" w:rsidP="00AF78D2">
            <w:r>
              <w:t>Frecuencia:</w:t>
            </w:r>
          </w:p>
        </w:tc>
        <w:tc>
          <w:tcPr>
            <w:tcW w:w="6372" w:type="dxa"/>
            <w:gridSpan w:val="2"/>
            <w:tcBorders>
              <w:left w:val="single" w:sz="4" w:space="0" w:color="auto"/>
            </w:tcBorders>
          </w:tcPr>
          <w:p w14:paraId="50C622BD" w14:textId="77777777" w:rsidR="000B6ED2" w:rsidRDefault="000B6ED2" w:rsidP="00AF78D2">
            <w:pPr>
              <w:keepNext/>
            </w:pPr>
            <w:r>
              <w:t>Baja</w:t>
            </w:r>
          </w:p>
        </w:tc>
      </w:tr>
    </w:tbl>
    <w:p w14:paraId="276A011D" w14:textId="6655206D" w:rsidR="000B6ED2" w:rsidRDefault="000B6ED2" w:rsidP="000B6ED2">
      <w:pPr>
        <w:pStyle w:val="Descripcin"/>
        <w:keepNext/>
        <w:jc w:val="center"/>
      </w:pPr>
      <w:bookmarkStart w:id="73" w:name="_Toc32403637"/>
      <w:bookmarkStart w:id="74" w:name="_Toc107913293"/>
      <w:r>
        <w:t xml:space="preserve">Tabla </w:t>
      </w:r>
      <w:r w:rsidR="00AC3EA4">
        <w:fldChar w:fldCharType="begin"/>
      </w:r>
      <w:r w:rsidR="00AC3EA4">
        <w:instrText xml:space="preserve"> SEQ Tabla \* ARABIC </w:instrText>
      </w:r>
      <w:r w:rsidR="00AC3EA4">
        <w:fldChar w:fldCharType="separate"/>
      </w:r>
      <w:r w:rsidR="00CC4358">
        <w:rPr>
          <w:noProof/>
        </w:rPr>
        <w:t>20</w:t>
      </w:r>
      <w:r w:rsidR="00AC3EA4">
        <w:rPr>
          <w:noProof/>
        </w:rPr>
        <w:fldChar w:fldCharType="end"/>
      </w:r>
      <w:r>
        <w:t xml:space="preserve"> Caso de uso 26</w:t>
      </w:r>
      <w:bookmarkEnd w:id="73"/>
      <w:bookmarkEnd w:id="74"/>
    </w:p>
    <w:tbl>
      <w:tblPr>
        <w:tblStyle w:val="Tablaconcuadrcula"/>
        <w:tblpPr w:leftFromText="141" w:rightFromText="141" w:vertAnchor="text" w:horzAnchor="margin" w:tblpY="-43"/>
        <w:tblW w:w="0" w:type="auto"/>
        <w:tblLook w:val="04A0" w:firstRow="1" w:lastRow="0" w:firstColumn="1" w:lastColumn="0" w:noHBand="0" w:noVBand="1"/>
      </w:tblPr>
      <w:tblGrid>
        <w:gridCol w:w="2122"/>
        <w:gridCol w:w="992"/>
        <w:gridCol w:w="5380"/>
      </w:tblGrid>
      <w:tr w:rsidR="000B6ED2" w:rsidRPr="00681815" w14:paraId="2FB39578" w14:textId="77777777" w:rsidTr="00C04D0E">
        <w:tc>
          <w:tcPr>
            <w:tcW w:w="2122" w:type="dxa"/>
            <w:tcBorders>
              <w:bottom w:val="single" w:sz="4" w:space="0" w:color="auto"/>
            </w:tcBorders>
            <w:shd w:val="clear" w:color="auto" w:fill="92D050"/>
          </w:tcPr>
          <w:p w14:paraId="28B96E55" w14:textId="77777777" w:rsidR="000B6ED2" w:rsidRPr="00681815" w:rsidRDefault="000B6ED2" w:rsidP="00AF78D2">
            <w:pPr>
              <w:jc w:val="center"/>
              <w:rPr>
                <w:b/>
                <w:bCs/>
              </w:rPr>
            </w:pPr>
            <w:r>
              <w:rPr>
                <w:b/>
                <w:bCs/>
              </w:rPr>
              <w:t>Caso de uso 27</w:t>
            </w:r>
          </w:p>
        </w:tc>
        <w:tc>
          <w:tcPr>
            <w:tcW w:w="6372" w:type="dxa"/>
            <w:gridSpan w:val="2"/>
            <w:shd w:val="clear" w:color="auto" w:fill="92D050"/>
          </w:tcPr>
          <w:p w14:paraId="6CCA8094" w14:textId="77777777" w:rsidR="000B6ED2" w:rsidRPr="00681815" w:rsidRDefault="000B6ED2" w:rsidP="00AF78D2">
            <w:pPr>
              <w:jc w:val="center"/>
              <w:rPr>
                <w:b/>
                <w:bCs/>
              </w:rPr>
            </w:pPr>
            <w:r>
              <w:rPr>
                <w:b/>
                <w:bCs/>
              </w:rPr>
              <w:t>Información sobre la aplicación</w:t>
            </w:r>
          </w:p>
        </w:tc>
      </w:tr>
      <w:tr w:rsidR="000B6ED2" w14:paraId="7186EF23" w14:textId="77777777" w:rsidTr="00C04D0E">
        <w:tc>
          <w:tcPr>
            <w:tcW w:w="2122" w:type="dxa"/>
            <w:tcBorders>
              <w:bottom w:val="single" w:sz="4" w:space="0" w:color="auto"/>
              <w:right w:val="single" w:sz="4" w:space="0" w:color="auto"/>
            </w:tcBorders>
            <w:shd w:val="clear" w:color="auto" w:fill="92D050"/>
          </w:tcPr>
          <w:p w14:paraId="1779DF0F" w14:textId="77777777" w:rsidR="000B6ED2" w:rsidRDefault="000B6ED2" w:rsidP="00AF78D2">
            <w:r>
              <w:t>Requisitos asociados:</w:t>
            </w:r>
          </w:p>
        </w:tc>
        <w:tc>
          <w:tcPr>
            <w:tcW w:w="6372" w:type="dxa"/>
            <w:gridSpan w:val="2"/>
            <w:tcBorders>
              <w:left w:val="single" w:sz="4" w:space="0" w:color="auto"/>
            </w:tcBorders>
          </w:tcPr>
          <w:p w14:paraId="396EFA59" w14:textId="77777777" w:rsidR="000B6ED2" w:rsidRDefault="000B6ED2" w:rsidP="00AF78D2">
            <w:pPr>
              <w:jc w:val="center"/>
            </w:pPr>
            <w:r>
              <w:t>R.F-16</w:t>
            </w:r>
          </w:p>
        </w:tc>
      </w:tr>
      <w:tr w:rsidR="000B6ED2" w14:paraId="1C0F12F6" w14:textId="77777777" w:rsidTr="00C04D0E">
        <w:tc>
          <w:tcPr>
            <w:tcW w:w="2122" w:type="dxa"/>
            <w:tcBorders>
              <w:right w:val="single" w:sz="4" w:space="0" w:color="auto"/>
            </w:tcBorders>
            <w:shd w:val="clear" w:color="auto" w:fill="92D050"/>
          </w:tcPr>
          <w:p w14:paraId="60910481"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3666AD31" w14:textId="77777777" w:rsidR="000B6ED2" w:rsidRDefault="000B6ED2" w:rsidP="00AF78D2">
            <w:r>
              <w:rPr>
                <w:shd w:val="clear" w:color="auto" w:fill="FFFFFF" w:themeFill="background1"/>
              </w:rPr>
              <w:t>Permite al usuario acceder a una ventana de “Acerca de” con información sobre la aplicación.</w:t>
            </w:r>
          </w:p>
        </w:tc>
      </w:tr>
      <w:tr w:rsidR="000B6ED2" w14:paraId="060B5750" w14:textId="77777777" w:rsidTr="00C04D0E">
        <w:tc>
          <w:tcPr>
            <w:tcW w:w="2122" w:type="dxa"/>
            <w:tcBorders>
              <w:right w:val="single" w:sz="4" w:space="0" w:color="auto"/>
            </w:tcBorders>
            <w:shd w:val="clear" w:color="auto" w:fill="92D050"/>
          </w:tcPr>
          <w:p w14:paraId="095718E6" w14:textId="77777777" w:rsidR="000B6ED2" w:rsidRDefault="000B6ED2" w:rsidP="00AF78D2">
            <w:r>
              <w:t>Precondición:</w:t>
            </w:r>
          </w:p>
        </w:tc>
        <w:tc>
          <w:tcPr>
            <w:tcW w:w="6372" w:type="dxa"/>
            <w:gridSpan w:val="2"/>
            <w:tcBorders>
              <w:left w:val="single" w:sz="4" w:space="0" w:color="auto"/>
              <w:bottom w:val="single" w:sz="4" w:space="0" w:color="auto"/>
            </w:tcBorders>
          </w:tcPr>
          <w:p w14:paraId="6D62E580" w14:textId="77777777" w:rsidR="000B6ED2" w:rsidRDefault="000B6ED2" w:rsidP="00AF78D2">
            <w:r>
              <w:t>Tener conexión a internet.</w:t>
            </w:r>
          </w:p>
        </w:tc>
      </w:tr>
      <w:tr w:rsidR="000B6ED2" w14:paraId="7092B344" w14:textId="77777777" w:rsidTr="00C04D0E">
        <w:tc>
          <w:tcPr>
            <w:tcW w:w="2122" w:type="dxa"/>
            <w:vMerge w:val="restart"/>
            <w:tcBorders>
              <w:right w:val="single" w:sz="4" w:space="0" w:color="auto"/>
            </w:tcBorders>
            <w:shd w:val="clear" w:color="auto" w:fill="92D050"/>
          </w:tcPr>
          <w:p w14:paraId="7C215C9E"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26EB2152"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256A0D73" w14:textId="77777777" w:rsidR="000B6ED2" w:rsidRDefault="000B6ED2" w:rsidP="00AF78D2">
            <w:r>
              <w:t>Acción (estas acciones son opcionales)</w:t>
            </w:r>
          </w:p>
        </w:tc>
      </w:tr>
      <w:tr w:rsidR="000B6ED2" w14:paraId="0703E7E7" w14:textId="77777777" w:rsidTr="00C04D0E">
        <w:trPr>
          <w:trHeight w:val="213"/>
        </w:trPr>
        <w:tc>
          <w:tcPr>
            <w:tcW w:w="2122" w:type="dxa"/>
            <w:vMerge/>
            <w:tcBorders>
              <w:right w:val="single" w:sz="4" w:space="0" w:color="auto"/>
            </w:tcBorders>
            <w:shd w:val="clear" w:color="auto" w:fill="92D050"/>
          </w:tcPr>
          <w:p w14:paraId="46F42446"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1F2072EA"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3AE53A8C" w14:textId="77777777" w:rsidR="000B6ED2" w:rsidRDefault="000B6ED2" w:rsidP="00AF78D2">
            <w:r>
              <w:t>El usuario presiona el botón de “Acerca de”.</w:t>
            </w:r>
          </w:p>
        </w:tc>
      </w:tr>
      <w:tr w:rsidR="000B6ED2" w14:paraId="4E4321BD" w14:textId="77777777" w:rsidTr="00C04D0E">
        <w:trPr>
          <w:trHeight w:val="213"/>
        </w:trPr>
        <w:tc>
          <w:tcPr>
            <w:tcW w:w="2122" w:type="dxa"/>
            <w:vMerge/>
            <w:tcBorders>
              <w:right w:val="single" w:sz="4" w:space="0" w:color="auto"/>
            </w:tcBorders>
            <w:shd w:val="clear" w:color="auto" w:fill="92D050"/>
          </w:tcPr>
          <w:p w14:paraId="3BE430A1"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C2A74AB"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43CA9857" w14:textId="77777777" w:rsidR="000B6ED2" w:rsidRDefault="000B6ED2" w:rsidP="00AF78D2">
            <w:r>
              <w:t>Se abre otra pestaña con la información de la aplicación.</w:t>
            </w:r>
          </w:p>
        </w:tc>
      </w:tr>
      <w:tr w:rsidR="000B6ED2" w14:paraId="56EE25DC" w14:textId="77777777" w:rsidTr="00C04D0E">
        <w:tc>
          <w:tcPr>
            <w:tcW w:w="2122" w:type="dxa"/>
            <w:tcBorders>
              <w:right w:val="single" w:sz="4" w:space="0" w:color="auto"/>
            </w:tcBorders>
            <w:shd w:val="clear" w:color="auto" w:fill="92D050"/>
          </w:tcPr>
          <w:p w14:paraId="00722B3A" w14:textId="77777777" w:rsidR="000B6ED2" w:rsidRDefault="000B6ED2" w:rsidP="00AF78D2">
            <w:r>
              <w:t>Postcondición:</w:t>
            </w:r>
          </w:p>
        </w:tc>
        <w:tc>
          <w:tcPr>
            <w:tcW w:w="6372" w:type="dxa"/>
            <w:gridSpan w:val="2"/>
            <w:tcBorders>
              <w:left w:val="single" w:sz="4" w:space="0" w:color="auto"/>
            </w:tcBorders>
          </w:tcPr>
          <w:p w14:paraId="36F10233" w14:textId="77777777" w:rsidR="000B6ED2" w:rsidRDefault="000B6ED2" w:rsidP="00AF78D2">
            <w:r>
              <w:t>-</w:t>
            </w:r>
          </w:p>
        </w:tc>
      </w:tr>
      <w:tr w:rsidR="000B6ED2" w14:paraId="3BCBACA0" w14:textId="77777777" w:rsidTr="00C04D0E">
        <w:trPr>
          <w:trHeight w:val="326"/>
        </w:trPr>
        <w:tc>
          <w:tcPr>
            <w:tcW w:w="2122" w:type="dxa"/>
            <w:tcBorders>
              <w:right w:val="single" w:sz="4" w:space="0" w:color="auto"/>
            </w:tcBorders>
            <w:shd w:val="clear" w:color="auto" w:fill="92D050"/>
          </w:tcPr>
          <w:p w14:paraId="092F4B3B"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7665D5E5" w14:textId="4A526F9D" w:rsidR="000B6ED2" w:rsidRDefault="00C04D0E" w:rsidP="00AF78D2">
            <w:r>
              <w:t>No hay.</w:t>
            </w:r>
          </w:p>
        </w:tc>
      </w:tr>
      <w:tr w:rsidR="000B6ED2" w14:paraId="485E53BE" w14:textId="77777777" w:rsidTr="00C04D0E">
        <w:tc>
          <w:tcPr>
            <w:tcW w:w="2122" w:type="dxa"/>
            <w:tcBorders>
              <w:right w:val="single" w:sz="4" w:space="0" w:color="auto"/>
            </w:tcBorders>
            <w:shd w:val="clear" w:color="auto" w:fill="92D050"/>
          </w:tcPr>
          <w:p w14:paraId="0FAA4879" w14:textId="77777777" w:rsidR="000B6ED2" w:rsidRDefault="000B6ED2" w:rsidP="00AF78D2">
            <w:r>
              <w:t>Importancia:</w:t>
            </w:r>
          </w:p>
        </w:tc>
        <w:tc>
          <w:tcPr>
            <w:tcW w:w="6372" w:type="dxa"/>
            <w:gridSpan w:val="2"/>
            <w:tcBorders>
              <w:left w:val="single" w:sz="4" w:space="0" w:color="auto"/>
            </w:tcBorders>
          </w:tcPr>
          <w:p w14:paraId="12AB1557" w14:textId="0B5C77F4" w:rsidR="000B6ED2" w:rsidRDefault="00C04D0E" w:rsidP="00AF78D2">
            <w:r>
              <w:t>Muy b</w:t>
            </w:r>
            <w:r w:rsidR="000B6ED2">
              <w:t>aja</w:t>
            </w:r>
          </w:p>
        </w:tc>
      </w:tr>
      <w:tr w:rsidR="000B6ED2" w14:paraId="39B13E07" w14:textId="77777777" w:rsidTr="00C04D0E">
        <w:tc>
          <w:tcPr>
            <w:tcW w:w="2122" w:type="dxa"/>
            <w:tcBorders>
              <w:right w:val="single" w:sz="4" w:space="0" w:color="auto"/>
            </w:tcBorders>
            <w:shd w:val="clear" w:color="auto" w:fill="92D050"/>
          </w:tcPr>
          <w:p w14:paraId="65BF6F25" w14:textId="77777777" w:rsidR="000B6ED2" w:rsidRDefault="000B6ED2" w:rsidP="00AF78D2">
            <w:r>
              <w:t>Frecuencia:</w:t>
            </w:r>
          </w:p>
        </w:tc>
        <w:tc>
          <w:tcPr>
            <w:tcW w:w="6372" w:type="dxa"/>
            <w:gridSpan w:val="2"/>
            <w:tcBorders>
              <w:left w:val="single" w:sz="4" w:space="0" w:color="auto"/>
            </w:tcBorders>
          </w:tcPr>
          <w:p w14:paraId="7C17D772" w14:textId="77777777" w:rsidR="000B6ED2" w:rsidRDefault="000B6ED2" w:rsidP="00AF78D2">
            <w:pPr>
              <w:keepNext/>
            </w:pPr>
            <w:r>
              <w:t>Baja</w:t>
            </w:r>
          </w:p>
        </w:tc>
      </w:tr>
    </w:tbl>
    <w:p w14:paraId="5FA57812" w14:textId="515D0AC1" w:rsidR="000B6ED2" w:rsidRDefault="000B6ED2" w:rsidP="000B6ED2">
      <w:pPr>
        <w:pStyle w:val="Descripcin"/>
        <w:keepNext/>
        <w:jc w:val="center"/>
      </w:pPr>
      <w:bookmarkStart w:id="75" w:name="_Toc32403638"/>
      <w:bookmarkStart w:id="76" w:name="_Toc107913294"/>
      <w:r>
        <w:t xml:space="preserve">Tabla </w:t>
      </w:r>
      <w:r w:rsidR="00AC3EA4">
        <w:fldChar w:fldCharType="begin"/>
      </w:r>
      <w:r w:rsidR="00AC3EA4">
        <w:instrText xml:space="preserve"> SEQ Tabla \* ARABIC </w:instrText>
      </w:r>
      <w:r w:rsidR="00AC3EA4">
        <w:fldChar w:fldCharType="separate"/>
      </w:r>
      <w:r w:rsidR="00CC4358">
        <w:rPr>
          <w:noProof/>
        </w:rPr>
        <w:t>21</w:t>
      </w:r>
      <w:r w:rsidR="00AC3EA4">
        <w:rPr>
          <w:noProof/>
        </w:rPr>
        <w:fldChar w:fldCharType="end"/>
      </w:r>
      <w:r>
        <w:t xml:space="preserve"> Caso de uso 27</w:t>
      </w:r>
      <w:bookmarkEnd w:id="75"/>
      <w:bookmarkEnd w:id="76"/>
    </w:p>
    <w:p w14:paraId="364E35F0" w14:textId="5C69635C" w:rsidR="000B6ED2" w:rsidRDefault="000B6ED2" w:rsidP="00D05302"/>
    <w:p w14:paraId="5215958A" w14:textId="2116B629" w:rsidR="000B6ED2" w:rsidRDefault="000B6ED2" w:rsidP="00D05302"/>
    <w:tbl>
      <w:tblPr>
        <w:tblStyle w:val="Tablaconcuadrcula"/>
        <w:tblpPr w:leftFromText="141" w:rightFromText="141" w:vertAnchor="text" w:horzAnchor="margin" w:tblpY="-2"/>
        <w:tblW w:w="0" w:type="auto"/>
        <w:tblLook w:val="04A0" w:firstRow="1" w:lastRow="0" w:firstColumn="1" w:lastColumn="0" w:noHBand="0" w:noVBand="1"/>
      </w:tblPr>
      <w:tblGrid>
        <w:gridCol w:w="2122"/>
        <w:gridCol w:w="992"/>
        <w:gridCol w:w="5380"/>
      </w:tblGrid>
      <w:tr w:rsidR="000B6ED2" w:rsidRPr="00681815" w14:paraId="440761CC" w14:textId="77777777" w:rsidTr="00C04D0E">
        <w:tc>
          <w:tcPr>
            <w:tcW w:w="2122" w:type="dxa"/>
            <w:tcBorders>
              <w:bottom w:val="single" w:sz="4" w:space="0" w:color="auto"/>
            </w:tcBorders>
            <w:shd w:val="clear" w:color="auto" w:fill="92D050"/>
          </w:tcPr>
          <w:p w14:paraId="4A8EDA22" w14:textId="77777777" w:rsidR="000B6ED2" w:rsidRPr="00681815" w:rsidRDefault="000B6ED2" w:rsidP="00AF78D2">
            <w:pPr>
              <w:jc w:val="center"/>
              <w:rPr>
                <w:b/>
                <w:bCs/>
              </w:rPr>
            </w:pPr>
            <w:r>
              <w:rPr>
                <w:b/>
                <w:bCs/>
              </w:rPr>
              <w:lastRenderedPageBreak/>
              <w:t>Caso de uso 28</w:t>
            </w:r>
          </w:p>
        </w:tc>
        <w:tc>
          <w:tcPr>
            <w:tcW w:w="6372" w:type="dxa"/>
            <w:gridSpan w:val="2"/>
            <w:shd w:val="clear" w:color="auto" w:fill="92D050"/>
          </w:tcPr>
          <w:p w14:paraId="65533439" w14:textId="77777777" w:rsidR="000B6ED2" w:rsidRPr="00681815" w:rsidRDefault="000B6ED2" w:rsidP="00AF78D2">
            <w:pPr>
              <w:jc w:val="center"/>
              <w:rPr>
                <w:b/>
                <w:bCs/>
              </w:rPr>
            </w:pPr>
            <w:r>
              <w:rPr>
                <w:b/>
                <w:bCs/>
              </w:rPr>
              <w:t>Cambio de idioma</w:t>
            </w:r>
          </w:p>
        </w:tc>
      </w:tr>
      <w:tr w:rsidR="000B6ED2" w14:paraId="0DD89AAC" w14:textId="77777777" w:rsidTr="00C04D0E">
        <w:tc>
          <w:tcPr>
            <w:tcW w:w="2122" w:type="dxa"/>
            <w:tcBorders>
              <w:bottom w:val="single" w:sz="4" w:space="0" w:color="auto"/>
              <w:right w:val="single" w:sz="4" w:space="0" w:color="auto"/>
            </w:tcBorders>
            <w:shd w:val="clear" w:color="auto" w:fill="92D050"/>
          </w:tcPr>
          <w:p w14:paraId="6A3FA8F2" w14:textId="77777777" w:rsidR="000B6ED2" w:rsidRDefault="000B6ED2" w:rsidP="00AF78D2">
            <w:r>
              <w:t>Requisitos asociados:</w:t>
            </w:r>
          </w:p>
        </w:tc>
        <w:tc>
          <w:tcPr>
            <w:tcW w:w="6372" w:type="dxa"/>
            <w:gridSpan w:val="2"/>
            <w:tcBorders>
              <w:left w:val="single" w:sz="4" w:space="0" w:color="auto"/>
            </w:tcBorders>
          </w:tcPr>
          <w:p w14:paraId="274143F3" w14:textId="77777777" w:rsidR="000B6ED2" w:rsidRDefault="000B6ED2" w:rsidP="00AF78D2">
            <w:pPr>
              <w:jc w:val="center"/>
            </w:pPr>
            <w:r>
              <w:t>R.F-17</w:t>
            </w:r>
          </w:p>
        </w:tc>
      </w:tr>
      <w:tr w:rsidR="000B6ED2" w14:paraId="0287D1F9" w14:textId="77777777" w:rsidTr="00C04D0E">
        <w:tc>
          <w:tcPr>
            <w:tcW w:w="2122" w:type="dxa"/>
            <w:tcBorders>
              <w:right w:val="single" w:sz="4" w:space="0" w:color="auto"/>
            </w:tcBorders>
            <w:shd w:val="clear" w:color="auto" w:fill="92D050"/>
          </w:tcPr>
          <w:p w14:paraId="49B26059"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5B270215" w14:textId="77777777" w:rsidR="000B6ED2" w:rsidRDefault="000B6ED2" w:rsidP="00AF78D2">
            <w:r>
              <w:rPr>
                <w:shd w:val="clear" w:color="auto" w:fill="FFFFFF" w:themeFill="background1"/>
              </w:rPr>
              <w:t>Permite al usuario cambiar el idioma de la aplicación.</w:t>
            </w:r>
          </w:p>
        </w:tc>
      </w:tr>
      <w:tr w:rsidR="000B6ED2" w14:paraId="201C2441" w14:textId="77777777" w:rsidTr="00C04D0E">
        <w:tc>
          <w:tcPr>
            <w:tcW w:w="2122" w:type="dxa"/>
            <w:tcBorders>
              <w:right w:val="single" w:sz="4" w:space="0" w:color="auto"/>
            </w:tcBorders>
            <w:shd w:val="clear" w:color="auto" w:fill="92D050"/>
          </w:tcPr>
          <w:p w14:paraId="2F8EF7FA" w14:textId="77777777" w:rsidR="000B6ED2" w:rsidRDefault="000B6ED2" w:rsidP="00AF78D2">
            <w:r>
              <w:t>Precondición:</w:t>
            </w:r>
          </w:p>
        </w:tc>
        <w:tc>
          <w:tcPr>
            <w:tcW w:w="6372" w:type="dxa"/>
            <w:gridSpan w:val="2"/>
            <w:tcBorders>
              <w:left w:val="single" w:sz="4" w:space="0" w:color="auto"/>
              <w:bottom w:val="single" w:sz="4" w:space="0" w:color="auto"/>
            </w:tcBorders>
          </w:tcPr>
          <w:p w14:paraId="1ACC0658" w14:textId="77777777" w:rsidR="000B6ED2" w:rsidRDefault="000B6ED2" w:rsidP="00AF78D2">
            <w:r>
              <w:t>Tener conexión a internet.</w:t>
            </w:r>
          </w:p>
        </w:tc>
      </w:tr>
      <w:tr w:rsidR="000B6ED2" w14:paraId="39369463" w14:textId="77777777" w:rsidTr="00C04D0E">
        <w:tc>
          <w:tcPr>
            <w:tcW w:w="2122" w:type="dxa"/>
            <w:vMerge w:val="restart"/>
            <w:tcBorders>
              <w:right w:val="single" w:sz="4" w:space="0" w:color="auto"/>
            </w:tcBorders>
            <w:shd w:val="clear" w:color="auto" w:fill="92D050"/>
          </w:tcPr>
          <w:p w14:paraId="72A7939F"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21D73BF1"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592345B8" w14:textId="77777777" w:rsidR="000B6ED2" w:rsidRDefault="000B6ED2" w:rsidP="00AF78D2">
            <w:r>
              <w:t>Acción (estas acciones son opcionales)</w:t>
            </w:r>
          </w:p>
        </w:tc>
      </w:tr>
      <w:tr w:rsidR="000B6ED2" w14:paraId="10213C61" w14:textId="77777777" w:rsidTr="00C04D0E">
        <w:trPr>
          <w:trHeight w:val="213"/>
        </w:trPr>
        <w:tc>
          <w:tcPr>
            <w:tcW w:w="2122" w:type="dxa"/>
            <w:vMerge/>
            <w:tcBorders>
              <w:right w:val="single" w:sz="4" w:space="0" w:color="auto"/>
            </w:tcBorders>
            <w:shd w:val="clear" w:color="auto" w:fill="92D050"/>
          </w:tcPr>
          <w:p w14:paraId="7DE76D0F"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24FC326"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38FE5575" w14:textId="337CB440" w:rsidR="000B6ED2" w:rsidRDefault="000B6ED2" w:rsidP="00AF78D2">
            <w:r>
              <w:t xml:space="preserve">El </w:t>
            </w:r>
            <w:r w:rsidR="00C04D0E">
              <w:t>cliente</w:t>
            </w:r>
            <w:r>
              <w:t xml:space="preserve"> presiona la bandera del idioma que desea.</w:t>
            </w:r>
          </w:p>
        </w:tc>
      </w:tr>
      <w:tr w:rsidR="000B6ED2" w14:paraId="1C26744D" w14:textId="77777777" w:rsidTr="00C04D0E">
        <w:trPr>
          <w:trHeight w:val="213"/>
        </w:trPr>
        <w:tc>
          <w:tcPr>
            <w:tcW w:w="2122" w:type="dxa"/>
            <w:vMerge/>
            <w:tcBorders>
              <w:right w:val="single" w:sz="4" w:space="0" w:color="auto"/>
            </w:tcBorders>
            <w:shd w:val="clear" w:color="auto" w:fill="92D050"/>
          </w:tcPr>
          <w:p w14:paraId="661604AA"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75BDED22"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123F2977" w14:textId="77777777" w:rsidR="000B6ED2" w:rsidRDefault="000B6ED2" w:rsidP="00AF78D2">
            <w:r>
              <w:t>Se cambia el idioma de la aplicación.</w:t>
            </w:r>
          </w:p>
        </w:tc>
      </w:tr>
      <w:tr w:rsidR="000B6ED2" w14:paraId="730D59FA" w14:textId="77777777" w:rsidTr="00C04D0E">
        <w:tc>
          <w:tcPr>
            <w:tcW w:w="2122" w:type="dxa"/>
            <w:tcBorders>
              <w:right w:val="single" w:sz="4" w:space="0" w:color="auto"/>
            </w:tcBorders>
            <w:shd w:val="clear" w:color="auto" w:fill="92D050"/>
          </w:tcPr>
          <w:p w14:paraId="0A487F0C" w14:textId="77777777" w:rsidR="000B6ED2" w:rsidRDefault="000B6ED2" w:rsidP="00AF78D2">
            <w:r>
              <w:t>Postcondición:</w:t>
            </w:r>
          </w:p>
        </w:tc>
        <w:tc>
          <w:tcPr>
            <w:tcW w:w="6372" w:type="dxa"/>
            <w:gridSpan w:val="2"/>
            <w:tcBorders>
              <w:left w:val="single" w:sz="4" w:space="0" w:color="auto"/>
            </w:tcBorders>
          </w:tcPr>
          <w:p w14:paraId="1A3EB75E" w14:textId="77777777" w:rsidR="000B6ED2" w:rsidRDefault="000B6ED2" w:rsidP="00AF78D2">
            <w:r>
              <w:t>Se cambia el idioma</w:t>
            </w:r>
          </w:p>
        </w:tc>
      </w:tr>
      <w:tr w:rsidR="000B6ED2" w14:paraId="2EE4BC63" w14:textId="77777777" w:rsidTr="00C04D0E">
        <w:trPr>
          <w:trHeight w:val="326"/>
        </w:trPr>
        <w:tc>
          <w:tcPr>
            <w:tcW w:w="2122" w:type="dxa"/>
            <w:tcBorders>
              <w:right w:val="single" w:sz="4" w:space="0" w:color="auto"/>
            </w:tcBorders>
            <w:shd w:val="clear" w:color="auto" w:fill="92D050"/>
          </w:tcPr>
          <w:p w14:paraId="6241BAF0"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0EAD716B" w14:textId="247EF5A4" w:rsidR="000B6ED2" w:rsidRDefault="00C04D0E" w:rsidP="00AF78D2">
            <w:r>
              <w:t>No hay</w:t>
            </w:r>
            <w:r w:rsidR="000B6ED2">
              <w:t>.</w:t>
            </w:r>
          </w:p>
        </w:tc>
      </w:tr>
      <w:tr w:rsidR="000B6ED2" w14:paraId="63BB7F42" w14:textId="77777777" w:rsidTr="00C04D0E">
        <w:tc>
          <w:tcPr>
            <w:tcW w:w="2122" w:type="dxa"/>
            <w:tcBorders>
              <w:right w:val="single" w:sz="4" w:space="0" w:color="auto"/>
            </w:tcBorders>
            <w:shd w:val="clear" w:color="auto" w:fill="92D050"/>
          </w:tcPr>
          <w:p w14:paraId="181BE361" w14:textId="77777777" w:rsidR="000B6ED2" w:rsidRDefault="000B6ED2" w:rsidP="00AF78D2">
            <w:r>
              <w:t>Importancia:</w:t>
            </w:r>
          </w:p>
        </w:tc>
        <w:tc>
          <w:tcPr>
            <w:tcW w:w="6372" w:type="dxa"/>
            <w:gridSpan w:val="2"/>
            <w:tcBorders>
              <w:left w:val="single" w:sz="4" w:space="0" w:color="auto"/>
            </w:tcBorders>
          </w:tcPr>
          <w:p w14:paraId="00EEC9AC" w14:textId="370410F1" w:rsidR="000B6ED2" w:rsidRDefault="00C04D0E" w:rsidP="00AF78D2">
            <w:r>
              <w:t>Media</w:t>
            </w:r>
          </w:p>
        </w:tc>
      </w:tr>
      <w:tr w:rsidR="000B6ED2" w14:paraId="7FB1F36D" w14:textId="77777777" w:rsidTr="00C04D0E">
        <w:tc>
          <w:tcPr>
            <w:tcW w:w="2122" w:type="dxa"/>
            <w:tcBorders>
              <w:right w:val="single" w:sz="4" w:space="0" w:color="auto"/>
            </w:tcBorders>
            <w:shd w:val="clear" w:color="auto" w:fill="92D050"/>
          </w:tcPr>
          <w:p w14:paraId="2B0DF486" w14:textId="77777777" w:rsidR="000B6ED2" w:rsidRDefault="000B6ED2" w:rsidP="00AF78D2">
            <w:r>
              <w:t>Frecuencia:</w:t>
            </w:r>
          </w:p>
        </w:tc>
        <w:tc>
          <w:tcPr>
            <w:tcW w:w="6372" w:type="dxa"/>
            <w:gridSpan w:val="2"/>
            <w:tcBorders>
              <w:left w:val="single" w:sz="4" w:space="0" w:color="auto"/>
            </w:tcBorders>
          </w:tcPr>
          <w:p w14:paraId="516A8D0C" w14:textId="29BDEF13" w:rsidR="000B6ED2" w:rsidRDefault="00C04D0E" w:rsidP="00AF78D2">
            <w:pPr>
              <w:keepNext/>
            </w:pPr>
            <w:r>
              <w:t>Muy b</w:t>
            </w:r>
            <w:r w:rsidR="000B6ED2">
              <w:t>aja</w:t>
            </w:r>
          </w:p>
        </w:tc>
      </w:tr>
    </w:tbl>
    <w:p w14:paraId="16401147" w14:textId="79E03F66" w:rsidR="00202129" w:rsidRDefault="000B6ED2" w:rsidP="00202129">
      <w:pPr>
        <w:pStyle w:val="Descripcin"/>
        <w:keepNext/>
        <w:jc w:val="center"/>
      </w:pPr>
      <w:bookmarkStart w:id="77" w:name="_Toc32403639"/>
      <w:bookmarkStart w:id="78" w:name="_Toc107913295"/>
      <w:r>
        <w:t xml:space="preserve">Tabla </w:t>
      </w:r>
      <w:r w:rsidR="00AC3EA4">
        <w:fldChar w:fldCharType="begin"/>
      </w:r>
      <w:r w:rsidR="00AC3EA4">
        <w:instrText xml:space="preserve"> SEQ Tabla \* ARABIC </w:instrText>
      </w:r>
      <w:r w:rsidR="00AC3EA4">
        <w:fldChar w:fldCharType="separate"/>
      </w:r>
      <w:r w:rsidR="00CC4358">
        <w:rPr>
          <w:noProof/>
        </w:rPr>
        <w:t>22</w:t>
      </w:r>
      <w:r w:rsidR="00AC3EA4">
        <w:rPr>
          <w:noProof/>
        </w:rPr>
        <w:fldChar w:fldCharType="end"/>
      </w:r>
      <w:r>
        <w:t xml:space="preserve"> Caso de uso 28</w:t>
      </w:r>
      <w:bookmarkEnd w:id="77"/>
      <w:bookmarkEnd w:id="78"/>
    </w:p>
    <w:p w14:paraId="2EF81A5B" w14:textId="421617D3" w:rsidR="00202129" w:rsidRDefault="00202129" w:rsidP="00202129">
      <w:pPr>
        <w:pStyle w:val="Descripcin"/>
        <w:framePr w:hSpace="141" w:wrap="around" w:vAnchor="text" w:hAnchor="page" w:x="5608" w:y="3709"/>
      </w:pPr>
      <w:bookmarkStart w:id="79" w:name="_Toc107913296"/>
      <w:r>
        <w:t xml:space="preserve">Tabla </w:t>
      </w:r>
      <w:r w:rsidR="00AC3EA4">
        <w:fldChar w:fldCharType="begin"/>
      </w:r>
      <w:r w:rsidR="00AC3EA4">
        <w:instrText xml:space="preserve"> SEQ Tabla \* ARABIC </w:instrText>
      </w:r>
      <w:r w:rsidR="00AC3EA4">
        <w:fldChar w:fldCharType="separate"/>
      </w:r>
      <w:r w:rsidR="00CC4358">
        <w:rPr>
          <w:noProof/>
        </w:rPr>
        <w:t>23</w:t>
      </w:r>
      <w:r w:rsidR="00AC3EA4">
        <w:rPr>
          <w:noProof/>
        </w:rPr>
        <w:fldChar w:fldCharType="end"/>
      </w:r>
      <w:r>
        <w:t xml:space="preserve"> Caso de uso 29</w:t>
      </w:r>
      <w:bookmarkEnd w:id="79"/>
    </w:p>
    <w:p w14:paraId="53BDAB9E" w14:textId="37564AF9" w:rsidR="00E02E2D" w:rsidRPr="00202129" w:rsidRDefault="00E02E2D" w:rsidP="00202129">
      <w:pPr>
        <w:jc w:val="center"/>
        <w:rPr>
          <w:i/>
          <w:iCs/>
        </w:rPr>
      </w:pPr>
    </w:p>
    <w:tbl>
      <w:tblPr>
        <w:tblStyle w:val="Tablaconcuadrcula"/>
        <w:tblpPr w:leftFromText="141" w:rightFromText="141" w:vertAnchor="text" w:horzAnchor="margin" w:tblpY="-2"/>
        <w:tblW w:w="0" w:type="auto"/>
        <w:tblLook w:val="04A0" w:firstRow="1" w:lastRow="0" w:firstColumn="1" w:lastColumn="0" w:noHBand="0" w:noVBand="1"/>
      </w:tblPr>
      <w:tblGrid>
        <w:gridCol w:w="2122"/>
        <w:gridCol w:w="992"/>
        <w:gridCol w:w="5380"/>
      </w:tblGrid>
      <w:tr w:rsidR="00E02E2D" w:rsidRPr="00681815" w14:paraId="7D3B3FEC" w14:textId="77777777" w:rsidTr="00E02E2D">
        <w:tc>
          <w:tcPr>
            <w:tcW w:w="2122" w:type="dxa"/>
            <w:tcBorders>
              <w:bottom w:val="single" w:sz="4" w:space="0" w:color="auto"/>
            </w:tcBorders>
            <w:shd w:val="clear" w:color="auto" w:fill="FFC000"/>
          </w:tcPr>
          <w:p w14:paraId="3CEC1447" w14:textId="77777777" w:rsidR="00E02E2D" w:rsidRPr="00681815" w:rsidRDefault="00E02E2D" w:rsidP="00AF78D2">
            <w:pPr>
              <w:jc w:val="center"/>
              <w:rPr>
                <w:b/>
                <w:bCs/>
              </w:rPr>
            </w:pPr>
            <w:r>
              <w:rPr>
                <w:b/>
                <w:bCs/>
              </w:rPr>
              <w:t>Caso de uso 29</w:t>
            </w:r>
          </w:p>
        </w:tc>
        <w:tc>
          <w:tcPr>
            <w:tcW w:w="6372" w:type="dxa"/>
            <w:gridSpan w:val="2"/>
            <w:shd w:val="clear" w:color="auto" w:fill="FFC000"/>
          </w:tcPr>
          <w:p w14:paraId="47D2CE25" w14:textId="77777777" w:rsidR="00E02E2D" w:rsidRPr="00681815" w:rsidRDefault="00E02E2D" w:rsidP="00AF78D2">
            <w:pPr>
              <w:jc w:val="center"/>
              <w:rPr>
                <w:b/>
                <w:bCs/>
              </w:rPr>
            </w:pPr>
            <w:r>
              <w:rPr>
                <w:b/>
                <w:bCs/>
              </w:rPr>
              <w:t>Cambio de idioma</w:t>
            </w:r>
          </w:p>
        </w:tc>
      </w:tr>
      <w:tr w:rsidR="00E02E2D" w14:paraId="17791095" w14:textId="77777777" w:rsidTr="00E02E2D">
        <w:tc>
          <w:tcPr>
            <w:tcW w:w="2122" w:type="dxa"/>
            <w:tcBorders>
              <w:bottom w:val="single" w:sz="4" w:space="0" w:color="auto"/>
              <w:right w:val="single" w:sz="4" w:space="0" w:color="auto"/>
            </w:tcBorders>
            <w:shd w:val="clear" w:color="auto" w:fill="FFC000"/>
          </w:tcPr>
          <w:p w14:paraId="651042CF" w14:textId="77777777" w:rsidR="00E02E2D" w:rsidRDefault="00E02E2D" w:rsidP="00AF78D2">
            <w:r>
              <w:t>Requisitos asociados:</w:t>
            </w:r>
          </w:p>
        </w:tc>
        <w:tc>
          <w:tcPr>
            <w:tcW w:w="6372" w:type="dxa"/>
            <w:gridSpan w:val="2"/>
            <w:tcBorders>
              <w:left w:val="single" w:sz="4" w:space="0" w:color="auto"/>
            </w:tcBorders>
          </w:tcPr>
          <w:p w14:paraId="3BDFE5A0" w14:textId="77777777" w:rsidR="00E02E2D" w:rsidRDefault="00E02E2D" w:rsidP="00AF78D2">
            <w:pPr>
              <w:jc w:val="center"/>
            </w:pPr>
            <w:r>
              <w:t>R.F-17</w:t>
            </w:r>
          </w:p>
        </w:tc>
      </w:tr>
      <w:tr w:rsidR="00E02E2D" w14:paraId="0234DBDB" w14:textId="77777777" w:rsidTr="00E02E2D">
        <w:tc>
          <w:tcPr>
            <w:tcW w:w="2122" w:type="dxa"/>
            <w:tcBorders>
              <w:right w:val="single" w:sz="4" w:space="0" w:color="auto"/>
            </w:tcBorders>
            <w:shd w:val="clear" w:color="auto" w:fill="FFC000"/>
          </w:tcPr>
          <w:p w14:paraId="1A7DD55C" w14:textId="77777777" w:rsidR="00E02E2D" w:rsidRDefault="00E02E2D" w:rsidP="00AF78D2">
            <w:r>
              <w:t>Descripción:</w:t>
            </w:r>
          </w:p>
        </w:tc>
        <w:tc>
          <w:tcPr>
            <w:tcW w:w="6372" w:type="dxa"/>
            <w:gridSpan w:val="2"/>
            <w:tcBorders>
              <w:left w:val="single" w:sz="4" w:space="0" w:color="auto"/>
            </w:tcBorders>
            <w:shd w:val="clear" w:color="auto" w:fill="FFFFFF" w:themeFill="background1"/>
          </w:tcPr>
          <w:p w14:paraId="686EEADC" w14:textId="2BCF75C9" w:rsidR="00E02E2D" w:rsidRDefault="00E02E2D" w:rsidP="00AF78D2">
            <w:r>
              <w:rPr>
                <w:shd w:val="clear" w:color="auto" w:fill="FFFFFF" w:themeFill="background1"/>
              </w:rPr>
              <w:t>Permite al cliente interaccionar con todas las ventanas de la aplicación.</w:t>
            </w:r>
          </w:p>
        </w:tc>
      </w:tr>
      <w:tr w:rsidR="00E02E2D" w14:paraId="3890A350" w14:textId="77777777" w:rsidTr="00E02E2D">
        <w:tc>
          <w:tcPr>
            <w:tcW w:w="2122" w:type="dxa"/>
            <w:tcBorders>
              <w:right w:val="single" w:sz="4" w:space="0" w:color="auto"/>
            </w:tcBorders>
            <w:shd w:val="clear" w:color="auto" w:fill="FFC000"/>
          </w:tcPr>
          <w:p w14:paraId="40E3238B" w14:textId="77777777" w:rsidR="00E02E2D" w:rsidRDefault="00E02E2D" w:rsidP="00AF78D2">
            <w:r>
              <w:t>Precondición:</w:t>
            </w:r>
          </w:p>
        </w:tc>
        <w:tc>
          <w:tcPr>
            <w:tcW w:w="6372" w:type="dxa"/>
            <w:gridSpan w:val="2"/>
            <w:tcBorders>
              <w:left w:val="single" w:sz="4" w:space="0" w:color="auto"/>
              <w:bottom w:val="single" w:sz="4" w:space="0" w:color="auto"/>
            </w:tcBorders>
          </w:tcPr>
          <w:p w14:paraId="64D7742C" w14:textId="77777777" w:rsidR="00E02E2D" w:rsidRDefault="00E02E2D" w:rsidP="00AF78D2">
            <w:r>
              <w:t>Tener conexión a internet.</w:t>
            </w:r>
          </w:p>
        </w:tc>
      </w:tr>
      <w:tr w:rsidR="00E02E2D" w14:paraId="0F9DF362" w14:textId="77777777" w:rsidTr="00E02E2D">
        <w:tc>
          <w:tcPr>
            <w:tcW w:w="2122" w:type="dxa"/>
            <w:vMerge w:val="restart"/>
            <w:tcBorders>
              <w:right w:val="single" w:sz="4" w:space="0" w:color="auto"/>
            </w:tcBorders>
            <w:shd w:val="clear" w:color="auto" w:fill="FFC000"/>
          </w:tcPr>
          <w:p w14:paraId="1FD5FA0C" w14:textId="77777777" w:rsidR="00E02E2D" w:rsidRDefault="00E02E2D" w:rsidP="00AF78D2">
            <w:r>
              <w:t>Acciones:</w:t>
            </w:r>
          </w:p>
        </w:tc>
        <w:tc>
          <w:tcPr>
            <w:tcW w:w="992" w:type="dxa"/>
            <w:tcBorders>
              <w:left w:val="single" w:sz="4" w:space="0" w:color="auto"/>
              <w:bottom w:val="single" w:sz="4" w:space="0" w:color="auto"/>
              <w:right w:val="single" w:sz="4" w:space="0" w:color="auto"/>
            </w:tcBorders>
            <w:shd w:val="clear" w:color="auto" w:fill="FFC000"/>
          </w:tcPr>
          <w:p w14:paraId="6EE66ADC" w14:textId="77777777" w:rsidR="00E02E2D" w:rsidRDefault="00E02E2D" w:rsidP="00AF78D2">
            <w:pPr>
              <w:jc w:val="center"/>
            </w:pPr>
            <w:r>
              <w:t>Paso</w:t>
            </w:r>
          </w:p>
        </w:tc>
        <w:tc>
          <w:tcPr>
            <w:tcW w:w="5380" w:type="dxa"/>
            <w:tcBorders>
              <w:left w:val="single" w:sz="4" w:space="0" w:color="auto"/>
              <w:bottom w:val="single" w:sz="4" w:space="0" w:color="auto"/>
            </w:tcBorders>
            <w:shd w:val="clear" w:color="auto" w:fill="FFC000"/>
          </w:tcPr>
          <w:p w14:paraId="189E6539" w14:textId="77777777" w:rsidR="00E02E2D" w:rsidRDefault="00E02E2D" w:rsidP="00AF78D2">
            <w:r>
              <w:t>Acción (estas acciones son opcionales)</w:t>
            </w:r>
          </w:p>
        </w:tc>
      </w:tr>
      <w:tr w:rsidR="00E02E2D" w14:paraId="440F99BC" w14:textId="77777777" w:rsidTr="00E02E2D">
        <w:trPr>
          <w:trHeight w:val="213"/>
        </w:trPr>
        <w:tc>
          <w:tcPr>
            <w:tcW w:w="2122" w:type="dxa"/>
            <w:vMerge/>
            <w:tcBorders>
              <w:right w:val="single" w:sz="4" w:space="0" w:color="auto"/>
            </w:tcBorders>
            <w:shd w:val="clear" w:color="auto" w:fill="FFC000"/>
          </w:tcPr>
          <w:p w14:paraId="398EA881" w14:textId="77777777" w:rsidR="00E02E2D" w:rsidRDefault="00E02E2D" w:rsidP="00AF78D2"/>
        </w:tc>
        <w:tc>
          <w:tcPr>
            <w:tcW w:w="992" w:type="dxa"/>
            <w:tcBorders>
              <w:top w:val="single" w:sz="4" w:space="0" w:color="auto"/>
              <w:left w:val="single" w:sz="4" w:space="0" w:color="auto"/>
              <w:right w:val="single" w:sz="4" w:space="0" w:color="auto"/>
            </w:tcBorders>
            <w:shd w:val="clear" w:color="auto" w:fill="FFFFFF" w:themeFill="background1"/>
          </w:tcPr>
          <w:p w14:paraId="30E335A8" w14:textId="77777777" w:rsidR="00E02E2D" w:rsidRDefault="00E02E2D" w:rsidP="00AF78D2">
            <w:pPr>
              <w:jc w:val="center"/>
            </w:pPr>
            <w:r>
              <w:t>1-</w:t>
            </w:r>
          </w:p>
        </w:tc>
        <w:tc>
          <w:tcPr>
            <w:tcW w:w="5380" w:type="dxa"/>
            <w:tcBorders>
              <w:top w:val="single" w:sz="4" w:space="0" w:color="auto"/>
              <w:left w:val="single" w:sz="4" w:space="0" w:color="auto"/>
            </w:tcBorders>
            <w:shd w:val="clear" w:color="auto" w:fill="FFFFFF" w:themeFill="background1"/>
          </w:tcPr>
          <w:p w14:paraId="178E2AE0" w14:textId="4385D99E" w:rsidR="00E02E2D" w:rsidRDefault="00E02E2D" w:rsidP="00AF78D2">
            <w:r>
              <w:t>El cliente presiona el botón que desea.</w:t>
            </w:r>
          </w:p>
        </w:tc>
      </w:tr>
      <w:tr w:rsidR="00E02E2D" w14:paraId="2ED71DAA" w14:textId="77777777" w:rsidTr="00E02E2D">
        <w:trPr>
          <w:trHeight w:val="213"/>
        </w:trPr>
        <w:tc>
          <w:tcPr>
            <w:tcW w:w="2122" w:type="dxa"/>
            <w:vMerge/>
            <w:tcBorders>
              <w:right w:val="single" w:sz="4" w:space="0" w:color="auto"/>
            </w:tcBorders>
            <w:shd w:val="clear" w:color="auto" w:fill="FFC000"/>
          </w:tcPr>
          <w:p w14:paraId="25898A47" w14:textId="77777777" w:rsidR="00E02E2D" w:rsidRDefault="00E02E2D" w:rsidP="00AF78D2"/>
        </w:tc>
        <w:tc>
          <w:tcPr>
            <w:tcW w:w="992" w:type="dxa"/>
            <w:tcBorders>
              <w:top w:val="single" w:sz="4" w:space="0" w:color="auto"/>
              <w:left w:val="single" w:sz="4" w:space="0" w:color="auto"/>
              <w:right w:val="single" w:sz="4" w:space="0" w:color="auto"/>
            </w:tcBorders>
            <w:shd w:val="clear" w:color="auto" w:fill="FFFFFF" w:themeFill="background1"/>
          </w:tcPr>
          <w:p w14:paraId="288A9C7D" w14:textId="77777777" w:rsidR="00E02E2D" w:rsidRDefault="00E02E2D" w:rsidP="00AF78D2">
            <w:pPr>
              <w:jc w:val="center"/>
            </w:pPr>
            <w:r>
              <w:t>2-</w:t>
            </w:r>
          </w:p>
        </w:tc>
        <w:tc>
          <w:tcPr>
            <w:tcW w:w="5380" w:type="dxa"/>
            <w:tcBorders>
              <w:left w:val="single" w:sz="4" w:space="0" w:color="auto"/>
            </w:tcBorders>
            <w:shd w:val="clear" w:color="auto" w:fill="FFFFFF" w:themeFill="background1"/>
          </w:tcPr>
          <w:p w14:paraId="68A220F4" w14:textId="4928430E" w:rsidR="00E02E2D" w:rsidRDefault="00E02E2D" w:rsidP="00AF78D2">
            <w:r>
              <w:t>Se le llevará a la ventana que ha pedido el cliente.</w:t>
            </w:r>
          </w:p>
        </w:tc>
      </w:tr>
      <w:tr w:rsidR="00E02E2D" w14:paraId="7441BBE8" w14:textId="77777777" w:rsidTr="00E02E2D">
        <w:tc>
          <w:tcPr>
            <w:tcW w:w="2122" w:type="dxa"/>
            <w:tcBorders>
              <w:right w:val="single" w:sz="4" w:space="0" w:color="auto"/>
            </w:tcBorders>
            <w:shd w:val="clear" w:color="auto" w:fill="FFC000"/>
          </w:tcPr>
          <w:p w14:paraId="0D99C140" w14:textId="77777777" w:rsidR="00E02E2D" w:rsidRDefault="00E02E2D" w:rsidP="00AF78D2">
            <w:r>
              <w:t>Postcondición:</w:t>
            </w:r>
          </w:p>
        </w:tc>
        <w:tc>
          <w:tcPr>
            <w:tcW w:w="6372" w:type="dxa"/>
            <w:gridSpan w:val="2"/>
            <w:tcBorders>
              <w:left w:val="single" w:sz="4" w:space="0" w:color="auto"/>
            </w:tcBorders>
          </w:tcPr>
          <w:p w14:paraId="5E977A75" w14:textId="77777777" w:rsidR="00E02E2D" w:rsidRDefault="00E02E2D" w:rsidP="00AF78D2">
            <w:r>
              <w:t>Se cambia el idioma</w:t>
            </w:r>
          </w:p>
        </w:tc>
      </w:tr>
      <w:tr w:rsidR="00E02E2D" w14:paraId="020105AC" w14:textId="77777777" w:rsidTr="00E02E2D">
        <w:trPr>
          <w:trHeight w:val="326"/>
        </w:trPr>
        <w:tc>
          <w:tcPr>
            <w:tcW w:w="2122" w:type="dxa"/>
            <w:tcBorders>
              <w:right w:val="single" w:sz="4" w:space="0" w:color="auto"/>
            </w:tcBorders>
            <w:shd w:val="clear" w:color="auto" w:fill="FFC000"/>
          </w:tcPr>
          <w:p w14:paraId="18D2B895" w14:textId="77777777" w:rsidR="00E02E2D" w:rsidRDefault="00E02E2D" w:rsidP="00AF78D2">
            <w:r>
              <w:t>Excepciones:</w:t>
            </w:r>
          </w:p>
        </w:tc>
        <w:tc>
          <w:tcPr>
            <w:tcW w:w="6372" w:type="dxa"/>
            <w:gridSpan w:val="2"/>
            <w:tcBorders>
              <w:left w:val="single" w:sz="4" w:space="0" w:color="auto"/>
            </w:tcBorders>
            <w:shd w:val="clear" w:color="auto" w:fill="FFFFFF" w:themeFill="background1"/>
          </w:tcPr>
          <w:p w14:paraId="66FFE4FF" w14:textId="77777777" w:rsidR="00E02E2D" w:rsidRDefault="00E02E2D" w:rsidP="00AF78D2">
            <w:r>
              <w:t>No hay.</w:t>
            </w:r>
          </w:p>
        </w:tc>
      </w:tr>
      <w:tr w:rsidR="00E02E2D" w14:paraId="504DE2E3" w14:textId="77777777" w:rsidTr="00E02E2D">
        <w:tc>
          <w:tcPr>
            <w:tcW w:w="2122" w:type="dxa"/>
            <w:tcBorders>
              <w:right w:val="single" w:sz="4" w:space="0" w:color="auto"/>
            </w:tcBorders>
            <w:shd w:val="clear" w:color="auto" w:fill="FFC000"/>
          </w:tcPr>
          <w:p w14:paraId="7C4354B3" w14:textId="77777777" w:rsidR="00E02E2D" w:rsidRDefault="00E02E2D" w:rsidP="00AF78D2">
            <w:r>
              <w:t>Importancia:</w:t>
            </w:r>
          </w:p>
        </w:tc>
        <w:tc>
          <w:tcPr>
            <w:tcW w:w="6372" w:type="dxa"/>
            <w:gridSpan w:val="2"/>
            <w:tcBorders>
              <w:left w:val="single" w:sz="4" w:space="0" w:color="auto"/>
            </w:tcBorders>
          </w:tcPr>
          <w:p w14:paraId="3E15403B" w14:textId="21505390" w:rsidR="00E02E2D" w:rsidRDefault="00E02E2D" w:rsidP="00AF78D2">
            <w:r>
              <w:t>Muy alta</w:t>
            </w:r>
          </w:p>
        </w:tc>
      </w:tr>
      <w:tr w:rsidR="00E02E2D" w14:paraId="77A77B08" w14:textId="77777777" w:rsidTr="00E02E2D">
        <w:tc>
          <w:tcPr>
            <w:tcW w:w="2122" w:type="dxa"/>
            <w:tcBorders>
              <w:right w:val="single" w:sz="4" w:space="0" w:color="auto"/>
            </w:tcBorders>
            <w:shd w:val="clear" w:color="auto" w:fill="FFC000"/>
          </w:tcPr>
          <w:p w14:paraId="5705F4EE" w14:textId="77777777" w:rsidR="00E02E2D" w:rsidRDefault="00E02E2D" w:rsidP="00AF78D2">
            <w:r>
              <w:t>Frecuencia:</w:t>
            </w:r>
          </w:p>
        </w:tc>
        <w:tc>
          <w:tcPr>
            <w:tcW w:w="6372" w:type="dxa"/>
            <w:gridSpan w:val="2"/>
            <w:tcBorders>
              <w:left w:val="single" w:sz="4" w:space="0" w:color="auto"/>
            </w:tcBorders>
          </w:tcPr>
          <w:p w14:paraId="1A923FD4" w14:textId="3E6F195F" w:rsidR="00E02E2D" w:rsidRDefault="00E02E2D" w:rsidP="00202129">
            <w:pPr>
              <w:keepNext/>
            </w:pPr>
            <w:r>
              <w:t>Muy alta</w:t>
            </w:r>
          </w:p>
        </w:tc>
      </w:tr>
    </w:tbl>
    <w:p w14:paraId="395A6589" w14:textId="3BD90366" w:rsidR="00417529" w:rsidRDefault="00417529" w:rsidP="00D05302"/>
    <w:p w14:paraId="0F643015" w14:textId="77777777" w:rsidR="006A7D59" w:rsidRDefault="006A7D59" w:rsidP="00D05302"/>
    <w:p w14:paraId="465FA122" w14:textId="5DB57C00" w:rsidR="00202129" w:rsidRDefault="00202129" w:rsidP="00D05302"/>
    <w:tbl>
      <w:tblPr>
        <w:tblStyle w:val="Tablaconcuadrcula"/>
        <w:tblpPr w:leftFromText="141" w:rightFromText="141" w:vertAnchor="text" w:horzAnchor="margin" w:tblpY="-26"/>
        <w:tblW w:w="8494" w:type="dxa"/>
        <w:tblLook w:val="04A0" w:firstRow="1" w:lastRow="0" w:firstColumn="1" w:lastColumn="0" w:noHBand="0" w:noVBand="1"/>
      </w:tblPr>
      <w:tblGrid>
        <w:gridCol w:w="2122"/>
        <w:gridCol w:w="992"/>
        <w:gridCol w:w="5380"/>
      </w:tblGrid>
      <w:tr w:rsidR="00202129" w:rsidRPr="00681815" w14:paraId="2540A8E0" w14:textId="77777777" w:rsidTr="006A7D59">
        <w:tc>
          <w:tcPr>
            <w:tcW w:w="2122" w:type="dxa"/>
            <w:tcBorders>
              <w:bottom w:val="single" w:sz="4" w:space="0" w:color="auto"/>
            </w:tcBorders>
            <w:shd w:val="clear" w:color="auto" w:fill="FFC000"/>
          </w:tcPr>
          <w:p w14:paraId="6FF7C2A6" w14:textId="77777777" w:rsidR="00202129" w:rsidRPr="00681815" w:rsidRDefault="00202129" w:rsidP="00AF78D2">
            <w:pPr>
              <w:jc w:val="center"/>
              <w:rPr>
                <w:b/>
                <w:bCs/>
              </w:rPr>
            </w:pPr>
            <w:r>
              <w:rPr>
                <w:b/>
                <w:bCs/>
              </w:rPr>
              <w:lastRenderedPageBreak/>
              <w:t>Caso de uso 30</w:t>
            </w:r>
          </w:p>
        </w:tc>
        <w:tc>
          <w:tcPr>
            <w:tcW w:w="6372" w:type="dxa"/>
            <w:gridSpan w:val="2"/>
            <w:shd w:val="clear" w:color="auto" w:fill="FFC000"/>
          </w:tcPr>
          <w:p w14:paraId="0EF3423C" w14:textId="77777777" w:rsidR="00202129" w:rsidRPr="00681815" w:rsidRDefault="00202129" w:rsidP="00AF78D2">
            <w:pPr>
              <w:jc w:val="center"/>
              <w:rPr>
                <w:b/>
                <w:bCs/>
              </w:rPr>
            </w:pPr>
            <w:r>
              <w:rPr>
                <w:b/>
                <w:bCs/>
              </w:rPr>
              <w:t>Visualización de la red</w:t>
            </w:r>
          </w:p>
        </w:tc>
      </w:tr>
      <w:tr w:rsidR="00202129" w14:paraId="1F673D7B" w14:textId="77777777" w:rsidTr="006A7D59">
        <w:tc>
          <w:tcPr>
            <w:tcW w:w="2122" w:type="dxa"/>
            <w:tcBorders>
              <w:bottom w:val="single" w:sz="4" w:space="0" w:color="auto"/>
              <w:right w:val="single" w:sz="4" w:space="0" w:color="auto"/>
            </w:tcBorders>
            <w:shd w:val="clear" w:color="auto" w:fill="FFC000"/>
          </w:tcPr>
          <w:p w14:paraId="3C9B723E" w14:textId="77777777" w:rsidR="00202129" w:rsidRDefault="00202129" w:rsidP="00AF78D2">
            <w:r>
              <w:t>Requisitos asociados:</w:t>
            </w:r>
          </w:p>
        </w:tc>
        <w:tc>
          <w:tcPr>
            <w:tcW w:w="6372" w:type="dxa"/>
            <w:gridSpan w:val="2"/>
            <w:tcBorders>
              <w:left w:val="single" w:sz="4" w:space="0" w:color="auto"/>
            </w:tcBorders>
          </w:tcPr>
          <w:p w14:paraId="327A7856" w14:textId="1F28551A" w:rsidR="00202129" w:rsidRDefault="00202129" w:rsidP="00AF78D2">
            <w:pPr>
              <w:jc w:val="center"/>
            </w:pPr>
            <w:r>
              <w:t xml:space="preserve">R.F-18, R.F-18.1, R.F - 18.2 </w:t>
            </w:r>
            <w:proofErr w:type="gramStart"/>
            <w:r>
              <w:t>R.F</w:t>
            </w:r>
            <w:proofErr w:type="gramEnd"/>
            <w:r>
              <w:t>-14</w:t>
            </w:r>
          </w:p>
        </w:tc>
      </w:tr>
      <w:tr w:rsidR="00202129" w14:paraId="3B129D24" w14:textId="77777777" w:rsidTr="006A7D59">
        <w:tc>
          <w:tcPr>
            <w:tcW w:w="2122" w:type="dxa"/>
            <w:tcBorders>
              <w:right w:val="single" w:sz="4" w:space="0" w:color="auto"/>
            </w:tcBorders>
            <w:shd w:val="clear" w:color="auto" w:fill="FFC000"/>
          </w:tcPr>
          <w:p w14:paraId="56AE610A" w14:textId="77777777" w:rsidR="00202129" w:rsidRDefault="00202129" w:rsidP="00AF78D2">
            <w:r>
              <w:t>Descripción:</w:t>
            </w:r>
          </w:p>
        </w:tc>
        <w:tc>
          <w:tcPr>
            <w:tcW w:w="6372" w:type="dxa"/>
            <w:gridSpan w:val="2"/>
            <w:tcBorders>
              <w:left w:val="single" w:sz="4" w:space="0" w:color="auto"/>
            </w:tcBorders>
            <w:shd w:val="clear" w:color="auto" w:fill="FFFFFF" w:themeFill="background1"/>
          </w:tcPr>
          <w:p w14:paraId="7ACD8FCD" w14:textId="21599101" w:rsidR="00202129" w:rsidRDefault="00202129" w:rsidP="00AF78D2">
            <w:r>
              <w:rPr>
                <w:shd w:val="clear" w:color="auto" w:fill="FFFFFF" w:themeFill="background1"/>
              </w:rPr>
              <w:t>El cliente podrá visualizar la red dinámica y modificarla a su gusto.</w:t>
            </w:r>
          </w:p>
        </w:tc>
      </w:tr>
      <w:tr w:rsidR="00202129" w14:paraId="1DB26089" w14:textId="77777777" w:rsidTr="006A7D59">
        <w:tc>
          <w:tcPr>
            <w:tcW w:w="2122" w:type="dxa"/>
            <w:tcBorders>
              <w:right w:val="single" w:sz="4" w:space="0" w:color="auto"/>
            </w:tcBorders>
            <w:shd w:val="clear" w:color="auto" w:fill="FFC000"/>
          </w:tcPr>
          <w:p w14:paraId="542336AF" w14:textId="77777777" w:rsidR="00202129" w:rsidRDefault="00202129" w:rsidP="00AF78D2">
            <w:r>
              <w:t>Precondición:</w:t>
            </w:r>
          </w:p>
        </w:tc>
        <w:tc>
          <w:tcPr>
            <w:tcW w:w="6372" w:type="dxa"/>
            <w:gridSpan w:val="2"/>
            <w:tcBorders>
              <w:left w:val="single" w:sz="4" w:space="0" w:color="auto"/>
              <w:bottom w:val="single" w:sz="4" w:space="0" w:color="auto"/>
            </w:tcBorders>
          </w:tcPr>
          <w:p w14:paraId="65F5B1C9" w14:textId="05FA7DAD" w:rsidR="00202129" w:rsidRDefault="00202129" w:rsidP="00AF78D2">
            <w:r>
              <w:t>Tener un diccionario cargado y estar en la página de visualización de la red dinámica.</w:t>
            </w:r>
          </w:p>
        </w:tc>
      </w:tr>
      <w:tr w:rsidR="00202129" w14:paraId="1A265AAC" w14:textId="77777777" w:rsidTr="006A7D59">
        <w:tc>
          <w:tcPr>
            <w:tcW w:w="2122" w:type="dxa"/>
            <w:vMerge w:val="restart"/>
            <w:tcBorders>
              <w:right w:val="single" w:sz="4" w:space="0" w:color="auto"/>
            </w:tcBorders>
            <w:shd w:val="clear" w:color="auto" w:fill="FFC000"/>
          </w:tcPr>
          <w:p w14:paraId="5F2E2C8D" w14:textId="77777777" w:rsidR="00202129" w:rsidRDefault="00202129" w:rsidP="00AF78D2">
            <w:r>
              <w:t>Acciones:</w:t>
            </w:r>
          </w:p>
        </w:tc>
        <w:tc>
          <w:tcPr>
            <w:tcW w:w="992" w:type="dxa"/>
            <w:tcBorders>
              <w:left w:val="single" w:sz="4" w:space="0" w:color="auto"/>
              <w:bottom w:val="single" w:sz="4" w:space="0" w:color="auto"/>
              <w:right w:val="single" w:sz="4" w:space="0" w:color="auto"/>
            </w:tcBorders>
            <w:shd w:val="clear" w:color="auto" w:fill="FFC000"/>
          </w:tcPr>
          <w:p w14:paraId="097013B0" w14:textId="77777777" w:rsidR="00202129" w:rsidRDefault="00202129" w:rsidP="00AF78D2">
            <w:pPr>
              <w:jc w:val="center"/>
            </w:pPr>
            <w:r>
              <w:t>Paso</w:t>
            </w:r>
          </w:p>
        </w:tc>
        <w:tc>
          <w:tcPr>
            <w:tcW w:w="5380" w:type="dxa"/>
            <w:tcBorders>
              <w:left w:val="single" w:sz="4" w:space="0" w:color="auto"/>
              <w:bottom w:val="single" w:sz="4" w:space="0" w:color="auto"/>
            </w:tcBorders>
            <w:shd w:val="clear" w:color="auto" w:fill="FFC000"/>
          </w:tcPr>
          <w:p w14:paraId="2BB00115" w14:textId="77777777" w:rsidR="00202129" w:rsidRDefault="00202129" w:rsidP="00AF78D2">
            <w:r>
              <w:t>Acción</w:t>
            </w:r>
          </w:p>
        </w:tc>
      </w:tr>
      <w:tr w:rsidR="00202129" w14:paraId="54C5E3CF" w14:textId="77777777" w:rsidTr="006A7D59">
        <w:trPr>
          <w:trHeight w:val="213"/>
        </w:trPr>
        <w:tc>
          <w:tcPr>
            <w:tcW w:w="2122" w:type="dxa"/>
            <w:vMerge/>
            <w:tcBorders>
              <w:right w:val="single" w:sz="4" w:space="0" w:color="auto"/>
            </w:tcBorders>
            <w:shd w:val="clear" w:color="auto" w:fill="FFC000"/>
          </w:tcPr>
          <w:p w14:paraId="4C713C5E" w14:textId="77777777" w:rsidR="00202129" w:rsidRDefault="00202129" w:rsidP="00AF78D2"/>
        </w:tc>
        <w:tc>
          <w:tcPr>
            <w:tcW w:w="992" w:type="dxa"/>
            <w:tcBorders>
              <w:top w:val="single" w:sz="4" w:space="0" w:color="auto"/>
              <w:left w:val="single" w:sz="4" w:space="0" w:color="auto"/>
              <w:right w:val="single" w:sz="4" w:space="0" w:color="auto"/>
            </w:tcBorders>
            <w:shd w:val="clear" w:color="auto" w:fill="FFFFFF" w:themeFill="background1"/>
          </w:tcPr>
          <w:p w14:paraId="2F25D1B8" w14:textId="77777777" w:rsidR="00202129" w:rsidRDefault="00202129" w:rsidP="00AF78D2">
            <w:pPr>
              <w:jc w:val="center"/>
            </w:pPr>
            <w:r>
              <w:t>1-</w:t>
            </w:r>
          </w:p>
        </w:tc>
        <w:tc>
          <w:tcPr>
            <w:tcW w:w="5380" w:type="dxa"/>
            <w:tcBorders>
              <w:top w:val="single" w:sz="4" w:space="0" w:color="auto"/>
              <w:left w:val="single" w:sz="4" w:space="0" w:color="auto"/>
            </w:tcBorders>
            <w:shd w:val="clear" w:color="auto" w:fill="FFFFFF" w:themeFill="background1"/>
          </w:tcPr>
          <w:p w14:paraId="58EB4514" w14:textId="4496DED1" w:rsidR="00202129" w:rsidRDefault="00202129" w:rsidP="00AF78D2">
            <w:r>
              <w:t>Se llama a la librería de visualización con el grafo</w:t>
            </w:r>
            <w:r w:rsidR="006A7D59">
              <w:t xml:space="preserve"> dinámico</w:t>
            </w:r>
            <w:r>
              <w:t xml:space="preserve"> generado por la aplicación.</w:t>
            </w:r>
          </w:p>
        </w:tc>
      </w:tr>
      <w:tr w:rsidR="00202129" w14:paraId="2332A0BF" w14:textId="77777777" w:rsidTr="006A7D59">
        <w:trPr>
          <w:trHeight w:val="213"/>
        </w:trPr>
        <w:tc>
          <w:tcPr>
            <w:tcW w:w="2122" w:type="dxa"/>
            <w:vMerge/>
            <w:tcBorders>
              <w:right w:val="single" w:sz="4" w:space="0" w:color="auto"/>
            </w:tcBorders>
            <w:shd w:val="clear" w:color="auto" w:fill="FFC000"/>
          </w:tcPr>
          <w:p w14:paraId="46C16A58" w14:textId="77777777" w:rsidR="00202129" w:rsidRDefault="00202129" w:rsidP="00AF78D2"/>
        </w:tc>
        <w:tc>
          <w:tcPr>
            <w:tcW w:w="992" w:type="dxa"/>
            <w:tcBorders>
              <w:top w:val="single" w:sz="4" w:space="0" w:color="auto"/>
              <w:left w:val="single" w:sz="4" w:space="0" w:color="auto"/>
              <w:right w:val="single" w:sz="4" w:space="0" w:color="auto"/>
            </w:tcBorders>
            <w:shd w:val="clear" w:color="auto" w:fill="FFFFFF" w:themeFill="background1"/>
          </w:tcPr>
          <w:p w14:paraId="05198C43" w14:textId="77777777" w:rsidR="00202129" w:rsidRDefault="00202129" w:rsidP="00AF78D2">
            <w:pPr>
              <w:jc w:val="center"/>
            </w:pPr>
            <w:r>
              <w:t>2-</w:t>
            </w:r>
          </w:p>
        </w:tc>
        <w:tc>
          <w:tcPr>
            <w:tcW w:w="5380" w:type="dxa"/>
            <w:tcBorders>
              <w:left w:val="single" w:sz="4" w:space="0" w:color="auto"/>
            </w:tcBorders>
            <w:shd w:val="clear" w:color="auto" w:fill="FFFFFF" w:themeFill="background1"/>
          </w:tcPr>
          <w:p w14:paraId="40269518" w14:textId="2EC17645" w:rsidR="00202129" w:rsidRDefault="006A7D59" w:rsidP="00AF78D2">
            <w:r>
              <w:t>Mediante los botones de Anterior y Siguiente o escribiendo el intervalo que quieres ver, se podrá ver la red en los distintos intervalos de tiempo.</w:t>
            </w:r>
          </w:p>
        </w:tc>
      </w:tr>
      <w:tr w:rsidR="00202129" w14:paraId="6211EF9B" w14:textId="77777777" w:rsidTr="006A7D59">
        <w:trPr>
          <w:trHeight w:val="213"/>
        </w:trPr>
        <w:tc>
          <w:tcPr>
            <w:tcW w:w="2122" w:type="dxa"/>
            <w:vMerge/>
            <w:tcBorders>
              <w:right w:val="single" w:sz="4" w:space="0" w:color="auto"/>
            </w:tcBorders>
            <w:shd w:val="clear" w:color="auto" w:fill="FFC000"/>
          </w:tcPr>
          <w:p w14:paraId="5810D15F" w14:textId="77777777" w:rsidR="00202129" w:rsidRDefault="00202129" w:rsidP="00AF78D2"/>
        </w:tc>
        <w:tc>
          <w:tcPr>
            <w:tcW w:w="992" w:type="dxa"/>
            <w:tcBorders>
              <w:top w:val="single" w:sz="4" w:space="0" w:color="auto"/>
              <w:left w:val="single" w:sz="4" w:space="0" w:color="auto"/>
              <w:right w:val="single" w:sz="4" w:space="0" w:color="auto"/>
            </w:tcBorders>
            <w:shd w:val="clear" w:color="auto" w:fill="FFFFFF" w:themeFill="background1"/>
          </w:tcPr>
          <w:p w14:paraId="183D1470" w14:textId="32AABCD7" w:rsidR="00202129" w:rsidRDefault="00202129" w:rsidP="00AF78D2">
            <w:pPr>
              <w:jc w:val="center"/>
            </w:pPr>
            <w:r>
              <w:t>3-</w:t>
            </w:r>
          </w:p>
        </w:tc>
        <w:tc>
          <w:tcPr>
            <w:tcW w:w="5380" w:type="dxa"/>
            <w:tcBorders>
              <w:left w:val="single" w:sz="4" w:space="0" w:color="auto"/>
            </w:tcBorders>
            <w:shd w:val="clear" w:color="auto" w:fill="FFFFFF" w:themeFill="background1"/>
          </w:tcPr>
          <w:p w14:paraId="7A45C7E1" w14:textId="15560B8C" w:rsidR="00202129" w:rsidRDefault="006A7D59" w:rsidP="00AF78D2">
            <w:r>
              <w:t>Se visualiza la red.</w:t>
            </w:r>
          </w:p>
        </w:tc>
      </w:tr>
      <w:tr w:rsidR="006A7D59" w14:paraId="20C5F915" w14:textId="77777777" w:rsidTr="006A7D59">
        <w:tc>
          <w:tcPr>
            <w:tcW w:w="2122" w:type="dxa"/>
            <w:tcBorders>
              <w:right w:val="single" w:sz="4" w:space="0" w:color="auto"/>
            </w:tcBorders>
            <w:shd w:val="clear" w:color="auto" w:fill="FFC000"/>
          </w:tcPr>
          <w:p w14:paraId="684D8FDC" w14:textId="77777777" w:rsidR="006A7D59" w:rsidRDefault="006A7D59" w:rsidP="00AF78D2">
            <w:r>
              <w:t>Postcondición:</w:t>
            </w:r>
          </w:p>
        </w:tc>
        <w:tc>
          <w:tcPr>
            <w:tcW w:w="6372" w:type="dxa"/>
            <w:gridSpan w:val="2"/>
            <w:tcBorders>
              <w:left w:val="single" w:sz="4" w:space="0" w:color="auto"/>
            </w:tcBorders>
          </w:tcPr>
          <w:p w14:paraId="0294C7E9" w14:textId="6D2E268C" w:rsidR="006A7D59" w:rsidRDefault="006A7D59" w:rsidP="00AF78D2">
            <w:r>
              <w:t>Se visualiza la red, si se pulsa el botón de “Generar Informe” nos llevará a la pantalla de seleccionar características del informe y si se pulsa el botón de “Generar Informe Dinámico” nos llevará a la pantalla de seleccionar características del informe dinámico.</w:t>
            </w:r>
          </w:p>
        </w:tc>
      </w:tr>
      <w:tr w:rsidR="006A7D59" w14:paraId="72A934B0" w14:textId="7F979E47" w:rsidTr="00677549">
        <w:trPr>
          <w:trHeight w:val="326"/>
        </w:trPr>
        <w:tc>
          <w:tcPr>
            <w:tcW w:w="2122" w:type="dxa"/>
            <w:vMerge w:val="restart"/>
            <w:tcBorders>
              <w:right w:val="single" w:sz="4" w:space="0" w:color="auto"/>
            </w:tcBorders>
            <w:shd w:val="clear" w:color="auto" w:fill="FFC000"/>
          </w:tcPr>
          <w:p w14:paraId="65F16063" w14:textId="77777777" w:rsidR="006A7D59" w:rsidRDefault="006A7D59" w:rsidP="006A7D59">
            <w:r>
              <w:t>Excepciones:</w:t>
            </w:r>
          </w:p>
        </w:tc>
        <w:tc>
          <w:tcPr>
            <w:tcW w:w="992" w:type="dxa"/>
            <w:tcBorders>
              <w:left w:val="single" w:sz="4" w:space="0" w:color="auto"/>
            </w:tcBorders>
            <w:shd w:val="clear" w:color="auto" w:fill="FFC000"/>
          </w:tcPr>
          <w:p w14:paraId="0BEE7B55" w14:textId="77777777" w:rsidR="006A7D59" w:rsidRDefault="006A7D59" w:rsidP="006A7D59">
            <w:pPr>
              <w:jc w:val="center"/>
            </w:pPr>
            <w:r>
              <w:t>Paso</w:t>
            </w:r>
          </w:p>
        </w:tc>
        <w:tc>
          <w:tcPr>
            <w:tcW w:w="5380" w:type="dxa"/>
            <w:tcBorders>
              <w:left w:val="single" w:sz="4" w:space="0" w:color="auto"/>
            </w:tcBorders>
            <w:shd w:val="clear" w:color="auto" w:fill="FFC000"/>
          </w:tcPr>
          <w:p w14:paraId="780BAAED" w14:textId="31EB621A" w:rsidR="006A7D59" w:rsidRDefault="006A7D59" w:rsidP="006A7D59">
            <w:pPr>
              <w:jc w:val="center"/>
            </w:pPr>
            <w:r>
              <w:t>Acción</w:t>
            </w:r>
          </w:p>
        </w:tc>
      </w:tr>
      <w:tr w:rsidR="00677549" w14:paraId="0536E0A3" w14:textId="77777777" w:rsidTr="006A7D59">
        <w:trPr>
          <w:trHeight w:val="326"/>
        </w:trPr>
        <w:tc>
          <w:tcPr>
            <w:tcW w:w="2122" w:type="dxa"/>
            <w:vMerge/>
            <w:tcBorders>
              <w:right w:val="single" w:sz="4" w:space="0" w:color="auto"/>
            </w:tcBorders>
            <w:shd w:val="clear" w:color="auto" w:fill="FFC000"/>
          </w:tcPr>
          <w:p w14:paraId="0A811ED3" w14:textId="77777777" w:rsidR="00677549" w:rsidRDefault="00677549" w:rsidP="00677549"/>
        </w:tc>
        <w:tc>
          <w:tcPr>
            <w:tcW w:w="992" w:type="dxa"/>
            <w:tcBorders>
              <w:left w:val="single" w:sz="4" w:space="0" w:color="auto"/>
            </w:tcBorders>
            <w:shd w:val="clear" w:color="auto" w:fill="FFFFFF" w:themeFill="background1"/>
          </w:tcPr>
          <w:p w14:paraId="6872AEDD" w14:textId="7BC29F5E" w:rsidR="00677549" w:rsidRDefault="00677549" w:rsidP="00677549">
            <w:pPr>
              <w:jc w:val="center"/>
            </w:pPr>
            <w:r>
              <w:t>2-</w:t>
            </w:r>
          </w:p>
        </w:tc>
        <w:tc>
          <w:tcPr>
            <w:tcW w:w="5380" w:type="dxa"/>
            <w:tcBorders>
              <w:left w:val="single" w:sz="4" w:space="0" w:color="auto"/>
            </w:tcBorders>
            <w:shd w:val="clear" w:color="auto" w:fill="FFFFFF" w:themeFill="background1"/>
          </w:tcPr>
          <w:p w14:paraId="168847CA" w14:textId="23371606" w:rsidR="00677549" w:rsidRDefault="00677549" w:rsidP="00677549">
            <w:r>
              <w:t>No haber introducido un número en intervalo.</w:t>
            </w:r>
          </w:p>
        </w:tc>
      </w:tr>
      <w:tr w:rsidR="00677549" w14:paraId="58D40353" w14:textId="77777777" w:rsidTr="006A7D59">
        <w:tc>
          <w:tcPr>
            <w:tcW w:w="2122" w:type="dxa"/>
            <w:tcBorders>
              <w:right w:val="single" w:sz="4" w:space="0" w:color="auto"/>
            </w:tcBorders>
            <w:shd w:val="clear" w:color="auto" w:fill="FFC000"/>
          </w:tcPr>
          <w:p w14:paraId="60574809" w14:textId="77777777" w:rsidR="00677549" w:rsidRDefault="00677549" w:rsidP="00677549">
            <w:r>
              <w:t>Importancia:</w:t>
            </w:r>
          </w:p>
        </w:tc>
        <w:tc>
          <w:tcPr>
            <w:tcW w:w="6372" w:type="dxa"/>
            <w:gridSpan w:val="2"/>
            <w:tcBorders>
              <w:left w:val="single" w:sz="4" w:space="0" w:color="auto"/>
            </w:tcBorders>
          </w:tcPr>
          <w:p w14:paraId="0F73641A" w14:textId="77777777" w:rsidR="00677549" w:rsidRDefault="00677549" w:rsidP="00677549">
            <w:r>
              <w:t>Muy alta</w:t>
            </w:r>
          </w:p>
        </w:tc>
      </w:tr>
      <w:tr w:rsidR="00677549" w14:paraId="540EE8D6" w14:textId="77777777" w:rsidTr="006A7D59">
        <w:tc>
          <w:tcPr>
            <w:tcW w:w="2122" w:type="dxa"/>
            <w:tcBorders>
              <w:right w:val="single" w:sz="4" w:space="0" w:color="auto"/>
            </w:tcBorders>
            <w:shd w:val="clear" w:color="auto" w:fill="FFC000"/>
          </w:tcPr>
          <w:p w14:paraId="589064BD" w14:textId="77777777" w:rsidR="00677549" w:rsidRDefault="00677549" w:rsidP="00677549">
            <w:r>
              <w:t>Frecuencia:</w:t>
            </w:r>
          </w:p>
        </w:tc>
        <w:tc>
          <w:tcPr>
            <w:tcW w:w="6372" w:type="dxa"/>
            <w:gridSpan w:val="2"/>
            <w:tcBorders>
              <w:left w:val="single" w:sz="4" w:space="0" w:color="auto"/>
            </w:tcBorders>
          </w:tcPr>
          <w:p w14:paraId="36757B7B" w14:textId="77777777" w:rsidR="00677549" w:rsidRDefault="00677549" w:rsidP="00677549">
            <w:pPr>
              <w:keepNext/>
            </w:pPr>
            <w:r>
              <w:t>Muy alta</w:t>
            </w:r>
          </w:p>
        </w:tc>
      </w:tr>
    </w:tbl>
    <w:p w14:paraId="5B073AB3" w14:textId="70E019C2" w:rsidR="00202129" w:rsidRDefault="00202129" w:rsidP="006A7D59">
      <w:pPr>
        <w:pStyle w:val="Descripcin"/>
        <w:keepNext/>
        <w:jc w:val="center"/>
      </w:pPr>
      <w:bookmarkStart w:id="80" w:name="_Toc107913297"/>
      <w:r>
        <w:t xml:space="preserve">Tabla </w:t>
      </w:r>
      <w:r w:rsidR="00AC3EA4">
        <w:fldChar w:fldCharType="begin"/>
      </w:r>
      <w:r w:rsidR="00AC3EA4">
        <w:instrText xml:space="preserve"> SEQ Tabla \* ARABIC </w:instrText>
      </w:r>
      <w:r w:rsidR="00AC3EA4">
        <w:fldChar w:fldCharType="separate"/>
      </w:r>
      <w:r w:rsidR="00CC4358">
        <w:rPr>
          <w:noProof/>
        </w:rPr>
        <w:t>24</w:t>
      </w:r>
      <w:r w:rsidR="00AC3EA4">
        <w:rPr>
          <w:noProof/>
        </w:rPr>
        <w:fldChar w:fldCharType="end"/>
      </w:r>
      <w:r>
        <w:t xml:space="preserve"> Caso de uso 30</w:t>
      </w:r>
      <w:bookmarkEnd w:id="80"/>
    </w:p>
    <w:p w14:paraId="1663065C" w14:textId="77777777" w:rsidR="00202129" w:rsidRDefault="00202129" w:rsidP="00D05302"/>
    <w:p w14:paraId="41D6E464" w14:textId="6C04994E" w:rsidR="00417529" w:rsidRDefault="00417529" w:rsidP="00D05302"/>
    <w:tbl>
      <w:tblPr>
        <w:tblStyle w:val="Tablaconcuadrcula"/>
        <w:tblpPr w:leftFromText="141" w:rightFromText="141" w:vertAnchor="text" w:horzAnchor="margin" w:tblpY="28"/>
        <w:tblW w:w="0" w:type="auto"/>
        <w:tblLook w:val="04A0" w:firstRow="1" w:lastRow="0" w:firstColumn="1" w:lastColumn="0" w:noHBand="0" w:noVBand="1"/>
      </w:tblPr>
      <w:tblGrid>
        <w:gridCol w:w="2122"/>
        <w:gridCol w:w="992"/>
        <w:gridCol w:w="5380"/>
      </w:tblGrid>
      <w:tr w:rsidR="00677549" w:rsidRPr="00681815" w14:paraId="0412CFA6" w14:textId="77777777" w:rsidTr="00677549">
        <w:tc>
          <w:tcPr>
            <w:tcW w:w="2122" w:type="dxa"/>
            <w:tcBorders>
              <w:bottom w:val="single" w:sz="4" w:space="0" w:color="auto"/>
            </w:tcBorders>
            <w:shd w:val="clear" w:color="auto" w:fill="FFC000"/>
          </w:tcPr>
          <w:p w14:paraId="037506E4" w14:textId="79E0BDE2" w:rsidR="00677549" w:rsidRPr="00681815" w:rsidRDefault="00677549" w:rsidP="00AF78D2">
            <w:pPr>
              <w:jc w:val="center"/>
              <w:rPr>
                <w:b/>
                <w:bCs/>
              </w:rPr>
            </w:pPr>
            <w:r>
              <w:rPr>
                <w:b/>
                <w:bCs/>
              </w:rPr>
              <w:t>Caso de uso 31</w:t>
            </w:r>
          </w:p>
        </w:tc>
        <w:tc>
          <w:tcPr>
            <w:tcW w:w="6372" w:type="dxa"/>
            <w:gridSpan w:val="2"/>
            <w:shd w:val="clear" w:color="auto" w:fill="FFC000"/>
          </w:tcPr>
          <w:p w14:paraId="3B95FCDF" w14:textId="2F557A39" w:rsidR="00677549" w:rsidRPr="00681815" w:rsidRDefault="00677549" w:rsidP="00AF78D2">
            <w:pPr>
              <w:jc w:val="center"/>
              <w:rPr>
                <w:b/>
                <w:bCs/>
              </w:rPr>
            </w:pPr>
            <w:r>
              <w:rPr>
                <w:b/>
                <w:bCs/>
              </w:rPr>
              <w:t xml:space="preserve">Descargar animación </w:t>
            </w:r>
          </w:p>
        </w:tc>
      </w:tr>
      <w:tr w:rsidR="00677549" w14:paraId="4ADAAAE1" w14:textId="77777777" w:rsidTr="00677549">
        <w:tc>
          <w:tcPr>
            <w:tcW w:w="2122" w:type="dxa"/>
            <w:tcBorders>
              <w:bottom w:val="single" w:sz="4" w:space="0" w:color="auto"/>
              <w:right w:val="single" w:sz="4" w:space="0" w:color="auto"/>
            </w:tcBorders>
            <w:shd w:val="clear" w:color="auto" w:fill="FFC000"/>
          </w:tcPr>
          <w:p w14:paraId="60B4B2EC" w14:textId="77777777" w:rsidR="00677549" w:rsidRDefault="00677549" w:rsidP="00AF78D2">
            <w:r>
              <w:t>Requisitos asociados:</w:t>
            </w:r>
          </w:p>
        </w:tc>
        <w:tc>
          <w:tcPr>
            <w:tcW w:w="6372" w:type="dxa"/>
            <w:gridSpan w:val="2"/>
            <w:tcBorders>
              <w:left w:val="single" w:sz="4" w:space="0" w:color="auto"/>
            </w:tcBorders>
          </w:tcPr>
          <w:p w14:paraId="0F40FA9A" w14:textId="68A35967" w:rsidR="00677549" w:rsidRDefault="00677549" w:rsidP="00AF78D2">
            <w:pPr>
              <w:jc w:val="center"/>
            </w:pPr>
            <w:r>
              <w:t>R.F-18.1</w:t>
            </w:r>
          </w:p>
        </w:tc>
      </w:tr>
      <w:tr w:rsidR="00677549" w14:paraId="18C799F5" w14:textId="77777777" w:rsidTr="00677549">
        <w:tc>
          <w:tcPr>
            <w:tcW w:w="2122" w:type="dxa"/>
            <w:tcBorders>
              <w:right w:val="single" w:sz="4" w:space="0" w:color="auto"/>
            </w:tcBorders>
            <w:shd w:val="clear" w:color="auto" w:fill="FFC000"/>
          </w:tcPr>
          <w:p w14:paraId="41DA57C6" w14:textId="77777777" w:rsidR="00677549" w:rsidRDefault="00677549" w:rsidP="00AF78D2">
            <w:r>
              <w:t>Descripción:</w:t>
            </w:r>
          </w:p>
        </w:tc>
        <w:tc>
          <w:tcPr>
            <w:tcW w:w="6372" w:type="dxa"/>
            <w:gridSpan w:val="2"/>
            <w:tcBorders>
              <w:left w:val="single" w:sz="4" w:space="0" w:color="auto"/>
            </w:tcBorders>
            <w:shd w:val="clear" w:color="auto" w:fill="FFFFFF" w:themeFill="background1"/>
          </w:tcPr>
          <w:p w14:paraId="70661F31" w14:textId="4C886FAA" w:rsidR="00677549" w:rsidRDefault="00677549" w:rsidP="00AF78D2">
            <w:r>
              <w:rPr>
                <w:shd w:val="clear" w:color="auto" w:fill="FFFFFF" w:themeFill="background1"/>
              </w:rPr>
              <w:t>El cliente podrá descargarse la animación de la red dinámica desde el intervalo actual o la red entera.</w:t>
            </w:r>
          </w:p>
        </w:tc>
      </w:tr>
      <w:tr w:rsidR="00677549" w14:paraId="511911AC" w14:textId="77777777" w:rsidTr="00677549">
        <w:tc>
          <w:tcPr>
            <w:tcW w:w="2122" w:type="dxa"/>
            <w:tcBorders>
              <w:right w:val="single" w:sz="4" w:space="0" w:color="auto"/>
            </w:tcBorders>
            <w:shd w:val="clear" w:color="auto" w:fill="FFC000"/>
          </w:tcPr>
          <w:p w14:paraId="3C6A08EC" w14:textId="77777777" w:rsidR="00677549" w:rsidRDefault="00677549" w:rsidP="00AF78D2">
            <w:r>
              <w:t>Precondición:</w:t>
            </w:r>
          </w:p>
        </w:tc>
        <w:tc>
          <w:tcPr>
            <w:tcW w:w="6372" w:type="dxa"/>
            <w:gridSpan w:val="2"/>
            <w:tcBorders>
              <w:left w:val="single" w:sz="4" w:space="0" w:color="auto"/>
              <w:bottom w:val="single" w:sz="4" w:space="0" w:color="auto"/>
            </w:tcBorders>
          </w:tcPr>
          <w:p w14:paraId="4AE5130F" w14:textId="4D502E3B" w:rsidR="00677549" w:rsidRDefault="00677549" w:rsidP="00AF78D2">
            <w:r>
              <w:t>Tener un diccionario cargado y estar en la página de visualización de la red dinámica.</w:t>
            </w:r>
          </w:p>
        </w:tc>
      </w:tr>
      <w:tr w:rsidR="00677549" w14:paraId="04DE7EB9" w14:textId="77777777" w:rsidTr="00677549">
        <w:tc>
          <w:tcPr>
            <w:tcW w:w="2122" w:type="dxa"/>
            <w:vMerge w:val="restart"/>
            <w:tcBorders>
              <w:right w:val="single" w:sz="4" w:space="0" w:color="auto"/>
            </w:tcBorders>
            <w:shd w:val="clear" w:color="auto" w:fill="FFC000"/>
          </w:tcPr>
          <w:p w14:paraId="49C7CA8D" w14:textId="77777777" w:rsidR="00677549" w:rsidRDefault="00677549" w:rsidP="00AF78D2">
            <w:r>
              <w:t>Acciones:</w:t>
            </w:r>
          </w:p>
        </w:tc>
        <w:tc>
          <w:tcPr>
            <w:tcW w:w="992" w:type="dxa"/>
            <w:tcBorders>
              <w:left w:val="single" w:sz="4" w:space="0" w:color="auto"/>
              <w:bottom w:val="single" w:sz="4" w:space="0" w:color="auto"/>
              <w:right w:val="single" w:sz="4" w:space="0" w:color="auto"/>
            </w:tcBorders>
            <w:shd w:val="clear" w:color="auto" w:fill="FFC000"/>
          </w:tcPr>
          <w:p w14:paraId="10B25F9D" w14:textId="77777777" w:rsidR="00677549" w:rsidRDefault="00677549" w:rsidP="00AF78D2">
            <w:pPr>
              <w:jc w:val="center"/>
            </w:pPr>
            <w:r>
              <w:t>Paso</w:t>
            </w:r>
          </w:p>
        </w:tc>
        <w:tc>
          <w:tcPr>
            <w:tcW w:w="5380" w:type="dxa"/>
            <w:tcBorders>
              <w:left w:val="single" w:sz="4" w:space="0" w:color="auto"/>
              <w:bottom w:val="single" w:sz="4" w:space="0" w:color="auto"/>
            </w:tcBorders>
            <w:shd w:val="clear" w:color="auto" w:fill="FFC000"/>
          </w:tcPr>
          <w:p w14:paraId="260ABC17" w14:textId="77777777" w:rsidR="00677549" w:rsidRDefault="00677549" w:rsidP="00AF78D2">
            <w:r>
              <w:t>Acción</w:t>
            </w:r>
          </w:p>
        </w:tc>
      </w:tr>
      <w:tr w:rsidR="00677549" w14:paraId="2AECA410" w14:textId="77777777" w:rsidTr="00677549">
        <w:trPr>
          <w:trHeight w:val="213"/>
        </w:trPr>
        <w:tc>
          <w:tcPr>
            <w:tcW w:w="2122" w:type="dxa"/>
            <w:vMerge/>
            <w:tcBorders>
              <w:right w:val="single" w:sz="4" w:space="0" w:color="auto"/>
            </w:tcBorders>
            <w:shd w:val="clear" w:color="auto" w:fill="FFC000"/>
          </w:tcPr>
          <w:p w14:paraId="66B033CE" w14:textId="77777777" w:rsidR="00677549" w:rsidRDefault="00677549" w:rsidP="00AF78D2"/>
        </w:tc>
        <w:tc>
          <w:tcPr>
            <w:tcW w:w="992" w:type="dxa"/>
            <w:tcBorders>
              <w:top w:val="single" w:sz="4" w:space="0" w:color="auto"/>
              <w:left w:val="single" w:sz="4" w:space="0" w:color="auto"/>
              <w:right w:val="single" w:sz="4" w:space="0" w:color="auto"/>
            </w:tcBorders>
            <w:shd w:val="clear" w:color="auto" w:fill="FFFFFF" w:themeFill="background1"/>
          </w:tcPr>
          <w:p w14:paraId="10C0534F" w14:textId="77777777" w:rsidR="00677549" w:rsidRDefault="00677549" w:rsidP="00AF78D2">
            <w:pPr>
              <w:jc w:val="center"/>
            </w:pPr>
            <w:r>
              <w:t>1-</w:t>
            </w:r>
          </w:p>
        </w:tc>
        <w:tc>
          <w:tcPr>
            <w:tcW w:w="5380" w:type="dxa"/>
            <w:tcBorders>
              <w:top w:val="single" w:sz="4" w:space="0" w:color="auto"/>
              <w:left w:val="single" w:sz="4" w:space="0" w:color="auto"/>
            </w:tcBorders>
            <w:shd w:val="clear" w:color="auto" w:fill="FFFFFF" w:themeFill="background1"/>
          </w:tcPr>
          <w:p w14:paraId="3D48BFA3" w14:textId="791AA19C" w:rsidR="00677549" w:rsidRDefault="00677549" w:rsidP="00AF78D2">
            <w:r>
              <w:t>Se pulsa el botón de Descargar animación (toda la red) o Descargar animación actual (desde el principio hasta el intervalo en el que este).</w:t>
            </w:r>
          </w:p>
        </w:tc>
      </w:tr>
      <w:tr w:rsidR="00677549" w14:paraId="6A73789B" w14:textId="77777777" w:rsidTr="00677549">
        <w:trPr>
          <w:trHeight w:val="213"/>
        </w:trPr>
        <w:tc>
          <w:tcPr>
            <w:tcW w:w="2122" w:type="dxa"/>
            <w:vMerge/>
            <w:tcBorders>
              <w:right w:val="single" w:sz="4" w:space="0" w:color="auto"/>
            </w:tcBorders>
            <w:shd w:val="clear" w:color="auto" w:fill="FFC000"/>
          </w:tcPr>
          <w:p w14:paraId="535EB71A" w14:textId="77777777" w:rsidR="00677549" w:rsidRDefault="00677549" w:rsidP="00AF78D2"/>
        </w:tc>
        <w:tc>
          <w:tcPr>
            <w:tcW w:w="992" w:type="dxa"/>
            <w:tcBorders>
              <w:top w:val="single" w:sz="4" w:space="0" w:color="auto"/>
              <w:left w:val="single" w:sz="4" w:space="0" w:color="auto"/>
              <w:right w:val="single" w:sz="4" w:space="0" w:color="auto"/>
            </w:tcBorders>
            <w:shd w:val="clear" w:color="auto" w:fill="FFFFFF" w:themeFill="background1"/>
          </w:tcPr>
          <w:p w14:paraId="73A3509C" w14:textId="77777777" w:rsidR="00677549" w:rsidRDefault="00677549" w:rsidP="00AF78D2">
            <w:pPr>
              <w:jc w:val="center"/>
            </w:pPr>
            <w:r>
              <w:t>2-</w:t>
            </w:r>
          </w:p>
        </w:tc>
        <w:tc>
          <w:tcPr>
            <w:tcW w:w="5380" w:type="dxa"/>
            <w:tcBorders>
              <w:left w:val="single" w:sz="4" w:space="0" w:color="auto"/>
            </w:tcBorders>
            <w:shd w:val="clear" w:color="auto" w:fill="FFFFFF" w:themeFill="background1"/>
          </w:tcPr>
          <w:p w14:paraId="5B586DA7" w14:textId="77777777" w:rsidR="00677549" w:rsidRDefault="00677549" w:rsidP="00AF78D2">
            <w:r>
              <w:t>Se descarga la red en el formato seleccionado.</w:t>
            </w:r>
          </w:p>
        </w:tc>
      </w:tr>
      <w:tr w:rsidR="00677549" w14:paraId="37EE68C8" w14:textId="77777777" w:rsidTr="00677549">
        <w:tc>
          <w:tcPr>
            <w:tcW w:w="2122" w:type="dxa"/>
            <w:tcBorders>
              <w:right w:val="single" w:sz="4" w:space="0" w:color="auto"/>
            </w:tcBorders>
            <w:shd w:val="clear" w:color="auto" w:fill="FFC000"/>
          </w:tcPr>
          <w:p w14:paraId="6AE6C373" w14:textId="77777777" w:rsidR="00677549" w:rsidRDefault="00677549" w:rsidP="00AF78D2">
            <w:r>
              <w:t>Postcondición:</w:t>
            </w:r>
          </w:p>
        </w:tc>
        <w:tc>
          <w:tcPr>
            <w:tcW w:w="6372" w:type="dxa"/>
            <w:gridSpan w:val="2"/>
            <w:tcBorders>
              <w:left w:val="single" w:sz="4" w:space="0" w:color="auto"/>
            </w:tcBorders>
          </w:tcPr>
          <w:p w14:paraId="31E4F742" w14:textId="04C19B46" w:rsidR="00677549" w:rsidRDefault="00677549" w:rsidP="00AF78D2">
            <w:r>
              <w:t>Se queda en la misma pantalla, pero con la animación descargada.</w:t>
            </w:r>
          </w:p>
        </w:tc>
      </w:tr>
      <w:tr w:rsidR="00677549" w14:paraId="5AB0D44A" w14:textId="77777777" w:rsidTr="00677549">
        <w:trPr>
          <w:trHeight w:val="326"/>
        </w:trPr>
        <w:tc>
          <w:tcPr>
            <w:tcW w:w="2122" w:type="dxa"/>
            <w:tcBorders>
              <w:right w:val="single" w:sz="4" w:space="0" w:color="auto"/>
            </w:tcBorders>
            <w:shd w:val="clear" w:color="auto" w:fill="FFC000"/>
          </w:tcPr>
          <w:p w14:paraId="50369746" w14:textId="77777777" w:rsidR="00677549" w:rsidRDefault="00677549" w:rsidP="00AF78D2">
            <w:r>
              <w:t>Excepciones:</w:t>
            </w:r>
          </w:p>
        </w:tc>
        <w:tc>
          <w:tcPr>
            <w:tcW w:w="6372" w:type="dxa"/>
            <w:gridSpan w:val="2"/>
            <w:tcBorders>
              <w:left w:val="single" w:sz="4" w:space="0" w:color="auto"/>
            </w:tcBorders>
            <w:shd w:val="clear" w:color="auto" w:fill="FFFFFF" w:themeFill="background1"/>
          </w:tcPr>
          <w:p w14:paraId="5956315E" w14:textId="77777777" w:rsidR="00677549" w:rsidRDefault="00677549" w:rsidP="00AF78D2">
            <w:r>
              <w:t>No hay.</w:t>
            </w:r>
          </w:p>
        </w:tc>
      </w:tr>
      <w:tr w:rsidR="00677549" w14:paraId="5183039A" w14:textId="77777777" w:rsidTr="00677549">
        <w:tc>
          <w:tcPr>
            <w:tcW w:w="2122" w:type="dxa"/>
            <w:tcBorders>
              <w:right w:val="single" w:sz="4" w:space="0" w:color="auto"/>
            </w:tcBorders>
            <w:shd w:val="clear" w:color="auto" w:fill="FFC000"/>
          </w:tcPr>
          <w:p w14:paraId="4CCCFF5C" w14:textId="77777777" w:rsidR="00677549" w:rsidRDefault="00677549" w:rsidP="00AF78D2">
            <w:r>
              <w:t>Importancia:</w:t>
            </w:r>
          </w:p>
        </w:tc>
        <w:tc>
          <w:tcPr>
            <w:tcW w:w="6372" w:type="dxa"/>
            <w:gridSpan w:val="2"/>
            <w:tcBorders>
              <w:left w:val="single" w:sz="4" w:space="0" w:color="auto"/>
            </w:tcBorders>
          </w:tcPr>
          <w:p w14:paraId="6F6D5C83" w14:textId="77777777" w:rsidR="00677549" w:rsidRDefault="00677549" w:rsidP="00AF78D2">
            <w:r>
              <w:t>Alta</w:t>
            </w:r>
          </w:p>
        </w:tc>
      </w:tr>
      <w:tr w:rsidR="00677549" w14:paraId="608FE6E1" w14:textId="77777777" w:rsidTr="00677549">
        <w:tc>
          <w:tcPr>
            <w:tcW w:w="2122" w:type="dxa"/>
            <w:tcBorders>
              <w:right w:val="single" w:sz="4" w:space="0" w:color="auto"/>
            </w:tcBorders>
            <w:shd w:val="clear" w:color="auto" w:fill="FFC000"/>
          </w:tcPr>
          <w:p w14:paraId="2A2E0815" w14:textId="77777777" w:rsidR="00677549" w:rsidRDefault="00677549" w:rsidP="00AF78D2">
            <w:r>
              <w:t>Frecuencia:</w:t>
            </w:r>
          </w:p>
        </w:tc>
        <w:tc>
          <w:tcPr>
            <w:tcW w:w="6372" w:type="dxa"/>
            <w:gridSpan w:val="2"/>
            <w:tcBorders>
              <w:left w:val="single" w:sz="4" w:space="0" w:color="auto"/>
            </w:tcBorders>
          </w:tcPr>
          <w:p w14:paraId="42F8DF00" w14:textId="77777777" w:rsidR="00677549" w:rsidRDefault="00677549" w:rsidP="00AF78D2">
            <w:pPr>
              <w:keepNext/>
            </w:pPr>
            <w:r>
              <w:t>Alta</w:t>
            </w:r>
          </w:p>
        </w:tc>
      </w:tr>
    </w:tbl>
    <w:p w14:paraId="3221F0B0" w14:textId="07AD150D" w:rsidR="007D020D" w:rsidRDefault="007D020D" w:rsidP="007D020D">
      <w:pPr>
        <w:pStyle w:val="Descripcin"/>
        <w:keepNext/>
        <w:jc w:val="center"/>
      </w:pPr>
      <w:r>
        <w:t>Tabla 25 Caso de uso 31</w:t>
      </w:r>
    </w:p>
    <w:p w14:paraId="5D3B1908" w14:textId="3F3C2950" w:rsidR="00417529" w:rsidRDefault="00417529" w:rsidP="00D05302"/>
    <w:p w14:paraId="0209C100" w14:textId="4B3DD5CC" w:rsidR="00417529" w:rsidRDefault="00417529" w:rsidP="00D05302"/>
    <w:p w14:paraId="1E3FC0D1" w14:textId="148D56E7" w:rsidR="00417529" w:rsidRDefault="00417529" w:rsidP="00D05302"/>
    <w:p w14:paraId="0D4B8C1A" w14:textId="264A6D0E" w:rsidR="007D020D" w:rsidRDefault="007D020D" w:rsidP="00D05302"/>
    <w:p w14:paraId="104680FD" w14:textId="7BCF27A6" w:rsidR="007D020D" w:rsidRDefault="007D020D" w:rsidP="00D05302"/>
    <w:p w14:paraId="5530FEEB" w14:textId="53B061B3" w:rsidR="007D020D" w:rsidRDefault="007D020D" w:rsidP="00D05302"/>
    <w:p w14:paraId="30A0F22F" w14:textId="2977CCF8" w:rsidR="007D020D" w:rsidRDefault="007D020D" w:rsidP="00D05302"/>
    <w:p w14:paraId="73FEFC0A" w14:textId="18180372" w:rsidR="007D020D" w:rsidRDefault="007D020D" w:rsidP="00D05302"/>
    <w:p w14:paraId="6C48F0F9" w14:textId="77777777" w:rsidR="007D020D" w:rsidRDefault="007D020D" w:rsidP="00D05302"/>
    <w:p w14:paraId="136C54AE" w14:textId="3DF94FEF" w:rsidR="00417529" w:rsidRDefault="00417529" w:rsidP="00D05302"/>
    <w:tbl>
      <w:tblPr>
        <w:tblStyle w:val="Tablaconcuadrcula"/>
        <w:tblpPr w:leftFromText="141" w:rightFromText="141" w:vertAnchor="text" w:horzAnchor="margin" w:tblpY="28"/>
        <w:tblW w:w="0" w:type="auto"/>
        <w:tblLook w:val="04A0" w:firstRow="1" w:lastRow="0" w:firstColumn="1" w:lastColumn="0" w:noHBand="0" w:noVBand="1"/>
      </w:tblPr>
      <w:tblGrid>
        <w:gridCol w:w="2122"/>
        <w:gridCol w:w="992"/>
        <w:gridCol w:w="5380"/>
      </w:tblGrid>
      <w:tr w:rsidR="007D020D" w:rsidRPr="00681815" w14:paraId="545749AE" w14:textId="77777777" w:rsidTr="007D020D">
        <w:tc>
          <w:tcPr>
            <w:tcW w:w="2122" w:type="dxa"/>
            <w:tcBorders>
              <w:bottom w:val="single" w:sz="4" w:space="0" w:color="auto"/>
            </w:tcBorders>
            <w:shd w:val="clear" w:color="auto" w:fill="FFC000"/>
          </w:tcPr>
          <w:p w14:paraId="5FD294C2" w14:textId="0B6CE907" w:rsidR="007D020D" w:rsidRPr="00681815" w:rsidRDefault="007D020D" w:rsidP="00AF78D2">
            <w:pPr>
              <w:jc w:val="center"/>
              <w:rPr>
                <w:b/>
                <w:bCs/>
              </w:rPr>
            </w:pPr>
            <w:r>
              <w:rPr>
                <w:b/>
                <w:bCs/>
              </w:rPr>
              <w:lastRenderedPageBreak/>
              <w:t>Caso de uso 32</w:t>
            </w:r>
          </w:p>
        </w:tc>
        <w:tc>
          <w:tcPr>
            <w:tcW w:w="6372" w:type="dxa"/>
            <w:gridSpan w:val="2"/>
            <w:shd w:val="clear" w:color="auto" w:fill="FFC000"/>
          </w:tcPr>
          <w:p w14:paraId="2CA1C034" w14:textId="36217E18" w:rsidR="007D020D" w:rsidRPr="00681815" w:rsidRDefault="007D020D" w:rsidP="00AF78D2">
            <w:pPr>
              <w:jc w:val="center"/>
              <w:rPr>
                <w:b/>
                <w:bCs/>
              </w:rPr>
            </w:pPr>
            <w:r>
              <w:rPr>
                <w:b/>
                <w:bCs/>
              </w:rPr>
              <w:t xml:space="preserve">Exportación de la red dinámica </w:t>
            </w:r>
          </w:p>
        </w:tc>
      </w:tr>
      <w:tr w:rsidR="007D020D" w14:paraId="6618320D" w14:textId="77777777" w:rsidTr="007D020D">
        <w:tc>
          <w:tcPr>
            <w:tcW w:w="2122" w:type="dxa"/>
            <w:tcBorders>
              <w:bottom w:val="single" w:sz="4" w:space="0" w:color="auto"/>
              <w:right w:val="single" w:sz="4" w:space="0" w:color="auto"/>
            </w:tcBorders>
            <w:shd w:val="clear" w:color="auto" w:fill="FFC000"/>
          </w:tcPr>
          <w:p w14:paraId="33B27A4B" w14:textId="77777777" w:rsidR="007D020D" w:rsidRDefault="007D020D" w:rsidP="00AF78D2">
            <w:r>
              <w:t>Requisitos asociados:</w:t>
            </w:r>
          </w:p>
        </w:tc>
        <w:tc>
          <w:tcPr>
            <w:tcW w:w="6372" w:type="dxa"/>
            <w:gridSpan w:val="2"/>
            <w:tcBorders>
              <w:left w:val="single" w:sz="4" w:space="0" w:color="auto"/>
            </w:tcBorders>
          </w:tcPr>
          <w:p w14:paraId="610A602B" w14:textId="5A67E84A" w:rsidR="007D020D" w:rsidRDefault="007D020D" w:rsidP="00AF78D2">
            <w:pPr>
              <w:jc w:val="center"/>
            </w:pPr>
            <w:r>
              <w:t>R.F-18.2</w:t>
            </w:r>
          </w:p>
        </w:tc>
      </w:tr>
      <w:tr w:rsidR="007D020D" w14:paraId="3317D6C0" w14:textId="77777777" w:rsidTr="007D020D">
        <w:tc>
          <w:tcPr>
            <w:tcW w:w="2122" w:type="dxa"/>
            <w:tcBorders>
              <w:right w:val="single" w:sz="4" w:space="0" w:color="auto"/>
            </w:tcBorders>
            <w:shd w:val="clear" w:color="auto" w:fill="FFC000"/>
          </w:tcPr>
          <w:p w14:paraId="49451428" w14:textId="77777777" w:rsidR="007D020D" w:rsidRDefault="007D020D" w:rsidP="00AF78D2">
            <w:r>
              <w:t>Descripción:</w:t>
            </w:r>
          </w:p>
        </w:tc>
        <w:tc>
          <w:tcPr>
            <w:tcW w:w="6372" w:type="dxa"/>
            <w:gridSpan w:val="2"/>
            <w:tcBorders>
              <w:left w:val="single" w:sz="4" w:space="0" w:color="auto"/>
            </w:tcBorders>
            <w:shd w:val="clear" w:color="auto" w:fill="FFFFFF" w:themeFill="background1"/>
          </w:tcPr>
          <w:p w14:paraId="7A2330E6" w14:textId="189A5C06" w:rsidR="007D020D" w:rsidRDefault="007D020D" w:rsidP="00AF78D2">
            <w:r>
              <w:rPr>
                <w:shd w:val="clear" w:color="auto" w:fill="FFFFFF" w:themeFill="background1"/>
              </w:rPr>
              <w:t>El cliente podrá descargarse la red dinámica en formato gexf para luego emplearlo en otras herramientas.</w:t>
            </w:r>
          </w:p>
        </w:tc>
      </w:tr>
      <w:tr w:rsidR="007D020D" w14:paraId="32EF345D" w14:textId="77777777" w:rsidTr="007D020D">
        <w:tc>
          <w:tcPr>
            <w:tcW w:w="2122" w:type="dxa"/>
            <w:tcBorders>
              <w:right w:val="single" w:sz="4" w:space="0" w:color="auto"/>
            </w:tcBorders>
            <w:shd w:val="clear" w:color="auto" w:fill="FFC000"/>
          </w:tcPr>
          <w:p w14:paraId="34964C82" w14:textId="77777777" w:rsidR="007D020D" w:rsidRDefault="007D020D" w:rsidP="00AF78D2">
            <w:r>
              <w:t>Precondición:</w:t>
            </w:r>
          </w:p>
        </w:tc>
        <w:tc>
          <w:tcPr>
            <w:tcW w:w="6372" w:type="dxa"/>
            <w:gridSpan w:val="2"/>
            <w:tcBorders>
              <w:left w:val="single" w:sz="4" w:space="0" w:color="auto"/>
              <w:bottom w:val="single" w:sz="4" w:space="0" w:color="auto"/>
            </w:tcBorders>
          </w:tcPr>
          <w:p w14:paraId="0501D904" w14:textId="1B993FD0" w:rsidR="007D020D" w:rsidRDefault="007D020D" w:rsidP="00AF78D2">
            <w:r>
              <w:t>Tener un diccionario cargado y estar en la página de visualización de la red dinámica.</w:t>
            </w:r>
          </w:p>
        </w:tc>
      </w:tr>
      <w:tr w:rsidR="007D020D" w14:paraId="4F84B8C6" w14:textId="77777777" w:rsidTr="007D020D">
        <w:tc>
          <w:tcPr>
            <w:tcW w:w="2122" w:type="dxa"/>
            <w:vMerge w:val="restart"/>
            <w:tcBorders>
              <w:right w:val="single" w:sz="4" w:space="0" w:color="auto"/>
            </w:tcBorders>
            <w:shd w:val="clear" w:color="auto" w:fill="FFC000"/>
          </w:tcPr>
          <w:p w14:paraId="1DB89952" w14:textId="77777777" w:rsidR="007D020D" w:rsidRDefault="007D020D" w:rsidP="00AF78D2">
            <w:r>
              <w:t>Acciones:</w:t>
            </w:r>
          </w:p>
        </w:tc>
        <w:tc>
          <w:tcPr>
            <w:tcW w:w="992" w:type="dxa"/>
            <w:tcBorders>
              <w:left w:val="single" w:sz="4" w:space="0" w:color="auto"/>
              <w:bottom w:val="single" w:sz="4" w:space="0" w:color="auto"/>
              <w:right w:val="single" w:sz="4" w:space="0" w:color="auto"/>
            </w:tcBorders>
            <w:shd w:val="clear" w:color="auto" w:fill="FFC000"/>
          </w:tcPr>
          <w:p w14:paraId="4DDEA7D8" w14:textId="77777777" w:rsidR="007D020D" w:rsidRDefault="007D020D" w:rsidP="00AF78D2">
            <w:pPr>
              <w:jc w:val="center"/>
            </w:pPr>
            <w:r>
              <w:t>Paso</w:t>
            </w:r>
          </w:p>
        </w:tc>
        <w:tc>
          <w:tcPr>
            <w:tcW w:w="5380" w:type="dxa"/>
            <w:tcBorders>
              <w:left w:val="single" w:sz="4" w:space="0" w:color="auto"/>
              <w:bottom w:val="single" w:sz="4" w:space="0" w:color="auto"/>
            </w:tcBorders>
            <w:shd w:val="clear" w:color="auto" w:fill="FFC000"/>
          </w:tcPr>
          <w:p w14:paraId="71D9E720" w14:textId="77777777" w:rsidR="007D020D" w:rsidRDefault="007D020D" w:rsidP="00AF78D2">
            <w:r>
              <w:t>Acción</w:t>
            </w:r>
          </w:p>
        </w:tc>
      </w:tr>
      <w:tr w:rsidR="007D020D" w14:paraId="455F0DA6" w14:textId="77777777" w:rsidTr="007D020D">
        <w:trPr>
          <w:trHeight w:val="213"/>
        </w:trPr>
        <w:tc>
          <w:tcPr>
            <w:tcW w:w="2122" w:type="dxa"/>
            <w:vMerge/>
            <w:tcBorders>
              <w:right w:val="single" w:sz="4" w:space="0" w:color="auto"/>
            </w:tcBorders>
            <w:shd w:val="clear" w:color="auto" w:fill="FFC000"/>
          </w:tcPr>
          <w:p w14:paraId="31B17167" w14:textId="77777777" w:rsidR="007D020D" w:rsidRDefault="007D020D" w:rsidP="00AF78D2"/>
        </w:tc>
        <w:tc>
          <w:tcPr>
            <w:tcW w:w="992" w:type="dxa"/>
            <w:tcBorders>
              <w:top w:val="single" w:sz="4" w:space="0" w:color="auto"/>
              <w:left w:val="single" w:sz="4" w:space="0" w:color="auto"/>
              <w:right w:val="single" w:sz="4" w:space="0" w:color="auto"/>
            </w:tcBorders>
            <w:shd w:val="clear" w:color="auto" w:fill="FFFFFF" w:themeFill="background1"/>
          </w:tcPr>
          <w:p w14:paraId="7F583E5A" w14:textId="77777777" w:rsidR="007D020D" w:rsidRDefault="007D020D" w:rsidP="00AF78D2">
            <w:pPr>
              <w:jc w:val="center"/>
            </w:pPr>
            <w:r>
              <w:t>1-</w:t>
            </w:r>
          </w:p>
        </w:tc>
        <w:tc>
          <w:tcPr>
            <w:tcW w:w="5380" w:type="dxa"/>
            <w:tcBorders>
              <w:top w:val="single" w:sz="4" w:space="0" w:color="auto"/>
              <w:left w:val="single" w:sz="4" w:space="0" w:color="auto"/>
            </w:tcBorders>
            <w:shd w:val="clear" w:color="auto" w:fill="FFFFFF" w:themeFill="background1"/>
          </w:tcPr>
          <w:p w14:paraId="775CFCE6" w14:textId="555DD246" w:rsidR="007D020D" w:rsidRDefault="007D020D" w:rsidP="00AF78D2">
            <w:r>
              <w:t>Se pulsa el botón de exportar.</w:t>
            </w:r>
          </w:p>
        </w:tc>
      </w:tr>
      <w:tr w:rsidR="007D020D" w14:paraId="74E4CAFD" w14:textId="77777777" w:rsidTr="007D020D">
        <w:trPr>
          <w:trHeight w:val="213"/>
        </w:trPr>
        <w:tc>
          <w:tcPr>
            <w:tcW w:w="2122" w:type="dxa"/>
            <w:vMerge/>
            <w:tcBorders>
              <w:right w:val="single" w:sz="4" w:space="0" w:color="auto"/>
            </w:tcBorders>
            <w:shd w:val="clear" w:color="auto" w:fill="FFC000"/>
          </w:tcPr>
          <w:p w14:paraId="6A9B6A26" w14:textId="77777777" w:rsidR="007D020D" w:rsidRDefault="007D020D" w:rsidP="00AF78D2"/>
        </w:tc>
        <w:tc>
          <w:tcPr>
            <w:tcW w:w="992" w:type="dxa"/>
            <w:tcBorders>
              <w:top w:val="single" w:sz="4" w:space="0" w:color="auto"/>
              <w:left w:val="single" w:sz="4" w:space="0" w:color="auto"/>
              <w:right w:val="single" w:sz="4" w:space="0" w:color="auto"/>
            </w:tcBorders>
            <w:shd w:val="clear" w:color="auto" w:fill="FFFFFF" w:themeFill="background1"/>
          </w:tcPr>
          <w:p w14:paraId="674433A1" w14:textId="77777777" w:rsidR="007D020D" w:rsidRDefault="007D020D" w:rsidP="00AF78D2">
            <w:pPr>
              <w:jc w:val="center"/>
            </w:pPr>
            <w:r>
              <w:t>2-</w:t>
            </w:r>
          </w:p>
        </w:tc>
        <w:tc>
          <w:tcPr>
            <w:tcW w:w="5380" w:type="dxa"/>
            <w:tcBorders>
              <w:left w:val="single" w:sz="4" w:space="0" w:color="auto"/>
            </w:tcBorders>
            <w:shd w:val="clear" w:color="auto" w:fill="FFFFFF" w:themeFill="background1"/>
          </w:tcPr>
          <w:p w14:paraId="3E7DA30C" w14:textId="25C5C81E" w:rsidR="007D020D" w:rsidRDefault="007D020D" w:rsidP="00AF78D2">
            <w:r>
              <w:t>Se descarga la red en el formato gexf.</w:t>
            </w:r>
          </w:p>
        </w:tc>
      </w:tr>
      <w:tr w:rsidR="007D020D" w14:paraId="7F112431" w14:textId="77777777" w:rsidTr="007D020D">
        <w:tc>
          <w:tcPr>
            <w:tcW w:w="2122" w:type="dxa"/>
            <w:tcBorders>
              <w:right w:val="single" w:sz="4" w:space="0" w:color="auto"/>
            </w:tcBorders>
            <w:shd w:val="clear" w:color="auto" w:fill="FFC000"/>
          </w:tcPr>
          <w:p w14:paraId="084C3EA1" w14:textId="77777777" w:rsidR="007D020D" w:rsidRDefault="007D020D" w:rsidP="00AF78D2">
            <w:r>
              <w:t>Postcondición:</w:t>
            </w:r>
          </w:p>
        </w:tc>
        <w:tc>
          <w:tcPr>
            <w:tcW w:w="6372" w:type="dxa"/>
            <w:gridSpan w:val="2"/>
            <w:tcBorders>
              <w:left w:val="single" w:sz="4" w:space="0" w:color="auto"/>
            </w:tcBorders>
          </w:tcPr>
          <w:p w14:paraId="700B5D8F" w14:textId="67C9CD38" w:rsidR="007D020D" w:rsidRDefault="007D020D" w:rsidP="00AF78D2">
            <w:r>
              <w:t>Se queda en la misma pantalla, pero con la red descargada en el formato gexf en el ordenador del usuario.</w:t>
            </w:r>
          </w:p>
        </w:tc>
      </w:tr>
      <w:tr w:rsidR="007D020D" w14:paraId="27E337B7" w14:textId="77777777" w:rsidTr="007D020D">
        <w:trPr>
          <w:trHeight w:val="326"/>
        </w:trPr>
        <w:tc>
          <w:tcPr>
            <w:tcW w:w="2122" w:type="dxa"/>
            <w:tcBorders>
              <w:right w:val="single" w:sz="4" w:space="0" w:color="auto"/>
            </w:tcBorders>
            <w:shd w:val="clear" w:color="auto" w:fill="FFC000"/>
          </w:tcPr>
          <w:p w14:paraId="4FA665B5" w14:textId="77777777" w:rsidR="007D020D" w:rsidRDefault="007D020D" w:rsidP="00AF78D2">
            <w:r>
              <w:t>Excepciones:</w:t>
            </w:r>
          </w:p>
        </w:tc>
        <w:tc>
          <w:tcPr>
            <w:tcW w:w="6372" w:type="dxa"/>
            <w:gridSpan w:val="2"/>
            <w:tcBorders>
              <w:left w:val="single" w:sz="4" w:space="0" w:color="auto"/>
            </w:tcBorders>
            <w:shd w:val="clear" w:color="auto" w:fill="FFFFFF" w:themeFill="background1"/>
          </w:tcPr>
          <w:p w14:paraId="3D98BEF9" w14:textId="77777777" w:rsidR="007D020D" w:rsidRDefault="007D020D" w:rsidP="00AF78D2">
            <w:r>
              <w:t>No hay.</w:t>
            </w:r>
          </w:p>
        </w:tc>
      </w:tr>
      <w:tr w:rsidR="007D020D" w14:paraId="407F9129" w14:textId="77777777" w:rsidTr="007D020D">
        <w:tc>
          <w:tcPr>
            <w:tcW w:w="2122" w:type="dxa"/>
            <w:tcBorders>
              <w:right w:val="single" w:sz="4" w:space="0" w:color="auto"/>
            </w:tcBorders>
            <w:shd w:val="clear" w:color="auto" w:fill="FFC000"/>
          </w:tcPr>
          <w:p w14:paraId="52DD387A" w14:textId="77777777" w:rsidR="007D020D" w:rsidRDefault="007D020D" w:rsidP="00AF78D2">
            <w:r>
              <w:t>Importancia:</w:t>
            </w:r>
          </w:p>
        </w:tc>
        <w:tc>
          <w:tcPr>
            <w:tcW w:w="6372" w:type="dxa"/>
            <w:gridSpan w:val="2"/>
            <w:tcBorders>
              <w:left w:val="single" w:sz="4" w:space="0" w:color="auto"/>
            </w:tcBorders>
          </w:tcPr>
          <w:p w14:paraId="0BCC87BA" w14:textId="77777777" w:rsidR="007D020D" w:rsidRDefault="007D020D" w:rsidP="00AF78D2">
            <w:r>
              <w:t>Alta</w:t>
            </w:r>
          </w:p>
        </w:tc>
      </w:tr>
      <w:tr w:rsidR="007D020D" w14:paraId="68C2CF08" w14:textId="77777777" w:rsidTr="007D020D">
        <w:tc>
          <w:tcPr>
            <w:tcW w:w="2122" w:type="dxa"/>
            <w:tcBorders>
              <w:right w:val="single" w:sz="4" w:space="0" w:color="auto"/>
            </w:tcBorders>
            <w:shd w:val="clear" w:color="auto" w:fill="FFC000"/>
          </w:tcPr>
          <w:p w14:paraId="78F09A46" w14:textId="77777777" w:rsidR="007D020D" w:rsidRDefault="007D020D" w:rsidP="00AF78D2">
            <w:r>
              <w:t>Frecuencia:</w:t>
            </w:r>
          </w:p>
        </w:tc>
        <w:tc>
          <w:tcPr>
            <w:tcW w:w="6372" w:type="dxa"/>
            <w:gridSpan w:val="2"/>
            <w:tcBorders>
              <w:left w:val="single" w:sz="4" w:space="0" w:color="auto"/>
            </w:tcBorders>
          </w:tcPr>
          <w:p w14:paraId="415B5B1A" w14:textId="77777777" w:rsidR="007D020D" w:rsidRDefault="007D020D" w:rsidP="00AF78D2">
            <w:pPr>
              <w:keepNext/>
            </w:pPr>
            <w:r>
              <w:t>Alta</w:t>
            </w:r>
          </w:p>
        </w:tc>
      </w:tr>
    </w:tbl>
    <w:p w14:paraId="62B904BE" w14:textId="6E98D061" w:rsidR="007D020D" w:rsidRDefault="007D020D" w:rsidP="007D020D">
      <w:pPr>
        <w:pStyle w:val="Descripcin"/>
        <w:keepNext/>
        <w:jc w:val="center"/>
      </w:pPr>
      <w:r>
        <w:t>Tabla 26 Caso de uso 32</w:t>
      </w:r>
    </w:p>
    <w:p w14:paraId="3CC4BEA2" w14:textId="77777777" w:rsidR="006475A5" w:rsidRPr="006475A5" w:rsidRDefault="006475A5" w:rsidP="006475A5"/>
    <w:p w14:paraId="0468D834" w14:textId="453AE715" w:rsidR="007D020D" w:rsidRDefault="007D020D" w:rsidP="007D020D"/>
    <w:tbl>
      <w:tblPr>
        <w:tblStyle w:val="Tablaconcuadrcula"/>
        <w:tblpPr w:leftFromText="141" w:rightFromText="141" w:vertAnchor="text" w:horzAnchor="margin" w:tblpY="-14"/>
        <w:tblW w:w="0" w:type="auto"/>
        <w:tblLook w:val="04A0" w:firstRow="1" w:lastRow="0" w:firstColumn="1" w:lastColumn="0" w:noHBand="0" w:noVBand="1"/>
      </w:tblPr>
      <w:tblGrid>
        <w:gridCol w:w="2122"/>
        <w:gridCol w:w="992"/>
        <w:gridCol w:w="5380"/>
      </w:tblGrid>
      <w:tr w:rsidR="007D020D" w:rsidRPr="00681815" w14:paraId="5253F6CB" w14:textId="77777777" w:rsidTr="006475A5">
        <w:tc>
          <w:tcPr>
            <w:tcW w:w="2122" w:type="dxa"/>
            <w:tcBorders>
              <w:bottom w:val="single" w:sz="4" w:space="0" w:color="auto"/>
            </w:tcBorders>
            <w:shd w:val="clear" w:color="auto" w:fill="FFC000"/>
          </w:tcPr>
          <w:p w14:paraId="26576701" w14:textId="003D7352" w:rsidR="007D020D" w:rsidRPr="00681815" w:rsidRDefault="007D020D" w:rsidP="00AF78D2">
            <w:pPr>
              <w:jc w:val="center"/>
              <w:rPr>
                <w:b/>
                <w:bCs/>
              </w:rPr>
            </w:pPr>
            <w:r>
              <w:rPr>
                <w:b/>
                <w:bCs/>
              </w:rPr>
              <w:t>Caso de uso 33</w:t>
            </w:r>
          </w:p>
        </w:tc>
        <w:tc>
          <w:tcPr>
            <w:tcW w:w="6372" w:type="dxa"/>
            <w:gridSpan w:val="2"/>
            <w:shd w:val="clear" w:color="auto" w:fill="FFC000"/>
          </w:tcPr>
          <w:p w14:paraId="021748E4" w14:textId="29B3C7AB" w:rsidR="007D020D" w:rsidRPr="00681815" w:rsidRDefault="007D020D" w:rsidP="00AF78D2">
            <w:pPr>
              <w:jc w:val="center"/>
              <w:rPr>
                <w:b/>
                <w:bCs/>
              </w:rPr>
            </w:pPr>
            <w:r>
              <w:rPr>
                <w:b/>
                <w:bCs/>
              </w:rPr>
              <w:t>Visualización del informe</w:t>
            </w:r>
            <w:r w:rsidR="006475A5">
              <w:rPr>
                <w:b/>
                <w:bCs/>
              </w:rPr>
              <w:t xml:space="preserve"> por intervalo</w:t>
            </w:r>
          </w:p>
        </w:tc>
      </w:tr>
      <w:tr w:rsidR="007D020D" w14:paraId="49C5E986" w14:textId="77777777" w:rsidTr="006475A5">
        <w:tc>
          <w:tcPr>
            <w:tcW w:w="2122" w:type="dxa"/>
            <w:tcBorders>
              <w:bottom w:val="single" w:sz="4" w:space="0" w:color="auto"/>
              <w:right w:val="single" w:sz="4" w:space="0" w:color="auto"/>
            </w:tcBorders>
            <w:shd w:val="clear" w:color="auto" w:fill="FFC000"/>
          </w:tcPr>
          <w:p w14:paraId="7A2FAAC7" w14:textId="77777777" w:rsidR="007D020D" w:rsidRDefault="007D020D" w:rsidP="00AF78D2">
            <w:r>
              <w:t>Requisitos asociados:</w:t>
            </w:r>
          </w:p>
        </w:tc>
        <w:tc>
          <w:tcPr>
            <w:tcW w:w="6372" w:type="dxa"/>
            <w:gridSpan w:val="2"/>
            <w:tcBorders>
              <w:left w:val="single" w:sz="4" w:space="0" w:color="auto"/>
            </w:tcBorders>
          </w:tcPr>
          <w:p w14:paraId="11B78DC1" w14:textId="4DC302E1" w:rsidR="007D020D" w:rsidRDefault="007D020D" w:rsidP="00AF78D2">
            <w:pPr>
              <w:jc w:val="center"/>
            </w:pPr>
            <w:r>
              <w:t>R.F-1</w:t>
            </w:r>
            <w:r w:rsidR="006475A5">
              <w:t>9</w:t>
            </w:r>
          </w:p>
        </w:tc>
      </w:tr>
      <w:tr w:rsidR="007D020D" w14:paraId="5A143C60" w14:textId="77777777" w:rsidTr="006475A5">
        <w:tc>
          <w:tcPr>
            <w:tcW w:w="2122" w:type="dxa"/>
            <w:tcBorders>
              <w:right w:val="single" w:sz="4" w:space="0" w:color="auto"/>
            </w:tcBorders>
            <w:shd w:val="clear" w:color="auto" w:fill="FFC000"/>
          </w:tcPr>
          <w:p w14:paraId="489C8D4D" w14:textId="77777777" w:rsidR="007D020D" w:rsidRDefault="007D020D" w:rsidP="00AF78D2">
            <w:r>
              <w:t>Descripción:</w:t>
            </w:r>
          </w:p>
        </w:tc>
        <w:tc>
          <w:tcPr>
            <w:tcW w:w="6372" w:type="dxa"/>
            <w:gridSpan w:val="2"/>
            <w:tcBorders>
              <w:left w:val="single" w:sz="4" w:space="0" w:color="auto"/>
            </w:tcBorders>
            <w:shd w:val="clear" w:color="auto" w:fill="FFFFFF" w:themeFill="background1"/>
          </w:tcPr>
          <w:p w14:paraId="38E591B9" w14:textId="43DB1558" w:rsidR="007D020D" w:rsidRDefault="007D020D" w:rsidP="00AF78D2">
            <w:r>
              <w:rPr>
                <w:shd w:val="clear" w:color="auto" w:fill="FFFFFF" w:themeFill="background1"/>
              </w:rPr>
              <w:t>Permite al cliente visualizar el informe</w:t>
            </w:r>
            <w:r w:rsidR="006475A5">
              <w:rPr>
                <w:shd w:val="clear" w:color="auto" w:fill="FFFFFF" w:themeFill="background1"/>
              </w:rPr>
              <w:t xml:space="preserve"> en un intervalo de tiempo</w:t>
            </w:r>
            <w:r>
              <w:rPr>
                <w:shd w:val="clear" w:color="auto" w:fill="FFFFFF" w:themeFill="background1"/>
              </w:rPr>
              <w:t>.</w:t>
            </w:r>
          </w:p>
        </w:tc>
      </w:tr>
      <w:tr w:rsidR="007D020D" w14:paraId="22E481E7" w14:textId="77777777" w:rsidTr="006475A5">
        <w:tc>
          <w:tcPr>
            <w:tcW w:w="2122" w:type="dxa"/>
            <w:tcBorders>
              <w:right w:val="single" w:sz="4" w:space="0" w:color="auto"/>
            </w:tcBorders>
            <w:shd w:val="clear" w:color="auto" w:fill="FFC000"/>
          </w:tcPr>
          <w:p w14:paraId="555D045E" w14:textId="77777777" w:rsidR="007D020D" w:rsidRDefault="007D020D" w:rsidP="00AF78D2">
            <w:r>
              <w:t>Precondición:</w:t>
            </w:r>
          </w:p>
        </w:tc>
        <w:tc>
          <w:tcPr>
            <w:tcW w:w="6372" w:type="dxa"/>
            <w:gridSpan w:val="2"/>
            <w:tcBorders>
              <w:left w:val="single" w:sz="4" w:space="0" w:color="auto"/>
              <w:bottom w:val="single" w:sz="4" w:space="0" w:color="auto"/>
            </w:tcBorders>
          </w:tcPr>
          <w:p w14:paraId="6C7D6DA7" w14:textId="7A9D434D" w:rsidR="007D020D" w:rsidRDefault="007D020D" w:rsidP="00AF78D2">
            <w:r>
              <w:t>Tener un diccionario cargado y estar en la página de visualización del informe</w:t>
            </w:r>
            <w:r w:rsidR="006475A5">
              <w:t xml:space="preserve"> </w:t>
            </w:r>
            <w:r w:rsidR="00BC32E5">
              <w:t>por intervalo</w:t>
            </w:r>
            <w:r>
              <w:t>.</w:t>
            </w:r>
          </w:p>
        </w:tc>
      </w:tr>
      <w:tr w:rsidR="007D020D" w14:paraId="14A9595D" w14:textId="77777777" w:rsidTr="006475A5">
        <w:tc>
          <w:tcPr>
            <w:tcW w:w="2122" w:type="dxa"/>
            <w:vMerge w:val="restart"/>
            <w:tcBorders>
              <w:right w:val="single" w:sz="4" w:space="0" w:color="auto"/>
            </w:tcBorders>
            <w:shd w:val="clear" w:color="auto" w:fill="FFC000"/>
          </w:tcPr>
          <w:p w14:paraId="3358337D" w14:textId="77777777" w:rsidR="007D020D" w:rsidRDefault="007D020D" w:rsidP="00AF78D2">
            <w:r>
              <w:t>Acciones:</w:t>
            </w:r>
          </w:p>
        </w:tc>
        <w:tc>
          <w:tcPr>
            <w:tcW w:w="992" w:type="dxa"/>
            <w:tcBorders>
              <w:left w:val="single" w:sz="4" w:space="0" w:color="auto"/>
              <w:bottom w:val="single" w:sz="4" w:space="0" w:color="auto"/>
              <w:right w:val="single" w:sz="4" w:space="0" w:color="auto"/>
            </w:tcBorders>
            <w:shd w:val="clear" w:color="auto" w:fill="FFC000"/>
          </w:tcPr>
          <w:p w14:paraId="59BC2191" w14:textId="77777777" w:rsidR="007D020D" w:rsidRDefault="007D020D" w:rsidP="00AF78D2">
            <w:pPr>
              <w:jc w:val="center"/>
            </w:pPr>
            <w:r>
              <w:t>Paso</w:t>
            </w:r>
          </w:p>
        </w:tc>
        <w:tc>
          <w:tcPr>
            <w:tcW w:w="5380" w:type="dxa"/>
            <w:tcBorders>
              <w:left w:val="single" w:sz="4" w:space="0" w:color="auto"/>
              <w:bottom w:val="single" w:sz="4" w:space="0" w:color="auto"/>
            </w:tcBorders>
            <w:shd w:val="clear" w:color="auto" w:fill="FFC000"/>
          </w:tcPr>
          <w:p w14:paraId="2160ABBE" w14:textId="77777777" w:rsidR="007D020D" w:rsidRDefault="007D020D" w:rsidP="00AF78D2">
            <w:r>
              <w:t>Acción (estas acciones son opcionales)</w:t>
            </w:r>
          </w:p>
        </w:tc>
      </w:tr>
      <w:tr w:rsidR="007D020D" w14:paraId="16271577" w14:textId="77777777" w:rsidTr="006475A5">
        <w:trPr>
          <w:trHeight w:val="213"/>
        </w:trPr>
        <w:tc>
          <w:tcPr>
            <w:tcW w:w="2122" w:type="dxa"/>
            <w:vMerge/>
            <w:tcBorders>
              <w:right w:val="single" w:sz="4" w:space="0" w:color="auto"/>
            </w:tcBorders>
            <w:shd w:val="clear" w:color="auto" w:fill="FFC000"/>
          </w:tcPr>
          <w:p w14:paraId="3FD6073F" w14:textId="77777777" w:rsidR="007D020D" w:rsidRDefault="007D020D" w:rsidP="00AF78D2"/>
        </w:tc>
        <w:tc>
          <w:tcPr>
            <w:tcW w:w="992" w:type="dxa"/>
            <w:tcBorders>
              <w:top w:val="single" w:sz="4" w:space="0" w:color="auto"/>
              <w:left w:val="single" w:sz="4" w:space="0" w:color="auto"/>
              <w:right w:val="single" w:sz="4" w:space="0" w:color="auto"/>
            </w:tcBorders>
            <w:shd w:val="clear" w:color="auto" w:fill="FFFFFF" w:themeFill="background1"/>
          </w:tcPr>
          <w:p w14:paraId="10E0DA26" w14:textId="77777777" w:rsidR="007D020D" w:rsidRDefault="007D020D" w:rsidP="00AF78D2">
            <w:pPr>
              <w:jc w:val="center"/>
            </w:pPr>
            <w:r>
              <w:t>1-</w:t>
            </w:r>
          </w:p>
        </w:tc>
        <w:tc>
          <w:tcPr>
            <w:tcW w:w="5380" w:type="dxa"/>
            <w:tcBorders>
              <w:top w:val="single" w:sz="4" w:space="0" w:color="auto"/>
              <w:left w:val="single" w:sz="4" w:space="0" w:color="auto"/>
            </w:tcBorders>
            <w:shd w:val="clear" w:color="auto" w:fill="FFFFFF" w:themeFill="background1"/>
          </w:tcPr>
          <w:p w14:paraId="1D1DAA9D" w14:textId="77777777" w:rsidR="007D020D" w:rsidRDefault="007D020D" w:rsidP="00AF78D2">
            <w:r>
              <w:t>Pulsar el botón del menú de navegación que aparece en la parte izquierda de la pantalla para navegar por el informe.</w:t>
            </w:r>
          </w:p>
        </w:tc>
      </w:tr>
      <w:tr w:rsidR="007D020D" w14:paraId="1EDF1044" w14:textId="77777777" w:rsidTr="006475A5">
        <w:trPr>
          <w:trHeight w:val="213"/>
        </w:trPr>
        <w:tc>
          <w:tcPr>
            <w:tcW w:w="2122" w:type="dxa"/>
            <w:vMerge/>
            <w:tcBorders>
              <w:right w:val="single" w:sz="4" w:space="0" w:color="auto"/>
            </w:tcBorders>
            <w:shd w:val="clear" w:color="auto" w:fill="FFC000"/>
          </w:tcPr>
          <w:p w14:paraId="746F3431" w14:textId="77777777" w:rsidR="007D020D" w:rsidRDefault="007D020D" w:rsidP="00AF78D2"/>
        </w:tc>
        <w:tc>
          <w:tcPr>
            <w:tcW w:w="992" w:type="dxa"/>
            <w:tcBorders>
              <w:top w:val="single" w:sz="4" w:space="0" w:color="auto"/>
              <w:left w:val="single" w:sz="4" w:space="0" w:color="auto"/>
              <w:right w:val="single" w:sz="4" w:space="0" w:color="auto"/>
            </w:tcBorders>
            <w:shd w:val="clear" w:color="auto" w:fill="FFFFFF" w:themeFill="background1"/>
          </w:tcPr>
          <w:p w14:paraId="69324451" w14:textId="77777777" w:rsidR="007D020D" w:rsidRDefault="007D020D" w:rsidP="00AF78D2">
            <w:pPr>
              <w:jc w:val="center"/>
            </w:pPr>
            <w:r>
              <w:t>2-</w:t>
            </w:r>
          </w:p>
        </w:tc>
        <w:tc>
          <w:tcPr>
            <w:tcW w:w="5380" w:type="dxa"/>
            <w:tcBorders>
              <w:left w:val="single" w:sz="4" w:space="0" w:color="auto"/>
            </w:tcBorders>
            <w:shd w:val="clear" w:color="auto" w:fill="FFFFFF" w:themeFill="background1"/>
          </w:tcPr>
          <w:p w14:paraId="4873D5D4" w14:textId="77777777" w:rsidR="007D020D" w:rsidRDefault="007D020D" w:rsidP="00AF78D2">
            <w:r>
              <w:t>Visualizar el informe.</w:t>
            </w:r>
          </w:p>
        </w:tc>
      </w:tr>
      <w:tr w:rsidR="007D020D" w14:paraId="2034EF49" w14:textId="77777777" w:rsidTr="006475A5">
        <w:tc>
          <w:tcPr>
            <w:tcW w:w="2122" w:type="dxa"/>
            <w:tcBorders>
              <w:right w:val="single" w:sz="4" w:space="0" w:color="auto"/>
            </w:tcBorders>
            <w:shd w:val="clear" w:color="auto" w:fill="FFC000"/>
          </w:tcPr>
          <w:p w14:paraId="6E7FC9E8" w14:textId="77777777" w:rsidR="007D020D" w:rsidRDefault="007D020D" w:rsidP="00AF78D2">
            <w:r>
              <w:t>Postcondición:</w:t>
            </w:r>
          </w:p>
        </w:tc>
        <w:tc>
          <w:tcPr>
            <w:tcW w:w="6372" w:type="dxa"/>
            <w:gridSpan w:val="2"/>
            <w:tcBorders>
              <w:left w:val="single" w:sz="4" w:space="0" w:color="auto"/>
            </w:tcBorders>
          </w:tcPr>
          <w:p w14:paraId="3771B4E1" w14:textId="77777777" w:rsidR="007D020D" w:rsidRDefault="007D020D" w:rsidP="00AF78D2">
            <w:r>
              <w:t>Se visualiza el informe.</w:t>
            </w:r>
          </w:p>
        </w:tc>
      </w:tr>
      <w:tr w:rsidR="007D020D" w14:paraId="1B035676" w14:textId="77777777" w:rsidTr="006475A5">
        <w:trPr>
          <w:trHeight w:val="326"/>
        </w:trPr>
        <w:tc>
          <w:tcPr>
            <w:tcW w:w="2122" w:type="dxa"/>
            <w:tcBorders>
              <w:right w:val="single" w:sz="4" w:space="0" w:color="auto"/>
            </w:tcBorders>
            <w:shd w:val="clear" w:color="auto" w:fill="FFC000"/>
          </w:tcPr>
          <w:p w14:paraId="29CC8B4D" w14:textId="77777777" w:rsidR="007D020D" w:rsidRDefault="007D020D" w:rsidP="00AF78D2">
            <w:r>
              <w:t>Excepciones:</w:t>
            </w:r>
          </w:p>
        </w:tc>
        <w:tc>
          <w:tcPr>
            <w:tcW w:w="6372" w:type="dxa"/>
            <w:gridSpan w:val="2"/>
            <w:tcBorders>
              <w:left w:val="single" w:sz="4" w:space="0" w:color="auto"/>
            </w:tcBorders>
            <w:shd w:val="clear" w:color="auto" w:fill="FFFFFF" w:themeFill="background1"/>
          </w:tcPr>
          <w:p w14:paraId="2708E343" w14:textId="77777777" w:rsidR="007D020D" w:rsidRDefault="007D020D" w:rsidP="00AF78D2">
            <w:r>
              <w:t>No hay</w:t>
            </w:r>
          </w:p>
        </w:tc>
      </w:tr>
      <w:tr w:rsidR="007D020D" w14:paraId="7B9C36B9" w14:textId="77777777" w:rsidTr="006475A5">
        <w:tc>
          <w:tcPr>
            <w:tcW w:w="2122" w:type="dxa"/>
            <w:tcBorders>
              <w:right w:val="single" w:sz="4" w:space="0" w:color="auto"/>
            </w:tcBorders>
            <w:shd w:val="clear" w:color="auto" w:fill="FFC000"/>
          </w:tcPr>
          <w:p w14:paraId="6A18AD87" w14:textId="77777777" w:rsidR="007D020D" w:rsidRDefault="007D020D" w:rsidP="00AF78D2">
            <w:r>
              <w:t>Importancia:</w:t>
            </w:r>
          </w:p>
        </w:tc>
        <w:tc>
          <w:tcPr>
            <w:tcW w:w="6372" w:type="dxa"/>
            <w:gridSpan w:val="2"/>
            <w:tcBorders>
              <w:left w:val="single" w:sz="4" w:space="0" w:color="auto"/>
            </w:tcBorders>
          </w:tcPr>
          <w:p w14:paraId="4FC60AE1" w14:textId="77777777" w:rsidR="007D020D" w:rsidRDefault="007D020D" w:rsidP="00AF78D2">
            <w:r>
              <w:t>Muy alta</w:t>
            </w:r>
          </w:p>
        </w:tc>
      </w:tr>
      <w:tr w:rsidR="007D020D" w14:paraId="46070602" w14:textId="77777777" w:rsidTr="006475A5">
        <w:tc>
          <w:tcPr>
            <w:tcW w:w="2122" w:type="dxa"/>
            <w:tcBorders>
              <w:right w:val="single" w:sz="4" w:space="0" w:color="auto"/>
            </w:tcBorders>
            <w:shd w:val="clear" w:color="auto" w:fill="FFC000"/>
          </w:tcPr>
          <w:p w14:paraId="32EC4102" w14:textId="77777777" w:rsidR="007D020D" w:rsidRDefault="007D020D" w:rsidP="00AF78D2">
            <w:r>
              <w:t>Frecuencia:</w:t>
            </w:r>
          </w:p>
        </w:tc>
        <w:tc>
          <w:tcPr>
            <w:tcW w:w="6372" w:type="dxa"/>
            <w:gridSpan w:val="2"/>
            <w:tcBorders>
              <w:left w:val="single" w:sz="4" w:space="0" w:color="auto"/>
            </w:tcBorders>
          </w:tcPr>
          <w:p w14:paraId="2C86AF7C" w14:textId="77777777" w:rsidR="007D020D" w:rsidRDefault="007D020D" w:rsidP="00AF78D2">
            <w:pPr>
              <w:keepNext/>
            </w:pPr>
            <w:r>
              <w:t>Alta</w:t>
            </w:r>
          </w:p>
        </w:tc>
      </w:tr>
    </w:tbl>
    <w:p w14:paraId="62D21096" w14:textId="7EBEEE58" w:rsidR="006475A5" w:rsidRDefault="006475A5" w:rsidP="006475A5">
      <w:pPr>
        <w:pStyle w:val="Descripcin"/>
        <w:keepNext/>
        <w:jc w:val="center"/>
      </w:pPr>
      <w:r>
        <w:t>Tabla 27 Caso de uso 33</w:t>
      </w:r>
    </w:p>
    <w:p w14:paraId="7FBFE033" w14:textId="77777777" w:rsidR="007D020D" w:rsidRPr="007D020D" w:rsidRDefault="007D020D" w:rsidP="007D020D"/>
    <w:p w14:paraId="207C4A8F" w14:textId="5B451568" w:rsidR="00417529" w:rsidRDefault="00417529" w:rsidP="00D05302"/>
    <w:p w14:paraId="04531F3C" w14:textId="03E1FC38" w:rsidR="00417529" w:rsidRDefault="00417529" w:rsidP="00D05302"/>
    <w:tbl>
      <w:tblPr>
        <w:tblStyle w:val="Tablaconcuadrcula"/>
        <w:tblpPr w:leftFromText="141" w:rightFromText="141" w:vertAnchor="text" w:horzAnchor="margin" w:tblpY="-14"/>
        <w:tblW w:w="0" w:type="auto"/>
        <w:tblLook w:val="04A0" w:firstRow="1" w:lastRow="0" w:firstColumn="1" w:lastColumn="0" w:noHBand="0" w:noVBand="1"/>
      </w:tblPr>
      <w:tblGrid>
        <w:gridCol w:w="2122"/>
        <w:gridCol w:w="992"/>
        <w:gridCol w:w="5380"/>
      </w:tblGrid>
      <w:tr w:rsidR="006475A5" w:rsidRPr="00681815" w14:paraId="63443779" w14:textId="77777777" w:rsidTr="00AF78D2">
        <w:tc>
          <w:tcPr>
            <w:tcW w:w="2122" w:type="dxa"/>
            <w:tcBorders>
              <w:bottom w:val="single" w:sz="4" w:space="0" w:color="auto"/>
            </w:tcBorders>
            <w:shd w:val="clear" w:color="auto" w:fill="FFC000"/>
          </w:tcPr>
          <w:p w14:paraId="405D09A1" w14:textId="65A2BED9" w:rsidR="006475A5" w:rsidRPr="00681815" w:rsidRDefault="006475A5" w:rsidP="00AF78D2">
            <w:pPr>
              <w:jc w:val="center"/>
              <w:rPr>
                <w:b/>
                <w:bCs/>
              </w:rPr>
            </w:pPr>
            <w:r>
              <w:rPr>
                <w:b/>
                <w:bCs/>
              </w:rPr>
              <w:lastRenderedPageBreak/>
              <w:t>Caso de uso 34</w:t>
            </w:r>
          </w:p>
        </w:tc>
        <w:tc>
          <w:tcPr>
            <w:tcW w:w="6372" w:type="dxa"/>
            <w:gridSpan w:val="2"/>
            <w:shd w:val="clear" w:color="auto" w:fill="FFC000"/>
          </w:tcPr>
          <w:p w14:paraId="4C473835" w14:textId="5E07FB02" w:rsidR="006475A5" w:rsidRPr="00681815" w:rsidRDefault="006475A5" w:rsidP="00AF78D2">
            <w:pPr>
              <w:jc w:val="center"/>
              <w:rPr>
                <w:b/>
                <w:bCs/>
              </w:rPr>
            </w:pPr>
            <w:r>
              <w:rPr>
                <w:b/>
                <w:bCs/>
              </w:rPr>
              <w:t>Visualización del informe dinámico</w:t>
            </w:r>
          </w:p>
        </w:tc>
      </w:tr>
      <w:tr w:rsidR="006475A5" w14:paraId="0FC9E23A" w14:textId="77777777" w:rsidTr="00AF78D2">
        <w:tc>
          <w:tcPr>
            <w:tcW w:w="2122" w:type="dxa"/>
            <w:tcBorders>
              <w:bottom w:val="single" w:sz="4" w:space="0" w:color="auto"/>
              <w:right w:val="single" w:sz="4" w:space="0" w:color="auto"/>
            </w:tcBorders>
            <w:shd w:val="clear" w:color="auto" w:fill="FFC000"/>
          </w:tcPr>
          <w:p w14:paraId="4B10FE37" w14:textId="77777777" w:rsidR="006475A5" w:rsidRDefault="006475A5" w:rsidP="00AF78D2">
            <w:r>
              <w:t>Requisitos asociados:</w:t>
            </w:r>
          </w:p>
        </w:tc>
        <w:tc>
          <w:tcPr>
            <w:tcW w:w="6372" w:type="dxa"/>
            <w:gridSpan w:val="2"/>
            <w:tcBorders>
              <w:left w:val="single" w:sz="4" w:space="0" w:color="auto"/>
            </w:tcBorders>
          </w:tcPr>
          <w:p w14:paraId="65F554FA" w14:textId="1723FE88" w:rsidR="006475A5" w:rsidRDefault="006475A5" w:rsidP="00AF78D2">
            <w:pPr>
              <w:jc w:val="center"/>
            </w:pPr>
            <w:r>
              <w:t>R.F-</w:t>
            </w:r>
            <w:proofErr w:type="gramStart"/>
            <w:r>
              <w:t>20,  R.F</w:t>
            </w:r>
            <w:proofErr w:type="gramEnd"/>
            <w:r>
              <w:t xml:space="preserve"> – 20.1 R.F-14</w:t>
            </w:r>
          </w:p>
        </w:tc>
      </w:tr>
      <w:tr w:rsidR="006475A5" w14:paraId="5B821F9A" w14:textId="77777777" w:rsidTr="00AF78D2">
        <w:tc>
          <w:tcPr>
            <w:tcW w:w="2122" w:type="dxa"/>
            <w:tcBorders>
              <w:right w:val="single" w:sz="4" w:space="0" w:color="auto"/>
            </w:tcBorders>
            <w:shd w:val="clear" w:color="auto" w:fill="FFC000"/>
          </w:tcPr>
          <w:p w14:paraId="4EF871A8" w14:textId="77777777" w:rsidR="006475A5" w:rsidRDefault="006475A5" w:rsidP="00AF78D2">
            <w:r>
              <w:t>Descripción:</w:t>
            </w:r>
          </w:p>
        </w:tc>
        <w:tc>
          <w:tcPr>
            <w:tcW w:w="6372" w:type="dxa"/>
            <w:gridSpan w:val="2"/>
            <w:tcBorders>
              <w:left w:val="single" w:sz="4" w:space="0" w:color="auto"/>
            </w:tcBorders>
            <w:shd w:val="clear" w:color="auto" w:fill="FFFFFF" w:themeFill="background1"/>
          </w:tcPr>
          <w:p w14:paraId="2C2D28C7" w14:textId="006F2330" w:rsidR="006475A5" w:rsidRDefault="006475A5" w:rsidP="00AF78D2">
            <w:r>
              <w:rPr>
                <w:shd w:val="clear" w:color="auto" w:fill="FFFFFF" w:themeFill="background1"/>
              </w:rPr>
              <w:t>Permite al cliente visualizar el informe dinámico de la aplicación.</w:t>
            </w:r>
          </w:p>
        </w:tc>
      </w:tr>
      <w:tr w:rsidR="006475A5" w14:paraId="60CAF8B4" w14:textId="77777777" w:rsidTr="00AF78D2">
        <w:tc>
          <w:tcPr>
            <w:tcW w:w="2122" w:type="dxa"/>
            <w:tcBorders>
              <w:right w:val="single" w:sz="4" w:space="0" w:color="auto"/>
            </w:tcBorders>
            <w:shd w:val="clear" w:color="auto" w:fill="FFC000"/>
          </w:tcPr>
          <w:p w14:paraId="2A033176" w14:textId="77777777" w:rsidR="006475A5" w:rsidRDefault="006475A5" w:rsidP="00AF78D2">
            <w:r>
              <w:t>Precondición:</w:t>
            </w:r>
          </w:p>
        </w:tc>
        <w:tc>
          <w:tcPr>
            <w:tcW w:w="6372" w:type="dxa"/>
            <w:gridSpan w:val="2"/>
            <w:tcBorders>
              <w:left w:val="single" w:sz="4" w:space="0" w:color="auto"/>
              <w:bottom w:val="single" w:sz="4" w:space="0" w:color="auto"/>
            </w:tcBorders>
          </w:tcPr>
          <w:p w14:paraId="578D3F87" w14:textId="77777777" w:rsidR="006475A5" w:rsidRDefault="006475A5" w:rsidP="00AF78D2">
            <w:r>
              <w:t>Tener un diccionario cargado y estar en la página de visualización del informe dinámico.</w:t>
            </w:r>
          </w:p>
        </w:tc>
      </w:tr>
      <w:tr w:rsidR="006475A5" w14:paraId="35EDDD44" w14:textId="77777777" w:rsidTr="00AF78D2">
        <w:tc>
          <w:tcPr>
            <w:tcW w:w="2122" w:type="dxa"/>
            <w:vMerge w:val="restart"/>
            <w:tcBorders>
              <w:right w:val="single" w:sz="4" w:space="0" w:color="auto"/>
            </w:tcBorders>
            <w:shd w:val="clear" w:color="auto" w:fill="FFC000"/>
          </w:tcPr>
          <w:p w14:paraId="65B40959" w14:textId="77777777" w:rsidR="006475A5" w:rsidRDefault="006475A5" w:rsidP="00AF78D2">
            <w:r>
              <w:t>Acciones:</w:t>
            </w:r>
          </w:p>
        </w:tc>
        <w:tc>
          <w:tcPr>
            <w:tcW w:w="992" w:type="dxa"/>
            <w:tcBorders>
              <w:left w:val="single" w:sz="4" w:space="0" w:color="auto"/>
              <w:bottom w:val="single" w:sz="4" w:space="0" w:color="auto"/>
              <w:right w:val="single" w:sz="4" w:space="0" w:color="auto"/>
            </w:tcBorders>
            <w:shd w:val="clear" w:color="auto" w:fill="FFC000"/>
          </w:tcPr>
          <w:p w14:paraId="46D7941E" w14:textId="77777777" w:rsidR="006475A5" w:rsidRDefault="006475A5" w:rsidP="00AF78D2">
            <w:pPr>
              <w:jc w:val="center"/>
            </w:pPr>
            <w:r>
              <w:t>Paso</w:t>
            </w:r>
          </w:p>
        </w:tc>
        <w:tc>
          <w:tcPr>
            <w:tcW w:w="5380" w:type="dxa"/>
            <w:tcBorders>
              <w:left w:val="single" w:sz="4" w:space="0" w:color="auto"/>
              <w:bottom w:val="single" w:sz="4" w:space="0" w:color="auto"/>
            </w:tcBorders>
            <w:shd w:val="clear" w:color="auto" w:fill="FFC000"/>
          </w:tcPr>
          <w:p w14:paraId="575A153E" w14:textId="77777777" w:rsidR="006475A5" w:rsidRDefault="006475A5" w:rsidP="00AF78D2">
            <w:r>
              <w:t>Acción (estas acciones son opcionales)</w:t>
            </w:r>
          </w:p>
        </w:tc>
      </w:tr>
      <w:tr w:rsidR="006475A5" w14:paraId="266744D6" w14:textId="77777777" w:rsidTr="00AF78D2">
        <w:trPr>
          <w:trHeight w:val="213"/>
        </w:trPr>
        <w:tc>
          <w:tcPr>
            <w:tcW w:w="2122" w:type="dxa"/>
            <w:vMerge/>
            <w:tcBorders>
              <w:right w:val="single" w:sz="4" w:space="0" w:color="auto"/>
            </w:tcBorders>
            <w:shd w:val="clear" w:color="auto" w:fill="FFC000"/>
          </w:tcPr>
          <w:p w14:paraId="014E4935" w14:textId="77777777" w:rsidR="006475A5" w:rsidRDefault="006475A5" w:rsidP="00AF78D2"/>
        </w:tc>
        <w:tc>
          <w:tcPr>
            <w:tcW w:w="992" w:type="dxa"/>
            <w:tcBorders>
              <w:top w:val="single" w:sz="4" w:space="0" w:color="auto"/>
              <w:left w:val="single" w:sz="4" w:space="0" w:color="auto"/>
              <w:right w:val="single" w:sz="4" w:space="0" w:color="auto"/>
            </w:tcBorders>
            <w:shd w:val="clear" w:color="auto" w:fill="FFFFFF" w:themeFill="background1"/>
          </w:tcPr>
          <w:p w14:paraId="335B1F04" w14:textId="77777777" w:rsidR="006475A5" w:rsidRDefault="006475A5" w:rsidP="00AF78D2">
            <w:pPr>
              <w:jc w:val="center"/>
            </w:pPr>
            <w:r>
              <w:t>1-</w:t>
            </w:r>
          </w:p>
        </w:tc>
        <w:tc>
          <w:tcPr>
            <w:tcW w:w="5380" w:type="dxa"/>
            <w:tcBorders>
              <w:top w:val="single" w:sz="4" w:space="0" w:color="auto"/>
              <w:left w:val="single" w:sz="4" w:space="0" w:color="auto"/>
            </w:tcBorders>
            <w:shd w:val="clear" w:color="auto" w:fill="FFFFFF" w:themeFill="background1"/>
          </w:tcPr>
          <w:p w14:paraId="49C1AF1A" w14:textId="77777777" w:rsidR="006475A5" w:rsidRDefault="006475A5" w:rsidP="00AF78D2">
            <w:r>
              <w:t>Pulsar el botón del menú de navegación que aparece en la parte izquierda de la pantalla para navegar por el informe.</w:t>
            </w:r>
          </w:p>
        </w:tc>
      </w:tr>
      <w:tr w:rsidR="006475A5" w14:paraId="6AFCB075" w14:textId="77777777" w:rsidTr="00AF78D2">
        <w:trPr>
          <w:trHeight w:val="213"/>
        </w:trPr>
        <w:tc>
          <w:tcPr>
            <w:tcW w:w="2122" w:type="dxa"/>
            <w:vMerge/>
            <w:tcBorders>
              <w:right w:val="single" w:sz="4" w:space="0" w:color="auto"/>
            </w:tcBorders>
            <w:shd w:val="clear" w:color="auto" w:fill="FFC000"/>
          </w:tcPr>
          <w:p w14:paraId="62C8935E" w14:textId="77777777" w:rsidR="006475A5" w:rsidRDefault="006475A5" w:rsidP="00AF78D2"/>
        </w:tc>
        <w:tc>
          <w:tcPr>
            <w:tcW w:w="992" w:type="dxa"/>
            <w:tcBorders>
              <w:top w:val="single" w:sz="4" w:space="0" w:color="auto"/>
              <w:left w:val="single" w:sz="4" w:space="0" w:color="auto"/>
              <w:right w:val="single" w:sz="4" w:space="0" w:color="auto"/>
            </w:tcBorders>
            <w:shd w:val="clear" w:color="auto" w:fill="FFFFFF" w:themeFill="background1"/>
          </w:tcPr>
          <w:p w14:paraId="43CA5DE2" w14:textId="77777777" w:rsidR="006475A5" w:rsidRDefault="006475A5" w:rsidP="00AF78D2">
            <w:pPr>
              <w:jc w:val="center"/>
            </w:pPr>
            <w:r>
              <w:t>2-</w:t>
            </w:r>
          </w:p>
        </w:tc>
        <w:tc>
          <w:tcPr>
            <w:tcW w:w="5380" w:type="dxa"/>
            <w:tcBorders>
              <w:left w:val="single" w:sz="4" w:space="0" w:color="auto"/>
            </w:tcBorders>
            <w:shd w:val="clear" w:color="auto" w:fill="FFFFFF" w:themeFill="background1"/>
          </w:tcPr>
          <w:p w14:paraId="45806DAF" w14:textId="77777777" w:rsidR="006475A5" w:rsidRDefault="006475A5" w:rsidP="00AF78D2">
            <w:r>
              <w:t>Visualizar el informe.</w:t>
            </w:r>
          </w:p>
        </w:tc>
      </w:tr>
      <w:tr w:rsidR="006475A5" w14:paraId="194654B3" w14:textId="77777777" w:rsidTr="00AF78D2">
        <w:tc>
          <w:tcPr>
            <w:tcW w:w="2122" w:type="dxa"/>
            <w:tcBorders>
              <w:right w:val="single" w:sz="4" w:space="0" w:color="auto"/>
            </w:tcBorders>
            <w:shd w:val="clear" w:color="auto" w:fill="FFC000"/>
          </w:tcPr>
          <w:p w14:paraId="7B0A6931" w14:textId="77777777" w:rsidR="006475A5" w:rsidRDefault="006475A5" w:rsidP="00AF78D2">
            <w:r>
              <w:t>Postcondición:</w:t>
            </w:r>
          </w:p>
        </w:tc>
        <w:tc>
          <w:tcPr>
            <w:tcW w:w="6372" w:type="dxa"/>
            <w:gridSpan w:val="2"/>
            <w:tcBorders>
              <w:left w:val="single" w:sz="4" w:space="0" w:color="auto"/>
            </w:tcBorders>
          </w:tcPr>
          <w:p w14:paraId="59728432" w14:textId="77777777" w:rsidR="006475A5" w:rsidRDefault="006475A5" w:rsidP="00AF78D2">
            <w:r>
              <w:t>Se visualiza el informe.</w:t>
            </w:r>
          </w:p>
        </w:tc>
      </w:tr>
      <w:tr w:rsidR="006475A5" w14:paraId="6F54D723" w14:textId="77777777" w:rsidTr="00AF78D2">
        <w:trPr>
          <w:trHeight w:val="326"/>
        </w:trPr>
        <w:tc>
          <w:tcPr>
            <w:tcW w:w="2122" w:type="dxa"/>
            <w:tcBorders>
              <w:right w:val="single" w:sz="4" w:space="0" w:color="auto"/>
            </w:tcBorders>
            <w:shd w:val="clear" w:color="auto" w:fill="FFC000"/>
          </w:tcPr>
          <w:p w14:paraId="3A2C0509" w14:textId="77777777" w:rsidR="006475A5" w:rsidRDefault="006475A5" w:rsidP="00AF78D2">
            <w:r>
              <w:t>Excepciones:</w:t>
            </w:r>
          </w:p>
        </w:tc>
        <w:tc>
          <w:tcPr>
            <w:tcW w:w="6372" w:type="dxa"/>
            <w:gridSpan w:val="2"/>
            <w:tcBorders>
              <w:left w:val="single" w:sz="4" w:space="0" w:color="auto"/>
            </w:tcBorders>
            <w:shd w:val="clear" w:color="auto" w:fill="FFFFFF" w:themeFill="background1"/>
          </w:tcPr>
          <w:p w14:paraId="45C9F1FA" w14:textId="77777777" w:rsidR="006475A5" w:rsidRDefault="006475A5" w:rsidP="00AF78D2">
            <w:r>
              <w:t>No hay</w:t>
            </w:r>
          </w:p>
        </w:tc>
      </w:tr>
      <w:tr w:rsidR="006475A5" w14:paraId="4F603621" w14:textId="77777777" w:rsidTr="00AF78D2">
        <w:tc>
          <w:tcPr>
            <w:tcW w:w="2122" w:type="dxa"/>
            <w:tcBorders>
              <w:right w:val="single" w:sz="4" w:space="0" w:color="auto"/>
            </w:tcBorders>
            <w:shd w:val="clear" w:color="auto" w:fill="FFC000"/>
          </w:tcPr>
          <w:p w14:paraId="24CE5952" w14:textId="77777777" w:rsidR="006475A5" w:rsidRDefault="006475A5" w:rsidP="00AF78D2">
            <w:r>
              <w:t>Importancia:</w:t>
            </w:r>
          </w:p>
        </w:tc>
        <w:tc>
          <w:tcPr>
            <w:tcW w:w="6372" w:type="dxa"/>
            <w:gridSpan w:val="2"/>
            <w:tcBorders>
              <w:left w:val="single" w:sz="4" w:space="0" w:color="auto"/>
            </w:tcBorders>
          </w:tcPr>
          <w:p w14:paraId="1B455F28" w14:textId="77777777" w:rsidR="006475A5" w:rsidRDefault="006475A5" w:rsidP="00AF78D2">
            <w:r>
              <w:t>Muy alta</w:t>
            </w:r>
          </w:p>
        </w:tc>
      </w:tr>
      <w:tr w:rsidR="006475A5" w14:paraId="069687AF" w14:textId="77777777" w:rsidTr="00AF78D2">
        <w:tc>
          <w:tcPr>
            <w:tcW w:w="2122" w:type="dxa"/>
            <w:tcBorders>
              <w:right w:val="single" w:sz="4" w:space="0" w:color="auto"/>
            </w:tcBorders>
            <w:shd w:val="clear" w:color="auto" w:fill="FFC000"/>
          </w:tcPr>
          <w:p w14:paraId="39097D76" w14:textId="77777777" w:rsidR="006475A5" w:rsidRDefault="006475A5" w:rsidP="00AF78D2">
            <w:r>
              <w:t>Frecuencia:</w:t>
            </w:r>
          </w:p>
        </w:tc>
        <w:tc>
          <w:tcPr>
            <w:tcW w:w="6372" w:type="dxa"/>
            <w:gridSpan w:val="2"/>
            <w:tcBorders>
              <w:left w:val="single" w:sz="4" w:space="0" w:color="auto"/>
            </w:tcBorders>
          </w:tcPr>
          <w:p w14:paraId="3C1ED9CE" w14:textId="77777777" w:rsidR="006475A5" w:rsidRDefault="006475A5" w:rsidP="00AF78D2">
            <w:pPr>
              <w:keepNext/>
            </w:pPr>
            <w:r>
              <w:t>Alta</w:t>
            </w:r>
          </w:p>
        </w:tc>
      </w:tr>
    </w:tbl>
    <w:p w14:paraId="57E001DD" w14:textId="47A4CC56" w:rsidR="006475A5" w:rsidRDefault="006475A5" w:rsidP="006475A5">
      <w:pPr>
        <w:pStyle w:val="Descripcin"/>
        <w:keepNext/>
        <w:jc w:val="center"/>
      </w:pPr>
      <w:r>
        <w:t>Tabla 28 Caso de uso 34</w:t>
      </w:r>
    </w:p>
    <w:p w14:paraId="0F95A565" w14:textId="7AF6DE3E" w:rsidR="00417529" w:rsidRDefault="00417529" w:rsidP="00D05302"/>
    <w:p w14:paraId="6BB8E675" w14:textId="2F6E131C" w:rsidR="00417529" w:rsidRDefault="00417529" w:rsidP="00D05302"/>
    <w:tbl>
      <w:tblPr>
        <w:tblStyle w:val="Tablaconcuadrcula"/>
        <w:tblpPr w:leftFromText="141" w:rightFromText="141" w:vertAnchor="text" w:horzAnchor="margin" w:tblpY="-14"/>
        <w:tblW w:w="0" w:type="auto"/>
        <w:tblLook w:val="04A0" w:firstRow="1" w:lastRow="0" w:firstColumn="1" w:lastColumn="0" w:noHBand="0" w:noVBand="1"/>
      </w:tblPr>
      <w:tblGrid>
        <w:gridCol w:w="2122"/>
        <w:gridCol w:w="992"/>
        <w:gridCol w:w="5380"/>
      </w:tblGrid>
      <w:tr w:rsidR="006475A5" w:rsidRPr="00681815" w14:paraId="247F2555" w14:textId="77777777" w:rsidTr="00AF78D2">
        <w:tc>
          <w:tcPr>
            <w:tcW w:w="2122" w:type="dxa"/>
            <w:tcBorders>
              <w:bottom w:val="single" w:sz="4" w:space="0" w:color="auto"/>
            </w:tcBorders>
            <w:shd w:val="clear" w:color="auto" w:fill="FFC000"/>
          </w:tcPr>
          <w:p w14:paraId="54C93706" w14:textId="79339979" w:rsidR="006475A5" w:rsidRPr="00681815" w:rsidRDefault="006475A5" w:rsidP="00AF78D2">
            <w:pPr>
              <w:jc w:val="center"/>
              <w:rPr>
                <w:b/>
                <w:bCs/>
              </w:rPr>
            </w:pPr>
            <w:r>
              <w:rPr>
                <w:b/>
                <w:bCs/>
              </w:rPr>
              <w:t>Caso de uso 35</w:t>
            </w:r>
          </w:p>
        </w:tc>
        <w:tc>
          <w:tcPr>
            <w:tcW w:w="6372" w:type="dxa"/>
            <w:gridSpan w:val="2"/>
            <w:shd w:val="clear" w:color="auto" w:fill="FFC000"/>
          </w:tcPr>
          <w:p w14:paraId="4650CAC1" w14:textId="040EB85C" w:rsidR="006475A5" w:rsidRPr="00681815" w:rsidRDefault="006475A5" w:rsidP="00AF78D2">
            <w:pPr>
              <w:jc w:val="center"/>
              <w:rPr>
                <w:b/>
                <w:bCs/>
              </w:rPr>
            </w:pPr>
            <w:r>
              <w:rPr>
                <w:b/>
                <w:bCs/>
              </w:rPr>
              <w:t>Descarga del informe dinámico</w:t>
            </w:r>
          </w:p>
        </w:tc>
      </w:tr>
      <w:tr w:rsidR="006475A5" w14:paraId="4E8CAC45" w14:textId="77777777" w:rsidTr="00AF78D2">
        <w:tc>
          <w:tcPr>
            <w:tcW w:w="2122" w:type="dxa"/>
            <w:tcBorders>
              <w:bottom w:val="single" w:sz="4" w:space="0" w:color="auto"/>
              <w:right w:val="single" w:sz="4" w:space="0" w:color="auto"/>
            </w:tcBorders>
            <w:shd w:val="clear" w:color="auto" w:fill="FFC000"/>
          </w:tcPr>
          <w:p w14:paraId="3CC7F1D7" w14:textId="77777777" w:rsidR="006475A5" w:rsidRDefault="006475A5" w:rsidP="00AF78D2">
            <w:r>
              <w:t>Requisitos asociados:</w:t>
            </w:r>
          </w:p>
        </w:tc>
        <w:tc>
          <w:tcPr>
            <w:tcW w:w="6372" w:type="dxa"/>
            <w:gridSpan w:val="2"/>
            <w:tcBorders>
              <w:left w:val="single" w:sz="4" w:space="0" w:color="auto"/>
            </w:tcBorders>
          </w:tcPr>
          <w:p w14:paraId="5D959547" w14:textId="3110D742" w:rsidR="006475A5" w:rsidRDefault="006475A5" w:rsidP="00AF78D2">
            <w:pPr>
              <w:jc w:val="center"/>
            </w:pPr>
            <w:r>
              <w:t>R.F-20.1</w:t>
            </w:r>
          </w:p>
        </w:tc>
      </w:tr>
      <w:tr w:rsidR="006475A5" w14:paraId="6AA1E9AA" w14:textId="77777777" w:rsidTr="00AF78D2">
        <w:tc>
          <w:tcPr>
            <w:tcW w:w="2122" w:type="dxa"/>
            <w:tcBorders>
              <w:right w:val="single" w:sz="4" w:space="0" w:color="auto"/>
            </w:tcBorders>
            <w:shd w:val="clear" w:color="auto" w:fill="FFC000"/>
          </w:tcPr>
          <w:p w14:paraId="05B9A6FD" w14:textId="77777777" w:rsidR="006475A5" w:rsidRDefault="006475A5" w:rsidP="00AF78D2">
            <w:r>
              <w:t>Descripción:</w:t>
            </w:r>
          </w:p>
        </w:tc>
        <w:tc>
          <w:tcPr>
            <w:tcW w:w="6372" w:type="dxa"/>
            <w:gridSpan w:val="2"/>
            <w:tcBorders>
              <w:left w:val="single" w:sz="4" w:space="0" w:color="auto"/>
            </w:tcBorders>
            <w:shd w:val="clear" w:color="auto" w:fill="FFFFFF" w:themeFill="background1"/>
          </w:tcPr>
          <w:p w14:paraId="3E47FC2C" w14:textId="420BF8E5" w:rsidR="006475A5" w:rsidRDefault="006475A5" w:rsidP="00AF78D2">
            <w:r>
              <w:rPr>
                <w:shd w:val="clear" w:color="auto" w:fill="FFFFFF" w:themeFill="background1"/>
              </w:rPr>
              <w:t xml:space="preserve">Permite al cliente </w:t>
            </w:r>
            <w:r w:rsidR="00BC32E5">
              <w:rPr>
                <w:shd w:val="clear" w:color="auto" w:fill="FFFFFF" w:themeFill="background1"/>
              </w:rPr>
              <w:t>descargar</w:t>
            </w:r>
            <w:r>
              <w:rPr>
                <w:shd w:val="clear" w:color="auto" w:fill="FFFFFF" w:themeFill="background1"/>
              </w:rPr>
              <w:t xml:space="preserve"> el informe dinámico de la aplicación.</w:t>
            </w:r>
          </w:p>
        </w:tc>
      </w:tr>
      <w:tr w:rsidR="006475A5" w14:paraId="1B5CC22E" w14:textId="77777777" w:rsidTr="00AF78D2">
        <w:tc>
          <w:tcPr>
            <w:tcW w:w="2122" w:type="dxa"/>
            <w:tcBorders>
              <w:right w:val="single" w:sz="4" w:space="0" w:color="auto"/>
            </w:tcBorders>
            <w:shd w:val="clear" w:color="auto" w:fill="FFC000"/>
          </w:tcPr>
          <w:p w14:paraId="608E1C1C" w14:textId="77777777" w:rsidR="006475A5" w:rsidRDefault="006475A5" w:rsidP="00AF78D2">
            <w:r>
              <w:t>Precondición:</w:t>
            </w:r>
          </w:p>
        </w:tc>
        <w:tc>
          <w:tcPr>
            <w:tcW w:w="6372" w:type="dxa"/>
            <w:gridSpan w:val="2"/>
            <w:tcBorders>
              <w:left w:val="single" w:sz="4" w:space="0" w:color="auto"/>
              <w:bottom w:val="single" w:sz="4" w:space="0" w:color="auto"/>
            </w:tcBorders>
          </w:tcPr>
          <w:p w14:paraId="46D959F4" w14:textId="77777777" w:rsidR="006475A5" w:rsidRDefault="006475A5" w:rsidP="00AF78D2">
            <w:r>
              <w:t>Tener un diccionario cargado y estar en la página de visualización del informe dinámico.</w:t>
            </w:r>
          </w:p>
        </w:tc>
      </w:tr>
      <w:tr w:rsidR="006475A5" w14:paraId="6B956866" w14:textId="77777777" w:rsidTr="00AF78D2">
        <w:tc>
          <w:tcPr>
            <w:tcW w:w="2122" w:type="dxa"/>
            <w:vMerge w:val="restart"/>
            <w:tcBorders>
              <w:right w:val="single" w:sz="4" w:space="0" w:color="auto"/>
            </w:tcBorders>
            <w:shd w:val="clear" w:color="auto" w:fill="FFC000"/>
          </w:tcPr>
          <w:p w14:paraId="50921EB3" w14:textId="77777777" w:rsidR="006475A5" w:rsidRDefault="006475A5" w:rsidP="00AF78D2">
            <w:r>
              <w:t>Acciones:</w:t>
            </w:r>
          </w:p>
        </w:tc>
        <w:tc>
          <w:tcPr>
            <w:tcW w:w="992" w:type="dxa"/>
            <w:tcBorders>
              <w:left w:val="single" w:sz="4" w:space="0" w:color="auto"/>
              <w:bottom w:val="single" w:sz="4" w:space="0" w:color="auto"/>
              <w:right w:val="single" w:sz="4" w:space="0" w:color="auto"/>
            </w:tcBorders>
            <w:shd w:val="clear" w:color="auto" w:fill="FFC000"/>
          </w:tcPr>
          <w:p w14:paraId="10B09784" w14:textId="77777777" w:rsidR="006475A5" w:rsidRDefault="006475A5" w:rsidP="00AF78D2">
            <w:pPr>
              <w:jc w:val="center"/>
            </w:pPr>
            <w:r>
              <w:t>Paso</w:t>
            </w:r>
          </w:p>
        </w:tc>
        <w:tc>
          <w:tcPr>
            <w:tcW w:w="5380" w:type="dxa"/>
            <w:tcBorders>
              <w:left w:val="single" w:sz="4" w:space="0" w:color="auto"/>
              <w:bottom w:val="single" w:sz="4" w:space="0" w:color="auto"/>
            </w:tcBorders>
            <w:shd w:val="clear" w:color="auto" w:fill="FFC000"/>
          </w:tcPr>
          <w:p w14:paraId="61B1584D" w14:textId="77777777" w:rsidR="006475A5" w:rsidRDefault="006475A5" w:rsidP="00AF78D2">
            <w:r>
              <w:t>Acción (estas acciones son opcionales)</w:t>
            </w:r>
          </w:p>
        </w:tc>
      </w:tr>
      <w:tr w:rsidR="006475A5" w14:paraId="254F1D49" w14:textId="77777777" w:rsidTr="00AF78D2">
        <w:trPr>
          <w:trHeight w:val="213"/>
        </w:trPr>
        <w:tc>
          <w:tcPr>
            <w:tcW w:w="2122" w:type="dxa"/>
            <w:vMerge/>
            <w:tcBorders>
              <w:right w:val="single" w:sz="4" w:space="0" w:color="auto"/>
            </w:tcBorders>
            <w:shd w:val="clear" w:color="auto" w:fill="FFC000"/>
          </w:tcPr>
          <w:p w14:paraId="5DD2F682" w14:textId="77777777" w:rsidR="006475A5" w:rsidRDefault="006475A5" w:rsidP="00AF78D2"/>
        </w:tc>
        <w:tc>
          <w:tcPr>
            <w:tcW w:w="992" w:type="dxa"/>
            <w:tcBorders>
              <w:top w:val="single" w:sz="4" w:space="0" w:color="auto"/>
              <w:left w:val="single" w:sz="4" w:space="0" w:color="auto"/>
              <w:right w:val="single" w:sz="4" w:space="0" w:color="auto"/>
            </w:tcBorders>
            <w:shd w:val="clear" w:color="auto" w:fill="FFFFFF" w:themeFill="background1"/>
          </w:tcPr>
          <w:p w14:paraId="0147B0F9" w14:textId="77777777" w:rsidR="006475A5" w:rsidRDefault="006475A5" w:rsidP="00AF78D2">
            <w:pPr>
              <w:jc w:val="center"/>
            </w:pPr>
            <w:r>
              <w:t>1-</w:t>
            </w:r>
          </w:p>
        </w:tc>
        <w:tc>
          <w:tcPr>
            <w:tcW w:w="5380" w:type="dxa"/>
            <w:tcBorders>
              <w:top w:val="single" w:sz="4" w:space="0" w:color="auto"/>
              <w:left w:val="single" w:sz="4" w:space="0" w:color="auto"/>
            </w:tcBorders>
            <w:shd w:val="clear" w:color="auto" w:fill="FFFFFF" w:themeFill="background1"/>
          </w:tcPr>
          <w:p w14:paraId="365CE878" w14:textId="17DA8630" w:rsidR="006475A5" w:rsidRDefault="00BC32E5" w:rsidP="00AF78D2">
            <w:r>
              <w:t>Se pulsa al botón de descargar.</w:t>
            </w:r>
          </w:p>
        </w:tc>
      </w:tr>
      <w:tr w:rsidR="006475A5" w14:paraId="237D3F9B" w14:textId="77777777" w:rsidTr="00AF78D2">
        <w:trPr>
          <w:trHeight w:val="213"/>
        </w:trPr>
        <w:tc>
          <w:tcPr>
            <w:tcW w:w="2122" w:type="dxa"/>
            <w:vMerge/>
            <w:tcBorders>
              <w:right w:val="single" w:sz="4" w:space="0" w:color="auto"/>
            </w:tcBorders>
            <w:shd w:val="clear" w:color="auto" w:fill="FFC000"/>
          </w:tcPr>
          <w:p w14:paraId="672348B7" w14:textId="77777777" w:rsidR="006475A5" w:rsidRDefault="006475A5" w:rsidP="00AF78D2"/>
        </w:tc>
        <w:tc>
          <w:tcPr>
            <w:tcW w:w="992" w:type="dxa"/>
            <w:tcBorders>
              <w:top w:val="single" w:sz="4" w:space="0" w:color="auto"/>
              <w:left w:val="single" w:sz="4" w:space="0" w:color="auto"/>
              <w:right w:val="single" w:sz="4" w:space="0" w:color="auto"/>
            </w:tcBorders>
            <w:shd w:val="clear" w:color="auto" w:fill="FFFFFF" w:themeFill="background1"/>
          </w:tcPr>
          <w:p w14:paraId="4FA99475" w14:textId="77777777" w:rsidR="006475A5" w:rsidRDefault="006475A5" w:rsidP="00AF78D2">
            <w:pPr>
              <w:jc w:val="center"/>
            </w:pPr>
            <w:r>
              <w:t>2-</w:t>
            </w:r>
          </w:p>
        </w:tc>
        <w:tc>
          <w:tcPr>
            <w:tcW w:w="5380" w:type="dxa"/>
            <w:tcBorders>
              <w:left w:val="single" w:sz="4" w:space="0" w:color="auto"/>
            </w:tcBorders>
            <w:shd w:val="clear" w:color="auto" w:fill="FFFFFF" w:themeFill="background1"/>
          </w:tcPr>
          <w:p w14:paraId="37B12FA3" w14:textId="2A8637F8" w:rsidR="006475A5" w:rsidRDefault="00BC32E5" w:rsidP="00AF78D2">
            <w:r>
              <w:t>Se descarga el informe de la red dinámica.</w:t>
            </w:r>
          </w:p>
        </w:tc>
      </w:tr>
      <w:tr w:rsidR="006475A5" w14:paraId="4B4A564C" w14:textId="77777777" w:rsidTr="00AF78D2">
        <w:tc>
          <w:tcPr>
            <w:tcW w:w="2122" w:type="dxa"/>
            <w:tcBorders>
              <w:right w:val="single" w:sz="4" w:space="0" w:color="auto"/>
            </w:tcBorders>
            <w:shd w:val="clear" w:color="auto" w:fill="FFC000"/>
          </w:tcPr>
          <w:p w14:paraId="16FDEA6A" w14:textId="77777777" w:rsidR="006475A5" w:rsidRDefault="006475A5" w:rsidP="00AF78D2">
            <w:r>
              <w:t>Postcondición:</w:t>
            </w:r>
          </w:p>
        </w:tc>
        <w:tc>
          <w:tcPr>
            <w:tcW w:w="6372" w:type="dxa"/>
            <w:gridSpan w:val="2"/>
            <w:tcBorders>
              <w:left w:val="single" w:sz="4" w:space="0" w:color="auto"/>
            </w:tcBorders>
          </w:tcPr>
          <w:p w14:paraId="26169477" w14:textId="13B382A8" w:rsidR="006475A5" w:rsidRDefault="00BC32E5" w:rsidP="00AF78D2">
            <w:r>
              <w:t>Se queda en la misma pantalla, pero con el informe de la red dinámica descargada.</w:t>
            </w:r>
          </w:p>
        </w:tc>
      </w:tr>
      <w:tr w:rsidR="006475A5" w14:paraId="35E53D2A" w14:textId="77777777" w:rsidTr="00AF78D2">
        <w:trPr>
          <w:trHeight w:val="326"/>
        </w:trPr>
        <w:tc>
          <w:tcPr>
            <w:tcW w:w="2122" w:type="dxa"/>
            <w:tcBorders>
              <w:right w:val="single" w:sz="4" w:space="0" w:color="auto"/>
            </w:tcBorders>
            <w:shd w:val="clear" w:color="auto" w:fill="FFC000"/>
          </w:tcPr>
          <w:p w14:paraId="7DDD7CDE" w14:textId="77777777" w:rsidR="006475A5" w:rsidRDefault="006475A5" w:rsidP="00AF78D2">
            <w:r>
              <w:t>Excepciones:</w:t>
            </w:r>
          </w:p>
        </w:tc>
        <w:tc>
          <w:tcPr>
            <w:tcW w:w="6372" w:type="dxa"/>
            <w:gridSpan w:val="2"/>
            <w:tcBorders>
              <w:left w:val="single" w:sz="4" w:space="0" w:color="auto"/>
            </w:tcBorders>
            <w:shd w:val="clear" w:color="auto" w:fill="FFFFFF" w:themeFill="background1"/>
          </w:tcPr>
          <w:p w14:paraId="350C59FE" w14:textId="77777777" w:rsidR="006475A5" w:rsidRDefault="006475A5" w:rsidP="00AF78D2">
            <w:r>
              <w:t>No hay</w:t>
            </w:r>
          </w:p>
        </w:tc>
      </w:tr>
      <w:tr w:rsidR="006475A5" w14:paraId="081CF9E6" w14:textId="77777777" w:rsidTr="00AF78D2">
        <w:tc>
          <w:tcPr>
            <w:tcW w:w="2122" w:type="dxa"/>
            <w:tcBorders>
              <w:right w:val="single" w:sz="4" w:space="0" w:color="auto"/>
            </w:tcBorders>
            <w:shd w:val="clear" w:color="auto" w:fill="FFC000"/>
          </w:tcPr>
          <w:p w14:paraId="36685092" w14:textId="77777777" w:rsidR="006475A5" w:rsidRDefault="006475A5" w:rsidP="00AF78D2">
            <w:r>
              <w:t>Importancia:</w:t>
            </w:r>
          </w:p>
        </w:tc>
        <w:tc>
          <w:tcPr>
            <w:tcW w:w="6372" w:type="dxa"/>
            <w:gridSpan w:val="2"/>
            <w:tcBorders>
              <w:left w:val="single" w:sz="4" w:space="0" w:color="auto"/>
            </w:tcBorders>
          </w:tcPr>
          <w:p w14:paraId="5AE7C27C" w14:textId="77777777" w:rsidR="006475A5" w:rsidRDefault="006475A5" w:rsidP="00AF78D2">
            <w:r>
              <w:t>Muy alta</w:t>
            </w:r>
          </w:p>
        </w:tc>
      </w:tr>
      <w:tr w:rsidR="006475A5" w14:paraId="18733E10" w14:textId="77777777" w:rsidTr="00AF78D2">
        <w:tc>
          <w:tcPr>
            <w:tcW w:w="2122" w:type="dxa"/>
            <w:tcBorders>
              <w:right w:val="single" w:sz="4" w:space="0" w:color="auto"/>
            </w:tcBorders>
            <w:shd w:val="clear" w:color="auto" w:fill="FFC000"/>
          </w:tcPr>
          <w:p w14:paraId="5AABA0C7" w14:textId="77777777" w:rsidR="006475A5" w:rsidRDefault="006475A5" w:rsidP="00AF78D2">
            <w:r>
              <w:t>Frecuencia:</w:t>
            </w:r>
          </w:p>
        </w:tc>
        <w:tc>
          <w:tcPr>
            <w:tcW w:w="6372" w:type="dxa"/>
            <w:gridSpan w:val="2"/>
            <w:tcBorders>
              <w:left w:val="single" w:sz="4" w:space="0" w:color="auto"/>
            </w:tcBorders>
          </w:tcPr>
          <w:p w14:paraId="0543E34A" w14:textId="77777777" w:rsidR="006475A5" w:rsidRDefault="006475A5" w:rsidP="00AF78D2">
            <w:pPr>
              <w:keepNext/>
            </w:pPr>
            <w:r>
              <w:t>Alta</w:t>
            </w:r>
          </w:p>
        </w:tc>
      </w:tr>
    </w:tbl>
    <w:p w14:paraId="1820BDC9" w14:textId="46B59106" w:rsidR="006475A5" w:rsidRDefault="006475A5" w:rsidP="006475A5">
      <w:pPr>
        <w:pStyle w:val="Descripcin"/>
        <w:keepNext/>
        <w:jc w:val="center"/>
      </w:pPr>
      <w:r>
        <w:t>Tabla 2</w:t>
      </w:r>
      <w:r w:rsidR="00BC32E5">
        <w:t>9</w:t>
      </w:r>
      <w:r>
        <w:t xml:space="preserve"> Caso de uso 3</w:t>
      </w:r>
      <w:r w:rsidR="00BC32E5">
        <w:t>5</w:t>
      </w:r>
    </w:p>
    <w:p w14:paraId="2CDFF5B6" w14:textId="26E2071C" w:rsidR="00417529" w:rsidRDefault="00417529" w:rsidP="00D05302"/>
    <w:p w14:paraId="4837754B" w14:textId="129B99F6" w:rsidR="00417529" w:rsidRDefault="00417529" w:rsidP="00D05302"/>
    <w:p w14:paraId="766E326E" w14:textId="7C918B69" w:rsidR="00417529" w:rsidRDefault="00417529" w:rsidP="00D05302"/>
    <w:p w14:paraId="769E393F" w14:textId="2F071AB4" w:rsidR="00417529" w:rsidRDefault="00417529" w:rsidP="00D05302"/>
    <w:p w14:paraId="3E9825C3" w14:textId="6DED706B" w:rsidR="00417529" w:rsidRDefault="00417529" w:rsidP="00D05302"/>
    <w:p w14:paraId="48FEBD1F" w14:textId="6FAA18AA" w:rsidR="00417529" w:rsidRDefault="00417529" w:rsidP="00D05302"/>
    <w:p w14:paraId="6B8119C2" w14:textId="52C605CF" w:rsidR="00417529" w:rsidRDefault="00417529" w:rsidP="00D05302"/>
    <w:p w14:paraId="11D9CA6B" w14:textId="6B3713C8" w:rsidR="00417529" w:rsidRDefault="00417529" w:rsidP="00D05302"/>
    <w:p w14:paraId="3AFEC03D" w14:textId="5A21C33E" w:rsidR="00417529" w:rsidRDefault="00417529" w:rsidP="00D05302"/>
    <w:p w14:paraId="5C4C0E9E" w14:textId="6CD9AF38" w:rsidR="00417529" w:rsidRDefault="00417529" w:rsidP="00D05302"/>
    <w:p w14:paraId="3EBCC63E" w14:textId="77777777" w:rsidR="00C82C80" w:rsidRDefault="00C82C80" w:rsidP="00D05302">
      <w:pPr>
        <w:sectPr w:rsidR="00C82C80" w:rsidSect="008B3BC5">
          <w:pgSz w:w="11906" w:h="16838"/>
          <w:pgMar w:top="1418" w:right="1701" w:bottom="1418" w:left="1701" w:header="709" w:footer="709" w:gutter="0"/>
          <w:cols w:space="708"/>
          <w:docGrid w:linePitch="360"/>
        </w:sectPr>
      </w:pPr>
    </w:p>
    <w:p w14:paraId="1453E3EA" w14:textId="3EC5D399" w:rsidR="00923089" w:rsidRDefault="00923089" w:rsidP="00D05302">
      <w:pPr>
        <w:sectPr w:rsidR="00923089" w:rsidSect="008B3BC5">
          <w:headerReference w:type="default" r:id="rId329"/>
          <w:pgSz w:w="11906" w:h="16838"/>
          <w:pgMar w:top="1418" w:right="1701" w:bottom="1418" w:left="1701" w:header="709" w:footer="709" w:gutter="0"/>
          <w:cols w:space="708"/>
          <w:docGrid w:linePitch="360"/>
        </w:sectPr>
      </w:pPr>
    </w:p>
    <w:p w14:paraId="668DD3CE" w14:textId="69350CDF" w:rsidR="000B6ED2" w:rsidRDefault="000B6ED2" w:rsidP="00D05302"/>
    <w:p w14:paraId="333BACC4" w14:textId="77777777" w:rsidR="00FE5152" w:rsidRDefault="00FE5152" w:rsidP="00D05302"/>
    <w:p w14:paraId="580F6DF5" w14:textId="4E3C0CCD" w:rsidR="00417529" w:rsidRPr="00417529" w:rsidRDefault="00417529" w:rsidP="00417529">
      <w:pPr>
        <w:pStyle w:val="Textoindependiente"/>
        <w:spacing w:before="10"/>
        <w:rPr>
          <w:rFonts w:ascii="Trebuchet MS"/>
          <w:sz w:val="18"/>
        </w:rPr>
      </w:pPr>
      <w:r>
        <w:rPr>
          <w:noProof/>
        </w:rPr>
        <mc:AlternateContent>
          <mc:Choice Requires="wps">
            <w:drawing>
              <wp:anchor distT="0" distB="0" distL="0" distR="0" simplePos="0" relativeHeight="251684864" behindDoc="1" locked="0" layoutInCell="1" allowOverlap="1" wp14:anchorId="3140FF5C" wp14:editId="2591321B">
                <wp:simplePos x="0" y="0"/>
                <wp:positionH relativeFrom="page">
                  <wp:posOffset>1433195</wp:posOffset>
                </wp:positionH>
                <wp:positionV relativeFrom="paragraph">
                  <wp:posOffset>166370</wp:posOffset>
                </wp:positionV>
                <wp:extent cx="4669155" cy="1270"/>
                <wp:effectExtent l="0" t="0" r="0" b="0"/>
                <wp:wrapTopAndBottom/>
                <wp:docPr id="662" name="Forma libre: forma 6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3662C1" id="Forma libre: forma 662" o:spid="_x0000_s1026" style="position:absolute;margin-left:112.85pt;margin-top:13.1pt;width:367.65pt;height:.1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719FC047" w14:textId="77777777" w:rsidR="003549B6" w:rsidRPr="003549B6" w:rsidRDefault="003549B6" w:rsidP="00417529">
      <w:pPr>
        <w:pStyle w:val="Ttulo1"/>
        <w:ind w:left="705"/>
        <w:rPr>
          <w:sz w:val="22"/>
          <w:szCs w:val="22"/>
        </w:rPr>
      </w:pPr>
    </w:p>
    <w:p w14:paraId="77F24C89" w14:textId="12C6D9D7" w:rsidR="00417529" w:rsidRDefault="00417529" w:rsidP="00C82C80">
      <w:pPr>
        <w:pStyle w:val="Ttulo1"/>
        <w:ind w:left="705"/>
        <w:jc w:val="both"/>
      </w:pPr>
      <w:bookmarkStart w:id="81" w:name="_Toc108079945"/>
      <w:r>
        <w:t>Apéndice C. Plan de Proyecto Software</w:t>
      </w:r>
      <w:bookmarkEnd w:id="81"/>
    </w:p>
    <w:p w14:paraId="7A115235" w14:textId="77777777" w:rsidR="00417529" w:rsidRDefault="00417529" w:rsidP="00C82C80">
      <w:pPr>
        <w:pStyle w:val="Textoindependiente"/>
        <w:spacing w:before="10"/>
        <w:jc w:val="both"/>
        <w:rPr>
          <w:rFonts w:ascii="Trebuchet MS"/>
          <w:sz w:val="18"/>
        </w:rPr>
      </w:pPr>
      <w:r>
        <w:rPr>
          <w:noProof/>
        </w:rPr>
        <mc:AlternateContent>
          <mc:Choice Requires="wps">
            <w:drawing>
              <wp:anchor distT="0" distB="0" distL="0" distR="0" simplePos="0" relativeHeight="251686912" behindDoc="1" locked="0" layoutInCell="1" allowOverlap="1" wp14:anchorId="058BC713" wp14:editId="5E60D547">
                <wp:simplePos x="0" y="0"/>
                <wp:positionH relativeFrom="page">
                  <wp:posOffset>1433195</wp:posOffset>
                </wp:positionH>
                <wp:positionV relativeFrom="paragraph">
                  <wp:posOffset>166370</wp:posOffset>
                </wp:positionV>
                <wp:extent cx="4669155" cy="1270"/>
                <wp:effectExtent l="0" t="0" r="0" b="0"/>
                <wp:wrapTopAndBottom/>
                <wp:docPr id="663" name="Forma libre: forma 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7C24E3" id="Forma libre: forma 663" o:spid="_x0000_s1026" style="position:absolute;margin-left:112.85pt;margin-top:13.1pt;width:367.65pt;height:.1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26F0AC5E" w14:textId="77777777" w:rsidR="00417529" w:rsidRPr="00417529" w:rsidRDefault="00417529" w:rsidP="00C82C80">
      <w:pPr>
        <w:jc w:val="both"/>
      </w:pPr>
    </w:p>
    <w:p w14:paraId="0CC1240F" w14:textId="0E260FDB" w:rsidR="00417529" w:rsidRDefault="003549B6" w:rsidP="00C82C80">
      <w:pPr>
        <w:pStyle w:val="Ttulo2"/>
        <w:jc w:val="both"/>
      </w:pPr>
      <w:bookmarkStart w:id="82" w:name="_Toc108079946"/>
      <w:r>
        <w:t>C.1</w:t>
      </w:r>
      <w:r>
        <w:tab/>
        <w:t>Introducción</w:t>
      </w:r>
      <w:bookmarkEnd w:id="82"/>
    </w:p>
    <w:p w14:paraId="653B1029" w14:textId="5928FA50" w:rsidR="003549B6" w:rsidRPr="003549B6" w:rsidRDefault="003549B6" w:rsidP="00C82C80">
      <w:pPr>
        <w:ind w:left="708" w:firstLine="702"/>
        <w:jc w:val="both"/>
      </w:pPr>
      <w:r>
        <w:t xml:space="preserve">En esta sección </w:t>
      </w:r>
      <w:r w:rsidR="007745B4">
        <w:t>se van a explicar los datos que maneja la aplicación, la estructur</w:t>
      </w:r>
      <w:r w:rsidR="004B26CC">
        <w:t>a de la aplicación, las interfaces, el diseño procedimental, etc.</w:t>
      </w:r>
    </w:p>
    <w:p w14:paraId="72F87D5C" w14:textId="41EE261D" w:rsidR="003549B6" w:rsidRDefault="003549B6" w:rsidP="00C82C80">
      <w:pPr>
        <w:jc w:val="both"/>
      </w:pPr>
    </w:p>
    <w:p w14:paraId="6838EB64" w14:textId="125C8F47" w:rsidR="003549B6" w:rsidRDefault="003549B6" w:rsidP="00C82C80">
      <w:pPr>
        <w:pStyle w:val="Ttulo2"/>
        <w:jc w:val="both"/>
      </w:pPr>
      <w:bookmarkStart w:id="83" w:name="_Toc108079947"/>
      <w:r>
        <w:t>C.2</w:t>
      </w:r>
      <w:r>
        <w:tab/>
        <w:t>Diseño de datos</w:t>
      </w:r>
      <w:bookmarkEnd w:id="83"/>
    </w:p>
    <w:p w14:paraId="03F146AD" w14:textId="01A781E4" w:rsidR="003549B6" w:rsidRDefault="004B26CC" w:rsidP="00C82C80">
      <w:pPr>
        <w:ind w:left="708" w:firstLine="702"/>
        <w:jc w:val="both"/>
      </w:pPr>
      <w:r>
        <w:t>En esta sección se van a describir que tipos de datos hay en la aplicación y donde van a ser almacenados.</w:t>
      </w:r>
    </w:p>
    <w:p w14:paraId="5EE7DAD1" w14:textId="77777777" w:rsidR="004B26CC" w:rsidRDefault="004B26CC" w:rsidP="00C82C80">
      <w:pPr>
        <w:ind w:left="708" w:firstLine="702"/>
        <w:jc w:val="both"/>
      </w:pPr>
    </w:p>
    <w:p w14:paraId="122EB89C" w14:textId="33F87FED" w:rsidR="004B26CC" w:rsidRDefault="004B26CC" w:rsidP="00C82C80">
      <w:pPr>
        <w:pStyle w:val="Ttulo3"/>
        <w:ind w:left="702" w:firstLine="708"/>
        <w:jc w:val="both"/>
      </w:pPr>
      <w:bookmarkStart w:id="84" w:name="_Toc108079948"/>
      <w:r>
        <w:t>Variables de sesión</w:t>
      </w:r>
      <w:bookmarkEnd w:id="84"/>
      <w:r>
        <w:t xml:space="preserve"> </w:t>
      </w:r>
    </w:p>
    <w:p w14:paraId="5F507D90" w14:textId="32A3F2D9" w:rsidR="004B26CC" w:rsidRDefault="004B26CC" w:rsidP="00C82C80">
      <w:pPr>
        <w:jc w:val="both"/>
      </w:pPr>
      <w:r>
        <w:tab/>
      </w:r>
      <w:r>
        <w:tab/>
      </w:r>
      <w:r w:rsidR="00C3155B">
        <w:t>Estos datos van a estar guardados en variables de sesión:</w:t>
      </w:r>
    </w:p>
    <w:p w14:paraId="62E88C92" w14:textId="77777777" w:rsidR="00C3155B" w:rsidRDefault="00C3155B" w:rsidP="00C82C80">
      <w:pPr>
        <w:jc w:val="both"/>
      </w:pPr>
      <w:r>
        <w:tab/>
      </w:r>
      <w:r>
        <w:tab/>
      </w:r>
      <w:r>
        <w:tab/>
        <w:t>-Sesión de usuario. Se guarda la id del cliente que ha entrado.</w:t>
      </w:r>
    </w:p>
    <w:p w14:paraId="173A42A9" w14:textId="301881C9" w:rsidR="00C3155B" w:rsidRDefault="00C3155B" w:rsidP="00C82C80">
      <w:pPr>
        <w:jc w:val="both"/>
      </w:pPr>
      <w:r>
        <w:tab/>
      </w:r>
      <w:r>
        <w:tab/>
      </w:r>
      <w:r>
        <w:tab/>
        <w:t>-Sesión de fichero. Se guarda el nombre de la película o la novela.</w:t>
      </w:r>
    </w:p>
    <w:p w14:paraId="3235C9D8" w14:textId="77777777" w:rsidR="00C3155B" w:rsidRDefault="00C3155B" w:rsidP="00C82C80">
      <w:pPr>
        <w:ind w:left="708"/>
        <w:jc w:val="both"/>
      </w:pPr>
      <w:r>
        <w:tab/>
      </w:r>
      <w:r>
        <w:tab/>
        <w:t xml:space="preserve">Si se guarda el nombre de la novela, el nombre será el fichero que </w:t>
      </w:r>
      <w:r>
        <w:tab/>
      </w:r>
      <w:r>
        <w:tab/>
      </w:r>
      <w:r>
        <w:tab/>
        <w:t>hemos cargado, si por el contrario se guarda el nombre de la película</w:t>
      </w:r>
    </w:p>
    <w:p w14:paraId="6770B6AF" w14:textId="77777777" w:rsidR="00276CE3" w:rsidRDefault="00C3155B" w:rsidP="00C82C80">
      <w:pPr>
        <w:ind w:left="708"/>
        <w:jc w:val="both"/>
      </w:pPr>
      <w:r>
        <w:tab/>
      </w:r>
      <w:r>
        <w:tab/>
        <w:t xml:space="preserve">Se </w:t>
      </w:r>
      <w:r w:rsidR="00276CE3">
        <w:t>acortará</w:t>
      </w:r>
      <w:r>
        <w:t xml:space="preserve"> </w:t>
      </w:r>
      <w:r w:rsidR="00276CE3">
        <w:t xml:space="preserve">la url, para que solo aparezca el nombre de la película. </w:t>
      </w:r>
    </w:p>
    <w:p w14:paraId="3737B9EA" w14:textId="042D1ADA" w:rsidR="00C3155B" w:rsidRDefault="00276CE3" w:rsidP="00C82C80">
      <w:pPr>
        <w:ind w:left="2124"/>
        <w:jc w:val="both"/>
      </w:pPr>
      <w:r>
        <w:t xml:space="preserve">Ej. De la url </w:t>
      </w:r>
      <w:hyperlink r:id="rId330" w:history="1">
        <w:r w:rsidRPr="00E33397">
          <w:rPr>
            <w:rStyle w:val="Hipervnculo"/>
          </w:rPr>
          <w:t>https://imsdb.com/scripts/Joker.html</w:t>
        </w:r>
      </w:hyperlink>
      <w:r>
        <w:t>, se simplificará la url para que el nombre de la película solo sea Joker.</w:t>
      </w:r>
      <w:r w:rsidR="00C3155B">
        <w:t xml:space="preserve"> </w:t>
      </w:r>
    </w:p>
    <w:p w14:paraId="516BD82A" w14:textId="25C90F0C" w:rsidR="00276CE3" w:rsidRDefault="00276CE3" w:rsidP="00C82C80">
      <w:pPr>
        <w:ind w:left="2124"/>
        <w:jc w:val="both"/>
      </w:pPr>
      <w:r>
        <w:t>-Sesión de configuración. Se guardará la configuración de la red.</w:t>
      </w:r>
    </w:p>
    <w:p w14:paraId="2D52F828" w14:textId="4CC29D0E" w:rsidR="00276CE3" w:rsidRDefault="00276CE3" w:rsidP="00C82C80">
      <w:pPr>
        <w:ind w:left="2124"/>
        <w:jc w:val="both"/>
      </w:pPr>
      <w:r>
        <w:t>-Sesión de idioma. Se guarda el idioma elegido.</w:t>
      </w:r>
    </w:p>
    <w:p w14:paraId="610FEE5D" w14:textId="510AEF98" w:rsidR="00276CE3" w:rsidRDefault="00276CE3" w:rsidP="00C82C80">
      <w:pPr>
        <w:ind w:left="1410"/>
        <w:jc w:val="both"/>
      </w:pPr>
      <w:r>
        <w:t>La variable fichero será la que de nombre a todas las descargas que hagamos en la aplicación (</w:t>
      </w:r>
      <w:r w:rsidR="002332D6">
        <w:t>exportaciones, animaciones, informes</w:t>
      </w:r>
      <w:r>
        <w:t>)</w:t>
      </w:r>
      <w:r w:rsidR="002332D6">
        <w:t>. La variable de usuario servirá para enviar los ficheros a la carpeta que le corresponda.</w:t>
      </w:r>
    </w:p>
    <w:p w14:paraId="3ED6D317" w14:textId="77777777" w:rsidR="002332D6" w:rsidRDefault="002332D6" w:rsidP="00C82C80">
      <w:pPr>
        <w:ind w:left="1410"/>
        <w:jc w:val="both"/>
      </w:pPr>
    </w:p>
    <w:p w14:paraId="2B967BB4" w14:textId="6D2F84C1" w:rsidR="002332D6" w:rsidRDefault="002332D6" w:rsidP="00C82C80">
      <w:pPr>
        <w:pStyle w:val="Ttulo3"/>
        <w:ind w:left="702" w:firstLine="708"/>
        <w:jc w:val="both"/>
      </w:pPr>
      <w:bookmarkStart w:id="85" w:name="_Toc108079949"/>
      <w:r>
        <w:t>Base de datos temporal</w:t>
      </w:r>
      <w:bookmarkEnd w:id="85"/>
    </w:p>
    <w:p w14:paraId="5304CD95" w14:textId="2001FC9E" w:rsidR="002332D6" w:rsidRDefault="002332D6" w:rsidP="00C82C80">
      <w:pPr>
        <w:jc w:val="both"/>
      </w:pPr>
      <w:r>
        <w:tab/>
      </w:r>
      <w:r>
        <w:tab/>
        <w:t>En esta base de datos se guardarán los siguientes datos:</w:t>
      </w:r>
    </w:p>
    <w:p w14:paraId="78FB29E7" w14:textId="1EB11DE6" w:rsidR="002332D6" w:rsidRDefault="002332D6" w:rsidP="00C82C80">
      <w:pPr>
        <w:jc w:val="both"/>
      </w:pPr>
      <w:r>
        <w:tab/>
      </w:r>
      <w:r>
        <w:tab/>
      </w:r>
      <w:r>
        <w:tab/>
        <w:t>-La clave del diccionario, que será la id del usuario.</w:t>
      </w:r>
    </w:p>
    <w:p w14:paraId="0BD4BAA1" w14:textId="5B8C0625" w:rsidR="002332D6" w:rsidRDefault="002332D6" w:rsidP="00C82C80">
      <w:pPr>
        <w:ind w:left="708"/>
        <w:jc w:val="both"/>
      </w:pPr>
      <w:r>
        <w:tab/>
      </w:r>
      <w:r>
        <w:tab/>
        <w:t xml:space="preserve">-El valor del diccionario, que será el objeto modelo que tiene asignado </w:t>
      </w:r>
      <w:r>
        <w:tab/>
      </w:r>
      <w:r>
        <w:tab/>
      </w:r>
      <w:r>
        <w:tab/>
        <w:t>dicho usuario.</w:t>
      </w:r>
    </w:p>
    <w:p w14:paraId="25D4A185" w14:textId="56D532C9" w:rsidR="00AF4F7E" w:rsidRDefault="00AF4F7E" w:rsidP="00C82C80">
      <w:pPr>
        <w:ind w:left="708"/>
        <w:jc w:val="both"/>
      </w:pPr>
      <w:r>
        <w:tab/>
        <w:t>Cuando un usuario entre a la aplicación, la id del usuario aumentará.</w:t>
      </w:r>
    </w:p>
    <w:p w14:paraId="4C0A324B" w14:textId="5AD8F025" w:rsidR="00AF4F7E" w:rsidRDefault="00AF4F7E" w:rsidP="00C82C80">
      <w:pPr>
        <w:ind w:left="1416"/>
        <w:jc w:val="both"/>
      </w:pPr>
      <w:r>
        <w:t>Cuando el usuario sala de ella, la sesión se borrará, por lo que también se eliminarán todos los datos de la sesión.</w:t>
      </w:r>
    </w:p>
    <w:p w14:paraId="4F81A29E" w14:textId="3B4865CF" w:rsidR="00AF4F7E" w:rsidRDefault="00AF4F7E" w:rsidP="00C82C80">
      <w:pPr>
        <w:ind w:left="1416"/>
        <w:jc w:val="both"/>
      </w:pPr>
    </w:p>
    <w:p w14:paraId="63768AF1" w14:textId="188132C0" w:rsidR="00AF4F7E" w:rsidRPr="002332D6" w:rsidRDefault="00AF4F7E" w:rsidP="00C82C80">
      <w:pPr>
        <w:pStyle w:val="Ttulo3"/>
        <w:ind w:left="708" w:firstLine="708"/>
        <w:jc w:val="both"/>
      </w:pPr>
      <w:bookmarkStart w:id="86" w:name="_Toc108079950"/>
      <w:r>
        <w:t>Clase personaje</w:t>
      </w:r>
      <w:bookmarkEnd w:id="86"/>
    </w:p>
    <w:p w14:paraId="2763F34D" w14:textId="022D3127" w:rsidR="003549B6" w:rsidRDefault="00AF4F7E" w:rsidP="00C82C80">
      <w:pPr>
        <w:ind w:left="708" w:firstLine="702"/>
        <w:jc w:val="both"/>
      </w:pPr>
      <w:r>
        <w:t>La clase Personaje, es una clase de Python donde estará almacenado toda la información de un personaje.</w:t>
      </w:r>
    </w:p>
    <w:p w14:paraId="1AC34EFB" w14:textId="0DE8666B" w:rsidR="00AF4F7E" w:rsidRDefault="00AF4F7E" w:rsidP="00C82C80">
      <w:pPr>
        <w:ind w:left="708" w:firstLine="702"/>
        <w:jc w:val="both"/>
      </w:pPr>
      <w:r>
        <w:t>Por lo que la clase Personaje tendrá estos campos:</w:t>
      </w:r>
    </w:p>
    <w:p w14:paraId="512CDDDD" w14:textId="4017AF94" w:rsidR="00BE322D" w:rsidRDefault="00BE322D" w:rsidP="00C82C80">
      <w:pPr>
        <w:ind w:left="1410"/>
        <w:jc w:val="both"/>
      </w:pPr>
      <w:r>
        <w:t>-Diccionario de nombres: diccionario que las claves serán el nombre de los personajes y el valor es la posición en la que han aparecido.</w:t>
      </w:r>
    </w:p>
    <w:p w14:paraId="122B5252" w14:textId="005E4EE2" w:rsidR="003549B6" w:rsidRDefault="00BE322D" w:rsidP="00C82C80">
      <w:pPr>
        <w:ind w:left="1410"/>
        <w:jc w:val="both"/>
      </w:pPr>
      <w:r>
        <w:t xml:space="preserve"> -Diccionario de posiciones: diccionario con clave el capítulo de la novela y como valor las posiciones donde aparece el personaje en dicho capítulo.</w:t>
      </w:r>
    </w:p>
    <w:p w14:paraId="3D04DE36" w14:textId="76A18E17" w:rsidR="00BE322D" w:rsidRDefault="00BE322D" w:rsidP="00C82C80">
      <w:pPr>
        <w:ind w:left="1410"/>
        <w:jc w:val="both"/>
      </w:pPr>
      <w:r>
        <w:lastRenderedPageBreak/>
        <w:t>-Diccionario de referencias: diccionario con clave los nombres que tiene el personaje y como valor sus apariciones.</w:t>
      </w:r>
    </w:p>
    <w:p w14:paraId="2ED4FB99" w14:textId="7918EF60" w:rsidR="00BE322D" w:rsidRDefault="00BE322D" w:rsidP="00C82C80">
      <w:pPr>
        <w:ind w:left="1410"/>
        <w:jc w:val="both"/>
      </w:pPr>
      <w:r>
        <w:t>-Número de apariciones: variable con el nº apariciones de cada uno de los personajes.</w:t>
      </w:r>
    </w:p>
    <w:p w14:paraId="4CA43434" w14:textId="5BC57831" w:rsidR="00BE322D" w:rsidRDefault="00521BBE" w:rsidP="00C82C80">
      <w:pPr>
        <w:ind w:left="1410"/>
        <w:jc w:val="both"/>
      </w:pPr>
      <w:r>
        <w:t>-Sexo: variable que nos muestra el sexo de cada personaje.</w:t>
      </w:r>
    </w:p>
    <w:p w14:paraId="41A0E49D" w14:textId="5EAF6554" w:rsidR="00521BBE" w:rsidRDefault="00521BBE" w:rsidP="00C82C80">
      <w:pPr>
        <w:ind w:left="1410"/>
        <w:jc w:val="both"/>
      </w:pPr>
      <w:r>
        <w:t>-Etnia: variable que nos muestra la etnia de cada personaje.</w:t>
      </w:r>
    </w:p>
    <w:p w14:paraId="09CF34C4" w14:textId="122D1F0C" w:rsidR="00521BBE" w:rsidRDefault="00521BBE" w:rsidP="00C82C80">
      <w:pPr>
        <w:ind w:left="1410"/>
        <w:jc w:val="both"/>
      </w:pPr>
      <w:r>
        <w:t>-Diccionario sexo/etnia: diccionario que tiene como claves Sexo y Etnia y como valor tiene el sexo y la etnia de cada uno de los personajes.</w:t>
      </w:r>
    </w:p>
    <w:p w14:paraId="63CAB746" w14:textId="77777777" w:rsidR="00521BBE" w:rsidRDefault="00521BBE" w:rsidP="00C82C80">
      <w:pPr>
        <w:jc w:val="both"/>
      </w:pPr>
      <w:r>
        <w:tab/>
      </w:r>
      <w:r>
        <w:tab/>
      </w:r>
    </w:p>
    <w:p w14:paraId="1B069B87" w14:textId="4F5EDE45" w:rsidR="003549B6" w:rsidRDefault="00521BBE" w:rsidP="00C82C80">
      <w:pPr>
        <w:pStyle w:val="Ttulo3"/>
        <w:ind w:left="702" w:firstLine="708"/>
        <w:jc w:val="both"/>
      </w:pPr>
      <w:bookmarkStart w:id="87" w:name="_Toc108079951"/>
      <w:r>
        <w:t>Clase Modelo</w:t>
      </w:r>
      <w:bookmarkEnd w:id="87"/>
    </w:p>
    <w:p w14:paraId="0581E419" w14:textId="3FA14EB2" w:rsidR="00521BBE" w:rsidRDefault="00521BBE" w:rsidP="00C82C80">
      <w:pPr>
        <w:ind w:left="702" w:firstLine="708"/>
        <w:jc w:val="both"/>
      </w:pPr>
      <w:r>
        <w:t>Clase que acoge la lógica de la aplicación,</w:t>
      </w:r>
      <w:r w:rsidR="009C69BB">
        <w:t xml:space="preserve"> es decir, están todos los métodos encargados de generar funcionalidad al proyecto. Los datos que se guardan en esta clase son demasiado grandes para ser una variable de sesión.</w:t>
      </w:r>
    </w:p>
    <w:p w14:paraId="2A54D84F" w14:textId="3C179B3B" w:rsidR="009C69BB" w:rsidRDefault="009C69BB" w:rsidP="00C82C80">
      <w:pPr>
        <w:ind w:left="702" w:firstLine="708"/>
        <w:jc w:val="both"/>
      </w:pPr>
      <w:r>
        <w:t>La clase modelo tiene estos datos:</w:t>
      </w:r>
    </w:p>
    <w:p w14:paraId="70AB08F6" w14:textId="151AA97C" w:rsidR="009C69BB" w:rsidRDefault="009C69BB" w:rsidP="00C82C80">
      <w:pPr>
        <w:ind w:left="702" w:firstLine="708"/>
        <w:jc w:val="both"/>
      </w:pPr>
      <w:r>
        <w:t>-Lista de texto: lista con el texto que contiene la novela por capítulo.</w:t>
      </w:r>
    </w:p>
    <w:p w14:paraId="77CDB66F" w14:textId="02052FE7" w:rsidR="009C69BB" w:rsidRDefault="009C69BB" w:rsidP="00C82C80">
      <w:pPr>
        <w:ind w:left="1410"/>
        <w:jc w:val="both"/>
      </w:pPr>
      <w:r>
        <w:t>-Lista de palabras: lista que contiene la cantidad de palabras que tienen los capítulos de una novela.</w:t>
      </w:r>
    </w:p>
    <w:p w14:paraId="1C0B6392" w14:textId="6DAF0928" w:rsidR="0080605A" w:rsidRDefault="0080605A" w:rsidP="00C82C80">
      <w:pPr>
        <w:ind w:left="1410"/>
        <w:jc w:val="both"/>
      </w:pPr>
      <w:r>
        <w:t>-Lista red dinámica: lista que contiene el id del enlace, los nodos que participan en ese enlace, el intervalo de tiempo donde se produce el enlace y el peso del enlace.</w:t>
      </w:r>
    </w:p>
    <w:p w14:paraId="2FDB523E" w14:textId="13E779B2" w:rsidR="009C69BB" w:rsidRDefault="009C69BB" w:rsidP="00C82C80">
      <w:pPr>
        <w:ind w:left="1410"/>
        <w:jc w:val="both"/>
      </w:pPr>
      <w:r>
        <w:t>-Diccionario de personajes: diccionario con todos los personajes de la novela o película cuya clave es la id de los personajes, y el valor es el objeto Personaje.</w:t>
      </w:r>
    </w:p>
    <w:p w14:paraId="32344EFF" w14:textId="29304633" w:rsidR="009C69BB" w:rsidRDefault="0080605A" w:rsidP="00C82C80">
      <w:pPr>
        <w:ind w:left="1410"/>
        <w:jc w:val="both"/>
      </w:pPr>
      <w:r>
        <w:t>-Grafo con los atributos de etnia y sexo.</w:t>
      </w:r>
    </w:p>
    <w:p w14:paraId="3C01C9FA" w14:textId="0A3396EE" w:rsidR="0080605A" w:rsidRDefault="0080605A" w:rsidP="00C82C80">
      <w:pPr>
        <w:ind w:left="1410"/>
        <w:jc w:val="both"/>
      </w:pPr>
      <w:r>
        <w:t>-El mismo grafo sin esos atributos.</w:t>
      </w:r>
    </w:p>
    <w:p w14:paraId="7831D411" w14:textId="601BA59A" w:rsidR="0080605A" w:rsidRDefault="0080605A" w:rsidP="00C82C80">
      <w:pPr>
        <w:ind w:left="1410"/>
        <w:jc w:val="both"/>
      </w:pPr>
      <w:r>
        <w:t>-Grafo dinámico con los atributos etnia y sexo.</w:t>
      </w:r>
    </w:p>
    <w:p w14:paraId="1FACEEBF" w14:textId="10FDF864" w:rsidR="0080605A" w:rsidRDefault="0080605A" w:rsidP="00C82C80">
      <w:pPr>
        <w:ind w:left="1410"/>
        <w:jc w:val="both"/>
      </w:pPr>
      <w:r>
        <w:t>-El mismo grafo dinámico sin los atributos.</w:t>
      </w:r>
    </w:p>
    <w:p w14:paraId="7A2EE0D4" w14:textId="143AC2D7" w:rsidR="0080605A" w:rsidRDefault="0080605A" w:rsidP="00C82C80">
      <w:pPr>
        <w:ind w:left="1410"/>
        <w:jc w:val="both"/>
      </w:pPr>
      <w:r>
        <w:t xml:space="preserve">-Diccionario de apariciones: </w:t>
      </w:r>
      <w:r w:rsidR="000018DA">
        <w:t xml:space="preserve"> la clave es el id del personaje y el valor es la lista de escenas en las que aparece. </w:t>
      </w:r>
    </w:p>
    <w:p w14:paraId="3320E916" w14:textId="77777777" w:rsidR="000018DA" w:rsidRDefault="000018DA" w:rsidP="00C82C80">
      <w:pPr>
        <w:ind w:left="1410"/>
        <w:jc w:val="both"/>
      </w:pPr>
      <w:r>
        <w:t>-Variable de cambio: sirve para poder acceder a las distintas pantallas entre película y novela.</w:t>
      </w:r>
    </w:p>
    <w:p w14:paraId="1E0AD78D" w14:textId="77777777" w:rsidR="000018DA" w:rsidRDefault="000018DA" w:rsidP="00C82C80">
      <w:pPr>
        <w:ind w:left="1410"/>
        <w:jc w:val="both"/>
      </w:pPr>
    </w:p>
    <w:p w14:paraId="0082C586" w14:textId="77777777" w:rsidR="000018DA" w:rsidRDefault="000018DA" w:rsidP="00C82C80">
      <w:pPr>
        <w:jc w:val="both"/>
      </w:pPr>
    </w:p>
    <w:p w14:paraId="428F50C5" w14:textId="04345E78" w:rsidR="000018DA" w:rsidRDefault="000018DA" w:rsidP="00C82C80">
      <w:pPr>
        <w:jc w:val="both"/>
      </w:pPr>
    </w:p>
    <w:p w14:paraId="6818CC4D" w14:textId="1A629458" w:rsidR="009E17A0" w:rsidRDefault="009E17A0" w:rsidP="00C82C80">
      <w:pPr>
        <w:jc w:val="both"/>
      </w:pPr>
    </w:p>
    <w:p w14:paraId="52E1BCCC" w14:textId="4651DA9D" w:rsidR="009E17A0" w:rsidRDefault="009E17A0" w:rsidP="00C82C80">
      <w:pPr>
        <w:jc w:val="both"/>
      </w:pPr>
    </w:p>
    <w:p w14:paraId="4D3CA502" w14:textId="57DEEB0B" w:rsidR="009E17A0" w:rsidRDefault="009E17A0" w:rsidP="00C82C80">
      <w:pPr>
        <w:jc w:val="both"/>
      </w:pPr>
    </w:p>
    <w:p w14:paraId="1DEBEEDF" w14:textId="260CD140" w:rsidR="009E17A0" w:rsidRDefault="009E17A0" w:rsidP="00C82C80">
      <w:pPr>
        <w:jc w:val="both"/>
      </w:pPr>
    </w:p>
    <w:p w14:paraId="54C43E3E" w14:textId="0EC8E3E1" w:rsidR="009E17A0" w:rsidRDefault="009E17A0" w:rsidP="00C82C80">
      <w:pPr>
        <w:jc w:val="both"/>
      </w:pPr>
    </w:p>
    <w:p w14:paraId="4BDAD4BA" w14:textId="07DB3A2E" w:rsidR="009E17A0" w:rsidRDefault="009E17A0" w:rsidP="00C82C80">
      <w:pPr>
        <w:jc w:val="both"/>
      </w:pPr>
    </w:p>
    <w:p w14:paraId="0053B02F" w14:textId="422E2D25" w:rsidR="009E17A0" w:rsidRDefault="009E17A0" w:rsidP="00C82C80">
      <w:pPr>
        <w:jc w:val="both"/>
      </w:pPr>
    </w:p>
    <w:p w14:paraId="0086C494" w14:textId="67D98F80" w:rsidR="009E17A0" w:rsidRDefault="009E17A0" w:rsidP="00C82C80">
      <w:pPr>
        <w:jc w:val="both"/>
      </w:pPr>
    </w:p>
    <w:p w14:paraId="206316B1" w14:textId="3CFB764F" w:rsidR="009E17A0" w:rsidRDefault="009E17A0" w:rsidP="00C82C80">
      <w:pPr>
        <w:jc w:val="both"/>
      </w:pPr>
    </w:p>
    <w:p w14:paraId="15F69369" w14:textId="2D78317A" w:rsidR="009E17A0" w:rsidRDefault="009E17A0" w:rsidP="00C82C80">
      <w:pPr>
        <w:jc w:val="both"/>
      </w:pPr>
    </w:p>
    <w:p w14:paraId="770EE258" w14:textId="2B243C9A" w:rsidR="009E17A0" w:rsidRDefault="009E17A0" w:rsidP="00C82C80">
      <w:pPr>
        <w:jc w:val="both"/>
      </w:pPr>
    </w:p>
    <w:p w14:paraId="28359BF7" w14:textId="046533D4" w:rsidR="009E17A0" w:rsidRDefault="009E17A0" w:rsidP="00C82C80">
      <w:pPr>
        <w:jc w:val="both"/>
      </w:pPr>
    </w:p>
    <w:p w14:paraId="398205F0" w14:textId="1DCE9A80" w:rsidR="009E17A0" w:rsidRDefault="009E17A0" w:rsidP="00C82C80">
      <w:pPr>
        <w:jc w:val="both"/>
      </w:pPr>
    </w:p>
    <w:p w14:paraId="1A09F04D" w14:textId="53B61C21" w:rsidR="009E17A0" w:rsidRDefault="009E17A0" w:rsidP="00C82C80">
      <w:pPr>
        <w:jc w:val="both"/>
      </w:pPr>
    </w:p>
    <w:p w14:paraId="0C61F549" w14:textId="614E0BD8" w:rsidR="009E17A0" w:rsidRDefault="009E17A0" w:rsidP="00C82C80">
      <w:pPr>
        <w:jc w:val="both"/>
      </w:pPr>
    </w:p>
    <w:p w14:paraId="0A29543C" w14:textId="7F5EF67B" w:rsidR="009E17A0" w:rsidRDefault="009E17A0" w:rsidP="00C82C80">
      <w:pPr>
        <w:jc w:val="both"/>
      </w:pPr>
    </w:p>
    <w:p w14:paraId="7922DB7E" w14:textId="46B65F3A" w:rsidR="009E17A0" w:rsidRDefault="009E17A0" w:rsidP="00C82C80">
      <w:pPr>
        <w:jc w:val="both"/>
      </w:pPr>
    </w:p>
    <w:p w14:paraId="5D70006C" w14:textId="459E24A7" w:rsidR="009E17A0" w:rsidRDefault="009E17A0" w:rsidP="00C82C80">
      <w:pPr>
        <w:jc w:val="both"/>
      </w:pPr>
    </w:p>
    <w:p w14:paraId="5EF0FA80" w14:textId="16E6A25D" w:rsidR="009E17A0" w:rsidRDefault="009E17A0" w:rsidP="00C82C80">
      <w:pPr>
        <w:jc w:val="both"/>
      </w:pPr>
    </w:p>
    <w:p w14:paraId="28EF885A" w14:textId="070E63EC" w:rsidR="009E17A0" w:rsidRDefault="009E17A0" w:rsidP="00C82C80">
      <w:pPr>
        <w:jc w:val="both"/>
      </w:pPr>
    </w:p>
    <w:p w14:paraId="4E1C0A02" w14:textId="77777777" w:rsidR="009E17A0" w:rsidRDefault="009E17A0" w:rsidP="00C82C80">
      <w:pPr>
        <w:jc w:val="both"/>
      </w:pPr>
    </w:p>
    <w:p w14:paraId="33AAA3C6" w14:textId="693BB960" w:rsidR="00626AC0" w:rsidRDefault="000018DA" w:rsidP="00C82C80">
      <w:pPr>
        <w:pStyle w:val="Ttulo2"/>
        <w:jc w:val="both"/>
      </w:pPr>
      <w:bookmarkStart w:id="88" w:name="_Toc108079952"/>
      <w:r>
        <w:t>C.3 Diseño arquitectónico</w:t>
      </w:r>
      <w:bookmarkEnd w:id="88"/>
      <w:r>
        <w:t xml:space="preserve"> </w:t>
      </w:r>
    </w:p>
    <w:p w14:paraId="726F1A71" w14:textId="77777777" w:rsidR="00626AC0" w:rsidRDefault="00626AC0" w:rsidP="00C82C80">
      <w:pPr>
        <w:jc w:val="both"/>
      </w:pPr>
    </w:p>
    <w:p w14:paraId="277A67A1" w14:textId="2F5ED6AD" w:rsidR="00626AC0" w:rsidRDefault="00626AC0" w:rsidP="00C82C80">
      <w:pPr>
        <w:pStyle w:val="Ttulo3"/>
        <w:tabs>
          <w:tab w:val="left" w:pos="708"/>
          <w:tab w:val="left" w:pos="1416"/>
          <w:tab w:val="left" w:pos="2124"/>
          <w:tab w:val="left" w:pos="2832"/>
          <w:tab w:val="left" w:pos="3540"/>
          <w:tab w:val="left" w:pos="4297"/>
        </w:tabs>
        <w:jc w:val="both"/>
      </w:pPr>
      <w:r>
        <w:tab/>
      </w:r>
      <w:r>
        <w:tab/>
      </w:r>
      <w:bookmarkStart w:id="89" w:name="_Toc108079953"/>
      <w:r>
        <w:t>Diagrama de paquetes</w:t>
      </w:r>
      <w:bookmarkEnd w:id="89"/>
      <w:r w:rsidR="00136728">
        <w:tab/>
      </w:r>
    </w:p>
    <w:p w14:paraId="645E77DF" w14:textId="5083BF0F" w:rsidR="00136728" w:rsidRPr="00136728" w:rsidRDefault="00136728" w:rsidP="00C82C80">
      <w:pPr>
        <w:jc w:val="both"/>
      </w:pPr>
      <w:r>
        <w:tab/>
      </w:r>
      <w:r>
        <w:tab/>
        <w:t xml:space="preserve">Los paquetes </w:t>
      </w:r>
      <w:r w:rsidR="009D2869">
        <w:t>de la aplicación tienen la siguiente estructura:</w:t>
      </w:r>
    </w:p>
    <w:p w14:paraId="3A9DFFC2" w14:textId="2B55082E" w:rsidR="00626AC0" w:rsidRDefault="00626AC0" w:rsidP="00C82C80">
      <w:pPr>
        <w:ind w:left="1416"/>
        <w:jc w:val="both"/>
      </w:pPr>
      <w:r>
        <w:t xml:space="preserve">− src: </w:t>
      </w:r>
      <w:r w:rsidR="009D2869">
        <w:t>alberga los paquetes del proyecto. También, tiene el archivo controlador y el fichero de configuración Flask Babel.</w:t>
      </w:r>
    </w:p>
    <w:p w14:paraId="5A69880C" w14:textId="450AB788" w:rsidR="00626AC0" w:rsidRDefault="00626AC0" w:rsidP="00C82C80">
      <w:pPr>
        <w:ind w:left="1416"/>
        <w:jc w:val="both"/>
      </w:pPr>
      <w:r>
        <w:t xml:space="preserve">− src/Modelo: </w:t>
      </w:r>
      <w:r w:rsidR="009D2869">
        <w:t>alberga dos ficheros Python que son los que dotan a la aplicación de lógica. Los ficheros mencionados son la clase Modelo y la clase Personaje.</w:t>
      </w:r>
    </w:p>
    <w:p w14:paraId="1D9514A5" w14:textId="69F03040" w:rsidR="00626AC0" w:rsidRDefault="00626AC0" w:rsidP="00C82C80">
      <w:pPr>
        <w:ind w:left="1416"/>
        <w:jc w:val="both"/>
      </w:pPr>
      <w:r>
        <w:t>− src/LecturaFicheros:</w:t>
      </w:r>
      <w:r w:rsidR="009D2869">
        <w:t xml:space="preserve"> albergan los ficheros capaces de leer los ePubs y los csv. </w:t>
      </w:r>
      <w:r w:rsidR="00ED2ED2">
        <w:t>También contiene archivos para escribir los csv cuando el diccionario es exportado.</w:t>
      </w:r>
      <w:r>
        <w:t xml:space="preserve"> </w:t>
      </w:r>
    </w:p>
    <w:p w14:paraId="7B45C113" w14:textId="50C37658" w:rsidR="00626AC0" w:rsidRDefault="00626AC0" w:rsidP="00C82C80">
      <w:pPr>
        <w:ind w:left="1416"/>
        <w:jc w:val="both"/>
      </w:pPr>
      <w:r>
        <w:t xml:space="preserve">− src/Lexers: </w:t>
      </w:r>
      <w:r w:rsidR="00ED2ED2">
        <w:t>albergan los analizadores léxicos para obtener el diccionario de personajes a través de un ePub y para obtener las posiciones de dichos personajes.</w:t>
      </w:r>
    </w:p>
    <w:p w14:paraId="3E0CEC84" w14:textId="189AF19E" w:rsidR="00626AC0" w:rsidRDefault="00626AC0" w:rsidP="00C82C80">
      <w:pPr>
        <w:ind w:left="1416"/>
        <w:jc w:val="both"/>
      </w:pPr>
      <w:r>
        <w:t xml:space="preserve">− src/PersistenciaSesiones: </w:t>
      </w:r>
      <w:r w:rsidR="00ED2ED2">
        <w:t>alberga la lógica para almacenar las sesiones de usuario, o lo que es lo mismo, la id de la sesión y el objeto modelo.</w:t>
      </w:r>
    </w:p>
    <w:p w14:paraId="10DA4C1D" w14:textId="254F8805" w:rsidR="00626AC0" w:rsidRDefault="00626AC0" w:rsidP="00C82C80">
      <w:pPr>
        <w:ind w:left="1416"/>
        <w:jc w:val="both"/>
      </w:pPr>
      <w:r>
        <w:t xml:space="preserve">− src/static: </w:t>
      </w:r>
      <w:r w:rsidR="00ED2ED2">
        <w:t>albergan todos los archivos empleados por las plantillas html, o sea, imágenes, hojas de estilo y archivos javascript.</w:t>
      </w:r>
    </w:p>
    <w:p w14:paraId="21A6A4F1" w14:textId="1A92B17B" w:rsidR="00626AC0" w:rsidRDefault="00626AC0" w:rsidP="00C82C80">
      <w:pPr>
        <w:ind w:left="1416"/>
        <w:jc w:val="both"/>
      </w:pPr>
      <w:r>
        <w:t xml:space="preserve">− src/static/css: </w:t>
      </w:r>
      <w:r w:rsidR="009423A2">
        <w:t>albergan</w:t>
      </w:r>
      <w:r>
        <w:t xml:space="preserve"> las hojas de estilo</w:t>
      </w:r>
      <w:r w:rsidR="009423A2">
        <w:t xml:space="preserve"> usadas por las plantillas html</w:t>
      </w:r>
      <w:r>
        <w:t>.</w:t>
      </w:r>
    </w:p>
    <w:p w14:paraId="11127211" w14:textId="1DA39306" w:rsidR="00626AC0" w:rsidRDefault="00626AC0" w:rsidP="00C82C80">
      <w:pPr>
        <w:ind w:left="1416"/>
        <w:jc w:val="both"/>
      </w:pPr>
      <w:r>
        <w:t xml:space="preserve">− src/static/img: </w:t>
      </w:r>
      <w:r w:rsidR="009423A2">
        <w:t>albergan las imágenes usadas por las plantillas html.</w:t>
      </w:r>
    </w:p>
    <w:p w14:paraId="0BAEB8B7" w14:textId="048E658C" w:rsidR="00626AC0" w:rsidRDefault="00626AC0" w:rsidP="00C82C80">
      <w:pPr>
        <w:ind w:left="1416"/>
        <w:jc w:val="both"/>
      </w:pPr>
      <w:r>
        <w:t xml:space="preserve">− src/static/js: </w:t>
      </w:r>
      <w:r w:rsidR="009423A2">
        <w:t>albergan los ficheros javascript usadas por las plantillas html.</w:t>
      </w:r>
    </w:p>
    <w:p w14:paraId="48F10358" w14:textId="621B352F" w:rsidR="00626AC0" w:rsidRDefault="00626AC0" w:rsidP="00C82C80">
      <w:pPr>
        <w:ind w:left="1416"/>
        <w:jc w:val="both"/>
      </w:pPr>
      <w:r>
        <w:t xml:space="preserve">− src/translations: </w:t>
      </w:r>
      <w:r w:rsidR="009423A2">
        <w:t>alberga las traducciones de la aplicación.</w:t>
      </w:r>
    </w:p>
    <w:p w14:paraId="611A3004" w14:textId="78368AF2" w:rsidR="00626AC0" w:rsidRDefault="00626AC0" w:rsidP="00C82C80">
      <w:pPr>
        <w:ind w:left="1416"/>
        <w:jc w:val="both"/>
      </w:pPr>
      <w:r>
        <w:t xml:space="preserve">− src/templates: </w:t>
      </w:r>
      <w:r w:rsidR="009423A2">
        <w:t>alberga las plantillas html utilizadas en el proyecto.</w:t>
      </w:r>
    </w:p>
    <w:p w14:paraId="44B0FC9E" w14:textId="570987F0" w:rsidR="00626AC0" w:rsidRDefault="00626AC0" w:rsidP="00C82C80">
      <w:pPr>
        <w:ind w:left="1416"/>
        <w:jc w:val="both"/>
      </w:pPr>
      <w:r>
        <w:t xml:space="preserve">− src/guiones: </w:t>
      </w:r>
      <w:r w:rsidR="009423A2">
        <w:t>alberga el archivo Python para obtener el diccionario de personajes de un guion.</w:t>
      </w:r>
    </w:p>
    <w:p w14:paraId="7D00DEE7" w14:textId="5E75A27B" w:rsidR="00F54005" w:rsidRDefault="00626AC0" w:rsidP="00C82C80">
      <w:pPr>
        <w:ind w:left="1416"/>
        <w:jc w:val="both"/>
      </w:pPr>
      <w:r>
        <w:t xml:space="preserve">− src/PredictorEtniaSexo: </w:t>
      </w:r>
      <w:r w:rsidR="009423A2">
        <w:t>alberga el archivo Python capaz de implementar</w:t>
      </w:r>
      <w:r>
        <w:t xml:space="preserve"> el predictor de etnia y sexo de Ethnea y Genni.</w:t>
      </w:r>
    </w:p>
    <w:p w14:paraId="79C4DB3A" w14:textId="77777777" w:rsidR="00F54005" w:rsidRDefault="00F54005" w:rsidP="003549B6"/>
    <w:p w14:paraId="52DC92E7" w14:textId="05FF308A" w:rsidR="00F54005" w:rsidRDefault="008E6185" w:rsidP="006D03F9">
      <w:pPr>
        <w:keepNext/>
        <w:jc w:val="center"/>
      </w:pPr>
      <w:r>
        <w:rPr>
          <w:noProof/>
        </w:rPr>
        <w:lastRenderedPageBreak/>
        <w:drawing>
          <wp:inline distT="0" distB="0" distL="0" distR="0" wp14:anchorId="13C32A7D" wp14:editId="288058ED">
            <wp:extent cx="4671391" cy="3607914"/>
            <wp:effectExtent l="0" t="0" r="0" b="0"/>
            <wp:docPr id="691" name="Imagen 69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Imagen 691" descr="Diagrama&#10;&#10;Descripción generada automáticamente"/>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723379" cy="3648066"/>
                    </a:xfrm>
                    <a:prstGeom prst="rect">
                      <a:avLst/>
                    </a:prstGeom>
                    <a:noFill/>
                    <a:ln>
                      <a:noFill/>
                    </a:ln>
                  </pic:spPr>
                </pic:pic>
              </a:graphicData>
            </a:graphic>
          </wp:inline>
        </w:drawing>
      </w:r>
    </w:p>
    <w:p w14:paraId="5A1E98CA" w14:textId="76A699FC" w:rsidR="005A6981" w:rsidRDefault="00F54005" w:rsidP="000120C9">
      <w:pPr>
        <w:pStyle w:val="Descripcin"/>
        <w:jc w:val="center"/>
      </w:pPr>
      <w:bookmarkStart w:id="90" w:name="_Toc108080004"/>
      <w:r>
        <w:t xml:space="preserve">Figura </w:t>
      </w:r>
      <w:r w:rsidR="00AC3EA4">
        <w:fldChar w:fldCharType="begin"/>
      </w:r>
      <w:r w:rsidR="00AC3EA4">
        <w:instrText xml:space="preserve"> SEQ Figura \* ARABIC </w:instrText>
      </w:r>
      <w:r w:rsidR="00AC3EA4">
        <w:fldChar w:fldCharType="separate"/>
      </w:r>
      <w:r w:rsidR="00CC4358">
        <w:rPr>
          <w:noProof/>
        </w:rPr>
        <w:t>8</w:t>
      </w:r>
      <w:r w:rsidR="00AC3EA4">
        <w:rPr>
          <w:noProof/>
        </w:rPr>
        <w:fldChar w:fldCharType="end"/>
      </w:r>
      <w:r>
        <w:t xml:space="preserve"> Diagrama de paq</w:t>
      </w:r>
      <w:r w:rsidR="000120C9">
        <w:t>uetes</w:t>
      </w:r>
      <w:bookmarkEnd w:id="90"/>
    </w:p>
    <w:p w14:paraId="203AFB85" w14:textId="11CFE121" w:rsidR="005A6981" w:rsidRDefault="005A6981" w:rsidP="003549B6"/>
    <w:p w14:paraId="6EFC7139" w14:textId="77777777" w:rsidR="005A6981" w:rsidRDefault="005A6981" w:rsidP="003549B6"/>
    <w:p w14:paraId="743A40A9" w14:textId="79CF84FC" w:rsidR="003549B6" w:rsidRDefault="003549B6" w:rsidP="003549B6"/>
    <w:p w14:paraId="292DB68D" w14:textId="59C11491" w:rsidR="003549B6" w:rsidRDefault="003549B6" w:rsidP="003549B6"/>
    <w:p w14:paraId="14D46CC0" w14:textId="6BA95721" w:rsidR="003549B6" w:rsidRDefault="003549B6" w:rsidP="00C82C80">
      <w:pPr>
        <w:pStyle w:val="Ttulo2"/>
        <w:jc w:val="both"/>
      </w:pPr>
      <w:bookmarkStart w:id="91" w:name="_Toc108079954"/>
      <w:r>
        <w:t>C.4</w:t>
      </w:r>
      <w:r>
        <w:tab/>
        <w:t>Diseño de interfaces</w:t>
      </w:r>
      <w:bookmarkEnd w:id="91"/>
    </w:p>
    <w:p w14:paraId="6AE17907" w14:textId="77777777" w:rsidR="00A52550" w:rsidRDefault="00A52550" w:rsidP="00C82C80">
      <w:pPr>
        <w:ind w:left="708" w:firstLine="702"/>
        <w:jc w:val="both"/>
      </w:pPr>
      <w:r>
        <w:t>Al principio del proyecto, se decidió seguir con la misma interfaz del anterior proyecto, ya que es vistosa y es fácil de usar para el usuario.</w:t>
      </w:r>
    </w:p>
    <w:p w14:paraId="2AB40D61" w14:textId="77777777" w:rsidR="00A52550" w:rsidRDefault="00A52550" w:rsidP="00C82C80">
      <w:pPr>
        <w:ind w:left="708" w:firstLine="702"/>
        <w:jc w:val="both"/>
      </w:pPr>
    </w:p>
    <w:p w14:paraId="1E8DB238" w14:textId="6A3E999E" w:rsidR="00D931B9" w:rsidRDefault="00A52550" w:rsidP="00C82C80">
      <w:pPr>
        <w:ind w:left="708" w:firstLine="702"/>
        <w:jc w:val="both"/>
      </w:pPr>
      <w:r>
        <w:t>Por lo tanto</w:t>
      </w:r>
      <w:r w:rsidR="00D931B9">
        <w:t xml:space="preserve">, </w:t>
      </w:r>
      <w:r w:rsidR="00D3590A">
        <w:t xml:space="preserve">las nuevas páginas son: </w:t>
      </w:r>
    </w:p>
    <w:p w14:paraId="7E9844D8" w14:textId="32961BBD" w:rsidR="00D3590A" w:rsidRDefault="00D3590A" w:rsidP="00D931B9">
      <w:pPr>
        <w:ind w:left="708" w:firstLine="702"/>
      </w:pPr>
    </w:p>
    <w:p w14:paraId="29C39936" w14:textId="77777777" w:rsidR="00D3590A" w:rsidRDefault="00D3590A" w:rsidP="00D3590A">
      <w:pPr>
        <w:keepNext/>
        <w:jc w:val="center"/>
      </w:pPr>
      <w:r>
        <w:rPr>
          <w:noProof/>
        </w:rPr>
        <w:drawing>
          <wp:inline distT="0" distB="0" distL="0" distR="0" wp14:anchorId="6955106F" wp14:editId="426CE062">
            <wp:extent cx="4264761" cy="2264777"/>
            <wp:effectExtent l="0" t="0" r="2540" b="2540"/>
            <wp:docPr id="683" name="Imagen 68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Imagen 683" descr="Interfaz de usuario gráfica&#10;&#10;Descripción generada automáticamente"/>
                    <pic:cNvPicPr/>
                  </pic:nvPicPr>
                  <pic:blipFill>
                    <a:blip r:embed="rId332"/>
                    <a:stretch>
                      <a:fillRect/>
                    </a:stretch>
                  </pic:blipFill>
                  <pic:spPr>
                    <a:xfrm>
                      <a:off x="0" y="0"/>
                      <a:ext cx="4270564" cy="2267858"/>
                    </a:xfrm>
                    <a:prstGeom prst="rect">
                      <a:avLst/>
                    </a:prstGeom>
                  </pic:spPr>
                </pic:pic>
              </a:graphicData>
            </a:graphic>
          </wp:inline>
        </w:drawing>
      </w:r>
    </w:p>
    <w:p w14:paraId="1487E17F" w14:textId="710EFE6C" w:rsidR="00D3590A" w:rsidRDefault="00D3590A" w:rsidP="00D3590A">
      <w:pPr>
        <w:pStyle w:val="Descripcin"/>
        <w:jc w:val="center"/>
      </w:pPr>
      <w:bookmarkStart w:id="92" w:name="_Toc108080005"/>
      <w:r>
        <w:t xml:space="preserve">Figura </w:t>
      </w:r>
      <w:r w:rsidR="00AC3EA4">
        <w:fldChar w:fldCharType="begin"/>
      </w:r>
      <w:r w:rsidR="00AC3EA4">
        <w:instrText xml:space="preserve"> SEQ Figura \* ARABIC </w:instrText>
      </w:r>
      <w:r w:rsidR="00AC3EA4">
        <w:fldChar w:fldCharType="separate"/>
      </w:r>
      <w:r w:rsidR="00CC4358">
        <w:rPr>
          <w:noProof/>
        </w:rPr>
        <w:t>9</w:t>
      </w:r>
      <w:r w:rsidR="00AC3EA4">
        <w:rPr>
          <w:noProof/>
        </w:rPr>
        <w:fldChar w:fldCharType="end"/>
      </w:r>
      <w:r>
        <w:t xml:space="preserve"> Red dinámica</w:t>
      </w:r>
      <w:bookmarkEnd w:id="92"/>
    </w:p>
    <w:p w14:paraId="2A9A29D8" w14:textId="774402A1" w:rsidR="00D3590A" w:rsidRDefault="00D3590A" w:rsidP="00D3590A"/>
    <w:p w14:paraId="65D06A41" w14:textId="77777777" w:rsidR="00D3590A" w:rsidRDefault="00D3590A" w:rsidP="00D3590A">
      <w:pPr>
        <w:keepNext/>
        <w:jc w:val="center"/>
      </w:pPr>
      <w:r>
        <w:rPr>
          <w:noProof/>
        </w:rPr>
        <w:lastRenderedPageBreak/>
        <w:drawing>
          <wp:inline distT="0" distB="0" distL="0" distR="0" wp14:anchorId="073280C7" wp14:editId="7BC7EA99">
            <wp:extent cx="4433011" cy="2281145"/>
            <wp:effectExtent l="0" t="0" r="5715" b="5080"/>
            <wp:docPr id="684" name="Imagen 68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n 684" descr="Imagen que contiene Texto&#10;&#10;Descripción generada automáticamente"/>
                    <pic:cNvPicPr/>
                  </pic:nvPicPr>
                  <pic:blipFill>
                    <a:blip r:embed="rId333"/>
                    <a:stretch>
                      <a:fillRect/>
                    </a:stretch>
                  </pic:blipFill>
                  <pic:spPr>
                    <a:xfrm>
                      <a:off x="0" y="0"/>
                      <a:ext cx="4450588" cy="2290190"/>
                    </a:xfrm>
                    <a:prstGeom prst="rect">
                      <a:avLst/>
                    </a:prstGeom>
                  </pic:spPr>
                </pic:pic>
              </a:graphicData>
            </a:graphic>
          </wp:inline>
        </w:drawing>
      </w:r>
    </w:p>
    <w:p w14:paraId="0725DF6A" w14:textId="46913177" w:rsidR="00D3590A" w:rsidRDefault="00D3590A" w:rsidP="00D3590A">
      <w:pPr>
        <w:pStyle w:val="Descripcin"/>
        <w:jc w:val="center"/>
      </w:pPr>
      <w:bookmarkStart w:id="93" w:name="_Toc108080006"/>
      <w:r>
        <w:t xml:space="preserve">Figura </w:t>
      </w:r>
      <w:r w:rsidR="00AC3EA4">
        <w:fldChar w:fldCharType="begin"/>
      </w:r>
      <w:r w:rsidR="00AC3EA4">
        <w:instrText xml:space="preserve"> SEQ Figura \* ARABIC </w:instrText>
      </w:r>
      <w:r w:rsidR="00AC3EA4">
        <w:fldChar w:fldCharType="separate"/>
      </w:r>
      <w:r w:rsidR="00CC4358">
        <w:rPr>
          <w:noProof/>
        </w:rPr>
        <w:t>10</w:t>
      </w:r>
      <w:r w:rsidR="00AC3EA4">
        <w:rPr>
          <w:noProof/>
        </w:rPr>
        <w:fldChar w:fldCharType="end"/>
      </w:r>
      <w:r>
        <w:t xml:space="preserve"> Extracción de datos red dinámica</w:t>
      </w:r>
      <w:bookmarkEnd w:id="93"/>
    </w:p>
    <w:p w14:paraId="664F4C2D" w14:textId="0B2A5130" w:rsidR="00D3590A" w:rsidRDefault="00D3590A" w:rsidP="00D3590A"/>
    <w:p w14:paraId="6FCD4302" w14:textId="77777777" w:rsidR="007745B4" w:rsidRDefault="007745B4" w:rsidP="007745B4">
      <w:pPr>
        <w:keepNext/>
        <w:jc w:val="center"/>
      </w:pPr>
      <w:r>
        <w:rPr>
          <w:noProof/>
        </w:rPr>
        <w:drawing>
          <wp:inline distT="0" distB="0" distL="0" distR="0" wp14:anchorId="260380C0" wp14:editId="76BC9E5B">
            <wp:extent cx="3953329" cy="2048256"/>
            <wp:effectExtent l="0" t="0" r="0" b="9525"/>
            <wp:docPr id="685" name="Imagen 68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Imagen 685" descr="Una captura de pantalla de una computadora&#10;&#10;Descripción generada automáticamente"/>
                    <pic:cNvPicPr/>
                  </pic:nvPicPr>
                  <pic:blipFill>
                    <a:blip r:embed="rId334"/>
                    <a:stretch>
                      <a:fillRect/>
                    </a:stretch>
                  </pic:blipFill>
                  <pic:spPr>
                    <a:xfrm>
                      <a:off x="0" y="0"/>
                      <a:ext cx="3969356" cy="2056560"/>
                    </a:xfrm>
                    <a:prstGeom prst="rect">
                      <a:avLst/>
                    </a:prstGeom>
                  </pic:spPr>
                </pic:pic>
              </a:graphicData>
            </a:graphic>
          </wp:inline>
        </w:drawing>
      </w:r>
    </w:p>
    <w:p w14:paraId="7179550F" w14:textId="524A5635" w:rsidR="00D3590A" w:rsidRPr="00D3590A" w:rsidRDefault="007745B4" w:rsidP="007745B4">
      <w:pPr>
        <w:pStyle w:val="Descripcin"/>
        <w:jc w:val="center"/>
      </w:pPr>
      <w:bookmarkStart w:id="94" w:name="_Toc108080007"/>
      <w:r>
        <w:t xml:space="preserve">Figura </w:t>
      </w:r>
      <w:r w:rsidR="00AC3EA4">
        <w:fldChar w:fldCharType="begin"/>
      </w:r>
      <w:r w:rsidR="00AC3EA4">
        <w:instrText xml:space="preserve"> SEQ Figura \* ARABIC </w:instrText>
      </w:r>
      <w:r w:rsidR="00AC3EA4">
        <w:fldChar w:fldCharType="separate"/>
      </w:r>
      <w:r w:rsidR="00CC4358">
        <w:rPr>
          <w:noProof/>
        </w:rPr>
        <w:t>11</w:t>
      </w:r>
      <w:r w:rsidR="00AC3EA4">
        <w:rPr>
          <w:noProof/>
        </w:rPr>
        <w:fldChar w:fldCharType="end"/>
      </w:r>
      <w:r>
        <w:t xml:space="preserve"> Informe red dinámica</w:t>
      </w:r>
      <w:bookmarkEnd w:id="94"/>
    </w:p>
    <w:p w14:paraId="172FA527" w14:textId="19DF8CFB" w:rsidR="007756A5" w:rsidRDefault="007756A5" w:rsidP="00D931B9">
      <w:pPr>
        <w:ind w:left="708" w:firstLine="702"/>
      </w:pPr>
    </w:p>
    <w:p w14:paraId="30303B6C" w14:textId="77777777" w:rsidR="007756A5" w:rsidRDefault="007756A5" w:rsidP="00D931B9">
      <w:pPr>
        <w:ind w:left="708" w:firstLine="702"/>
      </w:pPr>
    </w:p>
    <w:p w14:paraId="6A71AEFF" w14:textId="26536832" w:rsidR="00D931B9" w:rsidRDefault="00D931B9" w:rsidP="00D931B9">
      <w:pPr>
        <w:ind w:left="708" w:firstLine="702"/>
      </w:pPr>
    </w:p>
    <w:p w14:paraId="1E89F9F8" w14:textId="77777777" w:rsidR="00981513" w:rsidRDefault="00981513" w:rsidP="00F41A64">
      <w:pPr>
        <w:sectPr w:rsidR="00981513" w:rsidSect="009F5299">
          <w:type w:val="continuous"/>
          <w:pgSz w:w="11906" w:h="16838"/>
          <w:pgMar w:top="1418" w:right="1701" w:bottom="1418" w:left="1701" w:header="709" w:footer="709" w:gutter="0"/>
          <w:cols w:space="708"/>
          <w:docGrid w:linePitch="360"/>
        </w:sectPr>
      </w:pPr>
    </w:p>
    <w:p w14:paraId="21F63F3D" w14:textId="7EE4D59B" w:rsidR="00F41A64" w:rsidRDefault="00F41A64" w:rsidP="00F41A64"/>
    <w:p w14:paraId="715B45F9" w14:textId="3EF38773" w:rsidR="00F962C5" w:rsidRDefault="00F962C5" w:rsidP="00F41A64">
      <w:pPr>
        <w:sectPr w:rsidR="00F962C5" w:rsidSect="00981513">
          <w:headerReference w:type="default" r:id="rId335"/>
          <w:pgSz w:w="11906" w:h="16838"/>
          <w:pgMar w:top="1418" w:right="1701" w:bottom="1418" w:left="1701" w:header="709" w:footer="709" w:gutter="0"/>
          <w:cols w:space="708"/>
          <w:docGrid w:linePitch="360"/>
        </w:sectPr>
      </w:pPr>
    </w:p>
    <w:p w14:paraId="20A402E8" w14:textId="77777777" w:rsidR="002C7DA9" w:rsidRDefault="002C7DA9" w:rsidP="002C7DA9">
      <w:pPr>
        <w:pStyle w:val="Textoindependiente"/>
        <w:spacing w:before="10"/>
        <w:rPr>
          <w:rFonts w:ascii="Trebuchet MS"/>
          <w:sz w:val="18"/>
        </w:rPr>
      </w:pPr>
    </w:p>
    <w:p w14:paraId="0BEDB917" w14:textId="7CE963BB" w:rsidR="002C7DA9" w:rsidRPr="00417529" w:rsidRDefault="002C7DA9" w:rsidP="002C7DA9">
      <w:pPr>
        <w:pStyle w:val="Textoindependiente"/>
        <w:spacing w:before="10"/>
        <w:rPr>
          <w:rFonts w:ascii="Trebuchet MS"/>
          <w:sz w:val="18"/>
        </w:rPr>
      </w:pPr>
      <w:r>
        <w:rPr>
          <w:noProof/>
        </w:rPr>
        <mc:AlternateContent>
          <mc:Choice Requires="wps">
            <w:drawing>
              <wp:anchor distT="0" distB="0" distL="0" distR="0" simplePos="0" relativeHeight="251688960" behindDoc="1" locked="0" layoutInCell="1" allowOverlap="1" wp14:anchorId="7C52A033" wp14:editId="08D8B6CC">
                <wp:simplePos x="0" y="0"/>
                <wp:positionH relativeFrom="page">
                  <wp:posOffset>1433195</wp:posOffset>
                </wp:positionH>
                <wp:positionV relativeFrom="paragraph">
                  <wp:posOffset>166370</wp:posOffset>
                </wp:positionV>
                <wp:extent cx="4669155" cy="1270"/>
                <wp:effectExtent l="0" t="0" r="0" b="0"/>
                <wp:wrapTopAndBottom/>
                <wp:docPr id="667" name="Forma libre: forma 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DA0BD6" id="Forma libre: forma 667" o:spid="_x0000_s1026" style="position:absolute;margin-left:112.85pt;margin-top:13.1pt;width:367.65pt;height:.1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39E27163" w14:textId="77777777" w:rsidR="002C7DA9" w:rsidRPr="003549B6" w:rsidRDefault="002C7DA9" w:rsidP="00981513">
      <w:pPr>
        <w:pStyle w:val="Ttulo1"/>
        <w:ind w:left="705"/>
        <w:jc w:val="both"/>
        <w:rPr>
          <w:sz w:val="22"/>
          <w:szCs w:val="22"/>
        </w:rPr>
      </w:pPr>
    </w:p>
    <w:p w14:paraId="3F24A820" w14:textId="69CDDE05" w:rsidR="002C7DA9" w:rsidRDefault="002C7DA9" w:rsidP="00981513">
      <w:pPr>
        <w:pStyle w:val="Ttulo1"/>
        <w:ind w:left="705"/>
        <w:jc w:val="both"/>
      </w:pPr>
      <w:bookmarkStart w:id="95" w:name="_Toc108079955"/>
      <w:r>
        <w:t xml:space="preserve">Apéndice </w:t>
      </w:r>
      <w:r w:rsidR="00F41A64">
        <w:t>D</w:t>
      </w:r>
      <w:r>
        <w:t xml:space="preserve">. </w:t>
      </w:r>
      <w:r w:rsidR="00F41A64">
        <w:t>Documentación técnica de programación</w:t>
      </w:r>
      <w:bookmarkEnd w:id="95"/>
      <w:r w:rsidR="00F41A64">
        <w:t xml:space="preserve"> </w:t>
      </w:r>
    </w:p>
    <w:p w14:paraId="24EF9433" w14:textId="77777777" w:rsidR="00F41A64" w:rsidRPr="00417529" w:rsidRDefault="00F41A64" w:rsidP="00981513">
      <w:pPr>
        <w:pStyle w:val="Textoindependiente"/>
        <w:spacing w:before="10"/>
        <w:jc w:val="both"/>
        <w:rPr>
          <w:rFonts w:ascii="Trebuchet MS"/>
          <w:sz w:val="18"/>
        </w:rPr>
      </w:pPr>
      <w:r>
        <w:rPr>
          <w:noProof/>
        </w:rPr>
        <mc:AlternateContent>
          <mc:Choice Requires="wps">
            <w:drawing>
              <wp:anchor distT="0" distB="0" distL="0" distR="0" simplePos="0" relativeHeight="251691008" behindDoc="1" locked="0" layoutInCell="1" allowOverlap="1" wp14:anchorId="7037297F" wp14:editId="0F3FD969">
                <wp:simplePos x="0" y="0"/>
                <wp:positionH relativeFrom="page">
                  <wp:posOffset>1433195</wp:posOffset>
                </wp:positionH>
                <wp:positionV relativeFrom="paragraph">
                  <wp:posOffset>166370</wp:posOffset>
                </wp:positionV>
                <wp:extent cx="4669155" cy="1270"/>
                <wp:effectExtent l="0" t="0" r="0" b="0"/>
                <wp:wrapTopAndBottom/>
                <wp:docPr id="668" name="Forma libre: forma 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6916D4" id="Forma libre: forma 668" o:spid="_x0000_s1026" style="position:absolute;margin-left:112.85pt;margin-top:13.1pt;width:367.65pt;height:.1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1615315C" w14:textId="77777777" w:rsidR="00F41A64" w:rsidRPr="003549B6" w:rsidRDefault="00F41A64" w:rsidP="00981513">
      <w:pPr>
        <w:pStyle w:val="Ttulo1"/>
        <w:ind w:left="705"/>
        <w:jc w:val="both"/>
        <w:rPr>
          <w:sz w:val="22"/>
          <w:szCs w:val="22"/>
        </w:rPr>
      </w:pPr>
    </w:p>
    <w:p w14:paraId="3BE7FA21" w14:textId="2CD4D94F" w:rsidR="00000CAD" w:rsidRDefault="00F41A64" w:rsidP="00981513">
      <w:pPr>
        <w:pStyle w:val="Ttulo2"/>
        <w:jc w:val="both"/>
      </w:pPr>
      <w:bookmarkStart w:id="96" w:name="_Toc108079956"/>
      <w:r>
        <w:t>D.1</w:t>
      </w:r>
      <w:r>
        <w:tab/>
        <w:t>Introducción</w:t>
      </w:r>
      <w:bookmarkEnd w:id="96"/>
      <w:r>
        <w:t xml:space="preserve"> </w:t>
      </w:r>
    </w:p>
    <w:p w14:paraId="76628B52" w14:textId="400AC5A5" w:rsidR="003004D3" w:rsidRDefault="003004D3" w:rsidP="00981513">
      <w:pPr>
        <w:ind w:left="708" w:firstLine="702"/>
        <w:jc w:val="both"/>
      </w:pPr>
      <w:r>
        <w:t>En est</w:t>
      </w:r>
      <w:r w:rsidR="007A312D">
        <w:t>e</w:t>
      </w:r>
      <w:r>
        <w:t xml:space="preserve"> </w:t>
      </w:r>
      <w:r w:rsidR="006D03F9">
        <w:t xml:space="preserve">anexo se describen aspectos relevantes para </w:t>
      </w:r>
      <w:r w:rsidR="007A312D">
        <w:t>la</w:t>
      </w:r>
      <w:r w:rsidR="00490C76">
        <w:t xml:space="preserve"> futura</w:t>
      </w:r>
      <w:r w:rsidR="007A312D">
        <w:t xml:space="preserve"> utilización </w:t>
      </w:r>
      <w:r w:rsidR="00490C76">
        <w:t>de la aplicación y mantenimiento del software.</w:t>
      </w:r>
    </w:p>
    <w:p w14:paraId="03BB35C7" w14:textId="77777777" w:rsidR="00490C76" w:rsidRDefault="00490C76" w:rsidP="00981513">
      <w:pPr>
        <w:jc w:val="both"/>
      </w:pPr>
    </w:p>
    <w:p w14:paraId="1CC66EFE" w14:textId="7E86BCE9" w:rsidR="003004D3" w:rsidRDefault="003004D3" w:rsidP="00981513">
      <w:pPr>
        <w:pStyle w:val="Ttulo2"/>
        <w:jc w:val="both"/>
      </w:pPr>
      <w:bookmarkStart w:id="97" w:name="_Toc108079957"/>
      <w:r>
        <w:t xml:space="preserve">D.2 </w:t>
      </w:r>
      <w:r>
        <w:tab/>
        <w:t>Estructura de directorios</w:t>
      </w:r>
      <w:bookmarkEnd w:id="97"/>
    </w:p>
    <w:p w14:paraId="14118BA2" w14:textId="333284C3" w:rsidR="003004D3" w:rsidRDefault="003004D3" w:rsidP="00981513">
      <w:pPr>
        <w:jc w:val="both"/>
      </w:pPr>
      <w:r>
        <w:tab/>
      </w:r>
      <w:r>
        <w:tab/>
        <w:t xml:space="preserve">Para nuestro proyecto se han utilizado </w:t>
      </w:r>
      <w:r w:rsidR="00141B42">
        <w:t>dos</w:t>
      </w:r>
      <w:r>
        <w:t xml:space="preserve"> repositorios.</w:t>
      </w:r>
    </w:p>
    <w:p w14:paraId="1BD3C999" w14:textId="6DF5EF36" w:rsidR="00141B42" w:rsidRDefault="00141B42" w:rsidP="00981513">
      <w:pPr>
        <w:pStyle w:val="Prrafodelista"/>
        <w:numPr>
          <w:ilvl w:val="0"/>
          <w:numId w:val="1"/>
        </w:numPr>
        <w:jc w:val="both"/>
      </w:pPr>
      <w:r>
        <w:t>Principal: es donde está todo nuestro proyecto.</w:t>
      </w:r>
    </w:p>
    <w:p w14:paraId="49C94A01" w14:textId="341C0CE6" w:rsidR="00141B42" w:rsidRDefault="00141B42" w:rsidP="00981513">
      <w:pPr>
        <w:pStyle w:val="Prrafodelista"/>
        <w:numPr>
          <w:ilvl w:val="0"/>
          <w:numId w:val="1"/>
        </w:numPr>
        <w:jc w:val="both"/>
      </w:pPr>
      <w:r>
        <w:t>Despliegue: el main del despliegue es diferente al main para la ejecución en local, por lo tanto, tenemos otro repositorio para el despliegue de la aplicación.</w:t>
      </w:r>
    </w:p>
    <w:p w14:paraId="5DBD24AA" w14:textId="77777777" w:rsidR="00141B42" w:rsidRDefault="00141B42" w:rsidP="00981513">
      <w:pPr>
        <w:pStyle w:val="Ttulo3"/>
        <w:ind w:firstLine="708"/>
        <w:jc w:val="both"/>
      </w:pPr>
    </w:p>
    <w:p w14:paraId="3327A826" w14:textId="775A495B" w:rsidR="00141B42" w:rsidRDefault="00141B42" w:rsidP="00981513">
      <w:pPr>
        <w:pStyle w:val="Ttulo3"/>
        <w:ind w:left="702" w:firstLine="708"/>
        <w:jc w:val="both"/>
      </w:pPr>
      <w:bookmarkStart w:id="98" w:name="_Toc108079958"/>
      <w:r>
        <w:t>Repositorio principal</w:t>
      </w:r>
      <w:bookmarkEnd w:id="98"/>
    </w:p>
    <w:p w14:paraId="6CF1125C" w14:textId="69A002F7" w:rsidR="00141B42" w:rsidRDefault="00A07160" w:rsidP="00981513">
      <w:pPr>
        <w:jc w:val="both"/>
      </w:pPr>
      <w:r>
        <w:tab/>
      </w:r>
      <w:r>
        <w:tab/>
      </w:r>
      <w:r>
        <w:tab/>
        <w:t xml:space="preserve">El repositorio donde esta albergado es </w:t>
      </w:r>
      <w:hyperlink r:id="rId336" w:history="1">
        <w:r w:rsidRPr="00A07160">
          <w:rPr>
            <w:rStyle w:val="Hipervnculo"/>
          </w:rPr>
          <w:t>GitHub</w:t>
        </w:r>
      </w:hyperlink>
      <w:r>
        <w:t>, cuya estructura es:</w:t>
      </w:r>
    </w:p>
    <w:p w14:paraId="7507D005" w14:textId="77777777" w:rsidR="00A07160" w:rsidRDefault="00A07160" w:rsidP="00981513">
      <w:pPr>
        <w:pStyle w:val="Default"/>
        <w:jc w:val="both"/>
      </w:pPr>
      <w:r>
        <w:tab/>
      </w:r>
      <w:r>
        <w:tab/>
      </w:r>
      <w:r>
        <w:tab/>
      </w:r>
      <w:r>
        <w:tab/>
      </w:r>
    </w:p>
    <w:p w14:paraId="47C4369E" w14:textId="30F283F3" w:rsidR="00A07160" w:rsidRDefault="00A07160" w:rsidP="00981513">
      <w:pPr>
        <w:pStyle w:val="Default"/>
        <w:spacing w:after="52"/>
        <w:ind w:left="2832"/>
        <w:jc w:val="both"/>
        <w:rPr>
          <w:rFonts w:ascii="Liberation Serif" w:hAnsi="Liberation Serif" w:cs="Liberation Serif"/>
          <w:sz w:val="22"/>
          <w:szCs w:val="22"/>
        </w:rPr>
      </w:pPr>
      <w:r>
        <w:rPr>
          <w:sz w:val="22"/>
          <w:szCs w:val="22"/>
        </w:rPr>
        <w:t xml:space="preserve">- </w:t>
      </w:r>
      <w:r>
        <w:rPr>
          <w:rFonts w:ascii="Liberation Serif" w:hAnsi="Liberation Serif" w:cs="Liberation Serif"/>
          <w:sz w:val="22"/>
          <w:szCs w:val="22"/>
        </w:rPr>
        <w:t xml:space="preserve">/Imagenes Wiki/: </w:t>
      </w:r>
      <w:r w:rsidR="000B0BD9">
        <w:rPr>
          <w:rFonts w:ascii="Liberation Serif" w:hAnsi="Liberation Serif" w:cs="Liberation Serif"/>
          <w:sz w:val="22"/>
          <w:szCs w:val="22"/>
        </w:rPr>
        <w:t>Carpeta donde tenemos las imágenes que se usaran en la wiki de la aplicación.</w:t>
      </w:r>
      <w:r>
        <w:rPr>
          <w:rFonts w:ascii="Liberation Serif" w:hAnsi="Liberation Serif" w:cs="Liberation Serif"/>
          <w:sz w:val="22"/>
          <w:szCs w:val="22"/>
        </w:rPr>
        <w:t xml:space="preserve"> </w:t>
      </w:r>
    </w:p>
    <w:p w14:paraId="4D702D54" w14:textId="1F54B939" w:rsidR="00A07160" w:rsidRDefault="00A07160" w:rsidP="00981513">
      <w:pPr>
        <w:pStyle w:val="Default"/>
        <w:spacing w:after="52"/>
        <w:ind w:left="2832"/>
        <w:jc w:val="both"/>
        <w:rPr>
          <w:rFonts w:ascii="Liberation Serif" w:hAnsi="Liberation Serif" w:cs="Liberation Serif"/>
          <w:sz w:val="22"/>
          <w:szCs w:val="22"/>
        </w:rPr>
      </w:pPr>
      <w:r>
        <w:rPr>
          <w:rFonts w:ascii="Liberation Serif" w:hAnsi="Liberation Serif" w:cs="Liberation Serif"/>
          <w:sz w:val="22"/>
          <w:szCs w:val="22"/>
        </w:rPr>
        <w:t>− /ReadMeImagenes/: Carpeta</w:t>
      </w:r>
      <w:r w:rsidR="000B0BD9">
        <w:rPr>
          <w:rFonts w:ascii="Liberation Serif" w:hAnsi="Liberation Serif" w:cs="Liberation Serif"/>
          <w:sz w:val="22"/>
          <w:szCs w:val="22"/>
        </w:rPr>
        <w:t xml:space="preserve"> que guarda las imágenes que han sido usadas </w:t>
      </w:r>
      <w:r>
        <w:rPr>
          <w:rFonts w:ascii="Liberation Serif" w:hAnsi="Liberation Serif" w:cs="Liberation Serif"/>
          <w:sz w:val="22"/>
          <w:szCs w:val="22"/>
        </w:rPr>
        <w:t xml:space="preserve">en el </w:t>
      </w:r>
      <w:r>
        <w:rPr>
          <w:rFonts w:ascii="Liberation Serif" w:hAnsi="Liberation Serif" w:cs="Liberation Serif"/>
          <w:i/>
          <w:iCs/>
          <w:sz w:val="22"/>
          <w:szCs w:val="22"/>
        </w:rPr>
        <w:t xml:space="preserve">readme </w:t>
      </w:r>
      <w:r>
        <w:rPr>
          <w:rFonts w:ascii="Liberation Serif" w:hAnsi="Liberation Serif" w:cs="Liberation Serif"/>
          <w:sz w:val="22"/>
          <w:szCs w:val="22"/>
        </w:rPr>
        <w:t xml:space="preserve">del repositorio. </w:t>
      </w:r>
    </w:p>
    <w:p w14:paraId="6387D8DD" w14:textId="525CBB67" w:rsidR="00A07160" w:rsidRDefault="00A07160" w:rsidP="00981513">
      <w:pPr>
        <w:pStyle w:val="Default"/>
        <w:spacing w:after="52"/>
        <w:ind w:left="2832"/>
        <w:jc w:val="both"/>
        <w:rPr>
          <w:rFonts w:ascii="Liberation Serif" w:hAnsi="Liberation Serif" w:cs="Liberation Serif"/>
          <w:sz w:val="22"/>
          <w:szCs w:val="22"/>
        </w:rPr>
      </w:pPr>
      <w:r>
        <w:rPr>
          <w:rFonts w:ascii="Liberation Serif" w:hAnsi="Liberation Serif" w:cs="Liberation Serif"/>
          <w:sz w:val="22"/>
          <w:szCs w:val="22"/>
        </w:rPr>
        <w:t xml:space="preserve">− /doc/: Carpeta </w:t>
      </w:r>
      <w:r w:rsidR="000B0BD9">
        <w:rPr>
          <w:rFonts w:ascii="Liberation Serif" w:hAnsi="Liberation Serif" w:cs="Liberation Serif"/>
          <w:sz w:val="22"/>
          <w:szCs w:val="22"/>
        </w:rPr>
        <w:t>para la documentación del proyecto.</w:t>
      </w:r>
      <w:r>
        <w:rPr>
          <w:rFonts w:ascii="Liberation Serif" w:hAnsi="Liberation Serif" w:cs="Liberation Serif"/>
          <w:sz w:val="22"/>
          <w:szCs w:val="22"/>
        </w:rPr>
        <w:t xml:space="preserve"> </w:t>
      </w:r>
    </w:p>
    <w:p w14:paraId="6D977EF5" w14:textId="0CAE34A5" w:rsidR="00A07160" w:rsidRDefault="00A07160" w:rsidP="00981513">
      <w:pPr>
        <w:pStyle w:val="Default"/>
        <w:spacing w:after="52"/>
        <w:ind w:left="2832"/>
        <w:jc w:val="both"/>
        <w:rPr>
          <w:rFonts w:ascii="Liberation Serif" w:hAnsi="Liberation Serif" w:cs="Liberation Serif"/>
          <w:sz w:val="22"/>
          <w:szCs w:val="22"/>
        </w:rPr>
      </w:pPr>
      <w:r>
        <w:rPr>
          <w:rFonts w:ascii="Liberation Serif" w:hAnsi="Liberation Serif" w:cs="Liberation Serif"/>
          <w:sz w:val="22"/>
          <w:szCs w:val="22"/>
        </w:rPr>
        <w:t xml:space="preserve">− /doc/Imagenes/: Carpeta que </w:t>
      </w:r>
      <w:r w:rsidR="000B0BD9">
        <w:rPr>
          <w:rFonts w:ascii="Liberation Serif" w:hAnsi="Liberation Serif" w:cs="Liberation Serif"/>
          <w:sz w:val="22"/>
          <w:szCs w:val="22"/>
        </w:rPr>
        <w:t>tiene las imágenes usadas en la documentación</w:t>
      </w:r>
      <w:r>
        <w:rPr>
          <w:rFonts w:ascii="Liberation Serif" w:hAnsi="Liberation Serif" w:cs="Liberation Serif"/>
          <w:sz w:val="22"/>
          <w:szCs w:val="22"/>
        </w:rPr>
        <w:t xml:space="preserve">. </w:t>
      </w:r>
    </w:p>
    <w:p w14:paraId="67EE73B0" w14:textId="0F2D24D2" w:rsidR="00A07160" w:rsidRDefault="00A07160" w:rsidP="00981513">
      <w:pPr>
        <w:pStyle w:val="Default"/>
        <w:spacing w:after="52"/>
        <w:ind w:left="2832"/>
        <w:jc w:val="both"/>
        <w:rPr>
          <w:rFonts w:ascii="Liberation Serif" w:hAnsi="Liberation Serif" w:cs="Liberation Serif"/>
          <w:sz w:val="22"/>
          <w:szCs w:val="22"/>
        </w:rPr>
      </w:pPr>
      <w:r>
        <w:rPr>
          <w:rFonts w:ascii="Liberation Serif" w:hAnsi="Liberation Serif" w:cs="Liberation Serif"/>
          <w:sz w:val="22"/>
          <w:szCs w:val="22"/>
        </w:rPr>
        <w:t xml:space="preserve">− /src/: Carpeta </w:t>
      </w:r>
      <w:r w:rsidR="000B0BD9">
        <w:rPr>
          <w:rFonts w:ascii="Liberation Serif" w:hAnsi="Liberation Serif" w:cs="Liberation Serif"/>
          <w:sz w:val="22"/>
          <w:szCs w:val="22"/>
        </w:rPr>
        <w:t>que alberga los archivas para el funcionamiento de la aplicación</w:t>
      </w:r>
      <w:r>
        <w:rPr>
          <w:rFonts w:ascii="Liberation Serif" w:hAnsi="Liberation Serif" w:cs="Liberation Serif"/>
          <w:sz w:val="22"/>
          <w:szCs w:val="22"/>
        </w:rPr>
        <w:t xml:space="preserve">. </w:t>
      </w:r>
    </w:p>
    <w:p w14:paraId="41D91C5A" w14:textId="6B3D6CE0" w:rsidR="00A07160" w:rsidRDefault="00A07160" w:rsidP="00981513">
      <w:pPr>
        <w:pStyle w:val="Default"/>
        <w:spacing w:after="52"/>
        <w:ind w:left="2832"/>
        <w:jc w:val="both"/>
        <w:rPr>
          <w:rFonts w:ascii="Liberation Serif" w:hAnsi="Liberation Serif" w:cs="Liberation Serif"/>
          <w:sz w:val="22"/>
          <w:szCs w:val="22"/>
        </w:rPr>
      </w:pPr>
      <w:r>
        <w:rPr>
          <w:rFonts w:ascii="Liberation Serif" w:hAnsi="Liberation Serif" w:cs="Liberation Serif"/>
          <w:sz w:val="22"/>
          <w:szCs w:val="22"/>
        </w:rPr>
        <w:t xml:space="preserve">− /src/LecturaFicheros/: Carpeta que </w:t>
      </w:r>
      <w:r w:rsidR="00480F2F" w:rsidRPr="00480F2F">
        <w:rPr>
          <w:rFonts w:ascii="Liberation Serif" w:hAnsi="Liberation Serif" w:cs="Liberation Serif"/>
          <w:sz w:val="22"/>
          <w:szCs w:val="22"/>
        </w:rPr>
        <w:t>albergan los ficheros capaces de leer los ePubs y los csv. También contiene archivos para escribir los csv cuando el diccionario es exportado.</w:t>
      </w:r>
    </w:p>
    <w:p w14:paraId="41217460" w14:textId="6B3A9B0A" w:rsidR="00A07160" w:rsidRDefault="00A07160" w:rsidP="00981513">
      <w:pPr>
        <w:pStyle w:val="Default"/>
        <w:spacing w:after="52"/>
        <w:ind w:left="2832"/>
        <w:jc w:val="both"/>
        <w:rPr>
          <w:rFonts w:ascii="Liberation Serif" w:hAnsi="Liberation Serif" w:cs="Liberation Serif"/>
          <w:sz w:val="22"/>
          <w:szCs w:val="22"/>
        </w:rPr>
      </w:pPr>
      <w:r>
        <w:rPr>
          <w:rFonts w:ascii="Liberation Serif" w:hAnsi="Liberation Serif" w:cs="Liberation Serif"/>
          <w:sz w:val="22"/>
          <w:szCs w:val="22"/>
        </w:rPr>
        <w:t xml:space="preserve">− /src/Lexers/: Carpeta que </w:t>
      </w:r>
      <w:r w:rsidR="00480F2F" w:rsidRPr="00480F2F">
        <w:rPr>
          <w:rFonts w:ascii="Liberation Serif" w:hAnsi="Liberation Serif" w:cs="Liberation Serif"/>
          <w:sz w:val="22"/>
          <w:szCs w:val="22"/>
        </w:rPr>
        <w:t>albergan los analizadores léxicos para obtener el diccionario de personajes a través de un ePub y para obtener las posiciones de dichos personajes.</w:t>
      </w:r>
    </w:p>
    <w:p w14:paraId="3A9EB445" w14:textId="3933A3B5" w:rsidR="00A07160" w:rsidRPr="00480F2F" w:rsidRDefault="00A07160" w:rsidP="00981513">
      <w:pPr>
        <w:pStyle w:val="Default"/>
        <w:ind w:left="2832"/>
        <w:jc w:val="both"/>
        <w:rPr>
          <w:rFonts w:ascii="Liberation Serif" w:hAnsi="Liberation Serif" w:cs="Liberation Serif"/>
          <w:sz w:val="22"/>
          <w:szCs w:val="22"/>
        </w:rPr>
      </w:pPr>
      <w:r>
        <w:rPr>
          <w:rFonts w:ascii="Liberation Serif" w:hAnsi="Liberation Serif" w:cs="Liberation Serif"/>
          <w:sz w:val="22"/>
          <w:szCs w:val="22"/>
        </w:rPr>
        <w:t xml:space="preserve">− /src/Modelo/: Carpeta que </w:t>
      </w:r>
      <w:r w:rsidR="00480F2F" w:rsidRPr="00480F2F">
        <w:rPr>
          <w:rFonts w:ascii="Liberation Serif" w:hAnsi="Liberation Serif" w:cs="Liberation Serif"/>
          <w:sz w:val="22"/>
          <w:szCs w:val="22"/>
        </w:rPr>
        <w:t>alberga dos ficheros Python que son los que dotan a la aplicación de lógica. Los ficheros mencionados son la clase Modelo y la clase Personaje.</w:t>
      </w:r>
    </w:p>
    <w:p w14:paraId="0F16F115" w14:textId="37DE410B" w:rsidR="00A07160" w:rsidRDefault="00A07160" w:rsidP="00981513">
      <w:pPr>
        <w:ind w:left="2832"/>
        <w:jc w:val="both"/>
      </w:pPr>
      <w:r>
        <w:t xml:space="preserve">− /src/PersistenciaSesiones/: Carpeta que </w:t>
      </w:r>
      <w:r w:rsidR="00480F2F">
        <w:t>alberga la lógica para almacenar las sesiones de usuario, o lo que es lo mismo, la id de la sesión y el objeto modelo.</w:t>
      </w:r>
    </w:p>
    <w:p w14:paraId="7E2B59E3" w14:textId="77777777" w:rsidR="00A07160" w:rsidRDefault="00A07160" w:rsidP="00981513">
      <w:pPr>
        <w:ind w:left="2832"/>
        <w:jc w:val="both"/>
      </w:pPr>
      <w:r>
        <w:t>− /src/ficheros/: Carpeta que contiene los ficheros empleados a lo largo del transcurso de la aplicación, en esta carpeta se guardan, por ejemplo, las imágenes usadas cuando se genera el informe.</w:t>
      </w:r>
    </w:p>
    <w:p w14:paraId="6024608F" w14:textId="122EA705" w:rsidR="00A07160" w:rsidRDefault="00A07160" w:rsidP="00981513">
      <w:pPr>
        <w:ind w:left="2832"/>
        <w:jc w:val="both"/>
      </w:pPr>
      <w:r>
        <w:t xml:space="preserve">− /src/Guiones: Carpeta que </w:t>
      </w:r>
      <w:r w:rsidR="004719DE">
        <w:t>alberga el archivo Python para obtener el diccionario de personajes de un guion.</w:t>
      </w:r>
    </w:p>
    <w:p w14:paraId="6E993AF8" w14:textId="2982BCEF" w:rsidR="00A07160" w:rsidRDefault="00A07160" w:rsidP="00981513">
      <w:pPr>
        <w:ind w:left="2832"/>
        <w:jc w:val="both"/>
      </w:pPr>
      <w:r>
        <w:lastRenderedPageBreak/>
        <w:t xml:space="preserve">− /src/PredictorEtniaSexo/: Carpeta que </w:t>
      </w:r>
      <w:r w:rsidR="004719DE">
        <w:t>alberga el archivo Python capaz de implementar el predictor de etnia y sexo de Ethnea y Genni.</w:t>
      </w:r>
    </w:p>
    <w:p w14:paraId="077820F3" w14:textId="1FC1823C" w:rsidR="00A07160" w:rsidRDefault="00A07160" w:rsidP="00981513">
      <w:pPr>
        <w:ind w:left="2832"/>
        <w:jc w:val="both"/>
      </w:pPr>
      <w:r>
        <w:t xml:space="preserve">− /src/static/: Carpeta que </w:t>
      </w:r>
      <w:r w:rsidR="00480F2F">
        <w:t>albergan todos los archivos empleados por las plantillas html, o sea, imágenes, hojas de estilo y archivos javascript.</w:t>
      </w:r>
    </w:p>
    <w:p w14:paraId="2694D0A3" w14:textId="1AE5FEA7" w:rsidR="00A07160" w:rsidRDefault="00A07160" w:rsidP="00981513">
      <w:pPr>
        <w:ind w:left="2832"/>
        <w:jc w:val="both"/>
      </w:pPr>
      <w:r>
        <w:t xml:space="preserve">− /src/static/img: Carpeta que </w:t>
      </w:r>
      <w:r w:rsidR="00480F2F">
        <w:t>albergan las imágenes usadas por las plantillas html.</w:t>
      </w:r>
    </w:p>
    <w:p w14:paraId="3614C632" w14:textId="31E6C20A" w:rsidR="00A07160" w:rsidRDefault="00A07160" w:rsidP="00981513">
      <w:pPr>
        <w:ind w:left="2832"/>
        <w:jc w:val="both"/>
      </w:pPr>
      <w:r>
        <w:t xml:space="preserve">− /src/static/css: Carpeta que </w:t>
      </w:r>
      <w:r w:rsidR="00480F2F">
        <w:t>albergan las hojas de estilo usadas por las plantillas html.</w:t>
      </w:r>
    </w:p>
    <w:p w14:paraId="560442DB" w14:textId="54A32260" w:rsidR="00A07160" w:rsidRDefault="00A07160" w:rsidP="00981513">
      <w:pPr>
        <w:ind w:left="2832"/>
        <w:jc w:val="both"/>
      </w:pPr>
      <w:r>
        <w:t xml:space="preserve">− /src/static/js: Carpeta que </w:t>
      </w:r>
      <w:r w:rsidR="004719DE">
        <w:t>albergan los ficheros javascript usadas por las plantillas html.</w:t>
      </w:r>
    </w:p>
    <w:p w14:paraId="7C85AB77" w14:textId="1E801038" w:rsidR="00A07160" w:rsidRDefault="00A07160" w:rsidP="00981513">
      <w:pPr>
        <w:ind w:left="2832"/>
        <w:jc w:val="both"/>
      </w:pPr>
      <w:r>
        <w:t xml:space="preserve">− /src/templates/: Carpeta que </w:t>
      </w:r>
      <w:r w:rsidR="004719DE">
        <w:t>alberga las plantillas html utilizadas en el proyecto.</w:t>
      </w:r>
    </w:p>
    <w:p w14:paraId="2F0FE141" w14:textId="71239F8D" w:rsidR="00A07160" w:rsidRDefault="00A07160" w:rsidP="00981513">
      <w:pPr>
        <w:ind w:left="2832"/>
        <w:jc w:val="both"/>
      </w:pPr>
      <w:r>
        <w:t xml:space="preserve">− /src/translations/: Carpeta que </w:t>
      </w:r>
      <w:r w:rsidR="004719DE">
        <w:t>alberga las traducciones de la aplicación.</w:t>
      </w:r>
    </w:p>
    <w:p w14:paraId="0F41392F" w14:textId="77777777" w:rsidR="00A07160" w:rsidRDefault="00A07160" w:rsidP="00981513">
      <w:pPr>
        <w:ind w:left="2832"/>
        <w:jc w:val="both"/>
      </w:pPr>
      <w:r>
        <w:t>− /src/Controlador.py/: Es el fichero que conecta el modelo con la vista de la aplicación en la arquitectura MVP.</w:t>
      </w:r>
    </w:p>
    <w:p w14:paraId="543B66E3" w14:textId="77777777" w:rsidR="00A07160" w:rsidRDefault="00A07160" w:rsidP="00981513">
      <w:pPr>
        <w:ind w:left="2832"/>
        <w:jc w:val="both"/>
      </w:pPr>
      <w:r>
        <w:t>− /src/Config.py/: Es el fichero de configuración empleado por Flask y Babel.</w:t>
      </w:r>
    </w:p>
    <w:p w14:paraId="05E6EFC1" w14:textId="77777777" w:rsidR="00A07160" w:rsidRDefault="00A07160" w:rsidP="00981513">
      <w:pPr>
        <w:ind w:left="2832"/>
        <w:jc w:val="both"/>
      </w:pPr>
      <w:r>
        <w:t>− /LICENSE: Es el fichero con la licencia del proyecto.</w:t>
      </w:r>
    </w:p>
    <w:p w14:paraId="07887810" w14:textId="77777777" w:rsidR="00A07160" w:rsidRDefault="00A07160" w:rsidP="00981513">
      <w:pPr>
        <w:ind w:left="2832"/>
        <w:jc w:val="both"/>
      </w:pPr>
      <w:r>
        <w:t>− /README.md: Es el fichero del readme del repositorio.</w:t>
      </w:r>
    </w:p>
    <w:p w14:paraId="1972B317" w14:textId="77777777" w:rsidR="00A07160" w:rsidRDefault="00A07160" w:rsidP="00981513">
      <w:pPr>
        <w:ind w:left="2832"/>
        <w:jc w:val="both"/>
      </w:pPr>
      <w:r>
        <w:t>− /babel.cfg: Es un fichero para la configuración de babel.</w:t>
      </w:r>
    </w:p>
    <w:p w14:paraId="604D3273" w14:textId="77777777" w:rsidR="00A07160" w:rsidRDefault="00A07160" w:rsidP="00981513">
      <w:pPr>
        <w:ind w:left="2832"/>
        <w:jc w:val="both"/>
      </w:pPr>
      <w:r>
        <w:t>− /requirements.txt: Es el fichero utilizado para poder instalar todos los paquetes y herramientas necesarios para este proyecto.</w:t>
      </w:r>
    </w:p>
    <w:p w14:paraId="0C954F5B" w14:textId="77777777" w:rsidR="00A07160" w:rsidRDefault="00A07160" w:rsidP="00981513">
      <w:pPr>
        <w:ind w:left="2832"/>
        <w:jc w:val="both"/>
      </w:pPr>
      <w:r>
        <w:t>− /main.py: Es el fichero con el cual se va a poder ejecutar el proyecto.</w:t>
      </w:r>
    </w:p>
    <w:p w14:paraId="0463C993" w14:textId="69D50651" w:rsidR="00480F2F" w:rsidRDefault="00A07160" w:rsidP="00981513">
      <w:pPr>
        <w:ind w:left="2832"/>
        <w:jc w:val="both"/>
      </w:pPr>
      <w:r>
        <w:t xml:space="preserve">− /tst/: Carpeta que </w:t>
      </w:r>
      <w:r w:rsidR="004719DE">
        <w:t>alberga las pruebas unitarias</w:t>
      </w:r>
      <w:r>
        <w:t>.</w:t>
      </w:r>
    </w:p>
    <w:p w14:paraId="395D00D4" w14:textId="3FF5A4A0" w:rsidR="00A07160" w:rsidRDefault="00A07160" w:rsidP="00981513">
      <w:pPr>
        <w:jc w:val="both"/>
      </w:pPr>
    </w:p>
    <w:p w14:paraId="4F04F98C" w14:textId="413F48A1" w:rsidR="00A07160" w:rsidRDefault="00A07160" w:rsidP="00981513">
      <w:pPr>
        <w:pStyle w:val="Ttulo3"/>
        <w:ind w:left="702" w:firstLine="708"/>
        <w:jc w:val="both"/>
      </w:pPr>
      <w:r>
        <w:tab/>
      </w:r>
      <w:bookmarkStart w:id="99" w:name="_Toc108079959"/>
      <w:r>
        <w:t>Repositorio despliegue</w:t>
      </w:r>
      <w:bookmarkEnd w:id="99"/>
    </w:p>
    <w:p w14:paraId="655609AB" w14:textId="23EDA601" w:rsidR="000C6D74" w:rsidRDefault="000C6D74" w:rsidP="00981513">
      <w:pPr>
        <w:ind w:left="1416" w:firstLine="714"/>
        <w:jc w:val="both"/>
      </w:pPr>
      <w:r>
        <w:t>Como la estructura de este directorio, la mayoría de los ficheros son iguales a los del repositorio principal, dichos ficheros no se volverán a explicar de nuevo. El repositorio donde esta albergado es</w:t>
      </w:r>
      <w:r w:rsidR="00743BA1">
        <w:t xml:space="preserve"> </w:t>
      </w:r>
      <w:hyperlink r:id="rId337" w:history="1">
        <w:r w:rsidR="00743BA1" w:rsidRPr="00743BA1">
          <w:rPr>
            <w:rStyle w:val="Hipervnculo"/>
          </w:rPr>
          <w:t>GitHub</w:t>
        </w:r>
      </w:hyperlink>
      <w:r>
        <w:t>, cuya estructura es:</w:t>
      </w:r>
    </w:p>
    <w:p w14:paraId="4B5FAE1B" w14:textId="32FAA437" w:rsidR="000C6D74" w:rsidRPr="000C6D74" w:rsidRDefault="00743BA1" w:rsidP="00981513">
      <w:pPr>
        <w:pStyle w:val="Default"/>
        <w:ind w:left="2124"/>
        <w:jc w:val="both"/>
        <w:rPr>
          <w:sz w:val="22"/>
          <w:szCs w:val="22"/>
        </w:rPr>
      </w:pPr>
      <w:r>
        <w:rPr>
          <w:sz w:val="22"/>
          <w:szCs w:val="22"/>
        </w:rPr>
        <w:t>-</w:t>
      </w:r>
      <w:r w:rsidR="000C6D74" w:rsidRPr="000C6D74">
        <w:rPr>
          <w:rFonts w:ascii="Times New Roman" w:hAnsi="Times New Roman" w:cs="Times New Roman"/>
        </w:rPr>
        <w:t>/src/: Misma estructura</w:t>
      </w:r>
      <w:r w:rsidR="004719DE">
        <w:rPr>
          <w:rFonts w:ascii="Times New Roman" w:hAnsi="Times New Roman" w:cs="Times New Roman"/>
        </w:rPr>
        <w:t>.</w:t>
      </w:r>
      <w:r w:rsidR="000C6D74" w:rsidRPr="000C6D74">
        <w:rPr>
          <w:rFonts w:ascii="Times New Roman" w:hAnsi="Times New Roman" w:cs="Times New Roman"/>
        </w:rPr>
        <w:t xml:space="preserve"> </w:t>
      </w:r>
    </w:p>
    <w:p w14:paraId="7302DB03" w14:textId="04E7072D" w:rsidR="000C6D74" w:rsidRDefault="000C6D74" w:rsidP="00981513">
      <w:pPr>
        <w:pStyle w:val="Default"/>
        <w:spacing w:after="57"/>
        <w:ind w:left="2124"/>
        <w:jc w:val="both"/>
        <w:rPr>
          <w:rFonts w:ascii="Liberation Serif" w:hAnsi="Liberation Serif" w:cs="Liberation Serif"/>
          <w:sz w:val="22"/>
          <w:szCs w:val="22"/>
        </w:rPr>
      </w:pPr>
      <w:r>
        <w:rPr>
          <w:sz w:val="22"/>
          <w:szCs w:val="22"/>
        </w:rPr>
        <w:t>-</w:t>
      </w:r>
      <w:r>
        <w:rPr>
          <w:rFonts w:ascii="Liberation Serif" w:hAnsi="Liberation Serif" w:cs="Liberation Serif"/>
          <w:sz w:val="22"/>
          <w:szCs w:val="22"/>
        </w:rPr>
        <w:t xml:space="preserve">/main.py: Distinto al del apartado anterior con el fin de que pueda ser leído por Heroku a la hora de desplegar la aplicación. </w:t>
      </w:r>
    </w:p>
    <w:p w14:paraId="4F98F40E" w14:textId="77777777" w:rsidR="000C6D74" w:rsidRDefault="000C6D74" w:rsidP="00981513">
      <w:pPr>
        <w:pStyle w:val="Default"/>
        <w:spacing w:after="57"/>
        <w:ind w:left="2124"/>
        <w:jc w:val="both"/>
        <w:rPr>
          <w:rFonts w:ascii="Liberation Serif" w:hAnsi="Liberation Serif" w:cs="Liberation Serif"/>
          <w:sz w:val="22"/>
          <w:szCs w:val="22"/>
        </w:rPr>
      </w:pPr>
      <w:r>
        <w:rPr>
          <w:rFonts w:ascii="Liberation Serif" w:hAnsi="Liberation Serif" w:cs="Liberation Serif"/>
          <w:sz w:val="22"/>
          <w:szCs w:val="22"/>
        </w:rPr>
        <w:t xml:space="preserve">− /README.md: Mismo que el apartado anterior. </w:t>
      </w:r>
    </w:p>
    <w:p w14:paraId="39D7A191" w14:textId="77777777" w:rsidR="000C6D74" w:rsidRDefault="000C6D74" w:rsidP="00981513">
      <w:pPr>
        <w:pStyle w:val="Default"/>
        <w:spacing w:after="57"/>
        <w:ind w:left="2124"/>
        <w:jc w:val="both"/>
        <w:rPr>
          <w:rFonts w:ascii="Liberation Serif" w:hAnsi="Liberation Serif" w:cs="Liberation Serif"/>
          <w:sz w:val="22"/>
          <w:szCs w:val="22"/>
        </w:rPr>
      </w:pPr>
      <w:r>
        <w:rPr>
          <w:rFonts w:ascii="Liberation Serif" w:hAnsi="Liberation Serif" w:cs="Liberation Serif"/>
          <w:sz w:val="22"/>
          <w:szCs w:val="22"/>
        </w:rPr>
        <w:t xml:space="preserve">− /requirements.txt: Fichero necesario para que Heroku pueda leer lo que necesita instalar, mismo que en el apartado anterior. </w:t>
      </w:r>
    </w:p>
    <w:p w14:paraId="205E0168" w14:textId="77777777" w:rsidR="000C6D74" w:rsidRDefault="000C6D74" w:rsidP="00981513">
      <w:pPr>
        <w:pStyle w:val="Default"/>
        <w:spacing w:after="57"/>
        <w:ind w:left="2124"/>
        <w:jc w:val="both"/>
        <w:rPr>
          <w:rFonts w:ascii="Liberation Serif" w:hAnsi="Liberation Serif" w:cs="Liberation Serif"/>
          <w:sz w:val="22"/>
          <w:szCs w:val="22"/>
        </w:rPr>
      </w:pPr>
      <w:r>
        <w:rPr>
          <w:rFonts w:ascii="Liberation Serif" w:hAnsi="Liberation Serif" w:cs="Liberation Serif"/>
          <w:sz w:val="22"/>
          <w:szCs w:val="22"/>
        </w:rPr>
        <w:t xml:space="preserve">− /Procfile: Fichero necesario para que Heroku lea como se debe ejecutar la aplicación. </w:t>
      </w:r>
    </w:p>
    <w:p w14:paraId="071A2514" w14:textId="48922DD7" w:rsidR="000C6D74" w:rsidRPr="00743BA1" w:rsidRDefault="000C6D74" w:rsidP="00981513">
      <w:pPr>
        <w:pStyle w:val="Default"/>
        <w:ind w:left="2124"/>
        <w:jc w:val="both"/>
        <w:rPr>
          <w:rFonts w:ascii="Liberation Serif" w:hAnsi="Liberation Serif" w:cs="Liberation Serif"/>
          <w:sz w:val="22"/>
          <w:szCs w:val="22"/>
        </w:rPr>
      </w:pPr>
      <w:r>
        <w:rPr>
          <w:rFonts w:ascii="Liberation Serif" w:hAnsi="Liberation Serif" w:cs="Liberation Serif"/>
          <w:sz w:val="22"/>
          <w:szCs w:val="22"/>
        </w:rPr>
        <w:t xml:space="preserve">− /runtime.txt: Fichero para que Heroku detecte el lenguaje de programación que se emplea en la aplicación. </w:t>
      </w:r>
    </w:p>
    <w:p w14:paraId="110D1535" w14:textId="749BCDEC" w:rsidR="000C6D74" w:rsidRDefault="000C6D74" w:rsidP="00981513">
      <w:pPr>
        <w:pStyle w:val="Default"/>
        <w:spacing w:after="57"/>
        <w:ind w:left="2124"/>
        <w:jc w:val="both"/>
        <w:rPr>
          <w:rFonts w:ascii="Liberation Serif" w:hAnsi="Liberation Serif" w:cs="Liberation Serif"/>
          <w:sz w:val="22"/>
          <w:szCs w:val="22"/>
        </w:rPr>
      </w:pPr>
      <w:r>
        <w:rPr>
          <w:sz w:val="22"/>
          <w:szCs w:val="22"/>
        </w:rPr>
        <w:t xml:space="preserve">- </w:t>
      </w:r>
      <w:r>
        <w:rPr>
          <w:rFonts w:ascii="Liberation Serif" w:hAnsi="Liberation Serif" w:cs="Liberation Serif"/>
          <w:sz w:val="22"/>
          <w:szCs w:val="22"/>
        </w:rPr>
        <w:t xml:space="preserve">/requirements.txt: Mismo que en el apartado anterior, también empleado por Heroku para poder instalar todas las herramientas necesarias. </w:t>
      </w:r>
    </w:p>
    <w:p w14:paraId="3DF35AC9" w14:textId="588E6AC4" w:rsidR="000C6D74" w:rsidRDefault="000C6D74" w:rsidP="00981513">
      <w:pPr>
        <w:pStyle w:val="Default"/>
        <w:spacing w:after="57"/>
        <w:ind w:left="2124"/>
        <w:jc w:val="both"/>
        <w:rPr>
          <w:rFonts w:ascii="Liberation Serif" w:hAnsi="Liberation Serif" w:cs="Liberation Serif"/>
          <w:sz w:val="22"/>
          <w:szCs w:val="22"/>
        </w:rPr>
      </w:pPr>
      <w:r>
        <w:rPr>
          <w:rFonts w:ascii="Liberation Serif" w:hAnsi="Liberation Serif" w:cs="Liberation Serif"/>
          <w:sz w:val="22"/>
          <w:szCs w:val="22"/>
        </w:rPr>
        <w:t xml:space="preserve">− /LICENSE: Mismo documento. </w:t>
      </w:r>
    </w:p>
    <w:p w14:paraId="3BEEA444" w14:textId="5E181871" w:rsidR="000C6D74" w:rsidRDefault="000C6D74" w:rsidP="00981513">
      <w:pPr>
        <w:pStyle w:val="Default"/>
        <w:ind w:left="2124"/>
        <w:jc w:val="both"/>
        <w:rPr>
          <w:rFonts w:ascii="Liberation Serif" w:hAnsi="Liberation Serif" w:cs="Liberation Serif"/>
          <w:sz w:val="22"/>
          <w:szCs w:val="22"/>
        </w:rPr>
      </w:pPr>
      <w:r>
        <w:rPr>
          <w:rFonts w:ascii="Liberation Serif" w:hAnsi="Liberation Serif" w:cs="Liberation Serif"/>
          <w:sz w:val="22"/>
          <w:szCs w:val="22"/>
        </w:rPr>
        <w:t xml:space="preserve">− /babel.cfg: Mismo documento. </w:t>
      </w:r>
    </w:p>
    <w:p w14:paraId="5D6E8E27" w14:textId="7550459B" w:rsidR="004719DE" w:rsidRDefault="004719DE" w:rsidP="00981513">
      <w:pPr>
        <w:pStyle w:val="Default"/>
        <w:ind w:left="2124"/>
        <w:jc w:val="both"/>
        <w:rPr>
          <w:rFonts w:ascii="Liberation Serif" w:hAnsi="Liberation Serif" w:cs="Liberation Serif"/>
          <w:sz w:val="22"/>
          <w:szCs w:val="22"/>
        </w:rPr>
      </w:pPr>
    </w:p>
    <w:p w14:paraId="238B4A8A" w14:textId="77777777" w:rsidR="004719DE" w:rsidRDefault="004719DE" w:rsidP="00981513">
      <w:pPr>
        <w:pStyle w:val="Default"/>
        <w:ind w:left="2124"/>
        <w:jc w:val="both"/>
        <w:rPr>
          <w:rFonts w:ascii="Liberation Serif" w:hAnsi="Liberation Serif" w:cs="Liberation Serif"/>
          <w:sz w:val="22"/>
          <w:szCs w:val="22"/>
        </w:rPr>
      </w:pPr>
    </w:p>
    <w:p w14:paraId="533C9171" w14:textId="55A4865F" w:rsidR="00743BA1" w:rsidRDefault="00743BA1" w:rsidP="00981513">
      <w:pPr>
        <w:pStyle w:val="Default"/>
        <w:jc w:val="both"/>
        <w:rPr>
          <w:rFonts w:ascii="Liberation Serif" w:hAnsi="Liberation Serif" w:cs="Liberation Serif"/>
          <w:sz w:val="22"/>
          <w:szCs w:val="22"/>
        </w:rPr>
      </w:pPr>
    </w:p>
    <w:p w14:paraId="23C3E10D" w14:textId="2DF84925" w:rsidR="00743BA1" w:rsidRDefault="00743BA1" w:rsidP="00981513">
      <w:pPr>
        <w:pStyle w:val="Ttulo2"/>
        <w:jc w:val="both"/>
      </w:pPr>
      <w:bookmarkStart w:id="100" w:name="_D.3_Manual_del"/>
      <w:bookmarkStart w:id="101" w:name="_Toc108079960"/>
      <w:bookmarkEnd w:id="100"/>
      <w:r>
        <w:t>D.3</w:t>
      </w:r>
      <w:r>
        <w:tab/>
        <w:t>Manual del programador</w:t>
      </w:r>
      <w:bookmarkEnd w:id="101"/>
    </w:p>
    <w:p w14:paraId="291AED81" w14:textId="4C26A25C" w:rsidR="00743BA1" w:rsidRDefault="004719DE" w:rsidP="00981513">
      <w:pPr>
        <w:ind w:left="708" w:firstLine="708"/>
        <w:jc w:val="both"/>
      </w:pPr>
      <w:r>
        <w:t xml:space="preserve">En este anexo se explicará </w:t>
      </w:r>
      <w:r w:rsidR="000120C9">
        <w:t>cómo</w:t>
      </w:r>
      <w:r>
        <w:t xml:space="preserve"> se instalará la aplicación, tanto en remoto como en local.</w:t>
      </w:r>
    </w:p>
    <w:p w14:paraId="40B9B179" w14:textId="77777777" w:rsidR="004719DE" w:rsidRDefault="004719DE" w:rsidP="00981513">
      <w:pPr>
        <w:ind w:left="708" w:firstLine="708"/>
        <w:jc w:val="both"/>
      </w:pPr>
    </w:p>
    <w:p w14:paraId="6006A1EB" w14:textId="2EDA3E9B" w:rsidR="004719DE" w:rsidRDefault="004719DE" w:rsidP="00981513">
      <w:pPr>
        <w:pStyle w:val="Ttulo3"/>
        <w:ind w:left="708" w:firstLine="708"/>
        <w:jc w:val="both"/>
      </w:pPr>
      <w:bookmarkStart w:id="102" w:name="_Toc108079961"/>
      <w:r>
        <w:t>Ejecución en local</w:t>
      </w:r>
      <w:bookmarkEnd w:id="102"/>
    </w:p>
    <w:p w14:paraId="05A09D60" w14:textId="6915A8A7" w:rsidR="004719DE" w:rsidRDefault="000A257B" w:rsidP="00981513">
      <w:pPr>
        <w:ind w:left="1416" w:firstLine="714"/>
        <w:jc w:val="both"/>
      </w:pPr>
      <w:r>
        <w:t xml:space="preserve">Para poder ejecutar la aplicación en local, lo primero que deberemos de hacer será descargar el proyecto alojado en el </w:t>
      </w:r>
      <w:hyperlink r:id="rId338" w:history="1">
        <w:r w:rsidRPr="000A257B">
          <w:rPr>
            <w:rStyle w:val="Hipervnculo"/>
          </w:rPr>
          <w:t>repositorio principal</w:t>
        </w:r>
      </w:hyperlink>
      <w:r>
        <w:t>.</w:t>
      </w:r>
    </w:p>
    <w:p w14:paraId="7EF40DD1" w14:textId="741B46F9" w:rsidR="000A257B" w:rsidRDefault="000A257B" w:rsidP="00981513">
      <w:pPr>
        <w:ind w:left="1416" w:firstLine="714"/>
        <w:jc w:val="both"/>
      </w:pPr>
      <w:r>
        <w:t xml:space="preserve">Una vez descargado se deberán descargar las herramientas que se han usado para el funcionamiento del proyecto. </w:t>
      </w:r>
      <w:r w:rsidR="00AE5347">
        <w:t>Esto se hará fácilmente abriendo la terminal, situarnos en la carpeta del proyecto y ejecutar el comando:</w:t>
      </w:r>
    </w:p>
    <w:p w14:paraId="557EC075" w14:textId="77777777" w:rsidR="00AE5347" w:rsidRPr="004719DE" w:rsidRDefault="00AE5347" w:rsidP="00981513">
      <w:pPr>
        <w:ind w:left="1416" w:firstLine="714"/>
        <w:jc w:val="both"/>
      </w:pPr>
    </w:p>
    <w:p w14:paraId="724EEF81" w14:textId="32C0A53C" w:rsidR="00743BA1" w:rsidRPr="00E83E19" w:rsidRDefault="00AE5347" w:rsidP="00981513">
      <w:pPr>
        <w:jc w:val="both"/>
        <w:rPr>
          <w:lang w:val="en-US"/>
        </w:rPr>
      </w:pPr>
      <w:r w:rsidRPr="00E83E19">
        <w:rPr>
          <w:lang w:val="en-US"/>
        </w:rPr>
        <w:t>pip install -r requirements.txt</w:t>
      </w:r>
    </w:p>
    <w:p w14:paraId="238FB3BC" w14:textId="5AEEEAF8" w:rsidR="00AE5347" w:rsidRPr="00E83E19" w:rsidRDefault="00AE5347" w:rsidP="00981513">
      <w:pPr>
        <w:jc w:val="both"/>
        <w:rPr>
          <w:lang w:val="en-US"/>
        </w:rPr>
      </w:pPr>
    </w:p>
    <w:p w14:paraId="1AB9045D" w14:textId="458080A1" w:rsidR="00AE5347" w:rsidRPr="00E83E19" w:rsidRDefault="00AE5347" w:rsidP="00981513">
      <w:pPr>
        <w:pStyle w:val="Ttulo3"/>
        <w:jc w:val="both"/>
        <w:rPr>
          <w:lang w:val="en-US"/>
        </w:rPr>
      </w:pPr>
      <w:r w:rsidRPr="00E83E19">
        <w:rPr>
          <w:lang w:val="en-US"/>
        </w:rPr>
        <w:tab/>
      </w:r>
      <w:r w:rsidRPr="00E83E19">
        <w:rPr>
          <w:lang w:val="en-US"/>
        </w:rPr>
        <w:tab/>
      </w:r>
      <w:bookmarkStart w:id="103" w:name="_Toc108079962"/>
      <w:r w:rsidRPr="00E83E19">
        <w:rPr>
          <w:lang w:val="en-US"/>
        </w:rPr>
        <w:t>Componentes</w:t>
      </w:r>
      <w:bookmarkEnd w:id="103"/>
    </w:p>
    <w:p w14:paraId="6DD38258" w14:textId="6A635A57" w:rsidR="00AE5347" w:rsidRDefault="00AE5347" w:rsidP="00981513">
      <w:pPr>
        <w:jc w:val="both"/>
      </w:pPr>
      <w:r w:rsidRPr="00E83E19">
        <w:rPr>
          <w:lang w:val="en-US"/>
        </w:rPr>
        <w:tab/>
      </w:r>
      <w:r w:rsidRPr="00E83E19">
        <w:rPr>
          <w:lang w:val="en-US"/>
        </w:rPr>
        <w:tab/>
      </w:r>
      <w:r w:rsidRPr="00E83E19">
        <w:rPr>
          <w:lang w:val="en-US"/>
        </w:rPr>
        <w:tab/>
      </w:r>
      <w:r>
        <w:t>Los componentes que han sido instalados son:</w:t>
      </w:r>
    </w:p>
    <w:p w14:paraId="346FF6BD" w14:textId="77777777" w:rsidR="00AE5347" w:rsidRPr="00E83E19" w:rsidRDefault="00AE5347" w:rsidP="00981513">
      <w:pPr>
        <w:jc w:val="both"/>
        <w:rPr>
          <w:lang w:val="en-US"/>
        </w:rPr>
      </w:pPr>
      <w:r>
        <w:tab/>
      </w:r>
      <w:r>
        <w:tab/>
      </w:r>
      <w:r>
        <w:tab/>
      </w:r>
      <w:r w:rsidRPr="00E83E19">
        <w:rPr>
          <w:lang w:val="en-US"/>
        </w:rPr>
        <w:t>− Flask: v1.0</w:t>
      </w:r>
    </w:p>
    <w:p w14:paraId="4659742C" w14:textId="77777777" w:rsidR="00AE5347" w:rsidRPr="00E83E19" w:rsidRDefault="00AE5347" w:rsidP="00981513">
      <w:pPr>
        <w:ind w:left="2124"/>
        <w:jc w:val="both"/>
        <w:rPr>
          <w:lang w:val="en-US"/>
        </w:rPr>
      </w:pPr>
      <w:r w:rsidRPr="00E83E19">
        <w:rPr>
          <w:lang w:val="en-US"/>
        </w:rPr>
        <w:t>− Flask Babel: v0.12</w:t>
      </w:r>
    </w:p>
    <w:p w14:paraId="70CA88B5" w14:textId="77777777" w:rsidR="00AE5347" w:rsidRPr="00E83E19" w:rsidRDefault="00AE5347" w:rsidP="00981513">
      <w:pPr>
        <w:ind w:left="2124"/>
        <w:jc w:val="both"/>
        <w:rPr>
          <w:lang w:val="en-US"/>
        </w:rPr>
      </w:pPr>
      <w:r w:rsidRPr="00E83E19">
        <w:rPr>
          <w:lang w:val="en-US"/>
        </w:rPr>
        <w:t>− Matplotlib: v3.0</w:t>
      </w:r>
    </w:p>
    <w:p w14:paraId="24EB87F5" w14:textId="77777777" w:rsidR="00AE5347" w:rsidRPr="00E83E19" w:rsidRDefault="00AE5347" w:rsidP="00981513">
      <w:pPr>
        <w:ind w:left="2124"/>
        <w:jc w:val="both"/>
        <w:rPr>
          <w:lang w:val="en-US"/>
        </w:rPr>
      </w:pPr>
      <w:r w:rsidRPr="00E83E19">
        <w:rPr>
          <w:lang w:val="en-US"/>
        </w:rPr>
        <w:t>− Numpy: v1.15</w:t>
      </w:r>
    </w:p>
    <w:p w14:paraId="7ACB93BF" w14:textId="77777777" w:rsidR="00AE5347" w:rsidRPr="00E83E19" w:rsidRDefault="00AE5347" w:rsidP="00981513">
      <w:pPr>
        <w:ind w:left="2124"/>
        <w:jc w:val="both"/>
        <w:rPr>
          <w:lang w:val="en-US"/>
        </w:rPr>
      </w:pPr>
      <w:r w:rsidRPr="00E83E19">
        <w:rPr>
          <w:lang w:val="en-US"/>
        </w:rPr>
        <w:t>− Ply: v3.11</w:t>
      </w:r>
    </w:p>
    <w:p w14:paraId="6EF00D1B" w14:textId="77777777" w:rsidR="00AE5347" w:rsidRPr="00E83E19" w:rsidRDefault="00AE5347" w:rsidP="00981513">
      <w:pPr>
        <w:ind w:left="2124"/>
        <w:jc w:val="both"/>
        <w:rPr>
          <w:lang w:val="en-US"/>
        </w:rPr>
      </w:pPr>
      <w:r w:rsidRPr="00E83E19">
        <w:rPr>
          <w:lang w:val="en-US"/>
        </w:rPr>
        <w:t>− BeautifulSoup4: v4.7</w:t>
      </w:r>
    </w:p>
    <w:p w14:paraId="0A33B56E" w14:textId="77777777" w:rsidR="00AE5347" w:rsidRPr="00E83E19" w:rsidRDefault="00AE5347" w:rsidP="00981513">
      <w:pPr>
        <w:ind w:left="2124"/>
        <w:jc w:val="both"/>
        <w:rPr>
          <w:lang w:val="en-US"/>
        </w:rPr>
      </w:pPr>
      <w:r w:rsidRPr="00E83E19">
        <w:rPr>
          <w:lang w:val="en-US"/>
        </w:rPr>
        <w:t>− lxml: v4.3</w:t>
      </w:r>
    </w:p>
    <w:p w14:paraId="7CC3F0BC" w14:textId="77777777" w:rsidR="00AE5347" w:rsidRPr="00E83E19" w:rsidRDefault="00AE5347" w:rsidP="00981513">
      <w:pPr>
        <w:ind w:left="2124"/>
        <w:jc w:val="both"/>
        <w:rPr>
          <w:lang w:val="en-US"/>
        </w:rPr>
      </w:pPr>
      <w:r w:rsidRPr="00E83E19">
        <w:rPr>
          <w:lang w:val="en-US"/>
        </w:rPr>
        <w:t>− html5lib: v1.0</w:t>
      </w:r>
    </w:p>
    <w:p w14:paraId="03F749D9" w14:textId="77777777" w:rsidR="00AE5347" w:rsidRDefault="00AE5347" w:rsidP="00981513">
      <w:pPr>
        <w:ind w:left="2124"/>
        <w:jc w:val="both"/>
      </w:pPr>
      <w:r>
        <w:t>− Networkx: v2.2</w:t>
      </w:r>
    </w:p>
    <w:p w14:paraId="008D9945" w14:textId="535F6E57" w:rsidR="00AE5347" w:rsidRDefault="00AE5347" w:rsidP="00981513">
      <w:pPr>
        <w:ind w:left="2124"/>
        <w:jc w:val="both"/>
      </w:pPr>
      <w:r>
        <w:t>− Scipy: v1.1</w:t>
      </w:r>
    </w:p>
    <w:p w14:paraId="5C26BD05" w14:textId="77777777" w:rsidR="00087997" w:rsidRDefault="00AE5347" w:rsidP="00981513">
      <w:pPr>
        <w:ind w:left="2124"/>
        <w:jc w:val="both"/>
      </w:pPr>
      <w:r>
        <w:t xml:space="preserve">− Python-louvain: versión sin especificar. </w:t>
      </w:r>
    </w:p>
    <w:p w14:paraId="0F18DB65" w14:textId="552E5D07" w:rsidR="00AE5347" w:rsidRDefault="00AE5347" w:rsidP="00981513">
      <w:pPr>
        <w:ind w:left="2124"/>
        <w:jc w:val="both"/>
      </w:pPr>
      <w:r>
        <w:t>− Werkzeug: v0.16.1</w:t>
      </w:r>
    </w:p>
    <w:p w14:paraId="6EB3CB2E" w14:textId="7AD63E24" w:rsidR="00087997" w:rsidRDefault="00087997" w:rsidP="00981513">
      <w:pPr>
        <w:ind w:left="2124"/>
        <w:jc w:val="both"/>
      </w:pPr>
      <w:r>
        <w:t>- DyNetX: v0.3.1</w:t>
      </w:r>
    </w:p>
    <w:p w14:paraId="081AD388" w14:textId="0018178B" w:rsidR="00087997" w:rsidRDefault="00087997" w:rsidP="00981513">
      <w:pPr>
        <w:ind w:left="2124"/>
        <w:jc w:val="both"/>
      </w:pPr>
      <w:r>
        <w:t>-ffmpeg-python: v0.2.0</w:t>
      </w:r>
    </w:p>
    <w:p w14:paraId="0E0D302B" w14:textId="77777777" w:rsidR="00B31598" w:rsidRDefault="00087997" w:rsidP="00981513">
      <w:pPr>
        <w:ind w:left="2124"/>
        <w:jc w:val="both"/>
      </w:pPr>
      <w:r>
        <w:t>-Ipython: v7.16.3</w:t>
      </w:r>
    </w:p>
    <w:p w14:paraId="5B95E58A" w14:textId="77777777" w:rsidR="00B31598" w:rsidRDefault="00B31598" w:rsidP="00981513">
      <w:pPr>
        <w:ind w:left="2124"/>
        <w:jc w:val="both"/>
      </w:pPr>
    </w:p>
    <w:p w14:paraId="13E58848" w14:textId="77777777" w:rsidR="00B31598" w:rsidRDefault="00B31598" w:rsidP="00981513">
      <w:pPr>
        <w:ind w:left="2124"/>
        <w:jc w:val="both"/>
      </w:pPr>
      <w:r>
        <w:t>La versión que deberemos tener de Python es la versión 3.7.4.</w:t>
      </w:r>
    </w:p>
    <w:p w14:paraId="37DAE6D7" w14:textId="77777777" w:rsidR="00B31598" w:rsidRDefault="00B31598" w:rsidP="00981513">
      <w:pPr>
        <w:ind w:left="2124"/>
        <w:jc w:val="both"/>
      </w:pPr>
    </w:p>
    <w:p w14:paraId="374BECA3" w14:textId="096D69B7" w:rsidR="00087997" w:rsidRDefault="00B31598" w:rsidP="00981513">
      <w:pPr>
        <w:ind w:left="2124"/>
        <w:jc w:val="both"/>
      </w:pPr>
      <w:r>
        <w:t>Una vez se instalen todos los componentes</w:t>
      </w:r>
      <w:r w:rsidR="00F55528">
        <w:t>, ya se podrá ejecutar la aplicación, para ello abriremos la terminal, nos situamos en la carpeta del proyecto y ejecutar el comando:</w:t>
      </w:r>
    </w:p>
    <w:p w14:paraId="47A22F9E" w14:textId="77777777" w:rsidR="00F55528" w:rsidRDefault="00F55528" w:rsidP="00981513">
      <w:pPr>
        <w:ind w:left="2124"/>
        <w:jc w:val="both"/>
      </w:pPr>
    </w:p>
    <w:p w14:paraId="457D38AB" w14:textId="3409A87A" w:rsidR="00F55528" w:rsidRDefault="00F55528" w:rsidP="00981513">
      <w:pPr>
        <w:ind w:left="2124" w:firstLine="708"/>
        <w:jc w:val="both"/>
      </w:pPr>
      <w:r>
        <w:t>“python main.py”</w:t>
      </w:r>
    </w:p>
    <w:p w14:paraId="71910F42" w14:textId="650346FE" w:rsidR="00F55528" w:rsidRDefault="00F55528" w:rsidP="00981513">
      <w:pPr>
        <w:ind w:left="2124" w:firstLine="708"/>
        <w:jc w:val="both"/>
      </w:pPr>
    </w:p>
    <w:p w14:paraId="292792A9" w14:textId="5020AB9B" w:rsidR="00F55528" w:rsidRDefault="00F55528" w:rsidP="00981513">
      <w:pPr>
        <w:jc w:val="both"/>
      </w:pPr>
      <w:r>
        <w:tab/>
      </w:r>
      <w:r>
        <w:tab/>
      </w:r>
      <w:r>
        <w:tab/>
        <w:t>Si todo ha ido bien nos deberá mostrar las siguientes líneas:</w:t>
      </w:r>
    </w:p>
    <w:p w14:paraId="49C76D64" w14:textId="619061B9" w:rsidR="00F55528" w:rsidRDefault="00F55528" w:rsidP="00F55528">
      <w:pPr>
        <w:jc w:val="center"/>
      </w:pPr>
      <w:r>
        <w:rPr>
          <w:noProof/>
        </w:rPr>
        <mc:AlternateContent>
          <mc:Choice Requires="wps">
            <w:drawing>
              <wp:anchor distT="0" distB="0" distL="114300" distR="114300" simplePos="0" relativeHeight="251705344" behindDoc="0" locked="0" layoutInCell="1" allowOverlap="1" wp14:anchorId="7B01D4A7" wp14:editId="24DAB593">
                <wp:simplePos x="0" y="0"/>
                <wp:positionH relativeFrom="column">
                  <wp:posOffset>994410</wp:posOffset>
                </wp:positionH>
                <wp:positionV relativeFrom="paragraph">
                  <wp:posOffset>1348740</wp:posOffset>
                </wp:positionV>
                <wp:extent cx="4405630" cy="635"/>
                <wp:effectExtent l="0" t="0" r="0" b="0"/>
                <wp:wrapSquare wrapText="bothSides"/>
                <wp:docPr id="642" name="Cuadro de texto 642"/>
                <wp:cNvGraphicFramePr/>
                <a:graphic xmlns:a="http://schemas.openxmlformats.org/drawingml/2006/main">
                  <a:graphicData uri="http://schemas.microsoft.com/office/word/2010/wordprocessingShape">
                    <wps:wsp>
                      <wps:cNvSpPr txBox="1"/>
                      <wps:spPr>
                        <a:xfrm>
                          <a:off x="0" y="0"/>
                          <a:ext cx="4405630" cy="635"/>
                        </a:xfrm>
                        <a:prstGeom prst="rect">
                          <a:avLst/>
                        </a:prstGeom>
                        <a:solidFill>
                          <a:prstClr val="white"/>
                        </a:solidFill>
                        <a:ln>
                          <a:noFill/>
                        </a:ln>
                      </wps:spPr>
                      <wps:txbx>
                        <w:txbxContent>
                          <w:p w14:paraId="018976AB" w14:textId="7A3F3427" w:rsidR="00F55528" w:rsidRPr="002C0843" w:rsidRDefault="00F55528" w:rsidP="00F55528">
                            <w:pPr>
                              <w:pStyle w:val="Descripcin"/>
                              <w:jc w:val="center"/>
                              <w:rPr>
                                <w:noProof/>
                              </w:rPr>
                            </w:pPr>
                            <w:bookmarkStart w:id="104" w:name="_Toc108080008"/>
                            <w:r>
                              <w:t xml:space="preserve">Figura </w:t>
                            </w:r>
                            <w:r w:rsidR="00AC3EA4">
                              <w:fldChar w:fldCharType="begin"/>
                            </w:r>
                            <w:r w:rsidR="00AC3EA4">
                              <w:instrText xml:space="preserve"> SEQ Figura \* ARABIC </w:instrText>
                            </w:r>
                            <w:r w:rsidR="00AC3EA4">
                              <w:fldChar w:fldCharType="separate"/>
                            </w:r>
                            <w:r w:rsidR="00CC4358">
                              <w:rPr>
                                <w:noProof/>
                              </w:rPr>
                              <w:t>12</w:t>
                            </w:r>
                            <w:r w:rsidR="00AC3EA4">
                              <w:rPr>
                                <w:noProof/>
                              </w:rPr>
                              <w:fldChar w:fldCharType="end"/>
                            </w:r>
                            <w:r>
                              <w:t xml:space="preserve"> Ejecución en remoto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D4A7" id="Cuadro de texto 642" o:spid="_x0000_s1028" type="#_x0000_t202" style="position:absolute;left:0;text-align:left;margin-left:78.3pt;margin-top:106.2pt;width:346.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dR5GgIAAD8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2/Hd7IZCkmKzm7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" stroked="f">
                <v:textbox style="mso-fit-shape-to-text:t" inset="0,0,0,0">
                  <w:txbxContent>
                    <w:p w14:paraId="018976AB" w14:textId="7A3F3427" w:rsidR="00F55528" w:rsidRPr="002C0843" w:rsidRDefault="00F55528" w:rsidP="00F55528">
                      <w:pPr>
                        <w:pStyle w:val="Descripcin"/>
                        <w:jc w:val="center"/>
                        <w:rPr>
                          <w:noProof/>
                        </w:rPr>
                      </w:pPr>
                      <w:bookmarkStart w:id="105" w:name="_Toc108080008"/>
                      <w:r>
                        <w:t xml:space="preserve">Figura </w:t>
                      </w:r>
                      <w:r w:rsidR="00AC3EA4">
                        <w:fldChar w:fldCharType="begin"/>
                      </w:r>
                      <w:r w:rsidR="00AC3EA4">
                        <w:instrText xml:space="preserve"> SEQ Figura \* ARABIC </w:instrText>
                      </w:r>
                      <w:r w:rsidR="00AC3EA4">
                        <w:fldChar w:fldCharType="separate"/>
                      </w:r>
                      <w:r w:rsidR="00CC4358">
                        <w:rPr>
                          <w:noProof/>
                        </w:rPr>
                        <w:t>12</w:t>
                      </w:r>
                      <w:r w:rsidR="00AC3EA4">
                        <w:rPr>
                          <w:noProof/>
                        </w:rPr>
                        <w:fldChar w:fldCharType="end"/>
                      </w:r>
                      <w:r>
                        <w:t xml:space="preserve"> Ejecución en remoto</w:t>
                      </w:r>
                      <w:bookmarkEnd w:id="105"/>
                    </w:p>
                  </w:txbxContent>
                </v:textbox>
                <w10:wrap type="square"/>
              </v:shape>
            </w:pict>
          </mc:Fallback>
        </mc:AlternateContent>
      </w:r>
      <w:r>
        <w:rPr>
          <w:noProof/>
        </w:rPr>
        <w:drawing>
          <wp:anchor distT="0" distB="0" distL="114300" distR="114300" simplePos="0" relativeHeight="251703296" behindDoc="0" locked="0" layoutInCell="1" allowOverlap="1" wp14:anchorId="55C34D61" wp14:editId="070DB5D5">
            <wp:simplePos x="0" y="0"/>
            <wp:positionH relativeFrom="margin">
              <wp:align>right</wp:align>
            </wp:positionH>
            <wp:positionV relativeFrom="paragraph">
              <wp:posOffset>91992</wp:posOffset>
            </wp:positionV>
            <wp:extent cx="4406127" cy="1200493"/>
            <wp:effectExtent l="0" t="0" r="0" b="0"/>
            <wp:wrapSquare wrapText="bothSides"/>
            <wp:docPr id="641" name="Imagen 6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Imagen 641" descr="Texto&#10;&#10;Descripción generada automáticamente"/>
                    <pic:cNvPicPr/>
                  </pic:nvPicPr>
                  <pic:blipFill>
                    <a:blip r:embed="rId339">
                      <a:extLst>
                        <a:ext uri="{28A0092B-C50C-407E-A947-70E740481C1C}">
                          <a14:useLocalDpi xmlns:a14="http://schemas.microsoft.com/office/drawing/2010/main" val="0"/>
                        </a:ext>
                      </a:extLst>
                    </a:blip>
                    <a:stretch>
                      <a:fillRect/>
                    </a:stretch>
                  </pic:blipFill>
                  <pic:spPr>
                    <a:xfrm>
                      <a:off x="0" y="0"/>
                      <a:ext cx="4406127" cy="1200493"/>
                    </a:xfrm>
                    <a:prstGeom prst="rect">
                      <a:avLst/>
                    </a:prstGeom>
                  </pic:spPr>
                </pic:pic>
              </a:graphicData>
            </a:graphic>
          </wp:anchor>
        </w:drawing>
      </w:r>
    </w:p>
    <w:p w14:paraId="5C4501CA" w14:textId="0CB26EFC" w:rsidR="002C3CAD" w:rsidRDefault="002C3CAD" w:rsidP="00743BA1"/>
    <w:p w14:paraId="345871E5" w14:textId="40162872" w:rsidR="00F55528" w:rsidRDefault="00F55528" w:rsidP="00743BA1"/>
    <w:p w14:paraId="2D1A777B" w14:textId="6B6669E5" w:rsidR="00F55528" w:rsidRDefault="00F55528" w:rsidP="00743BA1"/>
    <w:p w14:paraId="52F96995" w14:textId="4554487A" w:rsidR="00F55528" w:rsidRDefault="00F55528" w:rsidP="00743BA1"/>
    <w:p w14:paraId="4D6D57DF" w14:textId="76D0E0E6" w:rsidR="00F55528" w:rsidRDefault="00F55528" w:rsidP="00743BA1"/>
    <w:p w14:paraId="4650BE0E" w14:textId="22980B82" w:rsidR="00F55528" w:rsidRDefault="00F55528" w:rsidP="00743BA1"/>
    <w:p w14:paraId="3DFE4DB2" w14:textId="5FF78CD7" w:rsidR="00F55528" w:rsidRDefault="00F55528" w:rsidP="00743BA1"/>
    <w:p w14:paraId="36E2F284" w14:textId="3B7E86B3" w:rsidR="00F55528" w:rsidRDefault="00F55528" w:rsidP="00743BA1"/>
    <w:p w14:paraId="00024537" w14:textId="378DEFD8" w:rsidR="00F55528" w:rsidRDefault="00F55528" w:rsidP="00981513">
      <w:pPr>
        <w:ind w:left="2124"/>
        <w:jc w:val="both"/>
      </w:pPr>
      <w:r>
        <w:t xml:space="preserve">Una vez este todo listo </w:t>
      </w:r>
      <w:r w:rsidR="002F5D3D">
        <w:t xml:space="preserve">accedemos a la dirección que nos aparece en la </w:t>
      </w:r>
      <w:r w:rsidR="002F5D3D">
        <w:lastRenderedPageBreak/>
        <w:t>imagen (</w:t>
      </w:r>
      <w:hyperlink r:id="rId340" w:history="1">
        <w:r w:rsidR="002F5D3D" w:rsidRPr="002F5D3D">
          <w:rPr>
            <w:rStyle w:val="Hipervnculo"/>
          </w:rPr>
          <w:t>http://127.0.0.1:5000</w:t>
        </w:r>
      </w:hyperlink>
      <w:r w:rsidR="002F5D3D">
        <w:t>) y ya podemos utilizar la aplicación.</w:t>
      </w:r>
    </w:p>
    <w:p w14:paraId="03D701CA" w14:textId="6A6C430D" w:rsidR="002C3CAD" w:rsidRDefault="002C3CAD" w:rsidP="00743BA1"/>
    <w:p w14:paraId="4444FB6D" w14:textId="77777777" w:rsidR="00981513" w:rsidRDefault="00981513" w:rsidP="00743BA1"/>
    <w:p w14:paraId="55763D01" w14:textId="77777777" w:rsidR="00720526" w:rsidRDefault="00720526" w:rsidP="00FC03B4">
      <w:pPr>
        <w:pStyle w:val="Ttulo3"/>
        <w:ind w:left="708" w:firstLine="708"/>
        <w:jc w:val="both"/>
      </w:pPr>
      <w:bookmarkStart w:id="106" w:name="_Toc108079963"/>
      <w:r>
        <w:t>Despliegue</w:t>
      </w:r>
      <w:bookmarkEnd w:id="106"/>
    </w:p>
    <w:p w14:paraId="462DB03C" w14:textId="77777777" w:rsidR="00720526" w:rsidRDefault="00720526" w:rsidP="00FC03B4">
      <w:pPr>
        <w:jc w:val="both"/>
      </w:pPr>
    </w:p>
    <w:p w14:paraId="536CC5F8" w14:textId="4D70F7DF" w:rsidR="00720526" w:rsidRDefault="00720526" w:rsidP="00FC03B4">
      <w:pPr>
        <w:ind w:left="1410"/>
        <w:jc w:val="both"/>
      </w:pPr>
      <w:r>
        <w:t xml:space="preserve">Antes de desplegar la aplicación debemos saber </w:t>
      </w:r>
      <w:r w:rsidR="00FC03B4">
        <w:t>cuáles</w:t>
      </w:r>
      <w:r>
        <w:t xml:space="preserve"> son </w:t>
      </w:r>
      <w:r w:rsidR="00FC03B4">
        <w:t>los ficheros importantes para heroku:</w:t>
      </w:r>
    </w:p>
    <w:p w14:paraId="56747C1E" w14:textId="77777777" w:rsidR="00FC03B4" w:rsidRDefault="00FC03B4" w:rsidP="00FC03B4">
      <w:pPr>
        <w:ind w:left="1410"/>
        <w:jc w:val="both"/>
      </w:pPr>
    </w:p>
    <w:p w14:paraId="0FA4A757" w14:textId="1FF6E72B" w:rsidR="00FC03B4" w:rsidRDefault="00FC03B4" w:rsidP="00FC03B4">
      <w:pPr>
        <w:pStyle w:val="Prrafodelista"/>
        <w:numPr>
          <w:ilvl w:val="1"/>
          <w:numId w:val="16"/>
        </w:numPr>
        <w:jc w:val="both"/>
      </w:pPr>
      <w:r>
        <w:t>Requeriments.txt: son las herramientas que van a ser utilizadas por nuestra aplicación.</w:t>
      </w:r>
    </w:p>
    <w:p w14:paraId="710322D6" w14:textId="6C072795" w:rsidR="00FC03B4" w:rsidRDefault="00FC03B4" w:rsidP="00FC03B4">
      <w:pPr>
        <w:pStyle w:val="Prrafodelista"/>
        <w:numPr>
          <w:ilvl w:val="1"/>
          <w:numId w:val="16"/>
        </w:numPr>
        <w:jc w:val="both"/>
      </w:pPr>
      <w:r w:rsidRPr="00FC03B4">
        <w:t>Runtime.txt: fichero que indi</w:t>
      </w:r>
      <w:r>
        <w:t>ca a heroku el lenguaje que se va a utilizar y la versión.</w:t>
      </w:r>
    </w:p>
    <w:p w14:paraId="69865F42" w14:textId="413F5CF9" w:rsidR="00FC03B4" w:rsidRDefault="00FC03B4" w:rsidP="00FC03B4">
      <w:pPr>
        <w:pStyle w:val="Prrafodelista"/>
        <w:numPr>
          <w:ilvl w:val="1"/>
          <w:numId w:val="16"/>
        </w:numPr>
        <w:jc w:val="both"/>
      </w:pPr>
      <w:r>
        <w:t>Procfile: fichero que heroku utilizará para ejecutar la aplicación.</w:t>
      </w:r>
    </w:p>
    <w:p w14:paraId="36DE964C" w14:textId="0A2D6086" w:rsidR="00FC03B4" w:rsidRDefault="00FC03B4" w:rsidP="00FC03B4">
      <w:pPr>
        <w:ind w:left="1416"/>
        <w:jc w:val="both"/>
      </w:pPr>
      <w:r>
        <w:t>Estos tres ficheros serán imprescindibles para poder hacer el despliegue.</w:t>
      </w:r>
    </w:p>
    <w:p w14:paraId="09DCAF47" w14:textId="326393E4" w:rsidR="00FC03B4" w:rsidRDefault="007E4FEE" w:rsidP="00FC03B4">
      <w:pPr>
        <w:ind w:left="1416"/>
        <w:jc w:val="both"/>
      </w:pPr>
      <w:r>
        <w:t>El siguiente paso será crearse una cuenta en heroku. Una vez la tengamos, nos aparece la siguiente pantalla:</w:t>
      </w:r>
    </w:p>
    <w:p w14:paraId="312D67D9" w14:textId="77777777" w:rsidR="007E4FEE" w:rsidRDefault="007E4FEE" w:rsidP="00FC03B4">
      <w:pPr>
        <w:ind w:left="1416"/>
        <w:jc w:val="both"/>
      </w:pPr>
    </w:p>
    <w:p w14:paraId="2198A1CF" w14:textId="77777777" w:rsidR="007E4FEE" w:rsidRDefault="007E4FEE" w:rsidP="007E4FEE">
      <w:pPr>
        <w:keepNext/>
        <w:ind w:left="1416"/>
        <w:jc w:val="both"/>
      </w:pPr>
      <w:r>
        <w:rPr>
          <w:noProof/>
        </w:rPr>
        <w:drawing>
          <wp:inline distT="0" distB="0" distL="0" distR="0" wp14:anchorId="40A21EBB" wp14:editId="688ADD95">
            <wp:extent cx="4409440" cy="916732"/>
            <wp:effectExtent l="0" t="0" r="0" b="0"/>
            <wp:docPr id="626" name="Imagen 6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n 626" descr="Interfaz de usuario gráfica&#10;&#10;Descripción generada automáticamente"/>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4444516" cy="924024"/>
                    </a:xfrm>
                    <a:prstGeom prst="rect">
                      <a:avLst/>
                    </a:prstGeom>
                    <a:noFill/>
                    <a:ln>
                      <a:noFill/>
                    </a:ln>
                  </pic:spPr>
                </pic:pic>
              </a:graphicData>
            </a:graphic>
          </wp:inline>
        </w:drawing>
      </w:r>
    </w:p>
    <w:p w14:paraId="61F40125" w14:textId="10EEE25B" w:rsidR="007E4FEE" w:rsidRPr="00FC03B4" w:rsidRDefault="007E4FEE" w:rsidP="007E4FEE">
      <w:pPr>
        <w:pStyle w:val="Descripcin"/>
        <w:jc w:val="center"/>
      </w:pPr>
      <w:bookmarkStart w:id="107" w:name="_Toc108080009"/>
      <w:r>
        <w:t xml:space="preserve">Figura </w:t>
      </w:r>
      <w:fldSimple w:instr=" SEQ Figura \* ARABIC ">
        <w:r w:rsidR="00CC4358">
          <w:rPr>
            <w:noProof/>
          </w:rPr>
          <w:t>13</w:t>
        </w:r>
      </w:fldSimple>
      <w:r>
        <w:t xml:space="preserve"> Heroku login</w:t>
      </w:r>
      <w:bookmarkEnd w:id="107"/>
    </w:p>
    <w:p w14:paraId="074760B7" w14:textId="77777777" w:rsidR="00FC03B4" w:rsidRPr="00FC03B4" w:rsidRDefault="00FC03B4" w:rsidP="00FC03B4">
      <w:pPr>
        <w:ind w:left="1410"/>
      </w:pPr>
    </w:p>
    <w:p w14:paraId="3F31FF6E" w14:textId="7C34D24C" w:rsidR="007E4FEE" w:rsidRDefault="00AC2216" w:rsidP="003066E6">
      <w:pPr>
        <w:ind w:left="1416"/>
        <w:jc w:val="both"/>
      </w:pPr>
      <w:r>
        <w:t xml:space="preserve">Seleccionaremos crear nueva </w:t>
      </w:r>
      <w:r w:rsidR="003066E6">
        <w:t>aplicación,</w:t>
      </w:r>
      <w:r>
        <w:t xml:space="preserve"> que nos lle</w:t>
      </w:r>
      <w:r w:rsidR="003066E6">
        <w:t>vará a otra página, donde elegiremos el nombre y donde se encontrará.  Cuando seleccionemos la opción crear aplicación nos aparecerá la siguiente pantalla.</w:t>
      </w:r>
    </w:p>
    <w:p w14:paraId="445C74F6" w14:textId="77777777" w:rsidR="003066E6" w:rsidRDefault="003066E6" w:rsidP="003066E6">
      <w:pPr>
        <w:ind w:left="1416"/>
        <w:jc w:val="both"/>
      </w:pPr>
    </w:p>
    <w:p w14:paraId="0F1F8D1A" w14:textId="77777777" w:rsidR="003066E6" w:rsidRDefault="003066E6" w:rsidP="003066E6">
      <w:pPr>
        <w:keepNext/>
        <w:ind w:left="1416"/>
        <w:jc w:val="center"/>
      </w:pPr>
      <w:r>
        <w:rPr>
          <w:noProof/>
        </w:rPr>
        <w:drawing>
          <wp:inline distT="0" distB="0" distL="0" distR="0" wp14:anchorId="530C2D46" wp14:editId="00B9DE47">
            <wp:extent cx="4209415" cy="2790272"/>
            <wp:effectExtent l="0" t="0" r="635" b="0"/>
            <wp:docPr id="627" name="Imagen 6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Imagen 627" descr="Interfaz de usuario gráfica, Texto, Aplicación, Correo electrónico&#10;&#10;Descripción generada automáticamente"/>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4215972" cy="2794618"/>
                    </a:xfrm>
                    <a:prstGeom prst="rect">
                      <a:avLst/>
                    </a:prstGeom>
                    <a:noFill/>
                    <a:ln>
                      <a:noFill/>
                    </a:ln>
                  </pic:spPr>
                </pic:pic>
              </a:graphicData>
            </a:graphic>
          </wp:inline>
        </w:drawing>
      </w:r>
    </w:p>
    <w:p w14:paraId="3B42492A" w14:textId="6E3F1289" w:rsidR="003066E6" w:rsidRDefault="003066E6" w:rsidP="003066E6">
      <w:pPr>
        <w:pStyle w:val="Descripcin"/>
        <w:jc w:val="center"/>
      </w:pPr>
      <w:bookmarkStart w:id="108" w:name="_Toc108080010"/>
      <w:r>
        <w:t xml:space="preserve">Figura </w:t>
      </w:r>
      <w:fldSimple w:instr=" SEQ Figura \* ARABIC ">
        <w:r w:rsidR="00CC4358">
          <w:rPr>
            <w:noProof/>
          </w:rPr>
          <w:t>14</w:t>
        </w:r>
      </w:fldSimple>
      <w:r>
        <w:t xml:space="preserve"> Crear aplicación</w:t>
      </w:r>
      <w:bookmarkEnd w:id="108"/>
    </w:p>
    <w:p w14:paraId="344B6B96" w14:textId="77777777" w:rsidR="003066E6" w:rsidRDefault="003066E6" w:rsidP="003066E6"/>
    <w:p w14:paraId="3CF354D0" w14:textId="5BCCA35F" w:rsidR="003066E6" w:rsidRDefault="003066E6" w:rsidP="000B27ED">
      <w:pPr>
        <w:ind w:left="1410"/>
        <w:jc w:val="both"/>
      </w:pPr>
      <w:r>
        <w:t>Lo sigui</w:t>
      </w:r>
      <w:r w:rsidR="000B27ED">
        <w:t>ente será seleccionar nuestro repositorio. Para ello deberemos iniciar sesión en GitHub, una vez se haya hecho, nos encontraremos con todos nuestros repositorios y elegimos el correspondiente.</w:t>
      </w:r>
    </w:p>
    <w:p w14:paraId="05E29232" w14:textId="77777777" w:rsidR="00D5761C" w:rsidRDefault="00D5761C" w:rsidP="00D5761C">
      <w:pPr>
        <w:keepNext/>
        <w:ind w:left="1410"/>
        <w:jc w:val="center"/>
      </w:pPr>
      <w:r>
        <w:rPr>
          <w:noProof/>
        </w:rPr>
        <w:lastRenderedPageBreak/>
        <w:drawing>
          <wp:inline distT="0" distB="0" distL="0" distR="0" wp14:anchorId="3E46A582" wp14:editId="200B039E">
            <wp:extent cx="4686300" cy="2774638"/>
            <wp:effectExtent l="0" t="0" r="0" b="6985"/>
            <wp:docPr id="631" name="Imagen 6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Imagen 631" descr="Interfaz de usuario gráfica, Texto, Aplicación, Correo electrónico&#10;&#10;Descripción generada automáticamente"/>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4694558" cy="2779528"/>
                    </a:xfrm>
                    <a:prstGeom prst="rect">
                      <a:avLst/>
                    </a:prstGeom>
                    <a:noFill/>
                    <a:ln>
                      <a:noFill/>
                    </a:ln>
                  </pic:spPr>
                </pic:pic>
              </a:graphicData>
            </a:graphic>
          </wp:inline>
        </w:drawing>
      </w:r>
    </w:p>
    <w:p w14:paraId="7298BD0D" w14:textId="0C6B1A44" w:rsidR="000B27ED" w:rsidRDefault="00D5761C" w:rsidP="00D5761C">
      <w:pPr>
        <w:pStyle w:val="Descripcin"/>
        <w:jc w:val="center"/>
      </w:pPr>
      <w:bookmarkStart w:id="109" w:name="_Toc108080011"/>
      <w:r>
        <w:t xml:space="preserve">Figura </w:t>
      </w:r>
      <w:fldSimple w:instr=" SEQ Figura \* ARABIC ">
        <w:r w:rsidR="00CC4358">
          <w:rPr>
            <w:noProof/>
          </w:rPr>
          <w:t>15</w:t>
        </w:r>
      </w:fldSimple>
      <w:r>
        <w:t xml:space="preserve"> Despliegue</w:t>
      </w:r>
      <w:bookmarkEnd w:id="109"/>
    </w:p>
    <w:p w14:paraId="6436F080" w14:textId="77777777" w:rsidR="00D5761C" w:rsidRDefault="00D5761C" w:rsidP="00D5761C"/>
    <w:p w14:paraId="7C5BC08C" w14:textId="77777777" w:rsidR="00D5761C" w:rsidRDefault="00D5761C" w:rsidP="00D5761C">
      <w:pPr>
        <w:jc w:val="both"/>
      </w:pPr>
      <w:r>
        <w:tab/>
      </w:r>
      <w:r>
        <w:tab/>
        <w:t>Por último, deberemos desplegar la aplicación, si todo sale saldrá algo así:</w:t>
      </w:r>
    </w:p>
    <w:p w14:paraId="35AA5BF2" w14:textId="77777777" w:rsidR="00D5761C" w:rsidRDefault="00D5761C" w:rsidP="00D5761C">
      <w:pPr>
        <w:keepNext/>
        <w:jc w:val="right"/>
      </w:pPr>
      <w:r>
        <w:rPr>
          <w:noProof/>
        </w:rPr>
        <w:drawing>
          <wp:inline distT="0" distB="0" distL="0" distR="0" wp14:anchorId="40A38234" wp14:editId="1C9AACB9">
            <wp:extent cx="4638675" cy="2311155"/>
            <wp:effectExtent l="0" t="0" r="0" b="0"/>
            <wp:docPr id="644" name="Imagen 644"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n 644" descr="Interfaz de usuario gráfica, Texto, Aplicación, Correo electrónico, Teams&#10;&#10;Descripción generada automáticamente"/>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45825" cy="2314718"/>
                    </a:xfrm>
                    <a:prstGeom prst="rect">
                      <a:avLst/>
                    </a:prstGeom>
                    <a:noFill/>
                    <a:ln>
                      <a:noFill/>
                    </a:ln>
                  </pic:spPr>
                </pic:pic>
              </a:graphicData>
            </a:graphic>
          </wp:inline>
        </w:drawing>
      </w:r>
    </w:p>
    <w:p w14:paraId="672FFF1B" w14:textId="4667226D" w:rsidR="00D5761C" w:rsidRPr="00D5761C" w:rsidRDefault="00D5761C" w:rsidP="00D5761C">
      <w:pPr>
        <w:pStyle w:val="Descripcin"/>
        <w:jc w:val="center"/>
        <w:sectPr w:rsidR="00D5761C" w:rsidRPr="00D5761C" w:rsidSect="009F5299">
          <w:type w:val="continuous"/>
          <w:pgSz w:w="11906" w:h="16838"/>
          <w:pgMar w:top="1418" w:right="1701" w:bottom="1418" w:left="1701" w:header="709" w:footer="709" w:gutter="0"/>
          <w:cols w:space="708"/>
          <w:docGrid w:linePitch="360"/>
        </w:sectPr>
      </w:pPr>
      <w:bookmarkStart w:id="110" w:name="_Toc108080012"/>
      <w:r>
        <w:t xml:space="preserve">Figura </w:t>
      </w:r>
      <w:fldSimple w:instr=" SEQ Figura \* ARABIC ">
        <w:r w:rsidR="00CC4358">
          <w:rPr>
            <w:noProof/>
          </w:rPr>
          <w:t>16</w:t>
        </w:r>
      </w:fldSimple>
      <w:r>
        <w:t xml:space="preserve"> Despliegue correcto</w:t>
      </w:r>
      <w:bookmarkEnd w:id="110"/>
    </w:p>
    <w:p w14:paraId="5598439D" w14:textId="2AEFFB70" w:rsidR="002F5D3D" w:rsidRPr="00FC03B4" w:rsidRDefault="002F5D3D" w:rsidP="00743BA1">
      <w:pPr>
        <w:sectPr w:rsidR="002F5D3D" w:rsidRPr="00FC03B4" w:rsidSect="00981513">
          <w:headerReference w:type="default" r:id="rId345"/>
          <w:pgSz w:w="11906" w:h="16838"/>
          <w:pgMar w:top="1418" w:right="1701" w:bottom="1418" w:left="1701" w:header="709" w:footer="709" w:gutter="0"/>
          <w:cols w:space="708"/>
          <w:docGrid w:linePitch="360"/>
        </w:sectPr>
      </w:pPr>
    </w:p>
    <w:p w14:paraId="2FE4BF85" w14:textId="75942E73" w:rsidR="00923089" w:rsidRPr="00FC03B4" w:rsidRDefault="00923089" w:rsidP="00743BA1"/>
    <w:p w14:paraId="50C6E983" w14:textId="79F92A9E" w:rsidR="00923089" w:rsidRPr="00FC03B4" w:rsidRDefault="00923089" w:rsidP="00743BA1"/>
    <w:p w14:paraId="66E4DC0B" w14:textId="77777777" w:rsidR="00923089" w:rsidRPr="00FC03B4" w:rsidRDefault="00923089" w:rsidP="00743BA1"/>
    <w:p w14:paraId="21CFE0F0" w14:textId="77777777" w:rsidR="002C3CAD" w:rsidRPr="00FC03B4" w:rsidRDefault="002C3CAD" w:rsidP="00152108">
      <w:pPr>
        <w:pStyle w:val="Textoindependiente"/>
        <w:spacing w:before="10"/>
        <w:jc w:val="both"/>
        <w:rPr>
          <w:rFonts w:ascii="Trebuchet MS"/>
          <w:sz w:val="18"/>
        </w:rPr>
      </w:pPr>
    </w:p>
    <w:p w14:paraId="1ED8DAB7" w14:textId="06CA8152" w:rsidR="002C3CAD" w:rsidRPr="00FC03B4" w:rsidRDefault="002C3CAD" w:rsidP="00152108">
      <w:pPr>
        <w:pStyle w:val="Textoindependiente"/>
        <w:spacing w:before="10"/>
        <w:jc w:val="both"/>
        <w:rPr>
          <w:rFonts w:ascii="Trebuchet MS"/>
          <w:sz w:val="18"/>
        </w:rPr>
      </w:pPr>
      <w:r>
        <w:rPr>
          <w:noProof/>
        </w:rPr>
        <mc:AlternateContent>
          <mc:Choice Requires="wps">
            <w:drawing>
              <wp:anchor distT="0" distB="0" distL="0" distR="0" simplePos="0" relativeHeight="251695104" behindDoc="1" locked="0" layoutInCell="1" allowOverlap="1" wp14:anchorId="004B716E" wp14:editId="694B3F5B">
                <wp:simplePos x="0" y="0"/>
                <wp:positionH relativeFrom="page">
                  <wp:posOffset>1433195</wp:posOffset>
                </wp:positionH>
                <wp:positionV relativeFrom="paragraph">
                  <wp:posOffset>166370</wp:posOffset>
                </wp:positionV>
                <wp:extent cx="4669155" cy="1270"/>
                <wp:effectExtent l="0" t="0" r="0" b="0"/>
                <wp:wrapTopAndBottom/>
                <wp:docPr id="670" name="Forma libre: forma 6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CCB1A8" id="Forma libre: forma 670" o:spid="_x0000_s1026" style="position:absolute;margin-left:112.85pt;margin-top:13.1pt;width:367.65pt;height:.1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7F4DD5F2" w14:textId="77777777" w:rsidR="002C3CAD" w:rsidRPr="00FC03B4" w:rsidRDefault="002C3CAD" w:rsidP="00152108">
      <w:pPr>
        <w:pStyle w:val="Ttulo1"/>
        <w:ind w:left="705"/>
        <w:jc w:val="both"/>
        <w:rPr>
          <w:sz w:val="22"/>
          <w:szCs w:val="22"/>
        </w:rPr>
      </w:pPr>
    </w:p>
    <w:p w14:paraId="6815A6D6" w14:textId="3A672B03" w:rsidR="002C3CAD" w:rsidRDefault="002C3CAD" w:rsidP="00152108">
      <w:pPr>
        <w:pStyle w:val="Ttulo1"/>
        <w:ind w:left="705"/>
        <w:jc w:val="both"/>
      </w:pPr>
      <w:bookmarkStart w:id="111" w:name="_Toc108079964"/>
      <w:r>
        <w:t>Apéndice E. Documentación de usuario</w:t>
      </w:r>
      <w:bookmarkEnd w:id="111"/>
    </w:p>
    <w:p w14:paraId="21AE5EBF" w14:textId="77777777" w:rsidR="002C3CAD" w:rsidRPr="00417529" w:rsidRDefault="002C3CAD" w:rsidP="00152108">
      <w:pPr>
        <w:pStyle w:val="Textoindependiente"/>
        <w:spacing w:before="10"/>
        <w:jc w:val="both"/>
        <w:rPr>
          <w:rFonts w:ascii="Trebuchet MS"/>
          <w:sz w:val="18"/>
        </w:rPr>
      </w:pPr>
      <w:r>
        <w:rPr>
          <w:noProof/>
        </w:rPr>
        <mc:AlternateContent>
          <mc:Choice Requires="wps">
            <w:drawing>
              <wp:anchor distT="0" distB="0" distL="0" distR="0" simplePos="0" relativeHeight="251693056" behindDoc="1" locked="0" layoutInCell="1" allowOverlap="1" wp14:anchorId="39759AA8" wp14:editId="6FBAEDA1">
                <wp:simplePos x="0" y="0"/>
                <wp:positionH relativeFrom="page">
                  <wp:posOffset>1433195</wp:posOffset>
                </wp:positionH>
                <wp:positionV relativeFrom="paragraph">
                  <wp:posOffset>166370</wp:posOffset>
                </wp:positionV>
                <wp:extent cx="4669155" cy="1270"/>
                <wp:effectExtent l="0" t="0" r="0" b="0"/>
                <wp:wrapTopAndBottom/>
                <wp:docPr id="669" name="Forma libre: forma 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3AB30" id="Forma libre: forma 669" o:spid="_x0000_s1026" style="position:absolute;margin-left:112.85pt;margin-top:13.1pt;width:367.65pt;height:.1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044C601F" w14:textId="4EFF4BD6" w:rsidR="002C3CAD" w:rsidRDefault="002C3CAD" w:rsidP="00152108">
      <w:pPr>
        <w:pStyle w:val="Ttulo2"/>
        <w:jc w:val="both"/>
      </w:pPr>
    </w:p>
    <w:p w14:paraId="57BE5C82" w14:textId="73AC69B4" w:rsidR="00A07160" w:rsidRDefault="00E249CA" w:rsidP="00152108">
      <w:pPr>
        <w:pStyle w:val="Ttulo2"/>
        <w:jc w:val="both"/>
      </w:pPr>
      <w:bookmarkStart w:id="112" w:name="_Toc108079965"/>
      <w:r>
        <w:t>E.1 Introducción</w:t>
      </w:r>
      <w:bookmarkEnd w:id="112"/>
      <w:r>
        <w:t xml:space="preserve"> </w:t>
      </w:r>
    </w:p>
    <w:p w14:paraId="57BEE520" w14:textId="6A3B341A" w:rsidR="00E249CA" w:rsidRDefault="00E249CA" w:rsidP="00152108">
      <w:pPr>
        <w:ind w:left="708" w:firstLine="702"/>
        <w:jc w:val="both"/>
      </w:pPr>
      <w:r>
        <w:t xml:space="preserve">En esta sección se explicarán a los usuarios la ejecución de la aplicación, por lo que deberemos de tener en cuenta los requisitos que necesita el usuario para poder utilizar la aplicación, además de los procesos de instalación y una guía para que el usuario pueda entender mejor </w:t>
      </w:r>
      <w:r w:rsidR="007A312D">
        <w:t>cómo</w:t>
      </w:r>
      <w:r>
        <w:t xml:space="preserve"> funciona la aplicación. </w:t>
      </w:r>
    </w:p>
    <w:p w14:paraId="2C377BC0" w14:textId="77777777" w:rsidR="00E249CA" w:rsidRDefault="00E249CA" w:rsidP="00152108">
      <w:pPr>
        <w:ind w:left="708" w:firstLine="702"/>
        <w:jc w:val="both"/>
      </w:pPr>
    </w:p>
    <w:p w14:paraId="38601587" w14:textId="72245126" w:rsidR="00E249CA" w:rsidRDefault="00E249CA" w:rsidP="00152108">
      <w:pPr>
        <w:pStyle w:val="Ttulo2"/>
        <w:jc w:val="both"/>
      </w:pPr>
      <w:bookmarkStart w:id="113" w:name="_Toc108079966"/>
      <w:r>
        <w:t>E.2 Requisitos de usuario</w:t>
      </w:r>
      <w:bookmarkEnd w:id="113"/>
      <w:r>
        <w:t xml:space="preserve"> </w:t>
      </w:r>
    </w:p>
    <w:p w14:paraId="764A2586" w14:textId="01F6B6C5" w:rsidR="00CC54E1" w:rsidRDefault="00CC54E1" w:rsidP="00152108">
      <w:pPr>
        <w:ind w:left="708" w:firstLine="702"/>
        <w:jc w:val="both"/>
      </w:pPr>
      <w:r>
        <w:t xml:space="preserve">El usuario podrá acceder a la aplicación de forma remota o local. Si el usuario quiere acceder de forma remota, deberá introducir en su navegador el siguiente enlace </w:t>
      </w:r>
      <w:hyperlink r:id="rId346" w:history="1">
        <w:r w:rsidR="00CE0ED4" w:rsidRPr="00F012C2">
          <w:rPr>
            <w:rStyle w:val="Hipervnculo"/>
          </w:rPr>
          <w:t>https://netextractor</w:t>
        </w:r>
        <w:r w:rsidR="00CE0ED4" w:rsidRPr="00F012C2">
          <w:rPr>
            <w:rStyle w:val="Hipervnculo"/>
          </w:rPr>
          <w:t>2</w:t>
        </w:r>
        <w:r w:rsidR="00CE0ED4" w:rsidRPr="00F012C2">
          <w:rPr>
            <w:rStyle w:val="Hipervnculo"/>
          </w:rPr>
          <w:t>.herokuapp.com</w:t>
        </w:r>
      </w:hyperlink>
      <w:r>
        <w:t xml:space="preserve">. Por otra parte, si el usuario desea </w:t>
      </w:r>
      <w:r w:rsidR="00352D59">
        <w:t xml:space="preserve">acceder de forma local, deberá acceder a </w:t>
      </w:r>
      <w:hyperlink r:id="rId347" w:history="1">
        <w:r w:rsidR="00352D59" w:rsidRPr="00352D59">
          <w:rPr>
            <w:rStyle w:val="Hipervnculo"/>
          </w:rPr>
          <w:t>http://127.0.0.1:5000/</w:t>
        </w:r>
      </w:hyperlink>
      <w:r w:rsidR="00352D59">
        <w:t>, esto tiene sus ventajas y es que tendrás la aplicación sin límites.</w:t>
      </w:r>
    </w:p>
    <w:p w14:paraId="49798688" w14:textId="77777777" w:rsidR="00352D59" w:rsidRDefault="00352D59" w:rsidP="00152108">
      <w:pPr>
        <w:ind w:left="708" w:firstLine="702"/>
        <w:jc w:val="both"/>
      </w:pPr>
      <w:r>
        <w:t>Como es una aplicación web, el único requisito para acceder a la página será el tener estas versiones de navegador:</w:t>
      </w:r>
    </w:p>
    <w:p w14:paraId="3C802CD2" w14:textId="77777777" w:rsidR="00352D59" w:rsidRDefault="00352D59" w:rsidP="00152108">
      <w:pPr>
        <w:ind w:left="1410" w:firstLine="702"/>
        <w:jc w:val="both"/>
      </w:pPr>
      <w:r>
        <w:t xml:space="preserve"> − Safari 9 o superior.</w:t>
      </w:r>
    </w:p>
    <w:p w14:paraId="1C443E35" w14:textId="77777777" w:rsidR="00352D59" w:rsidRDefault="00352D59" w:rsidP="00152108">
      <w:pPr>
        <w:ind w:left="1410" w:firstLine="702"/>
        <w:jc w:val="both"/>
      </w:pPr>
      <w:r>
        <w:t>− Opera 28 o superior.</w:t>
      </w:r>
    </w:p>
    <w:p w14:paraId="0113452F" w14:textId="77777777" w:rsidR="00352D59" w:rsidRDefault="00352D59" w:rsidP="00152108">
      <w:pPr>
        <w:ind w:left="1410" w:firstLine="702"/>
        <w:jc w:val="both"/>
      </w:pPr>
      <w:r>
        <w:t>− Google Chrome 41 o superior.</w:t>
      </w:r>
    </w:p>
    <w:p w14:paraId="5B51CBF4" w14:textId="77777777" w:rsidR="00352D59" w:rsidRDefault="00352D59" w:rsidP="00152108">
      <w:pPr>
        <w:ind w:left="1410" w:firstLine="702"/>
        <w:jc w:val="both"/>
      </w:pPr>
      <w:r>
        <w:t>− Mozilla Firefox 40 o superior.</w:t>
      </w:r>
    </w:p>
    <w:p w14:paraId="44025DBC" w14:textId="5D4ACC4B" w:rsidR="00352D59" w:rsidRDefault="00352D59" w:rsidP="00152108">
      <w:pPr>
        <w:ind w:left="1410" w:firstLine="702"/>
        <w:jc w:val="both"/>
      </w:pPr>
      <w:r>
        <w:t>− Microsoft Edge 12 o superior.</w:t>
      </w:r>
    </w:p>
    <w:p w14:paraId="198C33FD" w14:textId="1D56DDD6" w:rsidR="00352D59" w:rsidRPr="00CC54E1" w:rsidRDefault="00352D59" w:rsidP="00152108">
      <w:pPr>
        <w:jc w:val="both"/>
      </w:pPr>
      <w:r>
        <w:tab/>
      </w:r>
      <w:r>
        <w:tab/>
      </w:r>
    </w:p>
    <w:p w14:paraId="141EE360" w14:textId="2ABF2D53" w:rsidR="00E249CA" w:rsidRDefault="00352D59" w:rsidP="00152108">
      <w:pPr>
        <w:pStyle w:val="Ttulo2"/>
        <w:jc w:val="both"/>
      </w:pPr>
      <w:bookmarkStart w:id="114" w:name="_Toc108079967"/>
      <w:r>
        <w:t>E.3 Instalación</w:t>
      </w:r>
      <w:bookmarkEnd w:id="114"/>
      <w:r>
        <w:t xml:space="preserve"> </w:t>
      </w:r>
    </w:p>
    <w:p w14:paraId="033A9E20" w14:textId="7B99FE23" w:rsidR="00352D59" w:rsidRDefault="007045C3" w:rsidP="00152108">
      <w:pPr>
        <w:ind w:left="708" w:firstLine="702"/>
        <w:jc w:val="both"/>
      </w:pPr>
      <w:r>
        <w:t>En cuanto a instalación, si el usuario usa la aplicación de forma remota, no tendrá que instalarse nada más que los navegadores citados en el anterior apartado.</w:t>
      </w:r>
    </w:p>
    <w:p w14:paraId="5DB7800C" w14:textId="266EE650" w:rsidR="007045C3" w:rsidRDefault="007045C3" w:rsidP="00152108">
      <w:pPr>
        <w:ind w:left="708" w:firstLine="702"/>
        <w:jc w:val="both"/>
      </w:pPr>
      <w:r>
        <w:t xml:space="preserve">Si el usuario va a utilizar la aplicación de forma local, sí que deberá instalar algunos requisitos que vienen explicados en el </w:t>
      </w:r>
      <w:hyperlink w:anchor="_D.3_Manual_del" w:history="1">
        <w:r w:rsidR="00EE3830" w:rsidRPr="00EE3830">
          <w:rPr>
            <w:rStyle w:val="Hipervnculo"/>
          </w:rPr>
          <w:t>Manual del programador</w:t>
        </w:r>
      </w:hyperlink>
      <w:r>
        <w:t>.</w:t>
      </w:r>
    </w:p>
    <w:p w14:paraId="10E13146" w14:textId="3B44B156" w:rsidR="007045C3" w:rsidRDefault="007045C3" w:rsidP="00152108">
      <w:pPr>
        <w:jc w:val="both"/>
      </w:pPr>
    </w:p>
    <w:p w14:paraId="5554135F" w14:textId="48CD1E58" w:rsidR="007045C3" w:rsidRDefault="007045C3" w:rsidP="00152108">
      <w:pPr>
        <w:pStyle w:val="Ttulo2"/>
        <w:jc w:val="both"/>
      </w:pPr>
      <w:bookmarkStart w:id="115" w:name="_Toc108079968"/>
      <w:r>
        <w:t>E.4 Manual de usuario</w:t>
      </w:r>
      <w:bookmarkEnd w:id="115"/>
    </w:p>
    <w:p w14:paraId="0011EE04" w14:textId="2475CE5B" w:rsidR="007045C3" w:rsidRDefault="007045C3" w:rsidP="00152108">
      <w:pPr>
        <w:ind w:left="708" w:firstLine="702"/>
        <w:jc w:val="both"/>
      </w:pPr>
      <w:r>
        <w:t>En este punto se explicará cada una de las pantallas que el usuario encontrará en la aplicación.</w:t>
      </w:r>
    </w:p>
    <w:p w14:paraId="567A3214" w14:textId="55C15EA9" w:rsidR="00A27C7A" w:rsidRDefault="00A27C7A" w:rsidP="00152108">
      <w:pPr>
        <w:ind w:left="708" w:firstLine="702"/>
        <w:jc w:val="both"/>
      </w:pPr>
      <w:r>
        <w:t>Para acceder a la aplicación lo haremos como hemos mencionado anteriormente, es decir de forma remota o local.</w:t>
      </w:r>
    </w:p>
    <w:p w14:paraId="6684599D" w14:textId="77777777" w:rsidR="00A27C7A" w:rsidRDefault="00A27C7A" w:rsidP="00152108">
      <w:pPr>
        <w:ind w:left="708" w:firstLine="702"/>
        <w:jc w:val="both"/>
      </w:pPr>
    </w:p>
    <w:p w14:paraId="7659630A" w14:textId="60C093F8" w:rsidR="00A27C7A" w:rsidRDefault="00A27C7A" w:rsidP="00152108">
      <w:pPr>
        <w:pStyle w:val="Ttulo3"/>
        <w:ind w:left="702" w:firstLine="708"/>
        <w:jc w:val="both"/>
      </w:pPr>
      <w:bookmarkStart w:id="116" w:name="_Toc108079969"/>
      <w:r>
        <w:t>Antes de usar la aplicación</w:t>
      </w:r>
      <w:bookmarkEnd w:id="116"/>
    </w:p>
    <w:p w14:paraId="56F98382" w14:textId="4A166103" w:rsidR="00A27C7A" w:rsidRDefault="00A27C7A" w:rsidP="00152108">
      <w:pPr>
        <w:ind w:left="1410" w:firstLine="720"/>
        <w:jc w:val="both"/>
      </w:pPr>
      <w:r>
        <w:t>No es recomendable usar los botones del navegador, ya que puede causar problemas en cuanto a las sesiones de usuario.</w:t>
      </w:r>
    </w:p>
    <w:p w14:paraId="5794885B" w14:textId="1AD4DB80" w:rsidR="00A27C7A" w:rsidRDefault="00A27C7A" w:rsidP="00152108">
      <w:pPr>
        <w:ind w:left="1410" w:firstLine="720"/>
        <w:jc w:val="both"/>
      </w:pPr>
      <w:r>
        <w:t xml:space="preserve">Se recomienda que los enlaces para los guiones de películas sean de la página </w:t>
      </w:r>
      <w:hyperlink r:id="rId348" w:history="1">
        <w:r w:rsidRPr="00A27C7A">
          <w:rPr>
            <w:rStyle w:val="Hipervnculo"/>
          </w:rPr>
          <w:t>https://www.imsdb.com/</w:t>
        </w:r>
      </w:hyperlink>
      <w:r w:rsidR="008A061C">
        <w:t xml:space="preserve">, debido a que si se usan otras la separación </w:t>
      </w:r>
      <w:r w:rsidR="008A061C">
        <w:lastRenderedPageBreak/>
        <w:t>entre escenas puede ser diferente y los diccionarios puede que se creen mal o no se creen.</w:t>
      </w:r>
    </w:p>
    <w:p w14:paraId="63C9D391" w14:textId="7877B7E4" w:rsidR="008A061C" w:rsidRDefault="008A061C" w:rsidP="00152108">
      <w:pPr>
        <w:jc w:val="both"/>
      </w:pPr>
      <w:r>
        <w:tab/>
      </w:r>
      <w:r>
        <w:tab/>
      </w:r>
    </w:p>
    <w:p w14:paraId="23D69F24" w14:textId="32865125" w:rsidR="008A061C" w:rsidRDefault="008A061C" w:rsidP="00152108">
      <w:pPr>
        <w:jc w:val="both"/>
      </w:pPr>
    </w:p>
    <w:p w14:paraId="65E3BD39" w14:textId="77777777" w:rsidR="008A061C" w:rsidRDefault="008A061C" w:rsidP="00152108">
      <w:pPr>
        <w:jc w:val="both"/>
      </w:pPr>
    </w:p>
    <w:p w14:paraId="72F581E8" w14:textId="6700A84C" w:rsidR="008A061C" w:rsidRDefault="008A061C" w:rsidP="00152108">
      <w:pPr>
        <w:pStyle w:val="Ttulo3"/>
        <w:ind w:left="702" w:firstLine="708"/>
        <w:jc w:val="both"/>
      </w:pPr>
      <w:bookmarkStart w:id="117" w:name="_Toc108079970"/>
      <w:r>
        <w:t>Barra navegación</w:t>
      </w:r>
      <w:bookmarkEnd w:id="117"/>
    </w:p>
    <w:p w14:paraId="1F455DA7" w14:textId="5F618CCA" w:rsidR="008A061C" w:rsidRDefault="008A061C" w:rsidP="00152108">
      <w:pPr>
        <w:ind w:left="1410" w:firstLine="720"/>
        <w:jc w:val="both"/>
      </w:pPr>
      <w:r>
        <w:t>La barra de navegación esta implementada en todas las páginas y esta nos ofrece diversas opciones:</w:t>
      </w:r>
    </w:p>
    <w:p w14:paraId="3C6310F4" w14:textId="0C06A42F" w:rsidR="008A061C" w:rsidRDefault="008A061C" w:rsidP="00152108">
      <w:pPr>
        <w:ind w:left="1410" w:firstLine="720"/>
        <w:jc w:val="both"/>
      </w:pPr>
      <w:r>
        <w:t>-Home: Se vuelve al inicio.</w:t>
      </w:r>
    </w:p>
    <w:p w14:paraId="5D5FD440" w14:textId="2608F4EE" w:rsidR="008A061C" w:rsidRDefault="008A061C" w:rsidP="00152108">
      <w:pPr>
        <w:ind w:left="1410" w:firstLine="720"/>
        <w:jc w:val="both"/>
      </w:pPr>
      <w:r>
        <w:t>-Repositorio: Se abrirá una nueva pestaña con el repositorio del proyecto.</w:t>
      </w:r>
    </w:p>
    <w:p w14:paraId="2AADAA83" w14:textId="1BEB19D5" w:rsidR="008A061C" w:rsidRDefault="008A061C" w:rsidP="00152108">
      <w:pPr>
        <w:ind w:left="1410" w:firstLine="720"/>
        <w:jc w:val="both"/>
      </w:pPr>
      <w:r>
        <w:t xml:space="preserve">-Acerca de: Abre una nueva pestaña con la información </w:t>
      </w:r>
      <w:r w:rsidR="008E0622">
        <w:t>acerca del proyecto.</w:t>
      </w:r>
    </w:p>
    <w:p w14:paraId="254ACE3B" w14:textId="4B3F0DC5" w:rsidR="008E0622" w:rsidRDefault="008E0622" w:rsidP="00152108">
      <w:pPr>
        <w:ind w:left="1410" w:firstLine="720"/>
        <w:jc w:val="both"/>
      </w:pPr>
      <w:r>
        <w:t>-Wiki: Se abrirá una nueva pestaña para acceder a la wiki del proyecto.</w:t>
      </w:r>
    </w:p>
    <w:p w14:paraId="4D0024A8" w14:textId="703F22BF" w:rsidR="008E0622" w:rsidRDefault="008E0622" w:rsidP="00152108">
      <w:pPr>
        <w:ind w:left="1410" w:firstLine="720"/>
        <w:jc w:val="both"/>
      </w:pPr>
      <w:r>
        <w:t>-Idiomas: Si se pulsa sobre la bandera, se cambiará al idioma correspondiente.</w:t>
      </w:r>
    </w:p>
    <w:p w14:paraId="4124FF82" w14:textId="77777777" w:rsidR="008E0622" w:rsidRDefault="008E0622" w:rsidP="00152108">
      <w:pPr>
        <w:ind w:left="1410" w:firstLine="720"/>
        <w:jc w:val="both"/>
      </w:pPr>
    </w:p>
    <w:p w14:paraId="2C04CF5D" w14:textId="77777777" w:rsidR="008E0622" w:rsidRDefault="008E0622" w:rsidP="00152108">
      <w:pPr>
        <w:keepNext/>
        <w:ind w:left="1410" w:firstLine="720"/>
        <w:jc w:val="both"/>
      </w:pPr>
      <w:r>
        <w:rPr>
          <w:noProof/>
        </w:rPr>
        <w:drawing>
          <wp:inline distT="0" distB="0" distL="0" distR="0" wp14:anchorId="12ADDB37" wp14:editId="64A6DB7C">
            <wp:extent cx="4166553" cy="340517"/>
            <wp:effectExtent l="0" t="0" r="5715" b="2540"/>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30503" cy="345743"/>
                    </a:xfrm>
                    <a:prstGeom prst="rect">
                      <a:avLst/>
                    </a:prstGeom>
                  </pic:spPr>
                </pic:pic>
              </a:graphicData>
            </a:graphic>
          </wp:inline>
        </w:drawing>
      </w:r>
    </w:p>
    <w:p w14:paraId="5C5B6EF2" w14:textId="6BC362E4" w:rsidR="008E0622" w:rsidRDefault="008E0622" w:rsidP="00152108">
      <w:pPr>
        <w:pStyle w:val="Descripcin"/>
        <w:jc w:val="center"/>
      </w:pPr>
      <w:bookmarkStart w:id="118" w:name="_Toc108080013"/>
      <w:r>
        <w:t xml:space="preserve">Figura </w:t>
      </w:r>
      <w:r w:rsidR="00AC3EA4">
        <w:fldChar w:fldCharType="begin"/>
      </w:r>
      <w:r w:rsidR="00AC3EA4">
        <w:instrText xml:space="preserve"> SEQ Figura \* ARABIC </w:instrText>
      </w:r>
      <w:r w:rsidR="00AC3EA4">
        <w:fldChar w:fldCharType="separate"/>
      </w:r>
      <w:r w:rsidR="00CC4358">
        <w:rPr>
          <w:noProof/>
        </w:rPr>
        <w:t>17</w:t>
      </w:r>
      <w:r w:rsidR="00AC3EA4">
        <w:rPr>
          <w:noProof/>
        </w:rPr>
        <w:fldChar w:fldCharType="end"/>
      </w:r>
      <w:r>
        <w:t xml:space="preserve"> Barra de navegación</w:t>
      </w:r>
      <w:bookmarkEnd w:id="118"/>
    </w:p>
    <w:p w14:paraId="1DE9DA5E" w14:textId="77777777" w:rsidR="008E0622" w:rsidRDefault="008E0622" w:rsidP="00152108">
      <w:pPr>
        <w:pStyle w:val="Ttulo3"/>
        <w:jc w:val="both"/>
      </w:pPr>
      <w:r>
        <w:tab/>
      </w:r>
      <w:r>
        <w:tab/>
      </w:r>
    </w:p>
    <w:p w14:paraId="75C375C0" w14:textId="2F6B0ECF" w:rsidR="008E0622" w:rsidRDefault="008E0622" w:rsidP="00152108">
      <w:pPr>
        <w:pStyle w:val="Ttulo3"/>
        <w:ind w:left="708" w:firstLine="708"/>
        <w:jc w:val="both"/>
      </w:pPr>
      <w:bookmarkStart w:id="119" w:name="_Toc108079971"/>
      <w:r>
        <w:t>Botones de navegación</w:t>
      </w:r>
      <w:bookmarkEnd w:id="119"/>
    </w:p>
    <w:p w14:paraId="4BC91A94" w14:textId="2895158A" w:rsidR="003853D7" w:rsidRDefault="008E0622" w:rsidP="00152108">
      <w:pPr>
        <w:ind w:left="1416" w:firstLine="714"/>
        <w:jc w:val="both"/>
      </w:pPr>
      <w:r>
        <w:t>En toda la aplicación</w:t>
      </w:r>
      <w:r w:rsidR="003853D7">
        <w:t xml:space="preserve"> tendremos una barra inferior con botones. Si hay más de dos botones esto significa que puedes acceder a más de dos sitios, si tienes dos botones significará que puedes ir a la ventana anterior (volver) o continuar avanzando con el botón que estará a la derecha. Si solo tienes un botón eso significa que no puedes avanzar más (no hay botones a la derecha) o no puedes retroceder más (no hay botones a la izquierda).</w:t>
      </w:r>
    </w:p>
    <w:p w14:paraId="7A68267F" w14:textId="77777777" w:rsidR="003853D7" w:rsidRDefault="003853D7" w:rsidP="00152108">
      <w:pPr>
        <w:ind w:left="1416" w:firstLine="714"/>
        <w:jc w:val="both"/>
      </w:pPr>
    </w:p>
    <w:p w14:paraId="27273980" w14:textId="77777777" w:rsidR="003853D7" w:rsidRDefault="003853D7" w:rsidP="00152108">
      <w:pPr>
        <w:keepNext/>
        <w:ind w:left="1416" w:firstLine="714"/>
        <w:jc w:val="both"/>
      </w:pPr>
      <w:r>
        <w:rPr>
          <w:noProof/>
        </w:rPr>
        <w:drawing>
          <wp:inline distT="0" distB="0" distL="0" distR="0" wp14:anchorId="2B3CFC29" wp14:editId="522BA63D">
            <wp:extent cx="4561840" cy="153420"/>
            <wp:effectExtent l="0" t="0" r="0" b="0"/>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37168" cy="155953"/>
                    </a:xfrm>
                    <a:prstGeom prst="rect">
                      <a:avLst/>
                    </a:prstGeom>
                  </pic:spPr>
                </pic:pic>
              </a:graphicData>
            </a:graphic>
          </wp:inline>
        </w:drawing>
      </w:r>
    </w:p>
    <w:p w14:paraId="3923D9B1" w14:textId="1A484F32" w:rsidR="008E0622" w:rsidRDefault="003853D7" w:rsidP="00152108">
      <w:pPr>
        <w:pStyle w:val="Descripcin"/>
        <w:jc w:val="center"/>
      </w:pPr>
      <w:bookmarkStart w:id="120" w:name="_Toc108080014"/>
      <w:r>
        <w:t xml:space="preserve">Figura </w:t>
      </w:r>
      <w:r w:rsidR="00AC3EA4">
        <w:fldChar w:fldCharType="begin"/>
      </w:r>
      <w:r w:rsidR="00AC3EA4">
        <w:instrText xml:space="preserve"> SEQ Figura \* ARABIC </w:instrText>
      </w:r>
      <w:r w:rsidR="00AC3EA4">
        <w:fldChar w:fldCharType="separate"/>
      </w:r>
      <w:r w:rsidR="00CC4358">
        <w:rPr>
          <w:noProof/>
        </w:rPr>
        <w:t>18</w:t>
      </w:r>
      <w:r w:rsidR="00AC3EA4">
        <w:rPr>
          <w:noProof/>
        </w:rPr>
        <w:fldChar w:fldCharType="end"/>
      </w:r>
      <w:r>
        <w:t xml:space="preserve"> Botones de navegación</w:t>
      </w:r>
      <w:bookmarkEnd w:id="120"/>
    </w:p>
    <w:p w14:paraId="3A81FDC4" w14:textId="557F6682" w:rsidR="003853D7" w:rsidRDefault="003853D7" w:rsidP="00152108">
      <w:pPr>
        <w:jc w:val="both"/>
      </w:pPr>
      <w:r>
        <w:tab/>
      </w:r>
      <w:r>
        <w:tab/>
      </w:r>
    </w:p>
    <w:p w14:paraId="138C7DD1" w14:textId="1BF66DCB" w:rsidR="003853D7" w:rsidRDefault="003853D7" w:rsidP="00152108">
      <w:pPr>
        <w:pStyle w:val="Ttulo3"/>
        <w:jc w:val="both"/>
      </w:pPr>
      <w:r>
        <w:tab/>
      </w:r>
      <w:r>
        <w:tab/>
      </w:r>
      <w:bookmarkStart w:id="121" w:name="_Toc108079972"/>
      <w:r>
        <w:t>Página de inicio</w:t>
      </w:r>
      <w:bookmarkEnd w:id="121"/>
    </w:p>
    <w:p w14:paraId="57DEB513" w14:textId="3DFB6D23" w:rsidR="009D4F48" w:rsidRDefault="009D4F48" w:rsidP="00152108">
      <w:pPr>
        <w:ind w:left="1416" w:firstLine="714"/>
        <w:jc w:val="both"/>
      </w:pPr>
      <w:r>
        <w:t>Es la página de inicio de la aplicación, en ella te explica por encima el funcionamiento de la aplicación.</w:t>
      </w:r>
    </w:p>
    <w:p w14:paraId="7196B7D8" w14:textId="0D9C87A2" w:rsidR="009D4F48" w:rsidRDefault="009D4F48" w:rsidP="00152108">
      <w:pPr>
        <w:ind w:left="1416" w:firstLine="714"/>
        <w:jc w:val="both"/>
      </w:pPr>
      <w:r>
        <w:t>Si queremos seguir a la siguiente página deberemos pulsar el botón Empezar.</w:t>
      </w:r>
    </w:p>
    <w:p w14:paraId="490C040E" w14:textId="6D045B62" w:rsidR="009D4F48" w:rsidRDefault="009D4F48" w:rsidP="00152108">
      <w:pPr>
        <w:ind w:left="1416" w:firstLine="714"/>
        <w:jc w:val="both"/>
      </w:pPr>
    </w:p>
    <w:p w14:paraId="6FC8B515" w14:textId="77777777" w:rsidR="009D4F48" w:rsidRDefault="009D4F48" w:rsidP="00152108">
      <w:pPr>
        <w:keepNext/>
        <w:ind w:left="1416" w:firstLine="714"/>
        <w:jc w:val="both"/>
      </w:pPr>
      <w:r>
        <w:rPr>
          <w:noProof/>
        </w:rPr>
        <w:drawing>
          <wp:inline distT="0" distB="0" distL="0" distR="0" wp14:anchorId="5E1979A2" wp14:editId="698E22AF">
            <wp:extent cx="3561562" cy="1871663"/>
            <wp:effectExtent l="0" t="0" r="1270" b="0"/>
            <wp:docPr id="673" name="Imagen 67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Imagen 673" descr="Interfaz de usuario gráfica, Texto, Aplicación, Correo electrónico&#10;&#10;Descripción generada automáticamente"/>
                    <pic:cNvPicPr/>
                  </pic:nvPicPr>
                  <pic:blipFill>
                    <a:blip r:embed="rId351"/>
                    <a:stretch>
                      <a:fillRect/>
                    </a:stretch>
                  </pic:blipFill>
                  <pic:spPr>
                    <a:xfrm>
                      <a:off x="0" y="0"/>
                      <a:ext cx="3568707" cy="1875418"/>
                    </a:xfrm>
                    <a:prstGeom prst="rect">
                      <a:avLst/>
                    </a:prstGeom>
                  </pic:spPr>
                </pic:pic>
              </a:graphicData>
            </a:graphic>
          </wp:inline>
        </w:drawing>
      </w:r>
    </w:p>
    <w:p w14:paraId="5B32B7AF" w14:textId="03BCDE71" w:rsidR="009D4F48" w:rsidRDefault="009D4F48" w:rsidP="00152108">
      <w:pPr>
        <w:pStyle w:val="Descripcin"/>
        <w:jc w:val="center"/>
      </w:pPr>
      <w:bookmarkStart w:id="122" w:name="_Toc108080015"/>
      <w:r>
        <w:t xml:space="preserve">Figura </w:t>
      </w:r>
      <w:r w:rsidR="00AC3EA4">
        <w:fldChar w:fldCharType="begin"/>
      </w:r>
      <w:r w:rsidR="00AC3EA4">
        <w:instrText xml:space="preserve"> SEQ Figura \* ARABIC </w:instrText>
      </w:r>
      <w:r w:rsidR="00AC3EA4">
        <w:fldChar w:fldCharType="separate"/>
      </w:r>
      <w:r w:rsidR="00CC4358">
        <w:rPr>
          <w:noProof/>
        </w:rPr>
        <w:t>19</w:t>
      </w:r>
      <w:r w:rsidR="00AC3EA4">
        <w:rPr>
          <w:noProof/>
        </w:rPr>
        <w:fldChar w:fldCharType="end"/>
      </w:r>
      <w:r>
        <w:t xml:space="preserve"> Página de inicio</w:t>
      </w:r>
      <w:bookmarkEnd w:id="122"/>
    </w:p>
    <w:p w14:paraId="1085F371" w14:textId="3F567DDA" w:rsidR="009D4F48" w:rsidRDefault="009D4F48" w:rsidP="00152108">
      <w:pPr>
        <w:jc w:val="both"/>
      </w:pPr>
      <w:r>
        <w:lastRenderedPageBreak/>
        <w:tab/>
      </w:r>
      <w:r>
        <w:tab/>
      </w:r>
    </w:p>
    <w:p w14:paraId="7426E078" w14:textId="0635E6F0" w:rsidR="009D4F48" w:rsidRDefault="009D4F48" w:rsidP="00152108">
      <w:pPr>
        <w:pStyle w:val="Ttulo3"/>
        <w:jc w:val="both"/>
      </w:pPr>
      <w:r>
        <w:tab/>
      </w:r>
      <w:r>
        <w:tab/>
      </w:r>
      <w:bookmarkStart w:id="123" w:name="_Toc108079973"/>
      <w:r>
        <w:t>Menú de selección</w:t>
      </w:r>
      <w:bookmarkEnd w:id="123"/>
      <w:r>
        <w:t xml:space="preserve"> </w:t>
      </w:r>
    </w:p>
    <w:p w14:paraId="5CE92614" w14:textId="62CA0221" w:rsidR="009F7478" w:rsidRDefault="009F7478" w:rsidP="00152108">
      <w:pPr>
        <w:ind w:left="1416" w:firstLine="714"/>
        <w:jc w:val="both"/>
      </w:pPr>
      <w:r>
        <w:t>La siguiente pantalla nos muestra un menú con dos botones, en el que pulsaremos película, si queremos introducir un guion o ePub, si queremos introducir una novela en formato ePub. Además, nos advierte en la parte inferior de que es recomendable no usar los botones de navegación.</w:t>
      </w:r>
    </w:p>
    <w:p w14:paraId="7AC0884C" w14:textId="4739C36B" w:rsidR="009F7478" w:rsidRDefault="009F7478" w:rsidP="00152108">
      <w:pPr>
        <w:ind w:left="1416" w:firstLine="714"/>
        <w:jc w:val="both"/>
      </w:pPr>
    </w:p>
    <w:p w14:paraId="5E319A78" w14:textId="77777777" w:rsidR="009F7478" w:rsidRDefault="009F7478" w:rsidP="00152108">
      <w:pPr>
        <w:keepNext/>
        <w:ind w:left="1416" w:firstLine="714"/>
        <w:jc w:val="both"/>
      </w:pPr>
      <w:r>
        <w:rPr>
          <w:noProof/>
        </w:rPr>
        <w:drawing>
          <wp:inline distT="0" distB="0" distL="0" distR="0" wp14:anchorId="225E2CA0" wp14:editId="1DFB8A48">
            <wp:extent cx="3547428" cy="1847966"/>
            <wp:effectExtent l="0" t="0" r="0" b="0"/>
            <wp:docPr id="674" name="Imagen 67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n 674" descr="Interfaz de usuario gráfica, Aplicación, Teams&#10;&#10;Descripción generada automáticamente"/>
                    <pic:cNvPicPr/>
                  </pic:nvPicPr>
                  <pic:blipFill>
                    <a:blip r:embed="rId352"/>
                    <a:stretch>
                      <a:fillRect/>
                    </a:stretch>
                  </pic:blipFill>
                  <pic:spPr>
                    <a:xfrm>
                      <a:off x="0" y="0"/>
                      <a:ext cx="3555264" cy="1852048"/>
                    </a:xfrm>
                    <a:prstGeom prst="rect">
                      <a:avLst/>
                    </a:prstGeom>
                  </pic:spPr>
                </pic:pic>
              </a:graphicData>
            </a:graphic>
          </wp:inline>
        </w:drawing>
      </w:r>
    </w:p>
    <w:p w14:paraId="0E0ACACC" w14:textId="38E34343" w:rsidR="009F7478" w:rsidRDefault="009F7478" w:rsidP="00152108">
      <w:pPr>
        <w:pStyle w:val="Descripcin"/>
        <w:jc w:val="center"/>
      </w:pPr>
      <w:bookmarkStart w:id="124" w:name="_Toc108080016"/>
      <w:r>
        <w:t xml:space="preserve">Figura </w:t>
      </w:r>
      <w:r w:rsidR="00AC3EA4">
        <w:fldChar w:fldCharType="begin"/>
      </w:r>
      <w:r w:rsidR="00AC3EA4">
        <w:instrText xml:space="preserve"> SEQ Figura \* ARABIC </w:instrText>
      </w:r>
      <w:r w:rsidR="00AC3EA4">
        <w:fldChar w:fldCharType="separate"/>
      </w:r>
      <w:r w:rsidR="00CC4358">
        <w:rPr>
          <w:noProof/>
        </w:rPr>
        <w:t>20</w:t>
      </w:r>
      <w:r w:rsidR="00AC3EA4">
        <w:rPr>
          <w:noProof/>
        </w:rPr>
        <w:fldChar w:fldCharType="end"/>
      </w:r>
      <w:r>
        <w:t xml:space="preserve"> Menú de selección</w:t>
      </w:r>
      <w:bookmarkEnd w:id="124"/>
    </w:p>
    <w:p w14:paraId="333A9814" w14:textId="5D85CF4E" w:rsidR="009F7478" w:rsidRDefault="009F7478" w:rsidP="00152108">
      <w:pPr>
        <w:jc w:val="both"/>
      </w:pPr>
      <w:r>
        <w:tab/>
      </w:r>
      <w:r>
        <w:tab/>
      </w:r>
    </w:p>
    <w:p w14:paraId="716EDA8B" w14:textId="41570F2B" w:rsidR="009F7478" w:rsidRDefault="009F7478" w:rsidP="00152108">
      <w:pPr>
        <w:pStyle w:val="Ttulo3"/>
        <w:jc w:val="both"/>
      </w:pPr>
      <w:r>
        <w:tab/>
      </w:r>
      <w:r>
        <w:tab/>
      </w:r>
      <w:bookmarkStart w:id="125" w:name="_Toc108079974"/>
      <w:r>
        <w:t xml:space="preserve">Epub – </w:t>
      </w:r>
      <w:r w:rsidR="00882FA3">
        <w:t>I</w:t>
      </w:r>
      <w:r>
        <w:t>ntroducir ePub</w:t>
      </w:r>
      <w:bookmarkEnd w:id="125"/>
    </w:p>
    <w:p w14:paraId="7E7F904B" w14:textId="5C1101FD" w:rsidR="009F7478" w:rsidRDefault="00882FA3" w:rsidP="00152108">
      <w:pPr>
        <w:ind w:left="1416" w:firstLine="714"/>
        <w:jc w:val="both"/>
      </w:pPr>
      <w:r>
        <w:t>Si hemos seleccionado en la anterior pantalla el botón ePub, se nos mostrará esta página. El funcionamiento de esta página será hacer clic en Seleccionar archivo, y seleccionaremos el archivo en formato ePub que nosotros deseemos. Una vez tenemos el archivo seleccionamos el botón Cargar para que nuestro archivo ePub sea cargada y así pasar a la siguiente página.</w:t>
      </w:r>
    </w:p>
    <w:p w14:paraId="13863C7A" w14:textId="77777777" w:rsidR="00882FA3" w:rsidRDefault="00882FA3" w:rsidP="00152108">
      <w:pPr>
        <w:ind w:left="1416" w:firstLine="714"/>
        <w:jc w:val="both"/>
      </w:pPr>
    </w:p>
    <w:p w14:paraId="25EE62D3" w14:textId="77777777" w:rsidR="00882FA3" w:rsidRDefault="00882FA3" w:rsidP="00152108">
      <w:pPr>
        <w:keepNext/>
        <w:ind w:left="1416" w:firstLine="714"/>
        <w:jc w:val="both"/>
      </w:pPr>
      <w:r>
        <w:rPr>
          <w:noProof/>
        </w:rPr>
        <w:drawing>
          <wp:inline distT="0" distB="0" distL="0" distR="0" wp14:anchorId="3C80C6FC" wp14:editId="36830985">
            <wp:extent cx="3761740" cy="1990130"/>
            <wp:effectExtent l="0" t="0" r="0" b="0"/>
            <wp:docPr id="675" name="Imagen 67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Imagen 675" descr="Interfaz de usuario gráfica, Aplicación, Teams&#10;&#10;Descripción generada automáticamente"/>
                    <pic:cNvPicPr/>
                  </pic:nvPicPr>
                  <pic:blipFill>
                    <a:blip r:embed="rId353"/>
                    <a:stretch>
                      <a:fillRect/>
                    </a:stretch>
                  </pic:blipFill>
                  <pic:spPr>
                    <a:xfrm>
                      <a:off x="0" y="0"/>
                      <a:ext cx="3780062" cy="1999823"/>
                    </a:xfrm>
                    <a:prstGeom prst="rect">
                      <a:avLst/>
                    </a:prstGeom>
                  </pic:spPr>
                </pic:pic>
              </a:graphicData>
            </a:graphic>
          </wp:inline>
        </w:drawing>
      </w:r>
    </w:p>
    <w:p w14:paraId="2C0AE738" w14:textId="1C844D01" w:rsidR="00882FA3" w:rsidRDefault="00882FA3" w:rsidP="00152108">
      <w:pPr>
        <w:pStyle w:val="Descripcin"/>
        <w:jc w:val="center"/>
      </w:pPr>
      <w:bookmarkStart w:id="126" w:name="_Toc108080017"/>
      <w:r>
        <w:t xml:space="preserve">Figura </w:t>
      </w:r>
      <w:r w:rsidR="00AC3EA4">
        <w:fldChar w:fldCharType="begin"/>
      </w:r>
      <w:r w:rsidR="00AC3EA4">
        <w:instrText xml:space="preserve"> SEQ Figura \* ARABIC </w:instrText>
      </w:r>
      <w:r w:rsidR="00AC3EA4">
        <w:fldChar w:fldCharType="separate"/>
      </w:r>
      <w:r w:rsidR="00CC4358">
        <w:rPr>
          <w:noProof/>
        </w:rPr>
        <w:t>21</w:t>
      </w:r>
      <w:r w:rsidR="00AC3EA4">
        <w:rPr>
          <w:noProof/>
        </w:rPr>
        <w:fldChar w:fldCharType="end"/>
      </w:r>
      <w:r>
        <w:t xml:space="preserve"> Introducir ePub</w:t>
      </w:r>
      <w:bookmarkEnd w:id="126"/>
    </w:p>
    <w:p w14:paraId="69F8264D" w14:textId="4AF10BC3" w:rsidR="00882FA3" w:rsidRDefault="00882FA3" w:rsidP="00152108">
      <w:pPr>
        <w:jc w:val="both"/>
      </w:pPr>
      <w:r>
        <w:tab/>
      </w:r>
      <w:r>
        <w:tab/>
      </w:r>
    </w:p>
    <w:p w14:paraId="1C5D240A" w14:textId="729934BB" w:rsidR="00882FA3" w:rsidRDefault="00882FA3" w:rsidP="00152108">
      <w:pPr>
        <w:pStyle w:val="Ttulo3"/>
        <w:jc w:val="both"/>
      </w:pPr>
      <w:r>
        <w:tab/>
      </w:r>
      <w:r>
        <w:tab/>
      </w:r>
      <w:bookmarkStart w:id="127" w:name="_Toc108079975"/>
      <w:r w:rsidR="00BA4F42">
        <w:t>Epub – Diccionarios automáticos</w:t>
      </w:r>
      <w:bookmarkEnd w:id="127"/>
    </w:p>
    <w:p w14:paraId="1810F652" w14:textId="74A01FE2" w:rsidR="00BA4F42" w:rsidRDefault="00BA4F42" w:rsidP="00152108">
      <w:pPr>
        <w:ind w:left="1416" w:firstLine="714"/>
        <w:jc w:val="both"/>
      </w:pPr>
      <w:r>
        <w:t>Esta página tiene como propósito la creación de diccionarios. La creación del diccionario de personajes se puede hacer de diversas opciones:</w:t>
      </w:r>
    </w:p>
    <w:p w14:paraId="7A88D5AD" w14:textId="6A34820F" w:rsidR="00BA4F42" w:rsidRDefault="00BA4F42" w:rsidP="00152108">
      <w:pPr>
        <w:ind w:left="1416" w:firstLine="714"/>
        <w:jc w:val="both"/>
      </w:pPr>
      <w:r>
        <w:t xml:space="preserve"> -Crear diccionario de forma automática: esta opción creará el diccionario de forma automática.</w:t>
      </w:r>
    </w:p>
    <w:p w14:paraId="7B6E742E" w14:textId="2A2AF2B8" w:rsidR="00BA4F42" w:rsidRDefault="00BA4F42" w:rsidP="00152108">
      <w:pPr>
        <w:ind w:left="1416" w:firstLine="714"/>
        <w:jc w:val="both"/>
      </w:pPr>
      <w:r>
        <w:t xml:space="preserve">-Importar diccionario: </w:t>
      </w:r>
      <w:r w:rsidR="003A59FF">
        <w:t>esta opción nos llevará a otra pantalla que se explicará posteriormente.</w:t>
      </w:r>
    </w:p>
    <w:p w14:paraId="4CAE3F88" w14:textId="7DEFFDC7" w:rsidR="003A59FF" w:rsidRDefault="003A59FF" w:rsidP="00152108">
      <w:pPr>
        <w:ind w:left="1416" w:firstLine="714"/>
        <w:jc w:val="both"/>
      </w:pPr>
      <w:r>
        <w:t>-Obtener diccionario: con esta opción obtendremos el diccionario de una wiki de personajes.</w:t>
      </w:r>
    </w:p>
    <w:p w14:paraId="7AE7BCD7" w14:textId="6FDCF86D" w:rsidR="003A59FF" w:rsidRDefault="003A59FF" w:rsidP="00152108">
      <w:pPr>
        <w:ind w:left="1416" w:firstLine="714"/>
        <w:jc w:val="both"/>
      </w:pPr>
      <w:r>
        <w:t xml:space="preserve">Estas son todas las maneras posibles para crear un diccionario, el </w:t>
      </w:r>
      <w:r>
        <w:lastRenderedPageBreak/>
        <w:t xml:space="preserve">usuario puede combinar algunas para crear un diccionario más concreto. La última opción que hay en esta página es la de vaciar diccionario y sirve para </w:t>
      </w:r>
      <w:r w:rsidR="00E57763">
        <w:t>que,</w:t>
      </w:r>
      <w:r>
        <w:t xml:space="preserve"> si el </w:t>
      </w:r>
      <w:r w:rsidR="00E57763">
        <w:t>diccionario creado</w:t>
      </w:r>
      <w:r>
        <w:t xml:space="preserve"> no te satisface o quieres probar otro diccionario, puedas borrar el diccionario que había antes. Como requisito para pasar a la siguiente página se tiene </w:t>
      </w:r>
      <w:r w:rsidR="00E57763">
        <w:t>que se ha debido crear un diccionario, sino nos saldrá un mensaje de error.</w:t>
      </w:r>
      <w:r>
        <w:t xml:space="preserve">  </w:t>
      </w:r>
    </w:p>
    <w:p w14:paraId="78AF38D5" w14:textId="75243CFC" w:rsidR="00E57763" w:rsidRDefault="00E57763" w:rsidP="00152108">
      <w:pPr>
        <w:ind w:left="1416" w:firstLine="714"/>
        <w:jc w:val="both"/>
      </w:pPr>
    </w:p>
    <w:p w14:paraId="7D1796AD" w14:textId="77777777" w:rsidR="00E57763" w:rsidRDefault="00E57763" w:rsidP="00152108">
      <w:pPr>
        <w:keepNext/>
        <w:ind w:left="1416" w:firstLine="714"/>
        <w:jc w:val="both"/>
      </w:pPr>
      <w:r>
        <w:rPr>
          <w:noProof/>
        </w:rPr>
        <w:drawing>
          <wp:inline distT="0" distB="0" distL="0" distR="0" wp14:anchorId="35A3C05E" wp14:editId="0656FC1A">
            <wp:extent cx="3529012" cy="1862857"/>
            <wp:effectExtent l="0" t="0" r="0" b="4445"/>
            <wp:docPr id="676" name="Imagen 67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n 676" descr="Interfaz de usuario gráfica&#10;&#10;Descripción generada automáticamente con confianza media"/>
                    <pic:cNvPicPr/>
                  </pic:nvPicPr>
                  <pic:blipFill>
                    <a:blip r:embed="rId354"/>
                    <a:stretch>
                      <a:fillRect/>
                    </a:stretch>
                  </pic:blipFill>
                  <pic:spPr>
                    <a:xfrm>
                      <a:off x="0" y="0"/>
                      <a:ext cx="3541840" cy="1869628"/>
                    </a:xfrm>
                    <a:prstGeom prst="rect">
                      <a:avLst/>
                    </a:prstGeom>
                  </pic:spPr>
                </pic:pic>
              </a:graphicData>
            </a:graphic>
          </wp:inline>
        </w:drawing>
      </w:r>
    </w:p>
    <w:p w14:paraId="0A448843" w14:textId="0B9CCF95" w:rsidR="00E57763" w:rsidRDefault="00E57763" w:rsidP="00152108">
      <w:pPr>
        <w:pStyle w:val="Descripcin"/>
        <w:jc w:val="center"/>
      </w:pPr>
      <w:bookmarkStart w:id="128" w:name="_Toc108080018"/>
      <w:r>
        <w:t xml:space="preserve">Figura </w:t>
      </w:r>
      <w:r w:rsidR="00AC3EA4">
        <w:fldChar w:fldCharType="begin"/>
      </w:r>
      <w:r w:rsidR="00AC3EA4">
        <w:instrText xml:space="preserve"> SEQ Figura \* ARABIC </w:instrText>
      </w:r>
      <w:r w:rsidR="00AC3EA4">
        <w:fldChar w:fldCharType="separate"/>
      </w:r>
      <w:r w:rsidR="00CC4358">
        <w:rPr>
          <w:noProof/>
        </w:rPr>
        <w:t>22</w:t>
      </w:r>
      <w:r w:rsidR="00AC3EA4">
        <w:rPr>
          <w:noProof/>
        </w:rPr>
        <w:fldChar w:fldCharType="end"/>
      </w:r>
      <w:r>
        <w:t xml:space="preserve"> Creación diccionarios</w:t>
      </w:r>
      <w:bookmarkEnd w:id="128"/>
    </w:p>
    <w:p w14:paraId="1F077571" w14:textId="6DC32FA4" w:rsidR="00E57763" w:rsidRDefault="00E57763" w:rsidP="00152108">
      <w:pPr>
        <w:jc w:val="both"/>
      </w:pPr>
      <w:r>
        <w:tab/>
      </w:r>
      <w:r>
        <w:tab/>
      </w:r>
    </w:p>
    <w:p w14:paraId="7407A01C" w14:textId="18D204DE" w:rsidR="00E57763" w:rsidRDefault="00E57763" w:rsidP="00152108">
      <w:pPr>
        <w:pStyle w:val="Ttulo3"/>
        <w:jc w:val="both"/>
      </w:pPr>
      <w:r>
        <w:tab/>
      </w:r>
      <w:r>
        <w:tab/>
      </w:r>
      <w:bookmarkStart w:id="129" w:name="_Toc108079976"/>
      <w:r>
        <w:t>Epub – Importar diccionarios</w:t>
      </w:r>
      <w:bookmarkEnd w:id="129"/>
    </w:p>
    <w:p w14:paraId="4C117650" w14:textId="35DB8C34" w:rsidR="00E57763" w:rsidRDefault="00E57763" w:rsidP="00152108">
      <w:pPr>
        <w:ind w:left="1416" w:firstLine="714"/>
        <w:jc w:val="both"/>
      </w:pPr>
      <w:r>
        <w:t>En esta página podremos importar un diccionario a partir de un fichero en csv. El funcionamiento es muy parecido a la página Introducir epub, ya que primero tendrás que seleccionar el botón Seleccionar archivo, luego elegirás el archivo que deseas y una vez lo tiene seleccionamos el botón cargar.</w:t>
      </w:r>
    </w:p>
    <w:p w14:paraId="429E6D66" w14:textId="42083013" w:rsidR="00290B1E" w:rsidRDefault="00290B1E" w:rsidP="00152108">
      <w:pPr>
        <w:ind w:left="1416" w:firstLine="714"/>
        <w:jc w:val="both"/>
      </w:pPr>
      <w:r>
        <w:t>El formato csv que debe tener es:</w:t>
      </w:r>
    </w:p>
    <w:p w14:paraId="4F2928A9" w14:textId="2B7F7AA1" w:rsidR="00290B1E" w:rsidRDefault="00290B1E" w:rsidP="00152108">
      <w:pPr>
        <w:ind w:left="1416" w:firstLine="714"/>
        <w:jc w:val="both"/>
      </w:pPr>
      <w:r>
        <w:tab/>
        <w:t>-La primera fila se ignora.</w:t>
      </w:r>
    </w:p>
    <w:p w14:paraId="54904DD3" w14:textId="608CC1EB" w:rsidR="00290B1E" w:rsidRDefault="00290B1E" w:rsidP="00152108">
      <w:pPr>
        <w:ind w:left="2130"/>
        <w:jc w:val="both"/>
      </w:pPr>
      <w:r>
        <w:tab/>
        <w:t>-Las siguientes filas vendrán divididas en pares de filas de esta forma:</w:t>
      </w:r>
    </w:p>
    <w:p w14:paraId="27BEA2A0" w14:textId="2A020E23" w:rsidR="00290B1E" w:rsidRDefault="00290B1E" w:rsidP="00152108">
      <w:pPr>
        <w:ind w:left="2832" w:firstLine="708"/>
        <w:jc w:val="both"/>
      </w:pPr>
      <w:r>
        <w:t>*La primera fila contiene el id y el primer nombre que tendrá el personaje.</w:t>
      </w:r>
    </w:p>
    <w:p w14:paraId="2BE51947" w14:textId="326F0E24" w:rsidR="00290B1E" w:rsidRDefault="00290B1E" w:rsidP="00152108">
      <w:pPr>
        <w:ind w:left="2832" w:firstLine="708"/>
        <w:jc w:val="both"/>
      </w:pPr>
      <w:r>
        <w:t>*La segunda fila contiene el resto de las referencias que puede contener el personaje.</w:t>
      </w:r>
      <w:r w:rsidR="001B1F2F">
        <w:t xml:space="preserve"> Si esta segunda fila se queda vacía, se supondrá que no tiene referencias. Si el personaje tiene más de una referencia se separarán los nombres por comas. </w:t>
      </w:r>
    </w:p>
    <w:p w14:paraId="08453CA8" w14:textId="77777777" w:rsidR="001B1F2F" w:rsidRDefault="001B1F2F" w:rsidP="00152108">
      <w:pPr>
        <w:ind w:left="2832" w:firstLine="708"/>
        <w:jc w:val="both"/>
      </w:pPr>
    </w:p>
    <w:p w14:paraId="464A616E" w14:textId="0F93C166" w:rsidR="001B1F2F" w:rsidRDefault="001B1F2F" w:rsidP="00152108">
      <w:pPr>
        <w:keepNext/>
        <w:ind w:left="2124" w:firstLine="708"/>
        <w:jc w:val="both"/>
      </w:pPr>
      <w:r>
        <w:rPr>
          <w:noProof/>
        </w:rPr>
        <w:drawing>
          <wp:inline distT="0" distB="0" distL="0" distR="0" wp14:anchorId="031CA1BC" wp14:editId="65C44CA4">
            <wp:extent cx="3033078" cy="1605705"/>
            <wp:effectExtent l="0" t="0" r="0" b="0"/>
            <wp:docPr id="677" name="Imagen 67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Imagen 677" descr="Interfaz de usuario gráfica, Aplicación, Teams&#10;&#10;Descripción generada automáticamente"/>
                    <pic:cNvPicPr/>
                  </pic:nvPicPr>
                  <pic:blipFill>
                    <a:blip r:embed="rId355"/>
                    <a:stretch>
                      <a:fillRect/>
                    </a:stretch>
                  </pic:blipFill>
                  <pic:spPr>
                    <a:xfrm>
                      <a:off x="0" y="0"/>
                      <a:ext cx="3033078" cy="1605705"/>
                    </a:xfrm>
                    <a:prstGeom prst="rect">
                      <a:avLst/>
                    </a:prstGeom>
                  </pic:spPr>
                </pic:pic>
              </a:graphicData>
            </a:graphic>
          </wp:inline>
        </w:drawing>
      </w:r>
    </w:p>
    <w:p w14:paraId="58555427" w14:textId="20EC6578" w:rsidR="00290B1E" w:rsidRDefault="001B1F2F" w:rsidP="00152108">
      <w:pPr>
        <w:pStyle w:val="Descripcin"/>
        <w:jc w:val="center"/>
      </w:pPr>
      <w:bookmarkStart w:id="130" w:name="_Toc108080019"/>
      <w:r>
        <w:t xml:space="preserve">Figura </w:t>
      </w:r>
      <w:r w:rsidR="00AC3EA4">
        <w:fldChar w:fldCharType="begin"/>
      </w:r>
      <w:r w:rsidR="00AC3EA4">
        <w:instrText xml:space="preserve"> SEQ Figura \* ARABIC </w:instrText>
      </w:r>
      <w:r w:rsidR="00AC3EA4">
        <w:fldChar w:fldCharType="separate"/>
      </w:r>
      <w:r w:rsidR="00CC4358">
        <w:rPr>
          <w:noProof/>
        </w:rPr>
        <w:t>23</w:t>
      </w:r>
      <w:r w:rsidR="00AC3EA4">
        <w:rPr>
          <w:noProof/>
        </w:rPr>
        <w:fldChar w:fldCharType="end"/>
      </w:r>
      <w:r>
        <w:t xml:space="preserve"> Importar Diccionario</w:t>
      </w:r>
      <w:bookmarkEnd w:id="130"/>
    </w:p>
    <w:p w14:paraId="126EC260" w14:textId="3E23972B" w:rsidR="001B1F2F" w:rsidRDefault="001B1F2F" w:rsidP="00152108">
      <w:pPr>
        <w:jc w:val="both"/>
      </w:pPr>
    </w:p>
    <w:p w14:paraId="766B3298" w14:textId="7722A56A" w:rsidR="001B1F2F" w:rsidRDefault="001B1F2F" w:rsidP="00152108">
      <w:pPr>
        <w:pStyle w:val="Ttulo3"/>
        <w:jc w:val="both"/>
      </w:pPr>
      <w:r>
        <w:tab/>
      </w:r>
      <w:r>
        <w:tab/>
      </w:r>
      <w:bookmarkStart w:id="131" w:name="_Toc108079977"/>
      <w:r w:rsidR="0034102B">
        <w:t>Epub – Obtener diccionario</w:t>
      </w:r>
      <w:bookmarkEnd w:id="131"/>
    </w:p>
    <w:p w14:paraId="0730C8D9" w14:textId="4198C8BF" w:rsidR="0034102B" w:rsidRDefault="0034102B" w:rsidP="00152108">
      <w:pPr>
        <w:ind w:left="1416" w:firstLine="714"/>
        <w:jc w:val="both"/>
      </w:pPr>
      <w:r>
        <w:t xml:space="preserve">Se podrá obtener el diccionario mediante un enlace. El enlace al que accederemos será un enlace a la siguiente página: </w:t>
      </w:r>
      <w:hyperlink r:id="rId356" w:history="1">
        <w:r w:rsidRPr="0034102B">
          <w:rPr>
            <w:rStyle w:val="Hipervnculo"/>
          </w:rPr>
          <w:t>https://www.fandom.com/</w:t>
        </w:r>
      </w:hyperlink>
      <w:r>
        <w:t xml:space="preserve">. </w:t>
      </w:r>
      <w:r>
        <w:lastRenderedPageBreak/>
        <w:t>Si no se ha creado ningún diccionario no se podrá acceder a la siguiente página.</w:t>
      </w:r>
    </w:p>
    <w:p w14:paraId="1D5A2F2A" w14:textId="078663B5" w:rsidR="0034102B" w:rsidRDefault="0034102B" w:rsidP="00152108">
      <w:pPr>
        <w:ind w:left="1416" w:firstLine="714"/>
        <w:jc w:val="both"/>
      </w:pPr>
    </w:p>
    <w:p w14:paraId="180E64F8" w14:textId="77777777" w:rsidR="00EE3830" w:rsidRDefault="00EE3830" w:rsidP="00152108">
      <w:pPr>
        <w:keepNext/>
        <w:ind w:left="1416" w:firstLine="714"/>
        <w:jc w:val="both"/>
      </w:pPr>
      <w:r>
        <w:rPr>
          <w:noProof/>
        </w:rPr>
        <w:drawing>
          <wp:inline distT="0" distB="0" distL="0" distR="0" wp14:anchorId="449BBB21" wp14:editId="7E4AB64E">
            <wp:extent cx="3390265" cy="1783238"/>
            <wp:effectExtent l="0" t="0" r="635" b="7620"/>
            <wp:docPr id="678" name="Imagen 6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n 678" descr="Interfaz de usuario gráfica, Aplicación&#10;&#10;Descripción generada automáticamente"/>
                    <pic:cNvPicPr/>
                  </pic:nvPicPr>
                  <pic:blipFill>
                    <a:blip r:embed="rId357"/>
                    <a:stretch>
                      <a:fillRect/>
                    </a:stretch>
                  </pic:blipFill>
                  <pic:spPr>
                    <a:xfrm>
                      <a:off x="0" y="0"/>
                      <a:ext cx="3396165" cy="1786341"/>
                    </a:xfrm>
                    <a:prstGeom prst="rect">
                      <a:avLst/>
                    </a:prstGeom>
                  </pic:spPr>
                </pic:pic>
              </a:graphicData>
            </a:graphic>
          </wp:inline>
        </w:drawing>
      </w:r>
    </w:p>
    <w:p w14:paraId="49ABD129" w14:textId="7C8FE1B3" w:rsidR="00EE3830" w:rsidRDefault="00EE3830" w:rsidP="00152108">
      <w:pPr>
        <w:pStyle w:val="Descripcin"/>
        <w:jc w:val="center"/>
      </w:pPr>
      <w:bookmarkStart w:id="132" w:name="_Toc108080020"/>
      <w:r>
        <w:t xml:space="preserve">Figura </w:t>
      </w:r>
      <w:r w:rsidR="00AC3EA4">
        <w:fldChar w:fldCharType="begin"/>
      </w:r>
      <w:r w:rsidR="00AC3EA4">
        <w:instrText xml:space="preserve"> SEQ Figura \* ARABIC </w:instrText>
      </w:r>
      <w:r w:rsidR="00AC3EA4">
        <w:fldChar w:fldCharType="separate"/>
      </w:r>
      <w:r w:rsidR="00CC4358">
        <w:rPr>
          <w:noProof/>
        </w:rPr>
        <w:t>24</w:t>
      </w:r>
      <w:r w:rsidR="00AC3EA4">
        <w:rPr>
          <w:noProof/>
        </w:rPr>
        <w:fldChar w:fldCharType="end"/>
      </w:r>
      <w:r>
        <w:t xml:space="preserve"> Obtener diccionario</w:t>
      </w:r>
      <w:bookmarkEnd w:id="132"/>
    </w:p>
    <w:p w14:paraId="2D745846" w14:textId="636B3EEF" w:rsidR="00EE3830" w:rsidRDefault="00EE3830" w:rsidP="00152108">
      <w:pPr>
        <w:jc w:val="both"/>
      </w:pPr>
    </w:p>
    <w:p w14:paraId="245A37EF" w14:textId="07DE3F1A" w:rsidR="00EE3830" w:rsidRDefault="00EE3830" w:rsidP="00152108">
      <w:pPr>
        <w:pStyle w:val="Ttulo3"/>
        <w:jc w:val="both"/>
      </w:pPr>
      <w:r>
        <w:tab/>
      </w:r>
      <w:r>
        <w:tab/>
      </w:r>
      <w:bookmarkStart w:id="133" w:name="_Toc108079978"/>
      <w:r>
        <w:t>Película – Introducción del guion</w:t>
      </w:r>
      <w:bookmarkEnd w:id="133"/>
      <w:r>
        <w:t xml:space="preserve"> </w:t>
      </w:r>
    </w:p>
    <w:p w14:paraId="74277360" w14:textId="391C3095" w:rsidR="00EE3830" w:rsidRDefault="00EE3830" w:rsidP="00152108">
      <w:pPr>
        <w:ind w:left="1416" w:firstLine="714"/>
        <w:jc w:val="both"/>
      </w:pPr>
      <w:r>
        <w:t xml:space="preserve">En esta pantalla obtendremos uno de los guiones que aparecen en la </w:t>
      </w:r>
      <w:r w:rsidR="00DB4B6C">
        <w:t xml:space="preserve">página </w:t>
      </w:r>
      <w:hyperlink r:id="rId358" w:history="1">
        <w:r w:rsidR="00DB4B6C" w:rsidRPr="00DB4B6C">
          <w:rPr>
            <w:rStyle w:val="Hipervnculo"/>
          </w:rPr>
          <w:t>https://www.imsdb.com/</w:t>
        </w:r>
      </w:hyperlink>
      <w:r w:rsidR="00DB4B6C">
        <w:t>.</w:t>
      </w:r>
    </w:p>
    <w:p w14:paraId="098092BB" w14:textId="2633A127" w:rsidR="00DB4B6C" w:rsidRDefault="00DB4B6C" w:rsidP="00152108">
      <w:pPr>
        <w:ind w:left="1416" w:firstLine="714"/>
        <w:jc w:val="both"/>
      </w:pPr>
      <w:r>
        <w:t>Los personajes de las películas serán encontrados al estar en negrita en el guion. Por ello es importante utilizar la página imsdb, ya que, si utilizamos otra página que los personajes son encontrados de otra forma, dará problema, ya que no se creará bien el diccionario.</w:t>
      </w:r>
    </w:p>
    <w:p w14:paraId="4616E3D7" w14:textId="25BA12D6" w:rsidR="00DB4B6C" w:rsidRDefault="00DB4B6C" w:rsidP="00152108">
      <w:pPr>
        <w:ind w:left="1416" w:firstLine="714"/>
        <w:jc w:val="both"/>
      </w:pPr>
    </w:p>
    <w:p w14:paraId="0C56AB3D" w14:textId="77777777" w:rsidR="00FE5FD8" w:rsidRDefault="00FE5FD8" w:rsidP="00152108">
      <w:pPr>
        <w:keepNext/>
        <w:ind w:left="1416" w:firstLine="714"/>
        <w:jc w:val="both"/>
      </w:pPr>
      <w:r>
        <w:rPr>
          <w:noProof/>
        </w:rPr>
        <w:drawing>
          <wp:inline distT="0" distB="0" distL="0" distR="0" wp14:anchorId="742D8465" wp14:editId="1A92E16F">
            <wp:extent cx="3561715" cy="1886402"/>
            <wp:effectExtent l="0" t="0" r="635" b="0"/>
            <wp:docPr id="679" name="Imagen 6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Imagen 679" descr="Interfaz de usuario gráfica, Aplicación&#10;&#10;Descripción generada automáticamente"/>
                    <pic:cNvPicPr/>
                  </pic:nvPicPr>
                  <pic:blipFill>
                    <a:blip r:embed="rId359"/>
                    <a:stretch>
                      <a:fillRect/>
                    </a:stretch>
                  </pic:blipFill>
                  <pic:spPr>
                    <a:xfrm>
                      <a:off x="0" y="0"/>
                      <a:ext cx="3582844" cy="1897593"/>
                    </a:xfrm>
                    <a:prstGeom prst="rect">
                      <a:avLst/>
                    </a:prstGeom>
                  </pic:spPr>
                </pic:pic>
              </a:graphicData>
            </a:graphic>
          </wp:inline>
        </w:drawing>
      </w:r>
    </w:p>
    <w:p w14:paraId="6E716206" w14:textId="4AA2872A" w:rsidR="00DB4B6C" w:rsidRDefault="00FE5FD8" w:rsidP="00152108">
      <w:pPr>
        <w:pStyle w:val="Descripcin"/>
        <w:jc w:val="center"/>
      </w:pPr>
      <w:bookmarkStart w:id="134" w:name="_Toc108080021"/>
      <w:r>
        <w:t xml:space="preserve">Figura </w:t>
      </w:r>
      <w:r w:rsidR="00AC3EA4">
        <w:fldChar w:fldCharType="begin"/>
      </w:r>
      <w:r w:rsidR="00AC3EA4">
        <w:instrText xml:space="preserve"> SEQ Fi</w:instrText>
      </w:r>
      <w:r w:rsidR="00AC3EA4">
        <w:instrText xml:space="preserve">gura \* ARABIC </w:instrText>
      </w:r>
      <w:r w:rsidR="00AC3EA4">
        <w:fldChar w:fldCharType="separate"/>
      </w:r>
      <w:r w:rsidR="00CC4358">
        <w:rPr>
          <w:noProof/>
        </w:rPr>
        <w:t>25</w:t>
      </w:r>
      <w:r w:rsidR="00AC3EA4">
        <w:rPr>
          <w:noProof/>
        </w:rPr>
        <w:fldChar w:fldCharType="end"/>
      </w:r>
      <w:r>
        <w:t xml:space="preserve"> Introducción del guion</w:t>
      </w:r>
      <w:bookmarkEnd w:id="134"/>
    </w:p>
    <w:p w14:paraId="2EED7FF5" w14:textId="2BD86F00" w:rsidR="00FE5FD8" w:rsidRDefault="00FE5FD8" w:rsidP="00152108">
      <w:pPr>
        <w:jc w:val="both"/>
      </w:pPr>
      <w:r>
        <w:tab/>
      </w:r>
      <w:r>
        <w:tab/>
      </w:r>
    </w:p>
    <w:p w14:paraId="29271BFB" w14:textId="7FA7AE75" w:rsidR="00FE5FD8" w:rsidRDefault="00FE5FD8" w:rsidP="00152108">
      <w:pPr>
        <w:ind w:left="1416" w:firstLine="714"/>
        <w:jc w:val="both"/>
      </w:pPr>
      <w:r>
        <w:t>Debido a la gran cantidad de guiones se ha tenido que determinar un formato estándar para que la gran mayoría de guiones sean aceptados. Esta estructura es:</w:t>
      </w:r>
    </w:p>
    <w:p w14:paraId="5EDCCCA4" w14:textId="6A94DDD6" w:rsidR="00FE5FD8" w:rsidRDefault="00FE5FD8" w:rsidP="00152108">
      <w:pPr>
        <w:pStyle w:val="Prrafodelista"/>
        <w:numPr>
          <w:ilvl w:val="2"/>
          <w:numId w:val="1"/>
        </w:numPr>
        <w:jc w:val="both"/>
      </w:pPr>
      <w:r>
        <w:t>Los guiones deben tener escenas.</w:t>
      </w:r>
    </w:p>
    <w:p w14:paraId="6C0F4883" w14:textId="1CACA169" w:rsidR="00FE5FD8" w:rsidRDefault="00FE5FD8" w:rsidP="00152108">
      <w:pPr>
        <w:pStyle w:val="Prrafodelista"/>
        <w:numPr>
          <w:ilvl w:val="2"/>
          <w:numId w:val="1"/>
        </w:numPr>
        <w:jc w:val="both"/>
      </w:pPr>
      <w:r>
        <w:t xml:space="preserve">Las escenas estarán marcadas por el texto </w:t>
      </w:r>
      <w:r w:rsidRPr="00FE5FD8">
        <w:t>‘EXT ‘, ‘INT ‘, ‘EXT. ‘o ‘INT. ‘.</w:t>
      </w:r>
    </w:p>
    <w:p w14:paraId="25B9001B" w14:textId="72EDC045" w:rsidR="00FE5FD8" w:rsidRDefault="00FE5FD8" w:rsidP="00152108">
      <w:pPr>
        <w:pStyle w:val="Prrafodelista"/>
        <w:numPr>
          <w:ilvl w:val="2"/>
          <w:numId w:val="1"/>
        </w:numPr>
        <w:jc w:val="both"/>
      </w:pPr>
      <w:r>
        <w:t>Los personajes deberán indicarse mediante negrita.</w:t>
      </w:r>
    </w:p>
    <w:p w14:paraId="40B79222" w14:textId="4C875041" w:rsidR="00AA10CF" w:rsidRDefault="00FE5FD8" w:rsidP="00152108">
      <w:pPr>
        <w:ind w:left="2124"/>
        <w:jc w:val="both"/>
      </w:pPr>
      <w:r>
        <w:t xml:space="preserve">Si </w:t>
      </w:r>
      <w:r w:rsidR="00AA10CF">
        <w:t xml:space="preserve">algunas de estas características no se cumplen, el usuario será enviado a esta pantalla </w:t>
      </w:r>
      <w:r w:rsidR="00AA10CF">
        <w:tab/>
        <w:t>en la que se le explica lo que ha sucedido y dando la opción a que intente otra película.</w:t>
      </w:r>
    </w:p>
    <w:p w14:paraId="4B157CF9" w14:textId="45A8EC58" w:rsidR="00887CC4" w:rsidRDefault="00AA10CF" w:rsidP="00152108">
      <w:pPr>
        <w:ind w:left="2124"/>
        <w:jc w:val="both"/>
      </w:pPr>
      <w:r>
        <w:t xml:space="preserve"> </w:t>
      </w:r>
    </w:p>
    <w:p w14:paraId="12343F90" w14:textId="77777777" w:rsidR="00185E27" w:rsidRPr="00887CC4" w:rsidRDefault="00185E27" w:rsidP="00152108">
      <w:pPr>
        <w:ind w:left="1416" w:firstLine="714"/>
        <w:jc w:val="both"/>
      </w:pPr>
    </w:p>
    <w:p w14:paraId="0B723AD9" w14:textId="77777777" w:rsidR="00AA10CF" w:rsidRDefault="00AA10CF" w:rsidP="00152108">
      <w:pPr>
        <w:keepNext/>
        <w:ind w:left="2124"/>
        <w:jc w:val="both"/>
      </w:pPr>
      <w:r w:rsidRPr="00AA10CF">
        <w:rPr>
          <w:noProof/>
        </w:rPr>
        <w:lastRenderedPageBreak/>
        <w:drawing>
          <wp:inline distT="0" distB="0" distL="0" distR="0" wp14:anchorId="5432476F" wp14:editId="324E7777">
            <wp:extent cx="4365058" cy="2566987"/>
            <wp:effectExtent l="0" t="0" r="0" b="508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367886" cy="2568650"/>
                    </a:xfrm>
                    <a:prstGeom prst="rect">
                      <a:avLst/>
                    </a:prstGeom>
                    <a:noFill/>
                    <a:ln>
                      <a:noFill/>
                    </a:ln>
                  </pic:spPr>
                </pic:pic>
              </a:graphicData>
            </a:graphic>
          </wp:inline>
        </w:drawing>
      </w:r>
    </w:p>
    <w:p w14:paraId="793BBC9C" w14:textId="57C41595" w:rsidR="00AA10CF" w:rsidRDefault="00AA10CF" w:rsidP="00152108">
      <w:pPr>
        <w:pStyle w:val="Descripcin"/>
        <w:jc w:val="center"/>
      </w:pPr>
      <w:bookmarkStart w:id="135" w:name="_Toc108080022"/>
      <w:r>
        <w:t xml:space="preserve">Figura </w:t>
      </w:r>
      <w:r w:rsidR="00AC3EA4">
        <w:fldChar w:fldCharType="begin"/>
      </w:r>
      <w:r w:rsidR="00AC3EA4">
        <w:instrText xml:space="preserve"> SEQ Figura \* ARABIC </w:instrText>
      </w:r>
      <w:r w:rsidR="00AC3EA4">
        <w:fldChar w:fldCharType="separate"/>
      </w:r>
      <w:r w:rsidR="00CC4358">
        <w:rPr>
          <w:noProof/>
        </w:rPr>
        <w:t>26</w:t>
      </w:r>
      <w:r w:rsidR="00AC3EA4">
        <w:rPr>
          <w:noProof/>
        </w:rPr>
        <w:fldChar w:fldCharType="end"/>
      </w:r>
      <w:r>
        <w:t xml:space="preserve"> Error en el formato</w:t>
      </w:r>
      <w:bookmarkEnd w:id="135"/>
    </w:p>
    <w:p w14:paraId="682297C2" w14:textId="21C51D1E" w:rsidR="00AA10CF" w:rsidRDefault="00AA10CF" w:rsidP="00152108">
      <w:pPr>
        <w:jc w:val="both"/>
      </w:pPr>
      <w:r>
        <w:tab/>
      </w:r>
      <w:r>
        <w:tab/>
      </w:r>
    </w:p>
    <w:p w14:paraId="7C7FCBF3" w14:textId="77777777" w:rsidR="00185E27" w:rsidRDefault="00AA10CF" w:rsidP="00152108">
      <w:pPr>
        <w:pStyle w:val="Ttulo3"/>
        <w:jc w:val="both"/>
      </w:pPr>
      <w:r>
        <w:tab/>
      </w:r>
      <w:r>
        <w:tab/>
      </w:r>
      <w:bookmarkStart w:id="136" w:name="_Toc108079979"/>
      <w:r w:rsidR="00185E27">
        <w:t>Modificar un diccionario</w:t>
      </w:r>
      <w:bookmarkEnd w:id="136"/>
    </w:p>
    <w:p w14:paraId="4DC01D44" w14:textId="63448145" w:rsidR="00185E27" w:rsidRDefault="00185E27" w:rsidP="00152108">
      <w:pPr>
        <w:ind w:left="1416" w:firstLine="714"/>
        <w:jc w:val="both"/>
      </w:pPr>
      <w:r>
        <w:t>Cuando se haya creado un diccionario en una de las dos opciones que plantea la aplicación, se accederá a la pantalla de modificación del diccionario. Las opciones que podemos hacer con los personajes del diccionario son las siguientes:</w:t>
      </w:r>
    </w:p>
    <w:p w14:paraId="4E836F5D" w14:textId="77777777" w:rsidR="00185E27" w:rsidRDefault="00185E27" w:rsidP="00152108">
      <w:pPr>
        <w:ind w:left="1416" w:firstLine="714"/>
        <w:jc w:val="both"/>
      </w:pPr>
      <w:r>
        <w:t>− Añadir personajes.</w:t>
      </w:r>
    </w:p>
    <w:p w14:paraId="23542D09" w14:textId="77777777" w:rsidR="00185E27" w:rsidRDefault="00185E27" w:rsidP="00152108">
      <w:pPr>
        <w:ind w:left="1416" w:firstLine="714"/>
        <w:jc w:val="both"/>
      </w:pPr>
      <w:r>
        <w:t>− Borrar personajes.</w:t>
      </w:r>
    </w:p>
    <w:p w14:paraId="6F507B79" w14:textId="77777777" w:rsidR="00185E27" w:rsidRDefault="00185E27" w:rsidP="00152108">
      <w:pPr>
        <w:ind w:left="1416" w:firstLine="714"/>
        <w:jc w:val="both"/>
      </w:pPr>
      <w:r>
        <w:t>− Juntar personajes.</w:t>
      </w:r>
    </w:p>
    <w:p w14:paraId="7D9DBC8D" w14:textId="77777777" w:rsidR="00185E27" w:rsidRDefault="00185E27" w:rsidP="00152108">
      <w:pPr>
        <w:ind w:left="1416" w:firstLine="714"/>
        <w:jc w:val="both"/>
      </w:pPr>
      <w:r>
        <w:t>− Añadir referencias.</w:t>
      </w:r>
    </w:p>
    <w:p w14:paraId="27576722" w14:textId="77777777" w:rsidR="00185E27" w:rsidRDefault="00185E27" w:rsidP="00152108">
      <w:pPr>
        <w:ind w:left="1416" w:firstLine="714"/>
        <w:jc w:val="both"/>
      </w:pPr>
      <w:r>
        <w:t>− Borrar referencias.</w:t>
      </w:r>
    </w:p>
    <w:p w14:paraId="5F1C4B35" w14:textId="77777777" w:rsidR="00185E27" w:rsidRDefault="00185E27" w:rsidP="00152108">
      <w:pPr>
        <w:ind w:left="1416" w:firstLine="714"/>
        <w:jc w:val="both"/>
      </w:pPr>
      <w:r>
        <w:t>− Modificar la id del personaje.</w:t>
      </w:r>
    </w:p>
    <w:p w14:paraId="5B7E1182" w14:textId="77777777" w:rsidR="00185E27" w:rsidRDefault="00185E27" w:rsidP="00152108">
      <w:pPr>
        <w:ind w:left="1416" w:firstLine="714"/>
        <w:jc w:val="both"/>
      </w:pPr>
      <w:r>
        <w:t>− Modificar la etnia del personaje.</w:t>
      </w:r>
    </w:p>
    <w:p w14:paraId="0E729F97" w14:textId="77777777" w:rsidR="00185E27" w:rsidRDefault="00185E27" w:rsidP="00152108">
      <w:pPr>
        <w:ind w:left="1416" w:firstLine="714"/>
        <w:jc w:val="both"/>
      </w:pPr>
      <w:r>
        <w:t>− Modificar el sexo del personaje.</w:t>
      </w:r>
    </w:p>
    <w:p w14:paraId="562011F3" w14:textId="4FD13224" w:rsidR="00185E27" w:rsidRDefault="00185E27" w:rsidP="00152108">
      <w:pPr>
        <w:ind w:left="1416" w:firstLine="714"/>
        <w:jc w:val="both"/>
      </w:pPr>
      <w:r>
        <w:t>− Exportar diccionario.</w:t>
      </w:r>
    </w:p>
    <w:p w14:paraId="277D7DD3" w14:textId="2B7448C3" w:rsidR="00185E27" w:rsidRDefault="00185E27" w:rsidP="00152108">
      <w:pPr>
        <w:jc w:val="both"/>
      </w:pPr>
      <w:r>
        <w:tab/>
      </w:r>
      <w:r>
        <w:tab/>
      </w:r>
    </w:p>
    <w:p w14:paraId="27183B94" w14:textId="17BCAFCE" w:rsidR="00185E27" w:rsidRDefault="00185E27" w:rsidP="00152108">
      <w:pPr>
        <w:ind w:left="1416" w:firstLine="714"/>
        <w:jc w:val="both"/>
      </w:pPr>
      <w:r>
        <w:t>Además de estas opciones tenemos dos checks los cuales son Obtener Posiciones y Obtener Etnia y Sexo. La opción de Obtener Posiciones viene ya marcada</w:t>
      </w:r>
      <w:r w:rsidR="009C7FD7">
        <w:t xml:space="preserve">, ya que queremos que siempre calcule las posiciones. La otra casilla no </w:t>
      </w:r>
      <w:r w:rsidR="000120C9">
        <w:t>está</w:t>
      </w:r>
      <w:r w:rsidR="009C7FD7">
        <w:t xml:space="preserve"> marcada y pertenece a Obtener Etnia y Sexo, la cual si la marcamos predecirá cual es la etnia y el Sexo de cada personaje.</w:t>
      </w:r>
    </w:p>
    <w:p w14:paraId="045DA099" w14:textId="77777777" w:rsidR="009C7FD7" w:rsidRDefault="009C7FD7" w:rsidP="00152108">
      <w:pPr>
        <w:ind w:left="1416" w:firstLine="714"/>
        <w:jc w:val="both"/>
      </w:pPr>
    </w:p>
    <w:p w14:paraId="3C3CBAD8" w14:textId="77777777" w:rsidR="009C7FD7" w:rsidRDefault="009C7FD7" w:rsidP="00152108">
      <w:pPr>
        <w:keepNext/>
        <w:jc w:val="both"/>
      </w:pPr>
      <w:r>
        <w:tab/>
      </w:r>
      <w:r>
        <w:tab/>
      </w:r>
      <w:r>
        <w:tab/>
      </w:r>
      <w:r>
        <w:rPr>
          <w:noProof/>
        </w:rPr>
        <w:drawing>
          <wp:inline distT="0" distB="0" distL="0" distR="0" wp14:anchorId="366EE7B5" wp14:editId="7752D7F1">
            <wp:extent cx="3486422" cy="1838325"/>
            <wp:effectExtent l="0" t="0" r="0" b="0"/>
            <wp:docPr id="681" name="Imagen 68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Imagen 681" descr="Interfaz de usuario gráfica&#10;&#10;Descripción generada automáticamente con confianza media"/>
                    <pic:cNvPicPr/>
                  </pic:nvPicPr>
                  <pic:blipFill>
                    <a:blip r:embed="rId361"/>
                    <a:stretch>
                      <a:fillRect/>
                    </a:stretch>
                  </pic:blipFill>
                  <pic:spPr>
                    <a:xfrm>
                      <a:off x="0" y="0"/>
                      <a:ext cx="3491439" cy="1840971"/>
                    </a:xfrm>
                    <a:prstGeom prst="rect">
                      <a:avLst/>
                    </a:prstGeom>
                  </pic:spPr>
                </pic:pic>
              </a:graphicData>
            </a:graphic>
          </wp:inline>
        </w:drawing>
      </w:r>
    </w:p>
    <w:p w14:paraId="21FAC21F" w14:textId="247E18A1" w:rsidR="00AA10CF" w:rsidRDefault="009C7FD7" w:rsidP="00152108">
      <w:pPr>
        <w:pStyle w:val="Descripcin"/>
        <w:jc w:val="center"/>
      </w:pPr>
      <w:bookmarkStart w:id="137" w:name="_Toc108080023"/>
      <w:r>
        <w:t xml:space="preserve">Figura </w:t>
      </w:r>
      <w:r w:rsidR="00AC3EA4">
        <w:fldChar w:fldCharType="begin"/>
      </w:r>
      <w:r w:rsidR="00AC3EA4">
        <w:instrText xml:space="preserve"> SEQ Figura \* ARABIC </w:instrText>
      </w:r>
      <w:r w:rsidR="00AC3EA4">
        <w:fldChar w:fldCharType="separate"/>
      </w:r>
      <w:r w:rsidR="00CC4358">
        <w:rPr>
          <w:noProof/>
        </w:rPr>
        <w:t>27</w:t>
      </w:r>
      <w:r w:rsidR="00AC3EA4">
        <w:rPr>
          <w:noProof/>
        </w:rPr>
        <w:fldChar w:fldCharType="end"/>
      </w:r>
      <w:r>
        <w:t xml:space="preserve"> Modificar diccionario</w:t>
      </w:r>
      <w:bookmarkEnd w:id="137"/>
    </w:p>
    <w:p w14:paraId="77278795" w14:textId="4289513F" w:rsidR="009C7FD7" w:rsidRDefault="009C7FD7" w:rsidP="00152108">
      <w:pPr>
        <w:jc w:val="both"/>
      </w:pPr>
    </w:p>
    <w:p w14:paraId="28FEA9F1" w14:textId="7CD8CC27" w:rsidR="009C7FD7" w:rsidRDefault="009C7FD7" w:rsidP="00152108">
      <w:pPr>
        <w:pStyle w:val="Ttulo3"/>
        <w:jc w:val="both"/>
      </w:pPr>
      <w:r>
        <w:lastRenderedPageBreak/>
        <w:tab/>
      </w:r>
      <w:r>
        <w:tab/>
      </w:r>
      <w:bookmarkStart w:id="138" w:name="_Toc108079980"/>
      <w:r>
        <w:t>Añadir personaje</w:t>
      </w:r>
      <w:bookmarkEnd w:id="138"/>
    </w:p>
    <w:p w14:paraId="615903AE" w14:textId="2788BE33" w:rsidR="00C85704" w:rsidRDefault="009C7FD7" w:rsidP="00152108">
      <w:pPr>
        <w:ind w:left="1416" w:firstLine="714"/>
        <w:jc w:val="both"/>
      </w:pPr>
      <w:r>
        <w:t>Si hemos accedido a esta página es porque queremos añadir un personaje nuevo a nuestro diccionario.</w:t>
      </w:r>
      <w:r w:rsidR="00C85704">
        <w:t xml:space="preserve"> Si queremos introducir al personaje deberemos seguir los siguientes pasos:</w:t>
      </w:r>
    </w:p>
    <w:p w14:paraId="241D0036" w14:textId="58ACECEE" w:rsidR="009C7FD7" w:rsidRDefault="009C7FD7" w:rsidP="00152108">
      <w:pPr>
        <w:ind w:left="1416" w:firstLine="714"/>
        <w:jc w:val="both"/>
      </w:pPr>
      <w:r>
        <w:t xml:space="preserve"> </w:t>
      </w:r>
      <w:r w:rsidR="00C85704">
        <w:t>- Añadimos la id del personaje.</w:t>
      </w:r>
    </w:p>
    <w:p w14:paraId="7D0A4850" w14:textId="5AB9BFD0" w:rsidR="00C85704" w:rsidRDefault="00C85704" w:rsidP="00152108">
      <w:pPr>
        <w:ind w:left="1416" w:firstLine="714"/>
        <w:jc w:val="both"/>
      </w:pPr>
      <w:r>
        <w:t xml:space="preserve"> - Añadimos el nombre o la referencia a la id.</w:t>
      </w:r>
    </w:p>
    <w:p w14:paraId="23006D20" w14:textId="4CBC2070" w:rsidR="00C85704" w:rsidRDefault="00C85704" w:rsidP="00152108">
      <w:pPr>
        <w:ind w:left="1416" w:firstLine="714"/>
        <w:jc w:val="both"/>
      </w:pPr>
      <w:r>
        <w:t xml:space="preserve"> - Seleccionamos el botón de “Añadir”.</w:t>
      </w:r>
    </w:p>
    <w:p w14:paraId="683542D3" w14:textId="01A4C6E9" w:rsidR="00C85704" w:rsidRDefault="00C85704" w:rsidP="00152108">
      <w:pPr>
        <w:ind w:left="1416" w:firstLine="714"/>
        <w:jc w:val="both"/>
      </w:pPr>
      <w:r>
        <w:t>Si hemos seleccionado el botón de Añadir nos pueden salir las siguientes alertas:</w:t>
      </w:r>
    </w:p>
    <w:p w14:paraId="296F969D" w14:textId="6BC939EB" w:rsidR="00C85704" w:rsidRDefault="00C85704" w:rsidP="00152108">
      <w:pPr>
        <w:pStyle w:val="Prrafodelista"/>
        <w:ind w:left="1770"/>
        <w:jc w:val="both"/>
      </w:pPr>
      <w:r>
        <w:tab/>
        <w:t>-Si se ha introducido al personaje de forma correcta</w:t>
      </w:r>
      <w:r w:rsidR="00782270">
        <w:t>, se nos indicará que el personaje ha sido añadido correctamente.</w:t>
      </w:r>
    </w:p>
    <w:p w14:paraId="21BFE2AF" w14:textId="1FC0A8B0" w:rsidR="00782270" w:rsidRDefault="00782270" w:rsidP="00152108">
      <w:pPr>
        <w:pStyle w:val="Prrafodelista"/>
        <w:ind w:left="1770"/>
        <w:jc w:val="both"/>
      </w:pPr>
      <w:r>
        <w:tab/>
        <w:t>-Si no hemos introducido alguno de los campos, nos alertará indicándonos que nos falta algún campo.</w:t>
      </w:r>
    </w:p>
    <w:p w14:paraId="6225A0B5" w14:textId="3A973549" w:rsidR="00782270" w:rsidRDefault="00782270" w:rsidP="00152108">
      <w:pPr>
        <w:pStyle w:val="Prrafodelista"/>
        <w:ind w:left="1770"/>
        <w:jc w:val="both"/>
      </w:pPr>
      <w:r>
        <w:tab/>
        <w:t xml:space="preserve">-Si la id del personaje ya </w:t>
      </w:r>
      <w:r w:rsidR="00445CE4">
        <w:t>está</w:t>
      </w:r>
      <w:r>
        <w:t xml:space="preserve"> en el diccionario nos alertará de que dicha id ya está en el diccionario.</w:t>
      </w:r>
    </w:p>
    <w:p w14:paraId="1B0E16EE" w14:textId="74AD7EB5" w:rsidR="00782270" w:rsidRDefault="00782270" w:rsidP="00152108">
      <w:pPr>
        <w:pStyle w:val="Prrafodelista"/>
        <w:ind w:left="1770"/>
        <w:jc w:val="both"/>
      </w:pPr>
      <w:r>
        <w:tab/>
        <w:t>Una vez hemos añadido los personajes que queremos, deberemos volver a la pantalla de modificar mediante el botón Atrás.</w:t>
      </w:r>
    </w:p>
    <w:p w14:paraId="3EE2D28D" w14:textId="77777777" w:rsidR="00782270" w:rsidRDefault="00782270" w:rsidP="00152108">
      <w:pPr>
        <w:pStyle w:val="Prrafodelista"/>
        <w:ind w:left="1770"/>
        <w:jc w:val="both"/>
      </w:pPr>
    </w:p>
    <w:p w14:paraId="478218B6" w14:textId="77777777" w:rsidR="00782270" w:rsidRDefault="00782270" w:rsidP="00152108">
      <w:pPr>
        <w:pStyle w:val="Prrafodelista"/>
        <w:keepNext/>
        <w:ind w:left="1770"/>
        <w:jc w:val="both"/>
      </w:pPr>
      <w:r>
        <w:rPr>
          <w:noProof/>
        </w:rPr>
        <w:drawing>
          <wp:inline distT="0" distB="0" distL="0" distR="0" wp14:anchorId="29E4AFCE" wp14:editId="0F7E2065">
            <wp:extent cx="3218815" cy="1689651"/>
            <wp:effectExtent l="0" t="0" r="635" b="6350"/>
            <wp:docPr id="682" name="Imagen 68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n 682" descr="Captura de pantalla de computadora&#10;&#10;Descripción generada automáticamente"/>
                    <pic:cNvPicPr/>
                  </pic:nvPicPr>
                  <pic:blipFill>
                    <a:blip r:embed="rId362"/>
                    <a:stretch>
                      <a:fillRect/>
                    </a:stretch>
                  </pic:blipFill>
                  <pic:spPr>
                    <a:xfrm>
                      <a:off x="0" y="0"/>
                      <a:ext cx="3225811" cy="1693323"/>
                    </a:xfrm>
                    <a:prstGeom prst="rect">
                      <a:avLst/>
                    </a:prstGeom>
                  </pic:spPr>
                </pic:pic>
              </a:graphicData>
            </a:graphic>
          </wp:inline>
        </w:drawing>
      </w:r>
    </w:p>
    <w:p w14:paraId="3D142EE5" w14:textId="4DAB7FDB" w:rsidR="00782270" w:rsidRDefault="00782270" w:rsidP="00152108">
      <w:pPr>
        <w:pStyle w:val="Descripcin"/>
        <w:jc w:val="center"/>
      </w:pPr>
      <w:bookmarkStart w:id="139" w:name="_Toc108080024"/>
      <w:r>
        <w:t xml:space="preserve">Figura </w:t>
      </w:r>
      <w:r w:rsidR="00AC3EA4">
        <w:fldChar w:fldCharType="begin"/>
      </w:r>
      <w:r w:rsidR="00AC3EA4">
        <w:instrText xml:space="preserve"> SEQ Figura \* ARABIC </w:instrText>
      </w:r>
      <w:r w:rsidR="00AC3EA4">
        <w:fldChar w:fldCharType="separate"/>
      </w:r>
      <w:r w:rsidR="00CC4358">
        <w:rPr>
          <w:noProof/>
        </w:rPr>
        <w:t>28</w:t>
      </w:r>
      <w:r w:rsidR="00AC3EA4">
        <w:rPr>
          <w:noProof/>
        </w:rPr>
        <w:fldChar w:fldCharType="end"/>
      </w:r>
      <w:r>
        <w:t xml:space="preserve"> Añadir Personaje</w:t>
      </w:r>
      <w:bookmarkEnd w:id="139"/>
    </w:p>
    <w:p w14:paraId="152B67CC" w14:textId="3D39CD0F" w:rsidR="00782270" w:rsidRDefault="00782270" w:rsidP="00152108">
      <w:pPr>
        <w:jc w:val="both"/>
      </w:pPr>
    </w:p>
    <w:p w14:paraId="6D7C8B05" w14:textId="6B1CB081" w:rsidR="00782270" w:rsidRDefault="00782270" w:rsidP="00152108">
      <w:pPr>
        <w:pStyle w:val="Ttulo3"/>
        <w:jc w:val="both"/>
      </w:pPr>
      <w:r>
        <w:tab/>
      </w:r>
      <w:r>
        <w:tab/>
      </w:r>
      <w:bookmarkStart w:id="140" w:name="_Toc108079981"/>
      <w:r>
        <w:t>Borrar personajes</w:t>
      </w:r>
      <w:bookmarkEnd w:id="140"/>
    </w:p>
    <w:p w14:paraId="07C6A251" w14:textId="77777777" w:rsidR="00590EC9" w:rsidRDefault="009F5299" w:rsidP="00152108">
      <w:pPr>
        <w:ind w:left="1416" w:firstLine="714"/>
        <w:jc w:val="both"/>
      </w:pPr>
      <w:r>
        <w:t xml:space="preserve">Esta ventana sirve para eliminar alguno de los personajes que tenemos en el diccionario, ya sea </w:t>
      </w:r>
      <w:r w:rsidR="00590EC9">
        <w:t>una novela o una película. Esta opción es muy interesante, ya que algunas veces al cargar los diccionarios pueden haber falsos positivos en cuanto a los personajes, es decir, se han añadido como personajes a algo que no lo es. Para poder eliminar al personaje se deberán seguir los siguientes pasos:</w:t>
      </w:r>
    </w:p>
    <w:p w14:paraId="46AC2898" w14:textId="074E3C46" w:rsidR="00782270" w:rsidRDefault="00590EC9" w:rsidP="00152108">
      <w:pPr>
        <w:pStyle w:val="Prrafodelista"/>
        <w:numPr>
          <w:ilvl w:val="0"/>
          <w:numId w:val="7"/>
        </w:numPr>
        <w:jc w:val="both"/>
      </w:pPr>
      <w:r>
        <w:t>Marcar el o los personajes que deseemos borrar.</w:t>
      </w:r>
    </w:p>
    <w:p w14:paraId="5F6AF75C" w14:textId="75355174" w:rsidR="00590EC9" w:rsidRDefault="00590EC9" w:rsidP="00152108">
      <w:pPr>
        <w:pStyle w:val="Prrafodelista"/>
        <w:numPr>
          <w:ilvl w:val="0"/>
          <w:numId w:val="7"/>
        </w:numPr>
        <w:jc w:val="both"/>
      </w:pPr>
      <w:r>
        <w:t>Una vez marcados todos seleccionamos el botón “Eliminar”.</w:t>
      </w:r>
    </w:p>
    <w:p w14:paraId="1982CFDF" w14:textId="51B36FC5" w:rsidR="00590EC9" w:rsidRDefault="00590EC9" w:rsidP="00152108">
      <w:pPr>
        <w:pStyle w:val="Prrafodelista"/>
        <w:numPr>
          <w:ilvl w:val="0"/>
          <w:numId w:val="7"/>
        </w:numPr>
        <w:jc w:val="both"/>
      </w:pPr>
      <w:r>
        <w:t>Se le mandará un mensaje al usuario cuanto estos personajes hayan sido eliminados.</w:t>
      </w:r>
    </w:p>
    <w:p w14:paraId="23215593" w14:textId="77777777" w:rsidR="00590EC9" w:rsidRDefault="00590EC9" w:rsidP="00152108">
      <w:pPr>
        <w:ind w:left="2124"/>
        <w:jc w:val="both"/>
      </w:pPr>
      <w:r>
        <w:t>Una vez se hayan eliminado todos los personajes que queríamos</w:t>
      </w:r>
    </w:p>
    <w:p w14:paraId="6BD3C4C3" w14:textId="1CB5AF4C" w:rsidR="00590EC9" w:rsidRDefault="00590EC9" w:rsidP="00152108">
      <w:pPr>
        <w:ind w:left="1416"/>
        <w:jc w:val="both"/>
      </w:pPr>
      <w:r>
        <w:t>pulsaremos el botón de Volver para que nos lleve otra vez a la ventana de modificación del diccionario.</w:t>
      </w:r>
    </w:p>
    <w:p w14:paraId="0112BB2C" w14:textId="46A3422D" w:rsidR="00F25802" w:rsidRDefault="00F25802" w:rsidP="00152108">
      <w:pPr>
        <w:ind w:left="1416"/>
        <w:jc w:val="both"/>
      </w:pPr>
    </w:p>
    <w:p w14:paraId="7CE1CAC2" w14:textId="77777777" w:rsidR="00F25802" w:rsidRDefault="00F25802" w:rsidP="00152108">
      <w:pPr>
        <w:keepNext/>
        <w:ind w:left="1416"/>
        <w:jc w:val="both"/>
      </w:pPr>
      <w:r>
        <w:rPr>
          <w:noProof/>
        </w:rPr>
        <w:lastRenderedPageBreak/>
        <w:drawing>
          <wp:inline distT="0" distB="0" distL="0" distR="0" wp14:anchorId="1954F99B" wp14:editId="4D1D57EB">
            <wp:extent cx="4170674" cy="2200589"/>
            <wp:effectExtent l="0" t="0" r="1905" b="0"/>
            <wp:docPr id="584" name="Imagen 58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n 584" descr="Captura de pantalla de computadora&#10;&#10;Descripción generada automáticamente"/>
                    <pic:cNvPicPr/>
                  </pic:nvPicPr>
                  <pic:blipFill>
                    <a:blip r:embed="rId363"/>
                    <a:stretch>
                      <a:fillRect/>
                    </a:stretch>
                  </pic:blipFill>
                  <pic:spPr>
                    <a:xfrm>
                      <a:off x="0" y="0"/>
                      <a:ext cx="4197370" cy="2214675"/>
                    </a:xfrm>
                    <a:prstGeom prst="rect">
                      <a:avLst/>
                    </a:prstGeom>
                  </pic:spPr>
                </pic:pic>
              </a:graphicData>
            </a:graphic>
          </wp:inline>
        </w:drawing>
      </w:r>
    </w:p>
    <w:p w14:paraId="002EA539" w14:textId="66138417" w:rsidR="00F25802" w:rsidRDefault="00F25802" w:rsidP="00152108">
      <w:pPr>
        <w:pStyle w:val="Descripcin"/>
        <w:jc w:val="center"/>
      </w:pPr>
      <w:bookmarkStart w:id="141" w:name="_Toc108080025"/>
      <w:r>
        <w:t xml:space="preserve">Figura </w:t>
      </w:r>
      <w:r w:rsidR="00AC3EA4">
        <w:fldChar w:fldCharType="begin"/>
      </w:r>
      <w:r w:rsidR="00AC3EA4">
        <w:instrText xml:space="preserve"> SEQ Figura \* ARABIC </w:instrText>
      </w:r>
      <w:r w:rsidR="00AC3EA4">
        <w:fldChar w:fldCharType="separate"/>
      </w:r>
      <w:r w:rsidR="00CC4358">
        <w:rPr>
          <w:noProof/>
        </w:rPr>
        <w:t>29</w:t>
      </w:r>
      <w:r w:rsidR="00AC3EA4">
        <w:rPr>
          <w:noProof/>
        </w:rPr>
        <w:fldChar w:fldCharType="end"/>
      </w:r>
      <w:r>
        <w:t xml:space="preserve"> Borrar personaje</w:t>
      </w:r>
      <w:bookmarkEnd w:id="141"/>
    </w:p>
    <w:p w14:paraId="5BCB5A02" w14:textId="7FBAC0C5" w:rsidR="00F25802" w:rsidRDefault="00F25802" w:rsidP="00152108">
      <w:pPr>
        <w:jc w:val="both"/>
      </w:pPr>
      <w:r>
        <w:tab/>
      </w:r>
      <w:r>
        <w:tab/>
      </w:r>
    </w:p>
    <w:p w14:paraId="3A824DDD" w14:textId="2BBC3C13" w:rsidR="00F25802" w:rsidRDefault="00F25802" w:rsidP="00152108">
      <w:pPr>
        <w:jc w:val="both"/>
      </w:pPr>
      <w:r>
        <w:tab/>
      </w:r>
      <w:r>
        <w:tab/>
      </w:r>
      <w:r>
        <w:tab/>
      </w:r>
    </w:p>
    <w:p w14:paraId="6F59656A" w14:textId="7AD3584F" w:rsidR="00F25802" w:rsidRDefault="00F25802" w:rsidP="00152108">
      <w:pPr>
        <w:pStyle w:val="Ttulo3"/>
        <w:jc w:val="both"/>
      </w:pPr>
      <w:r>
        <w:tab/>
      </w:r>
      <w:r>
        <w:tab/>
      </w:r>
      <w:bookmarkStart w:id="142" w:name="_Toc108079982"/>
      <w:r>
        <w:t>Juntar personajes</w:t>
      </w:r>
      <w:bookmarkEnd w:id="142"/>
    </w:p>
    <w:p w14:paraId="40CE817F" w14:textId="1D62A65F" w:rsidR="00EE444E" w:rsidRDefault="00F25802" w:rsidP="00152108">
      <w:pPr>
        <w:ind w:left="1416" w:firstLine="714"/>
        <w:jc w:val="both"/>
      </w:pPr>
      <w:r>
        <w:t xml:space="preserve">Esta ventana servirá para juntar a personajes </w:t>
      </w:r>
      <w:r w:rsidR="00EE444E">
        <w:t>que,</w:t>
      </w:r>
      <w:r>
        <w:t xml:space="preserve"> al tener distinto nombre, se han creado en el diccionario por separado, pero se refieren ambos al mismo personaje. </w:t>
      </w:r>
      <w:r w:rsidR="00EE444E">
        <w:t>Esto suele ser muy común cuando los diccionarios se generan de forma automática, ya que no tienen la capacidad para saber que un personaje puede tener distintos nombres, por lo que en el diccionario nos aparecerá como dos personajes diferentes.</w:t>
      </w:r>
    </w:p>
    <w:p w14:paraId="6C954CAC" w14:textId="5E42091B" w:rsidR="00EE444E" w:rsidRDefault="00EE444E" w:rsidP="00152108">
      <w:pPr>
        <w:ind w:left="1416" w:firstLine="714"/>
        <w:jc w:val="both"/>
      </w:pPr>
      <w:r>
        <w:tab/>
        <w:t>Para poder juntar personajes se deberá marcar los personajes que se quieran juntar. Una vez tenemos todos los personajes deberemos pulsar el botón Juntar. Cuando ya hayamos juntado todos los personajes, volveremos a la pantalla de modificar diccionario seleccionando el botón Volver.</w:t>
      </w:r>
    </w:p>
    <w:p w14:paraId="266440C1" w14:textId="6F14EDD3" w:rsidR="00EE444E" w:rsidRDefault="00EE444E" w:rsidP="00152108">
      <w:pPr>
        <w:ind w:left="1416" w:firstLine="714"/>
        <w:jc w:val="both"/>
      </w:pPr>
    </w:p>
    <w:p w14:paraId="7BD6A3BE" w14:textId="77777777" w:rsidR="00EE444E" w:rsidRDefault="00EE444E" w:rsidP="00152108">
      <w:pPr>
        <w:keepNext/>
        <w:ind w:left="1416" w:firstLine="714"/>
        <w:jc w:val="both"/>
      </w:pPr>
      <w:r>
        <w:rPr>
          <w:noProof/>
        </w:rPr>
        <w:drawing>
          <wp:inline distT="0" distB="0" distL="0" distR="0" wp14:anchorId="073363F1" wp14:editId="65AD0BBA">
            <wp:extent cx="4346108" cy="2286000"/>
            <wp:effectExtent l="0" t="0" r="0" b="0"/>
            <wp:docPr id="596" name="Imagen 59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n 596" descr="Captura de pantalla de computadora&#10;&#10;Descripción generada automáticamente"/>
                    <pic:cNvPicPr/>
                  </pic:nvPicPr>
                  <pic:blipFill>
                    <a:blip r:embed="rId364"/>
                    <a:stretch>
                      <a:fillRect/>
                    </a:stretch>
                  </pic:blipFill>
                  <pic:spPr>
                    <a:xfrm>
                      <a:off x="0" y="0"/>
                      <a:ext cx="4393617" cy="2310989"/>
                    </a:xfrm>
                    <a:prstGeom prst="rect">
                      <a:avLst/>
                    </a:prstGeom>
                  </pic:spPr>
                </pic:pic>
              </a:graphicData>
            </a:graphic>
          </wp:inline>
        </w:drawing>
      </w:r>
    </w:p>
    <w:p w14:paraId="10F49CF5" w14:textId="610F7692" w:rsidR="00EE444E" w:rsidRDefault="00EE444E" w:rsidP="00152108">
      <w:pPr>
        <w:pStyle w:val="Descripcin"/>
        <w:jc w:val="center"/>
      </w:pPr>
      <w:bookmarkStart w:id="143" w:name="_Toc108080026"/>
      <w:r>
        <w:t xml:space="preserve">Figura </w:t>
      </w:r>
      <w:r w:rsidR="00AC3EA4">
        <w:fldChar w:fldCharType="begin"/>
      </w:r>
      <w:r w:rsidR="00AC3EA4">
        <w:instrText xml:space="preserve"> SEQ Figura \* ARABIC </w:instrText>
      </w:r>
      <w:r w:rsidR="00AC3EA4">
        <w:fldChar w:fldCharType="separate"/>
      </w:r>
      <w:r w:rsidR="00CC4358">
        <w:rPr>
          <w:noProof/>
        </w:rPr>
        <w:t>30</w:t>
      </w:r>
      <w:r w:rsidR="00AC3EA4">
        <w:rPr>
          <w:noProof/>
        </w:rPr>
        <w:fldChar w:fldCharType="end"/>
      </w:r>
      <w:r>
        <w:t xml:space="preserve"> Juntar personajes</w:t>
      </w:r>
      <w:bookmarkEnd w:id="143"/>
    </w:p>
    <w:p w14:paraId="74A3588B" w14:textId="3988CA00" w:rsidR="00EE444E" w:rsidRDefault="00EE444E" w:rsidP="00152108">
      <w:pPr>
        <w:jc w:val="both"/>
      </w:pPr>
    </w:p>
    <w:p w14:paraId="4FBA456E" w14:textId="2E36F212" w:rsidR="00EE444E" w:rsidRDefault="00EE444E" w:rsidP="00152108">
      <w:pPr>
        <w:pStyle w:val="Ttulo3"/>
        <w:jc w:val="both"/>
      </w:pPr>
      <w:r>
        <w:tab/>
      </w:r>
      <w:r>
        <w:tab/>
      </w:r>
      <w:bookmarkStart w:id="144" w:name="_Toc108079983"/>
      <w:r w:rsidR="003F6AF7">
        <w:t>Añadir referencias</w:t>
      </w:r>
      <w:bookmarkEnd w:id="144"/>
    </w:p>
    <w:p w14:paraId="0CF15723" w14:textId="2AC11A8A" w:rsidR="003F6AF7" w:rsidRDefault="003F6AF7" w:rsidP="00152108">
      <w:pPr>
        <w:ind w:left="1416" w:firstLine="714"/>
        <w:jc w:val="both"/>
      </w:pPr>
      <w:r>
        <w:t>Esta pestaña se utilizará para darle más referencias a un personaje de nuestro diccionario, esto puede pasar cuando sabemos que un personaje tiene otra referencia que no ha sido añadida al crearse el diccionario. Para añadir la referencia deberemos seguir estos pasos:</w:t>
      </w:r>
    </w:p>
    <w:p w14:paraId="683AB07E" w14:textId="5C9398CD" w:rsidR="003F6AF7" w:rsidRDefault="003F6AF7" w:rsidP="00152108">
      <w:pPr>
        <w:pStyle w:val="Prrafodelista"/>
        <w:numPr>
          <w:ilvl w:val="0"/>
          <w:numId w:val="8"/>
        </w:numPr>
        <w:jc w:val="both"/>
      </w:pPr>
      <w:r>
        <w:t>Introducimos la id del personaje al que le queremos añadir la referencia.</w:t>
      </w:r>
    </w:p>
    <w:p w14:paraId="2559D0AF" w14:textId="471A4408" w:rsidR="003F6AF7" w:rsidRDefault="003F6AF7" w:rsidP="00152108">
      <w:pPr>
        <w:pStyle w:val="Prrafodelista"/>
        <w:numPr>
          <w:ilvl w:val="0"/>
          <w:numId w:val="8"/>
        </w:numPr>
        <w:jc w:val="both"/>
      </w:pPr>
      <w:r>
        <w:lastRenderedPageBreak/>
        <w:t>Introducimos la referencia que le queremos añadir.</w:t>
      </w:r>
    </w:p>
    <w:p w14:paraId="55B0C04B" w14:textId="1460C5EF" w:rsidR="003F6AF7" w:rsidRDefault="003F6AF7" w:rsidP="00152108">
      <w:pPr>
        <w:pStyle w:val="Prrafodelista"/>
        <w:numPr>
          <w:ilvl w:val="0"/>
          <w:numId w:val="8"/>
        </w:numPr>
        <w:jc w:val="both"/>
      </w:pPr>
      <w:r>
        <w:t>Pulsamos el botón añadir.</w:t>
      </w:r>
    </w:p>
    <w:p w14:paraId="5F961932" w14:textId="18B011FF" w:rsidR="003F6AF7" w:rsidRDefault="003F6AF7" w:rsidP="00152108">
      <w:pPr>
        <w:ind w:left="2124"/>
        <w:jc w:val="both"/>
      </w:pPr>
      <w:r>
        <w:t>Una vez pulsemos el botón añadir nos podrán salir los siguientes mensajes:</w:t>
      </w:r>
    </w:p>
    <w:p w14:paraId="35AF2B92" w14:textId="1724416B" w:rsidR="003F6AF7" w:rsidRDefault="003F6AF7" w:rsidP="00152108">
      <w:pPr>
        <w:pStyle w:val="Prrafodelista"/>
        <w:numPr>
          <w:ilvl w:val="0"/>
          <w:numId w:val="9"/>
        </w:numPr>
        <w:jc w:val="both"/>
      </w:pPr>
      <w:r>
        <w:t xml:space="preserve">Si todo ha salido bien </w:t>
      </w:r>
      <w:r w:rsidR="007D7315">
        <w:t>nos mostrará un mensaje diciéndonos que la referencia ha sido añadida correctamente.</w:t>
      </w:r>
    </w:p>
    <w:p w14:paraId="64EE561F" w14:textId="2887056E" w:rsidR="007D7315" w:rsidRDefault="007D7315" w:rsidP="00152108">
      <w:pPr>
        <w:pStyle w:val="Prrafodelista"/>
        <w:numPr>
          <w:ilvl w:val="0"/>
          <w:numId w:val="9"/>
        </w:numPr>
        <w:jc w:val="both"/>
      </w:pPr>
      <w:r>
        <w:t>Si hemos introducido una id que no existe nos saltará el mensaje de Id inexistente.</w:t>
      </w:r>
    </w:p>
    <w:p w14:paraId="3DF8F855" w14:textId="6AA5E10C" w:rsidR="007D7315" w:rsidRDefault="007D7315" w:rsidP="00152108">
      <w:pPr>
        <w:pStyle w:val="Prrafodelista"/>
        <w:numPr>
          <w:ilvl w:val="0"/>
          <w:numId w:val="9"/>
        </w:numPr>
        <w:jc w:val="both"/>
      </w:pPr>
      <w:r>
        <w:t>Si dejamos vacíos alguno de los campos nos mostrará un mensaje comentando que debemos introducir todos los campos para poder añadir la referencia.</w:t>
      </w:r>
    </w:p>
    <w:p w14:paraId="78B783B7" w14:textId="77777777" w:rsidR="007D7315" w:rsidRDefault="007D7315" w:rsidP="00152108">
      <w:pPr>
        <w:pStyle w:val="Prrafodelista"/>
        <w:ind w:left="2844"/>
        <w:jc w:val="both"/>
      </w:pPr>
    </w:p>
    <w:p w14:paraId="31CE290E" w14:textId="4BE7BEA7" w:rsidR="007D7315" w:rsidRDefault="007D7315" w:rsidP="00F328DD">
      <w:pPr>
        <w:ind w:left="2124"/>
        <w:jc w:val="both"/>
      </w:pPr>
      <w:r>
        <w:t>Cuando ya hayamos añadido la referencia, volveremos a la pantalla de modificar diccionario seleccionando el botón Volver.</w:t>
      </w:r>
    </w:p>
    <w:p w14:paraId="0C79DE9C" w14:textId="3A5DCCA8" w:rsidR="007D7315" w:rsidRDefault="007D7315" w:rsidP="00152108">
      <w:pPr>
        <w:ind w:left="2124"/>
        <w:jc w:val="both"/>
      </w:pPr>
    </w:p>
    <w:p w14:paraId="3B811589" w14:textId="6223EDB4" w:rsidR="007D7315" w:rsidRDefault="007D7315" w:rsidP="00152108">
      <w:pPr>
        <w:ind w:left="2124"/>
        <w:jc w:val="both"/>
      </w:pPr>
    </w:p>
    <w:p w14:paraId="2B179286" w14:textId="77777777" w:rsidR="007D7315" w:rsidRDefault="007D7315" w:rsidP="00152108">
      <w:pPr>
        <w:keepNext/>
        <w:ind w:left="2124"/>
        <w:jc w:val="both"/>
      </w:pPr>
      <w:r>
        <w:rPr>
          <w:noProof/>
        </w:rPr>
        <w:drawing>
          <wp:inline distT="0" distB="0" distL="0" distR="0" wp14:anchorId="238C701C" wp14:editId="68597B9A">
            <wp:extent cx="4247705" cy="2234241"/>
            <wp:effectExtent l="0" t="0" r="635" b="0"/>
            <wp:docPr id="597" name="Imagen 59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n 597" descr="Una captura de pantalla de una computadora&#10;&#10;Descripción generada automáticamente"/>
                    <pic:cNvPicPr/>
                  </pic:nvPicPr>
                  <pic:blipFill>
                    <a:blip r:embed="rId365"/>
                    <a:stretch>
                      <a:fillRect/>
                    </a:stretch>
                  </pic:blipFill>
                  <pic:spPr>
                    <a:xfrm>
                      <a:off x="0" y="0"/>
                      <a:ext cx="4270450" cy="2246205"/>
                    </a:xfrm>
                    <a:prstGeom prst="rect">
                      <a:avLst/>
                    </a:prstGeom>
                  </pic:spPr>
                </pic:pic>
              </a:graphicData>
            </a:graphic>
          </wp:inline>
        </w:drawing>
      </w:r>
    </w:p>
    <w:p w14:paraId="1762F06E" w14:textId="5D5360B4" w:rsidR="007D7315" w:rsidRDefault="007D7315" w:rsidP="00152108">
      <w:pPr>
        <w:pStyle w:val="Descripcin"/>
        <w:jc w:val="center"/>
      </w:pPr>
      <w:bookmarkStart w:id="145" w:name="_Toc108080027"/>
      <w:r>
        <w:t xml:space="preserve">Figura </w:t>
      </w:r>
      <w:r w:rsidR="00AC3EA4">
        <w:fldChar w:fldCharType="begin"/>
      </w:r>
      <w:r w:rsidR="00AC3EA4">
        <w:instrText xml:space="preserve"> SEQ Figura \* ARABIC </w:instrText>
      </w:r>
      <w:r w:rsidR="00AC3EA4">
        <w:fldChar w:fldCharType="separate"/>
      </w:r>
      <w:r w:rsidR="00CC4358">
        <w:rPr>
          <w:noProof/>
        </w:rPr>
        <w:t>31</w:t>
      </w:r>
      <w:r w:rsidR="00AC3EA4">
        <w:rPr>
          <w:noProof/>
        </w:rPr>
        <w:fldChar w:fldCharType="end"/>
      </w:r>
      <w:r>
        <w:t xml:space="preserve"> Añadir referencia</w:t>
      </w:r>
      <w:bookmarkEnd w:id="145"/>
    </w:p>
    <w:p w14:paraId="1D82B663" w14:textId="1489E23D" w:rsidR="007D7315" w:rsidRDefault="007D7315" w:rsidP="00152108">
      <w:pPr>
        <w:jc w:val="both"/>
      </w:pPr>
    </w:p>
    <w:p w14:paraId="08B90246" w14:textId="3C98EF2D" w:rsidR="00F328DD" w:rsidRDefault="00F328DD" w:rsidP="00152108">
      <w:pPr>
        <w:jc w:val="both"/>
      </w:pPr>
    </w:p>
    <w:p w14:paraId="521C7095" w14:textId="2817D8CD" w:rsidR="00F328DD" w:rsidRDefault="00F328DD" w:rsidP="00152108">
      <w:pPr>
        <w:jc w:val="both"/>
      </w:pPr>
    </w:p>
    <w:p w14:paraId="35E4EDB1" w14:textId="2A7F6223" w:rsidR="00F328DD" w:rsidRDefault="00F328DD" w:rsidP="00152108">
      <w:pPr>
        <w:jc w:val="both"/>
      </w:pPr>
    </w:p>
    <w:p w14:paraId="73E4B373" w14:textId="27C541B5" w:rsidR="00F328DD" w:rsidRDefault="00F328DD" w:rsidP="00152108">
      <w:pPr>
        <w:jc w:val="both"/>
      </w:pPr>
    </w:p>
    <w:p w14:paraId="55768B34" w14:textId="3FC72A8C" w:rsidR="00F328DD" w:rsidRDefault="00F328DD" w:rsidP="00152108">
      <w:pPr>
        <w:jc w:val="both"/>
      </w:pPr>
    </w:p>
    <w:p w14:paraId="56B822D6" w14:textId="711D4DBF" w:rsidR="00F328DD" w:rsidRDefault="00F328DD" w:rsidP="00152108">
      <w:pPr>
        <w:jc w:val="both"/>
      </w:pPr>
    </w:p>
    <w:p w14:paraId="0C3C88B5" w14:textId="09554606" w:rsidR="00F328DD" w:rsidRDefault="00F328DD" w:rsidP="00152108">
      <w:pPr>
        <w:jc w:val="both"/>
      </w:pPr>
    </w:p>
    <w:p w14:paraId="276C057C" w14:textId="761B2D73" w:rsidR="00F328DD" w:rsidRDefault="00F328DD" w:rsidP="00152108">
      <w:pPr>
        <w:jc w:val="both"/>
      </w:pPr>
    </w:p>
    <w:p w14:paraId="0BAB98F4" w14:textId="51178C00" w:rsidR="00F328DD" w:rsidRDefault="00F328DD" w:rsidP="00152108">
      <w:pPr>
        <w:jc w:val="both"/>
      </w:pPr>
    </w:p>
    <w:p w14:paraId="0F62C128" w14:textId="5A98D73F" w:rsidR="00F328DD" w:rsidRDefault="00F328DD" w:rsidP="00152108">
      <w:pPr>
        <w:jc w:val="both"/>
      </w:pPr>
    </w:p>
    <w:p w14:paraId="3486832C" w14:textId="27630F6B" w:rsidR="00F328DD" w:rsidRDefault="00F328DD" w:rsidP="00152108">
      <w:pPr>
        <w:jc w:val="both"/>
      </w:pPr>
    </w:p>
    <w:p w14:paraId="1E534CF2" w14:textId="7CBBA7EB" w:rsidR="00F328DD" w:rsidRDefault="00F328DD" w:rsidP="00152108">
      <w:pPr>
        <w:jc w:val="both"/>
      </w:pPr>
    </w:p>
    <w:p w14:paraId="4625D191" w14:textId="33E5706F" w:rsidR="00F328DD" w:rsidRDefault="00F328DD" w:rsidP="00152108">
      <w:pPr>
        <w:jc w:val="both"/>
      </w:pPr>
    </w:p>
    <w:p w14:paraId="0417141E" w14:textId="046B6272" w:rsidR="00F328DD" w:rsidRDefault="00F328DD" w:rsidP="00152108">
      <w:pPr>
        <w:jc w:val="both"/>
      </w:pPr>
    </w:p>
    <w:p w14:paraId="26AC74F3" w14:textId="410F5755" w:rsidR="00F328DD" w:rsidRDefault="00F328DD" w:rsidP="00152108">
      <w:pPr>
        <w:jc w:val="both"/>
      </w:pPr>
    </w:p>
    <w:p w14:paraId="0496358B" w14:textId="1190CAEC" w:rsidR="00F328DD" w:rsidRDefault="00F328DD" w:rsidP="00152108">
      <w:pPr>
        <w:jc w:val="both"/>
      </w:pPr>
    </w:p>
    <w:p w14:paraId="7AC586C3" w14:textId="06CFEE8A" w:rsidR="00F328DD" w:rsidRDefault="00F328DD" w:rsidP="00152108">
      <w:pPr>
        <w:jc w:val="both"/>
      </w:pPr>
    </w:p>
    <w:p w14:paraId="71FED5CF" w14:textId="585D5072" w:rsidR="00F328DD" w:rsidRDefault="00F328DD" w:rsidP="00152108">
      <w:pPr>
        <w:jc w:val="both"/>
      </w:pPr>
    </w:p>
    <w:p w14:paraId="0EE41523" w14:textId="5F0B8C85" w:rsidR="00F328DD" w:rsidRDefault="00F328DD" w:rsidP="00152108">
      <w:pPr>
        <w:jc w:val="both"/>
      </w:pPr>
    </w:p>
    <w:p w14:paraId="591ABBFB" w14:textId="77777777" w:rsidR="00F328DD" w:rsidRDefault="00F328DD" w:rsidP="00152108">
      <w:pPr>
        <w:jc w:val="both"/>
      </w:pPr>
    </w:p>
    <w:p w14:paraId="01E35B2C" w14:textId="2227F8ED" w:rsidR="007D7315" w:rsidRDefault="007D7315" w:rsidP="00152108">
      <w:pPr>
        <w:pStyle w:val="Ttulo3"/>
        <w:jc w:val="both"/>
      </w:pPr>
      <w:r>
        <w:lastRenderedPageBreak/>
        <w:tab/>
      </w:r>
      <w:r>
        <w:tab/>
      </w:r>
      <w:bookmarkStart w:id="146" w:name="_Toc108079984"/>
      <w:r>
        <w:t>Eliminar referencia</w:t>
      </w:r>
      <w:bookmarkEnd w:id="146"/>
    </w:p>
    <w:p w14:paraId="72855125" w14:textId="738E711C" w:rsidR="00B2328A" w:rsidRDefault="00B2328A" w:rsidP="00152108">
      <w:pPr>
        <w:ind w:left="1416" w:firstLine="714"/>
        <w:jc w:val="both"/>
      </w:pPr>
      <w:r>
        <w:t xml:space="preserve">En esta ventana se podrá eliminar las referencias a personajes que creamos que no se ajustan bien. Para ello tendremos que seleccionar todas las referencias de cada uno de los personajes que creamos </w:t>
      </w:r>
      <w:r w:rsidR="00152108">
        <w:t>que no sirven, y una vez hayamos seleccionado todas las referencias deseadas pulsaremos al botón de Eliminar. Cuando se hayan eliminado las referencias nos saldrá un mensaje avisando de que las referencias han sido eliminadas de forma correcta.</w:t>
      </w:r>
    </w:p>
    <w:p w14:paraId="526C17C9" w14:textId="71AA7B13" w:rsidR="00152108" w:rsidRDefault="00152108" w:rsidP="00152108">
      <w:pPr>
        <w:ind w:left="2124"/>
        <w:jc w:val="both"/>
      </w:pPr>
      <w:r>
        <w:t>Cuando ya hayamos eliminado las referencias, volveremos a la pantalla de modificar diccionario seleccionando el botón Volver.</w:t>
      </w:r>
    </w:p>
    <w:p w14:paraId="34408183" w14:textId="77777777" w:rsidR="00F328DD" w:rsidRDefault="00F328DD" w:rsidP="00152108">
      <w:pPr>
        <w:ind w:left="2124"/>
        <w:jc w:val="both"/>
      </w:pPr>
    </w:p>
    <w:p w14:paraId="6F215869" w14:textId="6D499506" w:rsidR="00152108" w:rsidRDefault="00152108" w:rsidP="00152108">
      <w:pPr>
        <w:ind w:left="2124"/>
        <w:jc w:val="both"/>
      </w:pPr>
    </w:p>
    <w:p w14:paraId="36D6775D" w14:textId="77777777" w:rsidR="00152108" w:rsidRDefault="00152108" w:rsidP="00152108">
      <w:pPr>
        <w:keepNext/>
        <w:ind w:left="2124"/>
        <w:jc w:val="both"/>
      </w:pPr>
      <w:r>
        <w:rPr>
          <w:noProof/>
        </w:rPr>
        <w:drawing>
          <wp:inline distT="0" distB="0" distL="0" distR="0" wp14:anchorId="784BF021" wp14:editId="675C05DB">
            <wp:extent cx="4085530" cy="2147978"/>
            <wp:effectExtent l="0" t="0" r="0" b="5080"/>
            <wp:docPr id="598" name="Imagen 598"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n 598" descr="Pantalla de computadora&#10;&#10;Descripción generada automáticamente con confianza media"/>
                    <pic:cNvPicPr/>
                  </pic:nvPicPr>
                  <pic:blipFill>
                    <a:blip r:embed="rId366"/>
                    <a:stretch>
                      <a:fillRect/>
                    </a:stretch>
                  </pic:blipFill>
                  <pic:spPr>
                    <a:xfrm>
                      <a:off x="0" y="0"/>
                      <a:ext cx="4116530" cy="2164276"/>
                    </a:xfrm>
                    <a:prstGeom prst="rect">
                      <a:avLst/>
                    </a:prstGeom>
                  </pic:spPr>
                </pic:pic>
              </a:graphicData>
            </a:graphic>
          </wp:inline>
        </w:drawing>
      </w:r>
    </w:p>
    <w:p w14:paraId="3AE70223" w14:textId="6A44EFA3" w:rsidR="00152108" w:rsidRDefault="00152108" w:rsidP="00152108">
      <w:pPr>
        <w:pStyle w:val="Descripcin"/>
        <w:jc w:val="center"/>
      </w:pPr>
      <w:bookmarkStart w:id="147" w:name="_Toc108080028"/>
      <w:r>
        <w:t xml:space="preserve">Figura </w:t>
      </w:r>
      <w:r w:rsidR="00AC3EA4">
        <w:fldChar w:fldCharType="begin"/>
      </w:r>
      <w:r w:rsidR="00AC3EA4">
        <w:instrText xml:space="preserve"> SEQ Figura \* ARABIC </w:instrText>
      </w:r>
      <w:r w:rsidR="00AC3EA4">
        <w:fldChar w:fldCharType="separate"/>
      </w:r>
      <w:r w:rsidR="00CC4358">
        <w:rPr>
          <w:noProof/>
        </w:rPr>
        <w:t>32</w:t>
      </w:r>
      <w:r w:rsidR="00AC3EA4">
        <w:rPr>
          <w:noProof/>
        </w:rPr>
        <w:fldChar w:fldCharType="end"/>
      </w:r>
      <w:r>
        <w:t xml:space="preserve"> Eliminar referencia</w:t>
      </w:r>
      <w:bookmarkEnd w:id="147"/>
    </w:p>
    <w:p w14:paraId="13CF5AB4" w14:textId="14D76158" w:rsidR="00152108" w:rsidRDefault="00152108" w:rsidP="00152108"/>
    <w:p w14:paraId="25BE180E" w14:textId="064FDCA2" w:rsidR="00152108" w:rsidRPr="00152108" w:rsidRDefault="00152108" w:rsidP="00152108">
      <w:r>
        <w:tab/>
      </w:r>
      <w:r>
        <w:tab/>
      </w:r>
    </w:p>
    <w:p w14:paraId="3A962FA4" w14:textId="0B0226AA" w:rsidR="00152108" w:rsidRDefault="00F328DD" w:rsidP="00F328DD">
      <w:r>
        <w:tab/>
      </w:r>
      <w:r>
        <w:tab/>
      </w:r>
      <w:r>
        <w:tab/>
      </w:r>
    </w:p>
    <w:p w14:paraId="6C920E57" w14:textId="2FF4CE65" w:rsidR="00F328DD" w:rsidRDefault="00F328DD" w:rsidP="00981513">
      <w:pPr>
        <w:pStyle w:val="Ttulo3"/>
        <w:jc w:val="both"/>
      </w:pPr>
      <w:r>
        <w:tab/>
      </w:r>
      <w:r>
        <w:tab/>
      </w:r>
      <w:bookmarkStart w:id="148" w:name="_Toc108079985"/>
      <w:r>
        <w:t>Modificar id Personaje</w:t>
      </w:r>
      <w:bookmarkEnd w:id="148"/>
    </w:p>
    <w:p w14:paraId="5D9EC305" w14:textId="250A1B68" w:rsidR="00F328DD" w:rsidRDefault="00F328DD" w:rsidP="00981513">
      <w:pPr>
        <w:ind w:left="1416" w:firstLine="714"/>
        <w:jc w:val="both"/>
      </w:pPr>
      <w:r>
        <w:t>En esta pestaña se modificará el id de cualquier personaje. Para ello deberemos seguir los siguientes pasos:</w:t>
      </w:r>
    </w:p>
    <w:p w14:paraId="0FCA2C32" w14:textId="5C1B68FC" w:rsidR="00F328DD" w:rsidRDefault="00F328DD" w:rsidP="00981513">
      <w:pPr>
        <w:pStyle w:val="Prrafodelista"/>
        <w:numPr>
          <w:ilvl w:val="0"/>
          <w:numId w:val="10"/>
        </w:numPr>
        <w:jc w:val="both"/>
      </w:pPr>
      <w:r>
        <w:t>Introducir la id que deseamos modificar.</w:t>
      </w:r>
    </w:p>
    <w:p w14:paraId="22977C64" w14:textId="4E2285D0" w:rsidR="00F328DD" w:rsidRDefault="00F328DD" w:rsidP="00981513">
      <w:pPr>
        <w:pStyle w:val="Prrafodelista"/>
        <w:numPr>
          <w:ilvl w:val="0"/>
          <w:numId w:val="10"/>
        </w:numPr>
        <w:jc w:val="both"/>
      </w:pPr>
      <w:r>
        <w:t>Introducir la id a la que queremos cambiar.</w:t>
      </w:r>
    </w:p>
    <w:p w14:paraId="1D74501C" w14:textId="30520316" w:rsidR="00F328DD" w:rsidRDefault="00F328DD" w:rsidP="00981513">
      <w:pPr>
        <w:pStyle w:val="Prrafodelista"/>
        <w:numPr>
          <w:ilvl w:val="0"/>
          <w:numId w:val="10"/>
        </w:numPr>
        <w:jc w:val="both"/>
      </w:pPr>
      <w:r>
        <w:t>Seleccionar el botón Cambiar.</w:t>
      </w:r>
    </w:p>
    <w:p w14:paraId="554D2C32" w14:textId="634321CB" w:rsidR="00F328DD" w:rsidRDefault="00F328DD" w:rsidP="00981513">
      <w:pPr>
        <w:ind w:left="2124"/>
        <w:jc w:val="both"/>
      </w:pPr>
      <w:r>
        <w:t>Este proceso generará los siguientes avisos:</w:t>
      </w:r>
    </w:p>
    <w:p w14:paraId="21745252" w14:textId="491DCCF8" w:rsidR="00F328DD" w:rsidRDefault="00240B10" w:rsidP="00981513">
      <w:pPr>
        <w:pStyle w:val="Prrafodelista"/>
        <w:numPr>
          <w:ilvl w:val="0"/>
          <w:numId w:val="11"/>
        </w:numPr>
        <w:jc w:val="both"/>
      </w:pPr>
      <w:r>
        <w:t>Todo correcto: si hemos seguido bien los pasos nos mostrarán un mensaje que nos dice que la id se ha cambiado de forma correcta.</w:t>
      </w:r>
    </w:p>
    <w:p w14:paraId="5F30AFB9" w14:textId="444B9D4C" w:rsidR="00240B10" w:rsidRDefault="00240B10" w:rsidP="00981513">
      <w:pPr>
        <w:pStyle w:val="Prrafodelista"/>
        <w:numPr>
          <w:ilvl w:val="0"/>
          <w:numId w:val="11"/>
        </w:numPr>
        <w:jc w:val="both"/>
      </w:pPr>
      <w:r>
        <w:t>Parámetros no introducidos: Si alguno de los parámetros no ha sido introducido se enviará el mensaje de que se debe añadir dicho parámetro.</w:t>
      </w:r>
    </w:p>
    <w:p w14:paraId="39075B5F" w14:textId="77777777" w:rsidR="00240B10" w:rsidRDefault="00240B10" w:rsidP="00981513">
      <w:pPr>
        <w:pStyle w:val="Prrafodelista"/>
        <w:numPr>
          <w:ilvl w:val="0"/>
          <w:numId w:val="11"/>
        </w:numPr>
        <w:jc w:val="both"/>
      </w:pPr>
      <w:r>
        <w:t>Id inexistente o id repetida: Si la id que queremos cambiar no existe o la id por la que la queremos cambiar ya existe, generará un mensaje según haya sido el fallo.</w:t>
      </w:r>
    </w:p>
    <w:p w14:paraId="4AE9844F" w14:textId="343B5C0E" w:rsidR="00240B10" w:rsidRDefault="00240B10" w:rsidP="00981513">
      <w:pPr>
        <w:ind w:left="2124"/>
        <w:jc w:val="both"/>
      </w:pPr>
      <w:r>
        <w:t>Cuando ya hayamos modificado la id del personaje, volveremos a la pantalla de modificar diccionario seleccionando el botón Volver.</w:t>
      </w:r>
    </w:p>
    <w:p w14:paraId="23DE3764" w14:textId="2987ABA3" w:rsidR="00240B10" w:rsidRDefault="00240B10" w:rsidP="00240B10">
      <w:pPr>
        <w:ind w:left="2124"/>
      </w:pPr>
    </w:p>
    <w:p w14:paraId="08103B08" w14:textId="77777777" w:rsidR="00483B13" w:rsidRDefault="00483B13" w:rsidP="00483B13">
      <w:pPr>
        <w:keepNext/>
        <w:ind w:left="2124"/>
      </w:pPr>
      <w:r>
        <w:rPr>
          <w:noProof/>
        </w:rPr>
        <w:lastRenderedPageBreak/>
        <w:drawing>
          <wp:inline distT="0" distB="0" distL="0" distR="0" wp14:anchorId="1C6EF45D" wp14:editId="452A4E1F">
            <wp:extent cx="4483148" cy="2351227"/>
            <wp:effectExtent l="0" t="0" r="0" b="0"/>
            <wp:docPr id="599" name="Imagen 59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Imagen 599" descr="Captura de pantalla de computadora&#10;&#10;Descripción generada automáticamente"/>
                    <pic:cNvPicPr/>
                  </pic:nvPicPr>
                  <pic:blipFill>
                    <a:blip r:embed="rId367"/>
                    <a:stretch>
                      <a:fillRect/>
                    </a:stretch>
                  </pic:blipFill>
                  <pic:spPr>
                    <a:xfrm>
                      <a:off x="0" y="0"/>
                      <a:ext cx="4533957" cy="2377874"/>
                    </a:xfrm>
                    <a:prstGeom prst="rect">
                      <a:avLst/>
                    </a:prstGeom>
                  </pic:spPr>
                </pic:pic>
              </a:graphicData>
            </a:graphic>
          </wp:inline>
        </w:drawing>
      </w:r>
    </w:p>
    <w:p w14:paraId="54D05B57" w14:textId="5D905CAF" w:rsidR="00483B13" w:rsidRDefault="00483B13" w:rsidP="00483B13">
      <w:pPr>
        <w:pStyle w:val="Descripcin"/>
        <w:jc w:val="center"/>
      </w:pPr>
      <w:bookmarkStart w:id="149" w:name="_Toc108080029"/>
      <w:r>
        <w:t xml:space="preserve">Figura </w:t>
      </w:r>
      <w:r w:rsidR="00AC3EA4">
        <w:fldChar w:fldCharType="begin"/>
      </w:r>
      <w:r w:rsidR="00AC3EA4">
        <w:instrText xml:space="preserve"> SEQ Figura \* ARABIC </w:instrText>
      </w:r>
      <w:r w:rsidR="00AC3EA4">
        <w:fldChar w:fldCharType="separate"/>
      </w:r>
      <w:r w:rsidR="00CC4358">
        <w:rPr>
          <w:noProof/>
        </w:rPr>
        <w:t>33</w:t>
      </w:r>
      <w:r w:rsidR="00AC3EA4">
        <w:rPr>
          <w:noProof/>
        </w:rPr>
        <w:fldChar w:fldCharType="end"/>
      </w:r>
      <w:r>
        <w:t xml:space="preserve"> Modificar id</w:t>
      </w:r>
      <w:bookmarkEnd w:id="149"/>
    </w:p>
    <w:p w14:paraId="30C1A893" w14:textId="106CD7DC" w:rsidR="00483B13" w:rsidRDefault="00483B13" w:rsidP="00483B13"/>
    <w:p w14:paraId="3AA1DF33" w14:textId="36F0C91C" w:rsidR="00483B13" w:rsidRDefault="00483B13" w:rsidP="00483B13">
      <w:r>
        <w:tab/>
      </w:r>
      <w:r>
        <w:tab/>
      </w:r>
      <w:r>
        <w:tab/>
      </w:r>
    </w:p>
    <w:p w14:paraId="4E600B9E" w14:textId="3468644A" w:rsidR="00483B13" w:rsidRDefault="00483B13" w:rsidP="00981513">
      <w:pPr>
        <w:pStyle w:val="Ttulo3"/>
        <w:jc w:val="both"/>
      </w:pPr>
      <w:r>
        <w:tab/>
      </w:r>
      <w:r>
        <w:tab/>
      </w:r>
      <w:bookmarkStart w:id="150" w:name="_Toc108079986"/>
      <w:r>
        <w:t>Modificar etnia</w:t>
      </w:r>
      <w:bookmarkEnd w:id="150"/>
    </w:p>
    <w:p w14:paraId="23DC333A" w14:textId="14E3D055" w:rsidR="00483B13" w:rsidRPr="00483B13" w:rsidRDefault="00483B13" w:rsidP="00981513">
      <w:pPr>
        <w:ind w:left="1416" w:firstLine="714"/>
        <w:jc w:val="both"/>
      </w:pPr>
      <w:r>
        <w:t xml:space="preserve">Esta pestaña sirve para modificar la etnia de los personajes. </w:t>
      </w:r>
      <w:r w:rsidR="008C0093">
        <w:t xml:space="preserve">Esto se hará si cuando se ha predicho la etnia de un personaje, no se esta de acuerdo con ella, o si se quiere añadir la etnia a mano. Para modificarla se seguirán estos pasos: </w:t>
      </w:r>
    </w:p>
    <w:p w14:paraId="72D12AF3" w14:textId="7B774F23" w:rsidR="008C0093" w:rsidRDefault="008C0093" w:rsidP="00981513">
      <w:pPr>
        <w:pStyle w:val="Prrafodelista"/>
        <w:numPr>
          <w:ilvl w:val="0"/>
          <w:numId w:val="12"/>
        </w:numPr>
        <w:jc w:val="both"/>
      </w:pPr>
      <w:r>
        <w:t>Introducir la id del personaje que deseamos modificar su etnia.</w:t>
      </w:r>
    </w:p>
    <w:p w14:paraId="5D69AECD" w14:textId="5EED53EB" w:rsidR="008C0093" w:rsidRDefault="008C0093" w:rsidP="00981513">
      <w:pPr>
        <w:pStyle w:val="Prrafodelista"/>
        <w:numPr>
          <w:ilvl w:val="0"/>
          <w:numId w:val="12"/>
        </w:numPr>
        <w:jc w:val="both"/>
      </w:pPr>
      <w:r>
        <w:t>Introducir la etnia nueva del personaje.</w:t>
      </w:r>
    </w:p>
    <w:p w14:paraId="3A63D87F" w14:textId="3AE5D410" w:rsidR="008C0093" w:rsidRDefault="008C0093" w:rsidP="00981513">
      <w:pPr>
        <w:pStyle w:val="Prrafodelista"/>
        <w:numPr>
          <w:ilvl w:val="0"/>
          <w:numId w:val="12"/>
        </w:numPr>
        <w:jc w:val="both"/>
      </w:pPr>
      <w:r>
        <w:t>Pulsamos el botón Modificar.</w:t>
      </w:r>
    </w:p>
    <w:p w14:paraId="0553A6D9" w14:textId="77777777" w:rsidR="008C0093" w:rsidRDefault="008C0093" w:rsidP="00981513">
      <w:pPr>
        <w:ind w:left="2124"/>
        <w:jc w:val="both"/>
      </w:pPr>
      <w:r>
        <w:t>Este proceso generará los siguientes avisos:</w:t>
      </w:r>
    </w:p>
    <w:p w14:paraId="7534979D" w14:textId="723794C9" w:rsidR="008C0093" w:rsidRDefault="008C0093" w:rsidP="00981513">
      <w:pPr>
        <w:pStyle w:val="Prrafodelista"/>
        <w:numPr>
          <w:ilvl w:val="0"/>
          <w:numId w:val="13"/>
        </w:numPr>
        <w:jc w:val="both"/>
      </w:pPr>
      <w:r>
        <w:t>Todo correcto: si hemos seguido bien los pasos nos mostrarán un mensaje que nos dice que la etnia se ha modificado de forma correcta.</w:t>
      </w:r>
    </w:p>
    <w:p w14:paraId="7DA9587E" w14:textId="77777777" w:rsidR="008C0093" w:rsidRDefault="008C0093" w:rsidP="00981513">
      <w:pPr>
        <w:pStyle w:val="Prrafodelista"/>
        <w:numPr>
          <w:ilvl w:val="0"/>
          <w:numId w:val="13"/>
        </w:numPr>
        <w:jc w:val="both"/>
      </w:pPr>
      <w:r>
        <w:t>Parámetros no introducidos: Si alguno de los parámetros no ha sido introducido se enviará el mensaje de que se debe añadir dicho parámetro.</w:t>
      </w:r>
    </w:p>
    <w:p w14:paraId="64B4E0B8" w14:textId="2432E71F" w:rsidR="008C0093" w:rsidRDefault="008C0093" w:rsidP="00981513">
      <w:pPr>
        <w:pStyle w:val="Prrafodelista"/>
        <w:numPr>
          <w:ilvl w:val="0"/>
          <w:numId w:val="13"/>
        </w:numPr>
        <w:jc w:val="both"/>
      </w:pPr>
      <w:r>
        <w:t>Id inexistente: Si la id que queremos cambiar</w:t>
      </w:r>
      <w:r w:rsidR="00C81A56">
        <w:t xml:space="preserve"> la etnia</w:t>
      </w:r>
      <w:r>
        <w:t xml:space="preserve"> no existe, generará un mensaje advirtiéndonos de que dicha id no existe.</w:t>
      </w:r>
    </w:p>
    <w:p w14:paraId="707960F9" w14:textId="600C28C4" w:rsidR="008C0093" w:rsidRDefault="008C0093" w:rsidP="00981513">
      <w:pPr>
        <w:ind w:left="1416" w:firstLine="708"/>
        <w:jc w:val="both"/>
      </w:pPr>
      <w:r>
        <w:t>Cuando ya hayamos modificado la etnia del personaje, volveremos a la pantalla de modificar diccionario seleccionando el botón Volver.</w:t>
      </w:r>
    </w:p>
    <w:p w14:paraId="418A5C2F" w14:textId="3EDF9EFF" w:rsidR="00240B10" w:rsidRDefault="00C81A56" w:rsidP="008C0093">
      <w:r>
        <w:tab/>
      </w:r>
      <w:r>
        <w:tab/>
      </w:r>
      <w:r>
        <w:tab/>
      </w:r>
    </w:p>
    <w:p w14:paraId="4FBED18D" w14:textId="77777777" w:rsidR="00C81A56" w:rsidRDefault="00C81A56" w:rsidP="00C81A56">
      <w:pPr>
        <w:keepNext/>
        <w:jc w:val="center"/>
      </w:pPr>
      <w:r>
        <w:rPr>
          <w:noProof/>
        </w:rPr>
        <w:drawing>
          <wp:inline distT="0" distB="0" distL="0" distR="0" wp14:anchorId="6D385191" wp14:editId="249E190B">
            <wp:extent cx="4244100" cy="2232345"/>
            <wp:effectExtent l="0" t="0" r="4445" b="0"/>
            <wp:docPr id="601" name="Imagen 60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n 601" descr="Captura de pantalla de computadora&#10;&#10;Descripción generada automáticamente"/>
                    <pic:cNvPicPr/>
                  </pic:nvPicPr>
                  <pic:blipFill>
                    <a:blip r:embed="rId368"/>
                    <a:stretch>
                      <a:fillRect/>
                    </a:stretch>
                  </pic:blipFill>
                  <pic:spPr>
                    <a:xfrm>
                      <a:off x="0" y="0"/>
                      <a:ext cx="4250607" cy="2235767"/>
                    </a:xfrm>
                    <a:prstGeom prst="rect">
                      <a:avLst/>
                    </a:prstGeom>
                  </pic:spPr>
                </pic:pic>
              </a:graphicData>
            </a:graphic>
          </wp:inline>
        </w:drawing>
      </w:r>
    </w:p>
    <w:p w14:paraId="23E37A39" w14:textId="1DA2CF1C" w:rsidR="00C81A56" w:rsidRDefault="00C81A56" w:rsidP="00C81A56">
      <w:pPr>
        <w:pStyle w:val="Descripcin"/>
        <w:jc w:val="center"/>
      </w:pPr>
      <w:bookmarkStart w:id="151" w:name="_Toc108080030"/>
      <w:r>
        <w:t xml:space="preserve">Figura </w:t>
      </w:r>
      <w:r w:rsidR="00AC3EA4">
        <w:fldChar w:fldCharType="begin"/>
      </w:r>
      <w:r w:rsidR="00AC3EA4">
        <w:instrText xml:space="preserve"> SEQ Figura \* ARABIC </w:instrText>
      </w:r>
      <w:r w:rsidR="00AC3EA4">
        <w:fldChar w:fldCharType="separate"/>
      </w:r>
      <w:r w:rsidR="00CC4358">
        <w:rPr>
          <w:noProof/>
        </w:rPr>
        <w:t>34</w:t>
      </w:r>
      <w:r w:rsidR="00AC3EA4">
        <w:rPr>
          <w:noProof/>
        </w:rPr>
        <w:fldChar w:fldCharType="end"/>
      </w:r>
      <w:r>
        <w:t xml:space="preserve"> Modificar etnia</w:t>
      </w:r>
      <w:bookmarkEnd w:id="151"/>
    </w:p>
    <w:p w14:paraId="53B701E0" w14:textId="172BB416" w:rsidR="00C81A56" w:rsidRDefault="00C81A56" w:rsidP="00981513">
      <w:pPr>
        <w:pStyle w:val="Ttulo3"/>
        <w:jc w:val="both"/>
      </w:pPr>
      <w:r>
        <w:lastRenderedPageBreak/>
        <w:tab/>
      </w:r>
      <w:r>
        <w:tab/>
      </w:r>
      <w:bookmarkStart w:id="152" w:name="_Toc108079987"/>
      <w:r>
        <w:t>Modificar sexo</w:t>
      </w:r>
      <w:bookmarkEnd w:id="152"/>
    </w:p>
    <w:p w14:paraId="448A6FBF" w14:textId="5A7F2BE8" w:rsidR="00C81A56" w:rsidRPr="00483B13" w:rsidRDefault="00C81A56" w:rsidP="00981513">
      <w:pPr>
        <w:ind w:left="1416" w:firstLine="714"/>
        <w:jc w:val="both"/>
      </w:pPr>
      <w:r>
        <w:t xml:space="preserve">Esta pestaña sirve para modificar el sexo de los personajes. Esto se hará si cuando se ha predicho el sexo de un personaje, no se está de acuerdo con él, o si se quiere añadir el sexo a mano. Para modificarlo se seguirán estos pasos: </w:t>
      </w:r>
    </w:p>
    <w:p w14:paraId="0DEDD9A4" w14:textId="19931337" w:rsidR="00C81A56" w:rsidRDefault="00C81A56" w:rsidP="00981513">
      <w:pPr>
        <w:pStyle w:val="Prrafodelista"/>
        <w:numPr>
          <w:ilvl w:val="0"/>
          <w:numId w:val="14"/>
        </w:numPr>
        <w:jc w:val="both"/>
      </w:pPr>
      <w:r>
        <w:t>Introducir la id del personaje que deseamos modificar su sexo.</w:t>
      </w:r>
    </w:p>
    <w:p w14:paraId="78C32797" w14:textId="7E4AC648" w:rsidR="00C81A56" w:rsidRDefault="00C81A56" w:rsidP="00981513">
      <w:pPr>
        <w:pStyle w:val="Prrafodelista"/>
        <w:numPr>
          <w:ilvl w:val="0"/>
          <w:numId w:val="14"/>
        </w:numPr>
        <w:jc w:val="both"/>
      </w:pPr>
      <w:r>
        <w:t>Introducir el sexo nuevo del personaje.</w:t>
      </w:r>
    </w:p>
    <w:p w14:paraId="71D2C2D7" w14:textId="77777777" w:rsidR="00C81A56" w:rsidRDefault="00C81A56" w:rsidP="00981513">
      <w:pPr>
        <w:pStyle w:val="Prrafodelista"/>
        <w:numPr>
          <w:ilvl w:val="0"/>
          <w:numId w:val="14"/>
        </w:numPr>
        <w:jc w:val="both"/>
      </w:pPr>
      <w:r>
        <w:t>Pulsamos el botón Modificar.</w:t>
      </w:r>
    </w:p>
    <w:p w14:paraId="3D899D07" w14:textId="77777777" w:rsidR="00C81A56" w:rsidRDefault="00C81A56" w:rsidP="00981513">
      <w:pPr>
        <w:ind w:left="2124"/>
        <w:jc w:val="both"/>
      </w:pPr>
      <w:r>
        <w:t>Este proceso generará los siguientes avisos:</w:t>
      </w:r>
    </w:p>
    <w:p w14:paraId="6359F72C" w14:textId="1F661297" w:rsidR="00C81A56" w:rsidRDefault="00C81A56" w:rsidP="00981513">
      <w:pPr>
        <w:pStyle w:val="Prrafodelista"/>
        <w:numPr>
          <w:ilvl w:val="0"/>
          <w:numId w:val="15"/>
        </w:numPr>
        <w:jc w:val="both"/>
      </w:pPr>
      <w:r>
        <w:t>Todo correcto: si hemos seguido bien los pasos nos mostrarán un mensaje que nos dice que el sexo se ha modificado de forma correcta.</w:t>
      </w:r>
    </w:p>
    <w:p w14:paraId="0D6C46D4" w14:textId="1F30C8EA" w:rsidR="00C81A56" w:rsidRDefault="00C81A56" w:rsidP="00981513">
      <w:pPr>
        <w:pStyle w:val="Prrafodelista"/>
        <w:numPr>
          <w:ilvl w:val="0"/>
          <w:numId w:val="15"/>
        </w:numPr>
        <w:jc w:val="both"/>
      </w:pPr>
      <w:r>
        <w:t>Parámetros no introducidos: Si alguno de los parámetros no ha sido introducido se enviará el mensaje de que se debe añadir dicho parámetro.</w:t>
      </w:r>
    </w:p>
    <w:p w14:paraId="0DE5DF74" w14:textId="4398122C" w:rsidR="00C81A56" w:rsidRDefault="00C81A56" w:rsidP="00981513">
      <w:pPr>
        <w:pStyle w:val="Prrafodelista"/>
        <w:numPr>
          <w:ilvl w:val="0"/>
          <w:numId w:val="15"/>
        </w:numPr>
        <w:jc w:val="both"/>
      </w:pPr>
      <w:r>
        <w:t>Id inexistente: Si la id que queremos cambiar el sexo no existe, generará un mensaje advirtiéndonos de que dicha id no existe.</w:t>
      </w:r>
    </w:p>
    <w:p w14:paraId="46BA0D9A" w14:textId="4863878B" w:rsidR="00C81A56" w:rsidRDefault="00C81A56" w:rsidP="00981513">
      <w:pPr>
        <w:ind w:left="1416" w:firstLine="708"/>
        <w:jc w:val="both"/>
      </w:pPr>
      <w:r>
        <w:t>Cuando ya hayamos modificado el sexo del personaje, volveremos a la pantalla de modificar diccionario seleccionando el botón Volver.</w:t>
      </w:r>
    </w:p>
    <w:p w14:paraId="2D53ADCC" w14:textId="7E3F3DD4" w:rsidR="00C81A56" w:rsidRDefault="00C81A56" w:rsidP="00C81A56">
      <w:pPr>
        <w:ind w:left="1416" w:firstLine="708"/>
        <w:jc w:val="both"/>
      </w:pPr>
    </w:p>
    <w:p w14:paraId="32045ABA" w14:textId="77777777" w:rsidR="00C81A56" w:rsidRDefault="00C81A56" w:rsidP="00C81A56">
      <w:pPr>
        <w:keepNext/>
        <w:ind w:left="1416" w:firstLine="708"/>
        <w:jc w:val="both"/>
      </w:pPr>
      <w:r>
        <w:rPr>
          <w:noProof/>
        </w:rPr>
        <w:drawing>
          <wp:inline distT="0" distB="0" distL="0" distR="0" wp14:anchorId="3F88394E" wp14:editId="18DC889C">
            <wp:extent cx="4373497" cy="2290120"/>
            <wp:effectExtent l="0" t="0" r="8255" b="0"/>
            <wp:docPr id="602" name="Imagen 6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n 602" descr="Interfaz de usuario gráfica, Aplicación&#10;&#10;Descripción generada automáticamente"/>
                    <pic:cNvPicPr/>
                  </pic:nvPicPr>
                  <pic:blipFill>
                    <a:blip r:embed="rId369"/>
                    <a:stretch>
                      <a:fillRect/>
                    </a:stretch>
                  </pic:blipFill>
                  <pic:spPr>
                    <a:xfrm>
                      <a:off x="0" y="0"/>
                      <a:ext cx="4389587" cy="2298545"/>
                    </a:xfrm>
                    <a:prstGeom prst="rect">
                      <a:avLst/>
                    </a:prstGeom>
                  </pic:spPr>
                </pic:pic>
              </a:graphicData>
            </a:graphic>
          </wp:inline>
        </w:drawing>
      </w:r>
    </w:p>
    <w:p w14:paraId="5B33DC3C" w14:textId="2D506199" w:rsidR="00C81A56" w:rsidRDefault="00C81A56" w:rsidP="00C81A56">
      <w:pPr>
        <w:pStyle w:val="Descripcin"/>
        <w:jc w:val="center"/>
      </w:pPr>
      <w:bookmarkStart w:id="153" w:name="_Toc108080031"/>
      <w:r>
        <w:t xml:space="preserve">Figura </w:t>
      </w:r>
      <w:r w:rsidR="00AC3EA4">
        <w:fldChar w:fldCharType="begin"/>
      </w:r>
      <w:r w:rsidR="00AC3EA4">
        <w:instrText xml:space="preserve"> SEQ Figura \* ARABIC </w:instrText>
      </w:r>
      <w:r w:rsidR="00AC3EA4">
        <w:fldChar w:fldCharType="separate"/>
      </w:r>
      <w:r w:rsidR="00CC4358">
        <w:rPr>
          <w:noProof/>
        </w:rPr>
        <w:t>35</w:t>
      </w:r>
      <w:r w:rsidR="00AC3EA4">
        <w:rPr>
          <w:noProof/>
        </w:rPr>
        <w:fldChar w:fldCharType="end"/>
      </w:r>
      <w:r>
        <w:t xml:space="preserve"> Modificar sexo</w:t>
      </w:r>
      <w:bookmarkEnd w:id="153"/>
    </w:p>
    <w:p w14:paraId="0F68BEE1" w14:textId="406F788F" w:rsidR="00C81A56" w:rsidRDefault="00C81A56" w:rsidP="00C81A56"/>
    <w:p w14:paraId="0F70CFFB" w14:textId="612F8360" w:rsidR="00C81A56" w:rsidRDefault="00C81A56" w:rsidP="00981513">
      <w:pPr>
        <w:pStyle w:val="Ttulo3"/>
        <w:jc w:val="both"/>
      </w:pPr>
      <w:r>
        <w:tab/>
      </w:r>
      <w:r>
        <w:tab/>
      </w:r>
      <w:bookmarkStart w:id="154" w:name="_Toc108079988"/>
      <w:r w:rsidR="001C50FB">
        <w:t>Parámetros adicionales para los ePub</w:t>
      </w:r>
      <w:bookmarkEnd w:id="154"/>
    </w:p>
    <w:p w14:paraId="76CFE8B1" w14:textId="29F825DB" w:rsidR="001C50FB" w:rsidRDefault="001C50FB" w:rsidP="00981513">
      <w:pPr>
        <w:ind w:left="1416" w:firstLine="714"/>
        <w:jc w:val="both"/>
      </w:pPr>
      <w:r>
        <w:t>Si hemos llegado a esta pestaña es porque hemos introducido un ePub. Las novelas tienen unos parámetros que deberán ser introducidos para poder llegar a la pantalla de visualización de red. Esta red será diferente dependiendo de los valores que introduzcamos. Los parámetros son:</w:t>
      </w:r>
    </w:p>
    <w:p w14:paraId="2FD100FA" w14:textId="6E360D5D" w:rsidR="001C50FB" w:rsidRDefault="001C50FB" w:rsidP="00981513">
      <w:pPr>
        <w:pStyle w:val="Prrafodelista"/>
        <w:numPr>
          <w:ilvl w:val="0"/>
          <w:numId w:val="1"/>
        </w:numPr>
        <w:jc w:val="both"/>
      </w:pPr>
      <w:r>
        <w:t xml:space="preserve">Apariciones mínimas: es el número mínimo de apariciones para que un personaje aparezca en la red o no. Si </w:t>
      </w:r>
      <w:r w:rsidR="0093449E">
        <w:t>un personaje tiene menos apariciones no aparecerá en la red.</w:t>
      </w:r>
    </w:p>
    <w:p w14:paraId="72A7834A" w14:textId="77777777" w:rsidR="0093449E" w:rsidRDefault="0093449E" w:rsidP="00981513">
      <w:pPr>
        <w:pStyle w:val="Prrafodelista"/>
        <w:numPr>
          <w:ilvl w:val="0"/>
          <w:numId w:val="1"/>
        </w:numPr>
        <w:jc w:val="both"/>
      </w:pPr>
      <w:r>
        <w:t>Número de palabras máximo entre dos personajes: cuando aparece un personaje en la novela se contará el número de palabras hasta que aparezca otro nuevo personaje, si se cumple que el número de palabras máximo es mayor al número de palabras entre esos dos personajes, se creará un nuevo enlace.</w:t>
      </w:r>
    </w:p>
    <w:p w14:paraId="2AAB8C37" w14:textId="78D34FA6" w:rsidR="0093449E" w:rsidRDefault="0093449E" w:rsidP="00981513">
      <w:pPr>
        <w:pStyle w:val="Prrafodelista"/>
        <w:numPr>
          <w:ilvl w:val="0"/>
          <w:numId w:val="1"/>
        </w:numPr>
        <w:jc w:val="both"/>
      </w:pPr>
      <w:r>
        <w:t xml:space="preserve">Tener en cuenta o no los capítulos: si no se tiene en cuenta los capítulos y un personaje tiene una relación con otro personaje de otro capítulo y cumple que las palabras entre ellos sean menos que el número de palabras </w:t>
      </w:r>
      <w:r>
        <w:lastRenderedPageBreak/>
        <w:t>máximo, se añadirá dicho enlace. Si se tiene en cuenta un personaje solo podrá tener relación con los personajes del mismo capítulo.</w:t>
      </w:r>
    </w:p>
    <w:p w14:paraId="5DA38B57" w14:textId="10E1E61F" w:rsidR="00BE0E73" w:rsidRDefault="00BE0E73" w:rsidP="00981513">
      <w:pPr>
        <w:ind w:left="2832"/>
        <w:jc w:val="both"/>
      </w:pPr>
      <w:r>
        <w:t>Si pulsamos el botón de Obtener red podemos tener diferentes alertas:</w:t>
      </w:r>
    </w:p>
    <w:p w14:paraId="4545E1A4" w14:textId="02609CD8" w:rsidR="00BE0E73" w:rsidRDefault="00BE0E73" w:rsidP="00981513">
      <w:pPr>
        <w:ind w:left="2832"/>
        <w:jc w:val="both"/>
      </w:pPr>
      <w:r>
        <w:t>-Todo correcto: Se ha introducido todo bien y nos llevará a la siguiente pestaña.</w:t>
      </w:r>
    </w:p>
    <w:p w14:paraId="4F6DB76D" w14:textId="6737F580" w:rsidR="00BE0E73" w:rsidRDefault="00BE0E73" w:rsidP="00981513">
      <w:pPr>
        <w:ind w:left="2832"/>
        <w:jc w:val="both"/>
      </w:pPr>
      <w:r>
        <w:t>-Parámetro no introducido: algún parámetro no ha sido introducido y debemos introducirlo para poder continuar.</w:t>
      </w:r>
    </w:p>
    <w:p w14:paraId="68D22AE8" w14:textId="61C4E656" w:rsidR="00BE0E73" w:rsidRDefault="00BE0E73" w:rsidP="00BE0E73">
      <w:pPr>
        <w:ind w:left="2832"/>
      </w:pPr>
    </w:p>
    <w:p w14:paraId="6789F8E8" w14:textId="77777777" w:rsidR="00BE0E73" w:rsidRDefault="00BE0E73" w:rsidP="00BE0E73">
      <w:pPr>
        <w:keepNext/>
        <w:ind w:left="2832"/>
        <w:jc w:val="center"/>
      </w:pPr>
      <w:r>
        <w:rPr>
          <w:noProof/>
        </w:rPr>
        <w:drawing>
          <wp:inline distT="0" distB="0" distL="0" distR="0" wp14:anchorId="48343FCD" wp14:editId="2FA0016A">
            <wp:extent cx="4203720" cy="2199736"/>
            <wp:effectExtent l="0" t="0" r="6350" b="0"/>
            <wp:docPr id="603" name="Imagen 60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Imagen 603" descr="Interfaz de usuario gráfica, Aplicación, Teams&#10;&#10;Descripción generada automáticamente"/>
                    <pic:cNvPicPr/>
                  </pic:nvPicPr>
                  <pic:blipFill>
                    <a:blip r:embed="rId370"/>
                    <a:stretch>
                      <a:fillRect/>
                    </a:stretch>
                  </pic:blipFill>
                  <pic:spPr>
                    <a:xfrm>
                      <a:off x="0" y="0"/>
                      <a:ext cx="4222684" cy="2209659"/>
                    </a:xfrm>
                    <a:prstGeom prst="rect">
                      <a:avLst/>
                    </a:prstGeom>
                  </pic:spPr>
                </pic:pic>
              </a:graphicData>
            </a:graphic>
          </wp:inline>
        </w:drawing>
      </w:r>
    </w:p>
    <w:p w14:paraId="59C56C33" w14:textId="2CA52736" w:rsidR="00BE0E73" w:rsidRPr="001C50FB" w:rsidRDefault="00BE0E73" w:rsidP="00BE0E73">
      <w:pPr>
        <w:pStyle w:val="Descripcin"/>
        <w:jc w:val="center"/>
      </w:pPr>
      <w:bookmarkStart w:id="155" w:name="_Toc108080032"/>
      <w:r>
        <w:t xml:space="preserve">Figura </w:t>
      </w:r>
      <w:r w:rsidR="00AC3EA4">
        <w:fldChar w:fldCharType="begin"/>
      </w:r>
      <w:r w:rsidR="00AC3EA4">
        <w:instrText xml:space="preserve"> SEQ Figura \* ARABIC </w:instrText>
      </w:r>
      <w:r w:rsidR="00AC3EA4">
        <w:fldChar w:fldCharType="separate"/>
      </w:r>
      <w:r w:rsidR="00CC4358">
        <w:rPr>
          <w:noProof/>
        </w:rPr>
        <w:t>36</w:t>
      </w:r>
      <w:r w:rsidR="00AC3EA4">
        <w:rPr>
          <w:noProof/>
        </w:rPr>
        <w:fldChar w:fldCharType="end"/>
      </w:r>
      <w:r>
        <w:t xml:space="preserve"> Parametros adicionales ePub</w:t>
      </w:r>
      <w:bookmarkEnd w:id="155"/>
    </w:p>
    <w:p w14:paraId="18477C6D" w14:textId="77777777" w:rsidR="00C81A56" w:rsidRDefault="00C81A56" w:rsidP="00C81A56">
      <w:pPr>
        <w:ind w:left="1416" w:firstLine="708"/>
        <w:jc w:val="both"/>
      </w:pPr>
    </w:p>
    <w:p w14:paraId="05FE5780" w14:textId="43F5BF3D" w:rsidR="00206516" w:rsidRDefault="00206516" w:rsidP="00981513">
      <w:pPr>
        <w:pStyle w:val="Ttulo3"/>
        <w:ind w:left="708" w:firstLine="708"/>
        <w:jc w:val="both"/>
      </w:pPr>
      <w:bookmarkStart w:id="156" w:name="_Toc108079989"/>
      <w:r>
        <w:t>Parámetros adicionales para los guiones</w:t>
      </w:r>
      <w:bookmarkEnd w:id="156"/>
    </w:p>
    <w:p w14:paraId="096F8C7D" w14:textId="0EDBB4AC" w:rsidR="00206516" w:rsidRDefault="00206516" w:rsidP="00981513">
      <w:pPr>
        <w:ind w:left="1416" w:firstLine="714"/>
        <w:jc w:val="both"/>
      </w:pPr>
      <w:r>
        <w:t>Si hemos llegado a esta pestaña es porque hemos introducido un guion. Los guiones tienen un parámetro que deberá ser introducido para poder llegar a la pantalla de visualización de red. Esta red será diferente dependiendo del valor que introduzcamos. El parámetro es:</w:t>
      </w:r>
    </w:p>
    <w:p w14:paraId="176D59B9" w14:textId="77777777" w:rsidR="00206516" w:rsidRDefault="00206516" w:rsidP="00981513">
      <w:pPr>
        <w:pStyle w:val="Prrafodelista"/>
        <w:numPr>
          <w:ilvl w:val="0"/>
          <w:numId w:val="1"/>
        </w:numPr>
        <w:jc w:val="both"/>
      </w:pPr>
      <w:r>
        <w:t>Apariciones mínimas: es el número mínimo de apariciones para que un personaje aparezca en la red o no. Si un personaje tiene menos apariciones no aparecerá en la red.</w:t>
      </w:r>
    </w:p>
    <w:p w14:paraId="17F0122F" w14:textId="77777777" w:rsidR="00206516" w:rsidRDefault="00206516" w:rsidP="00981513">
      <w:pPr>
        <w:ind w:left="702" w:firstLine="708"/>
        <w:jc w:val="both"/>
      </w:pPr>
      <w:r>
        <w:t>Si pulsamos el botón de Obtener red podemos tener diferentes alertas:</w:t>
      </w:r>
    </w:p>
    <w:p w14:paraId="6FF65A15" w14:textId="77777777" w:rsidR="00206516" w:rsidRDefault="00206516" w:rsidP="00981513">
      <w:pPr>
        <w:ind w:left="2832"/>
        <w:jc w:val="both"/>
      </w:pPr>
      <w:r>
        <w:t>-Todo correcto: Se ha introducido todo bien y nos llevará a la siguiente pestaña.</w:t>
      </w:r>
    </w:p>
    <w:p w14:paraId="58EABCA2" w14:textId="6B56E974" w:rsidR="00206516" w:rsidRDefault="00206516" w:rsidP="00981513">
      <w:pPr>
        <w:ind w:left="2832"/>
        <w:jc w:val="both"/>
      </w:pPr>
      <w:r>
        <w:t>-Parámetro no introducido: Apariciones mínimas no ha sido introducido y debemos introducirlo para poder continuar.</w:t>
      </w:r>
    </w:p>
    <w:p w14:paraId="00470A58" w14:textId="4064878B" w:rsidR="00206516" w:rsidRDefault="00206516" w:rsidP="00206516">
      <w:pPr>
        <w:ind w:left="2832"/>
      </w:pPr>
    </w:p>
    <w:p w14:paraId="696BF910" w14:textId="77777777" w:rsidR="00206516" w:rsidRDefault="00206516" w:rsidP="00206516">
      <w:pPr>
        <w:keepNext/>
        <w:ind w:left="2832"/>
      </w:pPr>
      <w:r>
        <w:rPr>
          <w:noProof/>
        </w:rPr>
        <w:drawing>
          <wp:inline distT="0" distB="0" distL="0" distR="0" wp14:anchorId="3FA7BF07" wp14:editId="2D4F5F02">
            <wp:extent cx="3491346" cy="1836405"/>
            <wp:effectExtent l="0" t="0" r="0" b="0"/>
            <wp:docPr id="604" name="Imagen 60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n 604" descr="Una captura de pantalla de una computadora&#10;&#10;Descripción generada automáticamente"/>
                    <pic:cNvPicPr/>
                  </pic:nvPicPr>
                  <pic:blipFill>
                    <a:blip r:embed="rId371"/>
                    <a:stretch>
                      <a:fillRect/>
                    </a:stretch>
                  </pic:blipFill>
                  <pic:spPr>
                    <a:xfrm>
                      <a:off x="0" y="0"/>
                      <a:ext cx="3514151" cy="1848400"/>
                    </a:xfrm>
                    <a:prstGeom prst="rect">
                      <a:avLst/>
                    </a:prstGeom>
                  </pic:spPr>
                </pic:pic>
              </a:graphicData>
            </a:graphic>
          </wp:inline>
        </w:drawing>
      </w:r>
    </w:p>
    <w:p w14:paraId="6BB0B477" w14:textId="0EFC68E7" w:rsidR="00206516" w:rsidRDefault="00206516" w:rsidP="00206516">
      <w:pPr>
        <w:pStyle w:val="Descripcin"/>
        <w:jc w:val="center"/>
      </w:pPr>
      <w:bookmarkStart w:id="157" w:name="_Toc108080033"/>
      <w:r>
        <w:t xml:space="preserve">Figura </w:t>
      </w:r>
      <w:r w:rsidR="00AC3EA4">
        <w:fldChar w:fldCharType="begin"/>
      </w:r>
      <w:r w:rsidR="00AC3EA4">
        <w:instrText xml:space="preserve"> SEQ Figura \* ARABIC </w:instrText>
      </w:r>
      <w:r w:rsidR="00AC3EA4">
        <w:fldChar w:fldCharType="separate"/>
      </w:r>
      <w:r w:rsidR="00CC4358">
        <w:rPr>
          <w:noProof/>
        </w:rPr>
        <w:t>37</w:t>
      </w:r>
      <w:r w:rsidR="00AC3EA4">
        <w:rPr>
          <w:noProof/>
        </w:rPr>
        <w:fldChar w:fldCharType="end"/>
      </w:r>
      <w:r>
        <w:t xml:space="preserve"> Parámetros adicionales guion</w:t>
      </w:r>
      <w:bookmarkEnd w:id="157"/>
    </w:p>
    <w:p w14:paraId="6EAEF4D3" w14:textId="77777777" w:rsidR="00981513" w:rsidRDefault="00570984" w:rsidP="00570984">
      <w:pPr>
        <w:pStyle w:val="Ttulo3"/>
      </w:pPr>
      <w:r>
        <w:tab/>
      </w:r>
      <w:r>
        <w:tab/>
      </w:r>
    </w:p>
    <w:p w14:paraId="482B84C9" w14:textId="327C8960" w:rsidR="00C81A56" w:rsidRDefault="00570984" w:rsidP="00981513">
      <w:pPr>
        <w:pStyle w:val="Ttulo3"/>
        <w:ind w:left="708" w:firstLine="708"/>
        <w:jc w:val="both"/>
      </w:pPr>
      <w:bookmarkStart w:id="158" w:name="_Toc108079990"/>
      <w:r>
        <w:lastRenderedPageBreak/>
        <w:t>Generador de la red</w:t>
      </w:r>
      <w:bookmarkEnd w:id="158"/>
      <w:r>
        <w:t xml:space="preserve"> </w:t>
      </w:r>
    </w:p>
    <w:p w14:paraId="0581944A" w14:textId="77777777" w:rsidR="00DE19A9" w:rsidRDefault="00570984" w:rsidP="00981513">
      <w:pPr>
        <w:ind w:left="1416" w:firstLine="714"/>
        <w:jc w:val="both"/>
      </w:pPr>
      <w:r>
        <w:t xml:space="preserve">En esta pestaña el usuario podrá modificar </w:t>
      </w:r>
      <w:r w:rsidR="00DE19A9">
        <w:t>algunas características de la red como pueden ser el tamaño de los nodos y de los enlaces, la distancia entre enlaces, el color de los nodos, etc</w:t>
      </w:r>
    </w:p>
    <w:p w14:paraId="6D266407" w14:textId="4F3B927C" w:rsidR="00570984" w:rsidRDefault="00DE19A9" w:rsidP="00981513">
      <w:pPr>
        <w:ind w:left="1416" w:firstLine="714"/>
        <w:jc w:val="both"/>
      </w:pPr>
      <w:r>
        <w:t>Además, en esta pantalla se podrá descargar la red para distintos formatos, para que luego pueda ser usada en distintas herramientas. Los formatos disponibles son:</w:t>
      </w:r>
    </w:p>
    <w:p w14:paraId="3B6F79A3" w14:textId="13174AB9" w:rsidR="00DE19A9" w:rsidRDefault="00DE19A9" w:rsidP="00981513">
      <w:pPr>
        <w:ind w:left="1416" w:firstLine="714"/>
        <w:jc w:val="both"/>
      </w:pPr>
      <w:r>
        <w:t>-NET: se podrá introducir la red en NetworkX o Pajek entre otros.</w:t>
      </w:r>
    </w:p>
    <w:p w14:paraId="7F9A544D" w14:textId="694FA9CE" w:rsidR="00DE19A9" w:rsidRDefault="00DE19A9" w:rsidP="00981513">
      <w:pPr>
        <w:ind w:left="1416" w:firstLine="714"/>
        <w:jc w:val="both"/>
      </w:pPr>
      <w:r>
        <w:t>-GEXF: se podrá usar en gephi.</w:t>
      </w:r>
    </w:p>
    <w:p w14:paraId="30322BC3" w14:textId="06586538" w:rsidR="00DE19A9" w:rsidRDefault="00DE19A9" w:rsidP="00981513">
      <w:pPr>
        <w:ind w:left="1416" w:firstLine="714"/>
        <w:jc w:val="both"/>
      </w:pPr>
      <w:r>
        <w:t>-GML</w:t>
      </w:r>
    </w:p>
    <w:p w14:paraId="082FD63C" w14:textId="2E3A7AD0" w:rsidR="0079152D" w:rsidRDefault="0079152D" w:rsidP="00DE19A9">
      <w:pPr>
        <w:ind w:left="1416" w:firstLine="714"/>
      </w:pPr>
    </w:p>
    <w:p w14:paraId="2F35FF3A" w14:textId="77777777" w:rsidR="0079152D" w:rsidRDefault="0079152D" w:rsidP="0079152D">
      <w:pPr>
        <w:keepNext/>
        <w:ind w:left="1416" w:firstLine="714"/>
        <w:jc w:val="center"/>
      </w:pPr>
      <w:r>
        <w:rPr>
          <w:noProof/>
        </w:rPr>
        <w:drawing>
          <wp:inline distT="0" distB="0" distL="0" distR="0" wp14:anchorId="7E191A89" wp14:editId="16CAA14D">
            <wp:extent cx="4877012" cy="2584174"/>
            <wp:effectExtent l="0" t="0" r="0" b="6985"/>
            <wp:docPr id="605" name="Imagen 60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n 605" descr="Imagen que contiene Interfaz de usuario gráfica&#10;&#10;Descripción generada automáticamente"/>
                    <pic:cNvPicPr/>
                  </pic:nvPicPr>
                  <pic:blipFill>
                    <a:blip r:embed="rId372"/>
                    <a:stretch>
                      <a:fillRect/>
                    </a:stretch>
                  </pic:blipFill>
                  <pic:spPr>
                    <a:xfrm>
                      <a:off x="0" y="0"/>
                      <a:ext cx="4894826" cy="2593613"/>
                    </a:xfrm>
                    <a:prstGeom prst="rect">
                      <a:avLst/>
                    </a:prstGeom>
                  </pic:spPr>
                </pic:pic>
              </a:graphicData>
            </a:graphic>
          </wp:inline>
        </w:drawing>
      </w:r>
    </w:p>
    <w:p w14:paraId="14864E30" w14:textId="14B3BE77" w:rsidR="0079152D" w:rsidRDefault="0079152D" w:rsidP="0079152D">
      <w:pPr>
        <w:pStyle w:val="Descripcin"/>
        <w:jc w:val="center"/>
      </w:pPr>
      <w:bookmarkStart w:id="159" w:name="_Toc108080034"/>
      <w:r>
        <w:t xml:space="preserve">Figura </w:t>
      </w:r>
      <w:r w:rsidR="00AC3EA4">
        <w:fldChar w:fldCharType="begin"/>
      </w:r>
      <w:r w:rsidR="00AC3EA4">
        <w:instrText xml:space="preserve"> SEQ Figura \* ARABIC </w:instrText>
      </w:r>
      <w:r w:rsidR="00AC3EA4">
        <w:fldChar w:fldCharType="separate"/>
      </w:r>
      <w:r w:rsidR="00CC4358">
        <w:rPr>
          <w:noProof/>
        </w:rPr>
        <w:t>38</w:t>
      </w:r>
      <w:r w:rsidR="00AC3EA4">
        <w:rPr>
          <w:noProof/>
        </w:rPr>
        <w:fldChar w:fldCharType="end"/>
      </w:r>
      <w:r>
        <w:t xml:space="preserve"> Generar la red</w:t>
      </w:r>
      <w:bookmarkEnd w:id="159"/>
    </w:p>
    <w:p w14:paraId="11D8980B" w14:textId="3D4D8868" w:rsidR="0079152D" w:rsidRDefault="0079152D" w:rsidP="0079152D"/>
    <w:p w14:paraId="6276D047" w14:textId="3C2093E4" w:rsidR="0079152D" w:rsidRDefault="0079152D" w:rsidP="00981513">
      <w:pPr>
        <w:pStyle w:val="Ttulo3"/>
        <w:jc w:val="both"/>
      </w:pPr>
      <w:r>
        <w:tab/>
      </w:r>
      <w:r>
        <w:tab/>
      </w:r>
      <w:bookmarkStart w:id="160" w:name="_Toc108079991"/>
      <w:r>
        <w:t>Extracción de datos para el informe</w:t>
      </w:r>
      <w:bookmarkEnd w:id="160"/>
    </w:p>
    <w:p w14:paraId="520125FB" w14:textId="7E0F153F" w:rsidR="0079152D" w:rsidRDefault="0079152D" w:rsidP="00981513">
      <w:pPr>
        <w:ind w:left="1416" w:firstLine="714"/>
        <w:jc w:val="both"/>
      </w:pPr>
      <w:r>
        <w:t xml:space="preserve">Si se llega a esta página se podrán elegir todas </w:t>
      </w:r>
      <w:r w:rsidR="00902608">
        <w:t>características que se obtienen de la red, todas ellas serán generadas en el informe final que tendremos una vez pasemos de pantalla. Las medidas son:</w:t>
      </w:r>
      <w:r>
        <w:t xml:space="preserve"> </w:t>
      </w:r>
    </w:p>
    <w:p w14:paraId="518E90FA" w14:textId="77777777" w:rsidR="0079152D" w:rsidRDefault="0079152D" w:rsidP="00981513">
      <w:pPr>
        <w:jc w:val="both"/>
      </w:pPr>
    </w:p>
    <w:p w14:paraId="277FBBF3" w14:textId="111AF0A4" w:rsidR="0079152D" w:rsidRDefault="0079152D" w:rsidP="00981513">
      <w:pPr>
        <w:ind w:left="2124"/>
        <w:jc w:val="both"/>
      </w:pPr>
      <w:r>
        <w:t>Medidas básicas:</w:t>
      </w:r>
    </w:p>
    <w:p w14:paraId="6A5A2F71" w14:textId="77777777" w:rsidR="0079152D" w:rsidRDefault="0079152D" w:rsidP="00981513">
      <w:pPr>
        <w:ind w:left="2124"/>
        <w:jc w:val="both"/>
      </w:pPr>
      <w:r>
        <w:t>− Número de nodos.</w:t>
      </w:r>
    </w:p>
    <w:p w14:paraId="20DAFDE9" w14:textId="77777777" w:rsidR="0079152D" w:rsidRDefault="0079152D" w:rsidP="00981513">
      <w:pPr>
        <w:ind w:left="2124"/>
        <w:jc w:val="both"/>
      </w:pPr>
      <w:r>
        <w:t>− Número de enlaces.</w:t>
      </w:r>
    </w:p>
    <w:p w14:paraId="0C4B90CA" w14:textId="77777777" w:rsidR="0079152D" w:rsidRDefault="0079152D" w:rsidP="00981513">
      <w:pPr>
        <w:ind w:left="2124"/>
        <w:jc w:val="both"/>
      </w:pPr>
      <w:r>
        <w:t>− Número de interacciones.</w:t>
      </w:r>
    </w:p>
    <w:p w14:paraId="49FE5140" w14:textId="77777777" w:rsidR="0079152D" w:rsidRDefault="0079152D" w:rsidP="00981513">
      <w:pPr>
        <w:ind w:left="2124"/>
        <w:jc w:val="both"/>
      </w:pPr>
      <w:r>
        <w:t>Medidas de grado (el grado si contar el peso de un nodo es el número de enlaces que</w:t>
      </w:r>
    </w:p>
    <w:p w14:paraId="3C7FE31C" w14:textId="77777777" w:rsidR="0079152D" w:rsidRDefault="0079152D" w:rsidP="00981513">
      <w:pPr>
        <w:ind w:left="2124"/>
        <w:jc w:val="both"/>
      </w:pPr>
      <w:r>
        <w:t>tiene, si hay peso en los enlaces el grado es el sumatorio de los pesos de sus enlaces):</w:t>
      </w:r>
    </w:p>
    <w:p w14:paraId="1138815E" w14:textId="77777777" w:rsidR="0079152D" w:rsidRDefault="0079152D" w:rsidP="00981513">
      <w:pPr>
        <w:ind w:left="2124"/>
        <w:jc w:val="both"/>
      </w:pPr>
      <w:r>
        <w:t>− Grado de los nodos sin contar con el peso de los enlaces.</w:t>
      </w:r>
    </w:p>
    <w:p w14:paraId="3FC79E9B" w14:textId="77777777" w:rsidR="0079152D" w:rsidRDefault="0079152D" w:rsidP="00981513">
      <w:pPr>
        <w:ind w:left="2124"/>
        <w:jc w:val="both"/>
      </w:pPr>
      <w:r>
        <w:t>− Grado de los nodos teniendo en cuenta el peso de los enlaces.</w:t>
      </w:r>
    </w:p>
    <w:p w14:paraId="681C87A2" w14:textId="77777777" w:rsidR="0079152D" w:rsidRDefault="0079152D" w:rsidP="00981513">
      <w:pPr>
        <w:ind w:left="2124"/>
        <w:jc w:val="both"/>
      </w:pPr>
      <w:r>
        <w:t>− Distribución de grado sin tener en cuenta el peso.</w:t>
      </w:r>
    </w:p>
    <w:p w14:paraId="298C3E33" w14:textId="77777777" w:rsidR="0079152D" w:rsidRDefault="0079152D" w:rsidP="00981513">
      <w:pPr>
        <w:ind w:left="2124"/>
        <w:jc w:val="both"/>
      </w:pPr>
      <w:r>
        <w:t>− Distribución de grado teniendo en cuenta el peso.</w:t>
      </w:r>
    </w:p>
    <w:p w14:paraId="043AF708" w14:textId="77777777" w:rsidR="0079152D" w:rsidRDefault="0079152D" w:rsidP="00981513">
      <w:pPr>
        <w:ind w:left="2124"/>
        <w:jc w:val="both"/>
      </w:pPr>
      <w:r>
        <w:t>− Densidad.</w:t>
      </w:r>
    </w:p>
    <w:p w14:paraId="6523B2D7" w14:textId="77777777" w:rsidR="0079152D" w:rsidRDefault="0079152D" w:rsidP="00981513">
      <w:pPr>
        <w:ind w:left="2124"/>
        <w:jc w:val="both"/>
      </w:pPr>
      <w:r>
        <w:t>Medidas de distancia:</w:t>
      </w:r>
    </w:p>
    <w:p w14:paraId="2590C024" w14:textId="77777777" w:rsidR="0079152D" w:rsidRDefault="0079152D" w:rsidP="00981513">
      <w:pPr>
        <w:ind w:left="2124"/>
        <w:jc w:val="both"/>
      </w:pPr>
      <w:r>
        <w:t>− Componentes conectados.</w:t>
      </w:r>
    </w:p>
    <w:p w14:paraId="3D27FD58" w14:textId="77777777" w:rsidR="0079152D" w:rsidRDefault="0079152D" w:rsidP="00981513">
      <w:pPr>
        <w:ind w:left="2124"/>
        <w:jc w:val="both"/>
      </w:pPr>
      <w:r>
        <w:t>− Excentricidad: distancia máxima que va a existir entre ese nodo y cualquier otro</w:t>
      </w:r>
    </w:p>
    <w:p w14:paraId="422EF1C2" w14:textId="77777777" w:rsidR="0079152D" w:rsidRDefault="0079152D" w:rsidP="00981513">
      <w:pPr>
        <w:ind w:left="2124"/>
        <w:jc w:val="both"/>
      </w:pPr>
      <w:r>
        <w:t>nodo de la red, siguiendo caminos de distancia mínima.</w:t>
      </w:r>
    </w:p>
    <w:p w14:paraId="1DFD82AF" w14:textId="77777777" w:rsidR="0079152D" w:rsidRDefault="0079152D" w:rsidP="00981513">
      <w:pPr>
        <w:ind w:left="2124"/>
        <w:jc w:val="both"/>
      </w:pPr>
      <w:r>
        <w:lastRenderedPageBreak/>
        <w:t>− Diámetro: la máxima de las excentricidades.</w:t>
      </w:r>
    </w:p>
    <w:p w14:paraId="218B39EF" w14:textId="77777777" w:rsidR="0079152D" w:rsidRDefault="0079152D" w:rsidP="00981513">
      <w:pPr>
        <w:ind w:left="2124"/>
        <w:jc w:val="both"/>
      </w:pPr>
      <w:r>
        <w:t>− Radio: la mínima de las excentricidades.</w:t>
      </w:r>
    </w:p>
    <w:p w14:paraId="753A4ECD" w14:textId="77777777" w:rsidR="0079152D" w:rsidRDefault="0079152D" w:rsidP="00981513">
      <w:pPr>
        <w:ind w:left="2124"/>
        <w:jc w:val="both"/>
      </w:pPr>
      <w:r>
        <w:t>− Distancia media.</w:t>
      </w:r>
    </w:p>
    <w:p w14:paraId="58EE0B87" w14:textId="77777777" w:rsidR="0079152D" w:rsidRDefault="0079152D" w:rsidP="00981513">
      <w:pPr>
        <w:ind w:left="2124"/>
        <w:jc w:val="both"/>
      </w:pPr>
      <w:r>
        <w:t>Medidas de clustering:</w:t>
      </w:r>
    </w:p>
    <w:p w14:paraId="3F3D1A07" w14:textId="77777777" w:rsidR="0079152D" w:rsidRDefault="0079152D" w:rsidP="00981513">
      <w:pPr>
        <w:ind w:left="2124"/>
        <w:jc w:val="both"/>
      </w:pPr>
      <w:r>
        <w:t>− Coeficiente de clustering local.</w:t>
      </w:r>
    </w:p>
    <w:p w14:paraId="261C4C2C" w14:textId="77777777" w:rsidR="0079152D" w:rsidRDefault="0079152D" w:rsidP="00981513">
      <w:pPr>
        <w:ind w:left="2124"/>
        <w:jc w:val="both"/>
      </w:pPr>
      <w:r>
        <w:t>− Coeficiente de clustering local medio.</w:t>
      </w:r>
    </w:p>
    <w:p w14:paraId="48D659FC" w14:textId="655CB902" w:rsidR="0079152D" w:rsidRDefault="0079152D" w:rsidP="00981513">
      <w:pPr>
        <w:ind w:left="2124"/>
        <w:jc w:val="both"/>
      </w:pPr>
      <w:r>
        <w:t>− Transitividad.</w:t>
      </w:r>
    </w:p>
    <w:p w14:paraId="6339346B" w14:textId="77777777" w:rsidR="0079152D" w:rsidRDefault="0079152D" w:rsidP="00981513">
      <w:pPr>
        <w:ind w:left="2124"/>
        <w:jc w:val="both"/>
      </w:pPr>
      <w:r>
        <w:t>Medidas de centralidad:</w:t>
      </w:r>
    </w:p>
    <w:p w14:paraId="249CDA58" w14:textId="77777777" w:rsidR="0079152D" w:rsidRDefault="0079152D" w:rsidP="00981513">
      <w:pPr>
        <w:ind w:left="2124"/>
        <w:jc w:val="both"/>
      </w:pPr>
      <w:r>
        <w:t>− Centralidad de grado.</w:t>
      </w:r>
    </w:p>
    <w:p w14:paraId="307123E8" w14:textId="77777777" w:rsidR="0079152D" w:rsidRDefault="0079152D" w:rsidP="00981513">
      <w:pPr>
        <w:ind w:left="2124"/>
        <w:jc w:val="both"/>
      </w:pPr>
      <w:r>
        <w:t>− Centralidad de cercanía.</w:t>
      </w:r>
    </w:p>
    <w:p w14:paraId="7F7B4F1F" w14:textId="77777777" w:rsidR="0079152D" w:rsidRDefault="0079152D" w:rsidP="00981513">
      <w:pPr>
        <w:ind w:left="2124"/>
        <w:jc w:val="both"/>
      </w:pPr>
      <w:r>
        <w:t>− Centralidad de intermediación.</w:t>
      </w:r>
    </w:p>
    <w:p w14:paraId="38976248" w14:textId="77777777" w:rsidR="0079152D" w:rsidRDefault="0079152D" w:rsidP="00981513">
      <w:pPr>
        <w:ind w:left="2124"/>
        <w:jc w:val="both"/>
      </w:pPr>
      <w:r>
        <w:t>− Centralidad de intermediación de camino aleatorio.</w:t>
      </w:r>
    </w:p>
    <w:p w14:paraId="22A22E1D" w14:textId="77777777" w:rsidR="0079152D" w:rsidRDefault="0079152D" w:rsidP="00981513">
      <w:pPr>
        <w:ind w:left="2124"/>
        <w:jc w:val="both"/>
      </w:pPr>
      <w:r>
        <w:t>− Centralidad de valor propio.</w:t>
      </w:r>
    </w:p>
    <w:p w14:paraId="42CFCCBA" w14:textId="77777777" w:rsidR="0079152D" w:rsidRDefault="0079152D" w:rsidP="00981513">
      <w:pPr>
        <w:ind w:left="2124"/>
        <w:jc w:val="both"/>
      </w:pPr>
      <w:r>
        <w:t>− PageRank.</w:t>
      </w:r>
    </w:p>
    <w:p w14:paraId="38EDCC45" w14:textId="77777777" w:rsidR="0079152D" w:rsidRDefault="0079152D" w:rsidP="00981513">
      <w:pPr>
        <w:ind w:left="2124"/>
        <w:jc w:val="both"/>
      </w:pPr>
      <w:r>
        <w:t>Grupos y comunidades:</w:t>
      </w:r>
    </w:p>
    <w:p w14:paraId="15C23E99" w14:textId="77777777" w:rsidR="0079152D" w:rsidRDefault="0079152D" w:rsidP="00981513">
      <w:pPr>
        <w:ind w:left="2124"/>
        <w:jc w:val="both"/>
      </w:pPr>
      <w:r>
        <w:t>− Comunidades K-clique.</w:t>
      </w:r>
    </w:p>
    <w:p w14:paraId="57E82AA7" w14:textId="77777777" w:rsidR="0079152D" w:rsidRDefault="0079152D" w:rsidP="00981513">
      <w:pPr>
        <w:ind w:left="2124"/>
        <w:jc w:val="both"/>
      </w:pPr>
      <w:r>
        <w:t>− Comunidades Girvan-Newman.</w:t>
      </w:r>
    </w:p>
    <w:p w14:paraId="00B935EB" w14:textId="77777777" w:rsidR="0079152D" w:rsidRDefault="0079152D" w:rsidP="00981513">
      <w:pPr>
        <w:ind w:left="2124"/>
        <w:jc w:val="both"/>
      </w:pPr>
      <w:r>
        <w:t>− Comunidades Clausset-Newman-Moore.</w:t>
      </w:r>
    </w:p>
    <w:p w14:paraId="5C562567" w14:textId="77777777" w:rsidR="0079152D" w:rsidRDefault="0079152D" w:rsidP="00981513">
      <w:pPr>
        <w:ind w:left="2124"/>
        <w:jc w:val="both"/>
      </w:pPr>
      <w:r>
        <w:t>− Comunidades Louvain.</w:t>
      </w:r>
    </w:p>
    <w:p w14:paraId="6FE5C0A0" w14:textId="77777777" w:rsidR="0079152D" w:rsidRDefault="0079152D" w:rsidP="00981513">
      <w:pPr>
        <w:ind w:left="2124"/>
        <w:jc w:val="both"/>
      </w:pPr>
      <w:r>
        <w:t>Detección de roles:</w:t>
      </w:r>
    </w:p>
    <w:p w14:paraId="5C1BA81E" w14:textId="77777777" w:rsidR="0079152D" w:rsidRPr="00E83E19" w:rsidRDefault="0079152D" w:rsidP="00981513">
      <w:pPr>
        <w:ind w:left="2124"/>
        <w:jc w:val="both"/>
        <w:rPr>
          <w:lang w:val="en-US"/>
        </w:rPr>
      </w:pPr>
      <w:r w:rsidRPr="00E83E19">
        <w:rPr>
          <w:lang w:val="en-US"/>
        </w:rPr>
        <w:t>− Roles K-clique.</w:t>
      </w:r>
    </w:p>
    <w:p w14:paraId="2C0D799D" w14:textId="77777777" w:rsidR="0079152D" w:rsidRPr="00E83E19" w:rsidRDefault="0079152D" w:rsidP="00981513">
      <w:pPr>
        <w:ind w:left="2124"/>
        <w:jc w:val="both"/>
        <w:rPr>
          <w:lang w:val="en-US"/>
        </w:rPr>
      </w:pPr>
      <w:r w:rsidRPr="00E83E19">
        <w:rPr>
          <w:lang w:val="en-US"/>
        </w:rPr>
        <w:t>− Roles Girvan-Newman.</w:t>
      </w:r>
    </w:p>
    <w:p w14:paraId="1BFF5966" w14:textId="77777777" w:rsidR="0079152D" w:rsidRPr="00E83E19" w:rsidRDefault="0079152D" w:rsidP="00981513">
      <w:pPr>
        <w:ind w:left="2124"/>
        <w:jc w:val="both"/>
        <w:rPr>
          <w:lang w:val="en-US"/>
        </w:rPr>
      </w:pPr>
      <w:r w:rsidRPr="00E83E19">
        <w:rPr>
          <w:lang w:val="en-US"/>
        </w:rPr>
        <w:t>− Roles Clauset-Newman-Moore.</w:t>
      </w:r>
    </w:p>
    <w:p w14:paraId="31327B09" w14:textId="23AF17A3" w:rsidR="0079152D" w:rsidRDefault="0079152D" w:rsidP="00981513">
      <w:pPr>
        <w:ind w:left="2124"/>
        <w:jc w:val="both"/>
      </w:pPr>
      <w:r>
        <w:t>− Roles Louvain.</w:t>
      </w:r>
      <w:r>
        <w:cr/>
      </w:r>
    </w:p>
    <w:p w14:paraId="3B296403" w14:textId="77777777" w:rsidR="00902608" w:rsidRDefault="00902608" w:rsidP="00981513">
      <w:pPr>
        <w:ind w:left="1410"/>
        <w:jc w:val="both"/>
      </w:pPr>
      <w:r>
        <w:t>Cuando se seleccionen todas las métricas que queramos se deberá seleccionar el botón Generar Informe para que te lleve al informe.</w:t>
      </w:r>
    </w:p>
    <w:p w14:paraId="03566207" w14:textId="77777777" w:rsidR="00902608" w:rsidRDefault="00902608" w:rsidP="00902608">
      <w:pPr>
        <w:ind w:left="1410"/>
      </w:pPr>
    </w:p>
    <w:p w14:paraId="2168A17A" w14:textId="77777777" w:rsidR="00902608" w:rsidRDefault="00902608" w:rsidP="00902608">
      <w:pPr>
        <w:keepNext/>
        <w:ind w:left="1410"/>
        <w:jc w:val="center"/>
      </w:pPr>
      <w:r>
        <w:rPr>
          <w:noProof/>
        </w:rPr>
        <w:drawing>
          <wp:inline distT="0" distB="0" distL="0" distR="0" wp14:anchorId="7DC5A045" wp14:editId="1897B6CB">
            <wp:extent cx="4833702" cy="2494722"/>
            <wp:effectExtent l="0" t="0" r="5080" b="1270"/>
            <wp:docPr id="606" name="Imagen 60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n 606" descr="Interfaz de usuario gráfica&#10;&#10;Descripción generada automáticamente con confianza baja"/>
                    <pic:cNvPicPr/>
                  </pic:nvPicPr>
                  <pic:blipFill>
                    <a:blip r:embed="rId373"/>
                    <a:stretch>
                      <a:fillRect/>
                    </a:stretch>
                  </pic:blipFill>
                  <pic:spPr>
                    <a:xfrm>
                      <a:off x="0" y="0"/>
                      <a:ext cx="4838140" cy="2497012"/>
                    </a:xfrm>
                    <a:prstGeom prst="rect">
                      <a:avLst/>
                    </a:prstGeom>
                  </pic:spPr>
                </pic:pic>
              </a:graphicData>
            </a:graphic>
          </wp:inline>
        </w:drawing>
      </w:r>
    </w:p>
    <w:p w14:paraId="0F2A8489" w14:textId="21FA9CFD" w:rsidR="00902608" w:rsidRDefault="00902608" w:rsidP="00902608">
      <w:pPr>
        <w:pStyle w:val="Descripcin"/>
        <w:jc w:val="center"/>
      </w:pPr>
      <w:bookmarkStart w:id="161" w:name="_Toc108080035"/>
      <w:r>
        <w:t xml:space="preserve">Figura </w:t>
      </w:r>
      <w:r w:rsidR="00AC3EA4">
        <w:fldChar w:fldCharType="begin"/>
      </w:r>
      <w:r w:rsidR="00AC3EA4">
        <w:instrText xml:space="preserve"> SEQ Figura \* ARABIC </w:instrText>
      </w:r>
      <w:r w:rsidR="00AC3EA4">
        <w:fldChar w:fldCharType="separate"/>
      </w:r>
      <w:r w:rsidR="00CC4358">
        <w:rPr>
          <w:noProof/>
        </w:rPr>
        <w:t>39</w:t>
      </w:r>
      <w:r w:rsidR="00AC3EA4">
        <w:rPr>
          <w:noProof/>
        </w:rPr>
        <w:fldChar w:fldCharType="end"/>
      </w:r>
      <w:r>
        <w:t xml:space="preserve"> Extracción de datos</w:t>
      </w:r>
      <w:bookmarkEnd w:id="161"/>
    </w:p>
    <w:p w14:paraId="38FA67C2" w14:textId="3531F1FD" w:rsidR="00902608" w:rsidRDefault="00902608" w:rsidP="00902608">
      <w:r>
        <w:tab/>
      </w:r>
      <w:r>
        <w:tab/>
      </w:r>
    </w:p>
    <w:p w14:paraId="581D48E1" w14:textId="0B35869B" w:rsidR="00902608" w:rsidRPr="00902608" w:rsidRDefault="00902608" w:rsidP="00981513">
      <w:pPr>
        <w:pStyle w:val="Ttulo3"/>
        <w:jc w:val="both"/>
      </w:pPr>
      <w:r>
        <w:tab/>
      </w:r>
      <w:r>
        <w:tab/>
      </w:r>
      <w:bookmarkStart w:id="162" w:name="_Toc108079992"/>
      <w:r w:rsidRPr="00902608">
        <w:t>Visualización del informe</w:t>
      </w:r>
      <w:bookmarkEnd w:id="162"/>
    </w:p>
    <w:p w14:paraId="1F79A11B" w14:textId="32BBBA2F" w:rsidR="00902608" w:rsidRDefault="00276344" w:rsidP="00981513">
      <w:pPr>
        <w:ind w:left="1416" w:firstLine="714"/>
        <w:jc w:val="both"/>
      </w:pPr>
      <w:r>
        <w:t xml:space="preserve">En esta pestaña se podrá ver el informe de todas las medidas que se han elegido en la pestaña anterior. A la izquierda de la página se nos muestra un menú de navegación para que el usuario pueda navegar por el informe de una forma más sencilla. </w:t>
      </w:r>
    </w:p>
    <w:p w14:paraId="66E26A9F" w14:textId="172155E4" w:rsidR="00276344" w:rsidRDefault="00276344" w:rsidP="00276344">
      <w:pPr>
        <w:ind w:left="1416" w:firstLine="714"/>
      </w:pPr>
    </w:p>
    <w:p w14:paraId="056A3462" w14:textId="77777777" w:rsidR="00276344" w:rsidRDefault="00276344" w:rsidP="00276344">
      <w:pPr>
        <w:keepNext/>
        <w:ind w:left="1416" w:firstLine="714"/>
      </w:pPr>
      <w:r>
        <w:rPr>
          <w:noProof/>
        </w:rPr>
        <w:lastRenderedPageBreak/>
        <w:drawing>
          <wp:inline distT="0" distB="0" distL="0" distR="0" wp14:anchorId="0E2E93BC" wp14:editId="40575905">
            <wp:extent cx="4385150" cy="2315817"/>
            <wp:effectExtent l="0" t="0" r="0" b="8890"/>
            <wp:docPr id="607" name="Imagen 60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n 607" descr="Interfaz de usuario gráfica, Aplicación, Teams&#10;&#10;Descripción generada automáticamente"/>
                    <pic:cNvPicPr/>
                  </pic:nvPicPr>
                  <pic:blipFill>
                    <a:blip r:embed="rId374"/>
                    <a:stretch>
                      <a:fillRect/>
                    </a:stretch>
                  </pic:blipFill>
                  <pic:spPr>
                    <a:xfrm>
                      <a:off x="0" y="0"/>
                      <a:ext cx="4393510" cy="2320232"/>
                    </a:xfrm>
                    <a:prstGeom prst="rect">
                      <a:avLst/>
                    </a:prstGeom>
                  </pic:spPr>
                </pic:pic>
              </a:graphicData>
            </a:graphic>
          </wp:inline>
        </w:drawing>
      </w:r>
    </w:p>
    <w:p w14:paraId="74E8D687" w14:textId="5082C1D0" w:rsidR="00276344" w:rsidRDefault="00276344" w:rsidP="00276344">
      <w:pPr>
        <w:pStyle w:val="Descripcin"/>
        <w:jc w:val="center"/>
      </w:pPr>
      <w:bookmarkStart w:id="163" w:name="_Toc108080036"/>
      <w:r>
        <w:t xml:space="preserve">Figura </w:t>
      </w:r>
      <w:r w:rsidR="00AC3EA4">
        <w:fldChar w:fldCharType="begin"/>
      </w:r>
      <w:r w:rsidR="00AC3EA4">
        <w:instrText xml:space="preserve"> SEQ Figura \* ARABIC </w:instrText>
      </w:r>
      <w:r w:rsidR="00AC3EA4">
        <w:fldChar w:fldCharType="separate"/>
      </w:r>
      <w:r w:rsidR="00CC4358">
        <w:rPr>
          <w:noProof/>
        </w:rPr>
        <w:t>40</w:t>
      </w:r>
      <w:r w:rsidR="00AC3EA4">
        <w:rPr>
          <w:noProof/>
        </w:rPr>
        <w:fldChar w:fldCharType="end"/>
      </w:r>
      <w:r>
        <w:t xml:space="preserve"> Informe</w:t>
      </w:r>
      <w:bookmarkEnd w:id="163"/>
    </w:p>
    <w:p w14:paraId="58E00F0C" w14:textId="26AE36A6" w:rsidR="00276344" w:rsidRDefault="00276344" w:rsidP="00276344"/>
    <w:p w14:paraId="04733861" w14:textId="53468BF2" w:rsidR="00276344" w:rsidRDefault="00276344" w:rsidP="00276344"/>
    <w:p w14:paraId="5473B148" w14:textId="75650659" w:rsidR="00276344" w:rsidRDefault="00276344" w:rsidP="00276344"/>
    <w:p w14:paraId="15A6EB01" w14:textId="6644D265" w:rsidR="00276344" w:rsidRDefault="00276344" w:rsidP="00981513">
      <w:pPr>
        <w:pStyle w:val="Ttulo3"/>
        <w:ind w:left="708" w:firstLine="708"/>
        <w:jc w:val="both"/>
      </w:pPr>
      <w:bookmarkStart w:id="164" w:name="_Toc108079993"/>
      <w:r>
        <w:t>Generador de la red dinámica</w:t>
      </w:r>
      <w:bookmarkEnd w:id="164"/>
    </w:p>
    <w:p w14:paraId="5B28DAB7" w14:textId="40213105" w:rsidR="00EC3F12" w:rsidRDefault="00276344" w:rsidP="00981513">
      <w:pPr>
        <w:ind w:left="1416" w:firstLine="714"/>
        <w:jc w:val="both"/>
      </w:pPr>
      <w:r>
        <w:t xml:space="preserve">En esta pestaña el usuario podrá </w:t>
      </w:r>
      <w:r w:rsidR="00EC3F12">
        <w:t>visualizar como se ha ido creando la red desde el comienzo de esta hasta la red final. El usuario Tendrá un texto que le dice en que intervalo de tiempo está. Además, el usuario podrá moverse por los intervalos de dos formas:</w:t>
      </w:r>
    </w:p>
    <w:p w14:paraId="144632A1" w14:textId="77777777" w:rsidR="00EC3F12" w:rsidRDefault="00EC3F12" w:rsidP="00981513">
      <w:pPr>
        <w:ind w:left="2124" w:firstLine="51"/>
        <w:jc w:val="both"/>
      </w:pPr>
      <w:r>
        <w:t>-Buscar: Escribiremos el intervalo de tiempo que queremos investigar y luego pulsaremos el botón Buscar para que nos lleve a dicho intervalo de tiempo.</w:t>
      </w:r>
    </w:p>
    <w:p w14:paraId="0610FBC2" w14:textId="77777777" w:rsidR="00A30B41" w:rsidRDefault="00EC3F12" w:rsidP="00981513">
      <w:pPr>
        <w:ind w:left="2124" w:firstLine="51"/>
        <w:jc w:val="both"/>
      </w:pPr>
      <w:r>
        <w:t xml:space="preserve">-Anterior y Siguiente: Si pulsamos el botón anterior nos llevará al intervalo de tiempo anterior al actual, si por el contrario pulsamos Siguiente, nos llevará </w:t>
      </w:r>
      <w:r w:rsidR="00A30B41">
        <w:t>intervalo de tiempo posterior al actual.</w:t>
      </w:r>
    </w:p>
    <w:p w14:paraId="3BE1819A" w14:textId="77777777" w:rsidR="00A30B41" w:rsidRDefault="00A30B41" w:rsidP="00981513">
      <w:pPr>
        <w:ind w:left="2124" w:firstLine="51"/>
        <w:jc w:val="both"/>
      </w:pPr>
    </w:p>
    <w:p w14:paraId="3F92523D" w14:textId="214FFCA7" w:rsidR="00276344" w:rsidRDefault="00A30B41" w:rsidP="00981513">
      <w:pPr>
        <w:ind w:left="2124" w:firstLine="51"/>
        <w:jc w:val="both"/>
      </w:pPr>
      <w:r>
        <w:t>Además, el usuario</w:t>
      </w:r>
      <w:r w:rsidR="00EC3F12">
        <w:t xml:space="preserve"> </w:t>
      </w:r>
      <w:r w:rsidR="00276344">
        <w:t>podrá modificar algunas características de la red</w:t>
      </w:r>
      <w:r>
        <w:t xml:space="preserve"> </w:t>
      </w:r>
      <w:r w:rsidR="00276344">
        <w:t>como pueden ser el tamaño de los nodos y de los enlaces, la distancia entre enlaces, el color de los nodos, etc</w:t>
      </w:r>
    </w:p>
    <w:p w14:paraId="5FE9A446" w14:textId="77777777" w:rsidR="00A30B41" w:rsidRDefault="00A30B41" w:rsidP="00981513">
      <w:pPr>
        <w:ind w:left="2124" w:firstLine="51"/>
        <w:jc w:val="both"/>
      </w:pPr>
    </w:p>
    <w:p w14:paraId="50F06950" w14:textId="48F33165" w:rsidR="00276344" w:rsidRDefault="00A30B41" w:rsidP="00981513">
      <w:pPr>
        <w:ind w:left="1416" w:firstLine="714"/>
        <w:jc w:val="both"/>
      </w:pPr>
      <w:r>
        <w:t>También</w:t>
      </w:r>
      <w:r w:rsidR="00276344">
        <w:t xml:space="preserve">, en esta pantalla se podrá descargar la red </w:t>
      </w:r>
      <w:r>
        <w:t>para el formato Gexf, para que así pueda leerse en Gephi. Por último, tenemos los botones de descargar animación los cuales nos descargaran la animación de la red dinámica</w:t>
      </w:r>
      <w:r w:rsidR="00276344">
        <w:t xml:space="preserve">. </w:t>
      </w:r>
    </w:p>
    <w:p w14:paraId="34BADB84" w14:textId="77777777" w:rsidR="00981513" w:rsidRDefault="00981513" w:rsidP="00981513">
      <w:pPr>
        <w:ind w:left="1416" w:firstLine="714"/>
        <w:jc w:val="both"/>
      </w:pPr>
    </w:p>
    <w:p w14:paraId="3EF3DDBB" w14:textId="77777777" w:rsidR="00A30B41" w:rsidRDefault="00A30B41" w:rsidP="00A30B41">
      <w:pPr>
        <w:keepNext/>
        <w:ind w:left="1416" w:firstLine="714"/>
      </w:pPr>
      <w:r>
        <w:rPr>
          <w:noProof/>
        </w:rPr>
        <w:lastRenderedPageBreak/>
        <w:drawing>
          <wp:inline distT="0" distB="0" distL="0" distR="0" wp14:anchorId="6DDCE823" wp14:editId="7961CB56">
            <wp:extent cx="4481248" cy="2365513"/>
            <wp:effectExtent l="0" t="0" r="0" b="0"/>
            <wp:docPr id="608" name="Imagen 608"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n 608" descr="Imagen que contiene Gráfico&#10;&#10;Descripción generada automáticamente"/>
                    <pic:cNvPicPr/>
                  </pic:nvPicPr>
                  <pic:blipFill>
                    <a:blip r:embed="rId375"/>
                    <a:stretch>
                      <a:fillRect/>
                    </a:stretch>
                  </pic:blipFill>
                  <pic:spPr>
                    <a:xfrm>
                      <a:off x="0" y="0"/>
                      <a:ext cx="4499210" cy="2374995"/>
                    </a:xfrm>
                    <a:prstGeom prst="rect">
                      <a:avLst/>
                    </a:prstGeom>
                  </pic:spPr>
                </pic:pic>
              </a:graphicData>
            </a:graphic>
          </wp:inline>
        </w:drawing>
      </w:r>
    </w:p>
    <w:p w14:paraId="21EBEA99" w14:textId="28C012BE" w:rsidR="00A30B41" w:rsidRDefault="00A30B41" w:rsidP="00A30B41">
      <w:pPr>
        <w:pStyle w:val="Descripcin"/>
        <w:jc w:val="center"/>
      </w:pPr>
      <w:bookmarkStart w:id="165" w:name="_Toc108080037"/>
      <w:r>
        <w:t xml:space="preserve">Figura </w:t>
      </w:r>
      <w:r w:rsidR="00AC3EA4">
        <w:fldChar w:fldCharType="begin"/>
      </w:r>
      <w:r w:rsidR="00AC3EA4">
        <w:instrText xml:space="preserve"> SEQ Figura \* ARABIC </w:instrText>
      </w:r>
      <w:r w:rsidR="00AC3EA4">
        <w:fldChar w:fldCharType="separate"/>
      </w:r>
      <w:r w:rsidR="00CC4358">
        <w:rPr>
          <w:noProof/>
        </w:rPr>
        <w:t>41</w:t>
      </w:r>
      <w:r w:rsidR="00AC3EA4">
        <w:rPr>
          <w:noProof/>
        </w:rPr>
        <w:fldChar w:fldCharType="end"/>
      </w:r>
      <w:r>
        <w:t xml:space="preserve"> Generador Red Dinámica</w:t>
      </w:r>
      <w:bookmarkEnd w:id="165"/>
    </w:p>
    <w:p w14:paraId="5DFFA207" w14:textId="77777777" w:rsidR="00A30B41" w:rsidRDefault="00A30B41" w:rsidP="00A30B41"/>
    <w:p w14:paraId="5A8D433A" w14:textId="25342F19" w:rsidR="00A30B41" w:rsidRDefault="00A30B41" w:rsidP="00981513">
      <w:pPr>
        <w:pStyle w:val="Ttulo3"/>
        <w:ind w:left="708" w:firstLine="708"/>
        <w:jc w:val="both"/>
      </w:pPr>
      <w:bookmarkStart w:id="166" w:name="_Toc108079994"/>
      <w:r>
        <w:t>Extracción de datos para el informe dinámico</w:t>
      </w:r>
      <w:bookmarkEnd w:id="166"/>
    </w:p>
    <w:p w14:paraId="7858ED85" w14:textId="79373350" w:rsidR="00A30B41" w:rsidRDefault="00A30B41" w:rsidP="00981513">
      <w:pPr>
        <w:ind w:left="1416" w:firstLine="714"/>
        <w:jc w:val="both"/>
      </w:pPr>
      <w:r>
        <w:t xml:space="preserve">Si se llega a esta página se podrán elegir todas características que se obtienen de la red, todas ellas serán generadas en el informe final </w:t>
      </w:r>
      <w:r w:rsidR="00203132">
        <w:t xml:space="preserve">dinámico </w:t>
      </w:r>
      <w:r>
        <w:t>que tendremos una vez pasemos de pantalla. Las medidas son</w:t>
      </w:r>
      <w:r w:rsidR="00203132">
        <w:t xml:space="preserve"> las mismas que en la extracción de datos para el informe, pero están divididas de diferente forma. Las medidas se dividirán en</w:t>
      </w:r>
      <w:r>
        <w:t xml:space="preserve">: </w:t>
      </w:r>
    </w:p>
    <w:p w14:paraId="55B87055" w14:textId="6E1730A4" w:rsidR="00203132" w:rsidRDefault="00203132" w:rsidP="00981513">
      <w:pPr>
        <w:ind w:left="2124" w:firstLine="6"/>
        <w:jc w:val="both"/>
      </w:pPr>
      <w:r>
        <w:t xml:space="preserve">-Medidas de red: las medidas de red serán las que </w:t>
      </w:r>
      <w:r w:rsidR="00850830">
        <w:t>solo la red se modificará en cada uno de los intervalos.</w:t>
      </w:r>
    </w:p>
    <w:p w14:paraId="019A04F7" w14:textId="4C4DE469" w:rsidR="00203132" w:rsidRDefault="00203132" w:rsidP="00981513">
      <w:pPr>
        <w:ind w:left="2124" w:firstLine="6"/>
        <w:jc w:val="both"/>
      </w:pPr>
      <w:r>
        <w:t xml:space="preserve">-Medidas de nodo: las medidas de nodo serán aquellas medidas que en cada intervalo de tiempo </w:t>
      </w:r>
      <w:r w:rsidR="00850830">
        <w:t>los nodos de una red serán modificados.</w:t>
      </w:r>
    </w:p>
    <w:p w14:paraId="069D0546" w14:textId="77777777" w:rsidR="00A30B41" w:rsidRDefault="00A30B41" w:rsidP="00981513">
      <w:pPr>
        <w:jc w:val="both"/>
      </w:pPr>
    </w:p>
    <w:p w14:paraId="7CCEB21B" w14:textId="521ABDC6" w:rsidR="00A30B41" w:rsidRDefault="00A30B41" w:rsidP="00981513">
      <w:pPr>
        <w:ind w:left="1410"/>
        <w:jc w:val="both"/>
      </w:pPr>
      <w:r>
        <w:t>Cuando se seleccionen todas las métricas que queramos se deberá seleccionar el botón Generar Informe</w:t>
      </w:r>
      <w:r w:rsidR="00203132">
        <w:t xml:space="preserve"> Dinámico</w:t>
      </w:r>
      <w:r>
        <w:t xml:space="preserve"> para que te lleve al informe</w:t>
      </w:r>
      <w:r w:rsidR="00203132">
        <w:t xml:space="preserve"> dinámico</w:t>
      </w:r>
      <w:r>
        <w:t>.</w:t>
      </w:r>
    </w:p>
    <w:p w14:paraId="1A7BBA40" w14:textId="77777777" w:rsidR="00850830" w:rsidRDefault="00850830" w:rsidP="00850830">
      <w:pPr>
        <w:keepNext/>
        <w:jc w:val="center"/>
      </w:pPr>
      <w:r>
        <w:rPr>
          <w:noProof/>
        </w:rPr>
        <w:drawing>
          <wp:inline distT="0" distB="0" distL="0" distR="0" wp14:anchorId="51ADAA63" wp14:editId="7AE940D6">
            <wp:extent cx="4296796" cy="2188819"/>
            <wp:effectExtent l="0" t="0" r="0" b="2540"/>
            <wp:docPr id="615" name="Imagen 615"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Imagen 615" descr="Imagen que contiene Gráfico&#10;&#10;Descripción generada automáticamente"/>
                    <pic:cNvPicPr/>
                  </pic:nvPicPr>
                  <pic:blipFill>
                    <a:blip r:embed="rId376"/>
                    <a:stretch>
                      <a:fillRect/>
                    </a:stretch>
                  </pic:blipFill>
                  <pic:spPr>
                    <a:xfrm>
                      <a:off x="0" y="0"/>
                      <a:ext cx="4303341" cy="2192153"/>
                    </a:xfrm>
                    <a:prstGeom prst="rect">
                      <a:avLst/>
                    </a:prstGeom>
                  </pic:spPr>
                </pic:pic>
              </a:graphicData>
            </a:graphic>
          </wp:inline>
        </w:drawing>
      </w:r>
    </w:p>
    <w:p w14:paraId="3FB17373" w14:textId="02B53522" w:rsidR="00276344" w:rsidRDefault="00850830" w:rsidP="00850830">
      <w:pPr>
        <w:pStyle w:val="Descripcin"/>
        <w:jc w:val="center"/>
      </w:pPr>
      <w:bookmarkStart w:id="167" w:name="_Toc108080038"/>
      <w:r>
        <w:t xml:space="preserve">Figura </w:t>
      </w:r>
      <w:r w:rsidR="00AC3EA4">
        <w:fldChar w:fldCharType="begin"/>
      </w:r>
      <w:r w:rsidR="00AC3EA4">
        <w:instrText xml:space="preserve"> SEQ Figura \* ARABIC </w:instrText>
      </w:r>
      <w:r w:rsidR="00AC3EA4">
        <w:fldChar w:fldCharType="separate"/>
      </w:r>
      <w:r w:rsidR="00CC4358">
        <w:rPr>
          <w:noProof/>
        </w:rPr>
        <w:t>42</w:t>
      </w:r>
      <w:r w:rsidR="00AC3EA4">
        <w:rPr>
          <w:noProof/>
        </w:rPr>
        <w:fldChar w:fldCharType="end"/>
      </w:r>
      <w:r>
        <w:t xml:space="preserve"> </w:t>
      </w:r>
      <w:r w:rsidRPr="00F66CA3">
        <w:t>Extracción de datos para el informe dinámico</w:t>
      </w:r>
      <w:bookmarkEnd w:id="167"/>
    </w:p>
    <w:p w14:paraId="78EC48FB" w14:textId="1BB8BFFE" w:rsidR="00850830" w:rsidRDefault="00850830" w:rsidP="00850830"/>
    <w:p w14:paraId="51247B2A" w14:textId="4C8AC5B8" w:rsidR="00850830" w:rsidRPr="00902608" w:rsidRDefault="00850830" w:rsidP="00981513">
      <w:pPr>
        <w:pStyle w:val="Ttulo3"/>
        <w:ind w:left="708" w:firstLine="708"/>
        <w:jc w:val="both"/>
      </w:pPr>
      <w:bookmarkStart w:id="168" w:name="_Toc108079995"/>
      <w:r w:rsidRPr="00902608">
        <w:t>Visualización del informe</w:t>
      </w:r>
      <w:r>
        <w:t xml:space="preserve"> dinámico</w:t>
      </w:r>
      <w:bookmarkEnd w:id="168"/>
      <w:r>
        <w:t xml:space="preserve"> </w:t>
      </w:r>
    </w:p>
    <w:p w14:paraId="5CB875ED" w14:textId="4BDC2F64" w:rsidR="00482AF9" w:rsidRDefault="00850830" w:rsidP="00981513">
      <w:pPr>
        <w:ind w:left="1416" w:firstLine="714"/>
        <w:jc w:val="both"/>
      </w:pPr>
      <w:r>
        <w:t xml:space="preserve">En esta pestaña se podrá ver el informe dinámico de todas las medidas que se han elegido en la pestaña anterior. A la izquierda de la página se nos muestra un menú de navegación para que el usuario pueda navegar por el informe de una forma más sencilla. Se puede ver como todas las medidas de red tendrán un csv en total, mientras que para </w:t>
      </w:r>
      <w:r w:rsidR="00482AF9">
        <w:t xml:space="preserve">las medidas de red se tendrán un csv para cada una de ellas. A la parte inferior derecha tendremos el botón Descargar </w:t>
      </w:r>
      <w:r w:rsidR="00482AF9">
        <w:lastRenderedPageBreak/>
        <w:t>informe, que nos descargará en un csv todo el informe dinámico.</w:t>
      </w:r>
    </w:p>
    <w:p w14:paraId="5912E7E4" w14:textId="77777777" w:rsidR="00482AF9" w:rsidRDefault="00482AF9" w:rsidP="00850830">
      <w:pPr>
        <w:ind w:left="1416" w:firstLine="714"/>
      </w:pPr>
    </w:p>
    <w:p w14:paraId="6C6855A0" w14:textId="77777777" w:rsidR="00482AF9" w:rsidRDefault="00482AF9" w:rsidP="00482AF9">
      <w:pPr>
        <w:keepNext/>
        <w:ind w:left="1416" w:firstLine="714"/>
        <w:jc w:val="center"/>
      </w:pPr>
      <w:r>
        <w:rPr>
          <w:noProof/>
        </w:rPr>
        <w:drawing>
          <wp:inline distT="0" distB="0" distL="0" distR="0" wp14:anchorId="2B9E6DDD" wp14:editId="287EB76A">
            <wp:extent cx="4237162" cy="2227201"/>
            <wp:effectExtent l="0" t="0" r="0" b="1905"/>
            <wp:docPr id="617" name="Imagen 61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Imagen 617" descr="Una captura de pantalla de una computadora&#10;&#10;Descripción generada automáticamente"/>
                    <pic:cNvPicPr/>
                  </pic:nvPicPr>
                  <pic:blipFill>
                    <a:blip r:embed="rId377"/>
                    <a:stretch>
                      <a:fillRect/>
                    </a:stretch>
                  </pic:blipFill>
                  <pic:spPr>
                    <a:xfrm>
                      <a:off x="0" y="0"/>
                      <a:ext cx="4242505" cy="2230009"/>
                    </a:xfrm>
                    <a:prstGeom prst="rect">
                      <a:avLst/>
                    </a:prstGeom>
                  </pic:spPr>
                </pic:pic>
              </a:graphicData>
            </a:graphic>
          </wp:inline>
        </w:drawing>
      </w:r>
    </w:p>
    <w:p w14:paraId="7F95E195" w14:textId="299BE89F" w:rsidR="00850830" w:rsidRDefault="00482AF9" w:rsidP="00482AF9">
      <w:pPr>
        <w:pStyle w:val="Descripcin"/>
        <w:jc w:val="center"/>
      </w:pPr>
      <w:bookmarkStart w:id="169" w:name="_Toc108080039"/>
      <w:r>
        <w:t xml:space="preserve">Figura </w:t>
      </w:r>
      <w:r w:rsidR="00AC3EA4">
        <w:fldChar w:fldCharType="begin"/>
      </w:r>
      <w:r w:rsidR="00AC3EA4">
        <w:instrText xml:space="preserve"> SEQ Figura \* ARABIC </w:instrText>
      </w:r>
      <w:r w:rsidR="00AC3EA4">
        <w:fldChar w:fldCharType="separate"/>
      </w:r>
      <w:r w:rsidR="00CC4358">
        <w:rPr>
          <w:noProof/>
        </w:rPr>
        <w:t>43</w:t>
      </w:r>
      <w:r w:rsidR="00AC3EA4">
        <w:rPr>
          <w:noProof/>
        </w:rPr>
        <w:fldChar w:fldCharType="end"/>
      </w:r>
      <w:r>
        <w:t xml:space="preserve"> Informe dinámico</w:t>
      </w:r>
      <w:bookmarkEnd w:id="169"/>
    </w:p>
    <w:p w14:paraId="19AA4207" w14:textId="33B3B659" w:rsidR="00850830" w:rsidRDefault="00850830" w:rsidP="00850830"/>
    <w:p w14:paraId="106749D4" w14:textId="45570A7E" w:rsidR="00850830" w:rsidRDefault="00850830" w:rsidP="00850830">
      <w:r>
        <w:tab/>
      </w:r>
      <w:r>
        <w:tab/>
      </w:r>
    </w:p>
    <w:p w14:paraId="373A567F" w14:textId="54150DFE" w:rsidR="00482AF9" w:rsidRDefault="00482AF9" w:rsidP="00850830"/>
    <w:p w14:paraId="46C6AA88" w14:textId="4E88F467" w:rsidR="00482AF9" w:rsidRDefault="00482AF9" w:rsidP="00850830"/>
    <w:p w14:paraId="7714FAD1" w14:textId="7AE7173D" w:rsidR="00482AF9" w:rsidRDefault="00482AF9" w:rsidP="00850830"/>
    <w:p w14:paraId="0E736DFC" w14:textId="7D4F0288" w:rsidR="00482AF9" w:rsidRDefault="00482AF9" w:rsidP="00850830"/>
    <w:p w14:paraId="5B211F21" w14:textId="20B41B6B" w:rsidR="00482AF9" w:rsidRDefault="00482AF9" w:rsidP="00850830"/>
    <w:p w14:paraId="388C96F6" w14:textId="048832F6" w:rsidR="00482AF9" w:rsidRDefault="00482AF9" w:rsidP="00CE0ED4">
      <w:pPr>
        <w:ind w:left="708" w:hanging="708"/>
      </w:pPr>
    </w:p>
    <w:p w14:paraId="7817C7CD" w14:textId="43590BC4" w:rsidR="00482AF9" w:rsidRDefault="00482AF9" w:rsidP="00850830"/>
    <w:p w14:paraId="4A2547A0" w14:textId="1339B4C5" w:rsidR="00482AF9" w:rsidRDefault="00482AF9" w:rsidP="00850830"/>
    <w:p w14:paraId="27D8B5C5" w14:textId="3FC215FE" w:rsidR="00482AF9" w:rsidRDefault="00482AF9" w:rsidP="00850830"/>
    <w:p w14:paraId="13D2796F" w14:textId="0C8947BB" w:rsidR="00482AF9" w:rsidRDefault="00482AF9" w:rsidP="00850830"/>
    <w:p w14:paraId="09919173" w14:textId="3085AB51" w:rsidR="00482AF9" w:rsidRDefault="00482AF9" w:rsidP="00850830"/>
    <w:p w14:paraId="130A014B" w14:textId="01E05CF0" w:rsidR="00482AF9" w:rsidRDefault="00482AF9" w:rsidP="00850830"/>
    <w:p w14:paraId="175A09A1" w14:textId="74301FEF" w:rsidR="00482AF9" w:rsidRDefault="00482AF9" w:rsidP="00850830"/>
    <w:p w14:paraId="7545F860" w14:textId="18567217" w:rsidR="00482AF9" w:rsidRDefault="00482AF9" w:rsidP="00850830"/>
    <w:p w14:paraId="47638F88" w14:textId="51863091" w:rsidR="00482AF9" w:rsidRDefault="00482AF9" w:rsidP="00850830"/>
    <w:p w14:paraId="2402148D" w14:textId="7EDB31F2" w:rsidR="00482AF9" w:rsidRDefault="00482AF9" w:rsidP="00850830"/>
    <w:p w14:paraId="3A18111E" w14:textId="48557DA5" w:rsidR="00482AF9" w:rsidRDefault="00482AF9" w:rsidP="00850830"/>
    <w:p w14:paraId="12C2034D" w14:textId="38056B14" w:rsidR="00482AF9" w:rsidRDefault="00482AF9" w:rsidP="00850830"/>
    <w:p w14:paraId="42E9AA65" w14:textId="193AAD26" w:rsidR="00482AF9" w:rsidRDefault="00482AF9" w:rsidP="00850830"/>
    <w:p w14:paraId="7B115714" w14:textId="63469705" w:rsidR="00482AF9" w:rsidRDefault="00482AF9" w:rsidP="00850830"/>
    <w:p w14:paraId="261C854B" w14:textId="2F3245FE" w:rsidR="00482AF9" w:rsidRDefault="00482AF9" w:rsidP="00850830"/>
    <w:p w14:paraId="36B40082" w14:textId="32844FE6" w:rsidR="00482AF9" w:rsidRDefault="00482AF9" w:rsidP="00850830"/>
    <w:p w14:paraId="18F9E7C6" w14:textId="463D59C4" w:rsidR="00482AF9" w:rsidRDefault="00482AF9" w:rsidP="00850830"/>
    <w:p w14:paraId="3AA98EF1" w14:textId="15DD8C1E" w:rsidR="00482AF9" w:rsidRDefault="00482AF9" w:rsidP="00850830"/>
    <w:p w14:paraId="6F552932" w14:textId="311A5C40" w:rsidR="00482AF9" w:rsidRDefault="00482AF9" w:rsidP="00850830"/>
    <w:p w14:paraId="5B51CB1B" w14:textId="6BE9AC10" w:rsidR="00482AF9" w:rsidRDefault="00482AF9" w:rsidP="00850830"/>
    <w:p w14:paraId="7E7AD92B" w14:textId="49EA5476" w:rsidR="00482AF9" w:rsidRDefault="00482AF9" w:rsidP="00850830"/>
    <w:p w14:paraId="3DB706DD" w14:textId="318F1784" w:rsidR="00482AF9" w:rsidRDefault="00482AF9" w:rsidP="00850830"/>
    <w:p w14:paraId="5985E484" w14:textId="009C7353" w:rsidR="00482AF9" w:rsidRDefault="00482AF9" w:rsidP="00850830"/>
    <w:p w14:paraId="0D00E2B0" w14:textId="760541DE" w:rsidR="00482AF9" w:rsidRDefault="00482AF9" w:rsidP="00850830"/>
    <w:p w14:paraId="42BCD560" w14:textId="61529F83" w:rsidR="00482AF9" w:rsidRDefault="00482AF9" w:rsidP="00850830"/>
    <w:p w14:paraId="54E7545E" w14:textId="77777777" w:rsidR="006C3D4F" w:rsidRDefault="006C3D4F" w:rsidP="006C3D4F">
      <w:pPr>
        <w:pStyle w:val="Textoindependiente"/>
        <w:spacing w:before="10"/>
        <w:jc w:val="both"/>
        <w:rPr>
          <w:rFonts w:ascii="Trebuchet MS"/>
          <w:sz w:val="18"/>
        </w:rPr>
      </w:pPr>
    </w:p>
    <w:p w14:paraId="7270F49A" w14:textId="7F89EE2D" w:rsidR="006C3D4F" w:rsidRPr="006C3D4F" w:rsidRDefault="006C3D4F" w:rsidP="006C3D4F">
      <w:pPr>
        <w:pStyle w:val="Textoindependiente"/>
        <w:spacing w:before="10"/>
        <w:jc w:val="both"/>
        <w:rPr>
          <w:rFonts w:ascii="Trebuchet MS"/>
          <w:sz w:val="18"/>
        </w:rPr>
      </w:pPr>
      <w:r>
        <w:rPr>
          <w:b w:val="0"/>
          <w:bCs w:val="0"/>
        </w:rPr>
        <w:t xml:space="preserve"> </w:t>
      </w:r>
    </w:p>
    <w:p w14:paraId="36554AF5" w14:textId="77777777" w:rsidR="006C3D4F" w:rsidRDefault="006C3D4F" w:rsidP="006C3D4F">
      <w:pPr>
        <w:pStyle w:val="Textoindependiente"/>
        <w:spacing w:before="10"/>
        <w:jc w:val="both"/>
        <w:rPr>
          <w:rFonts w:ascii="Trebuchet MS"/>
          <w:sz w:val="18"/>
        </w:rPr>
      </w:pPr>
    </w:p>
    <w:p w14:paraId="01297159" w14:textId="77777777" w:rsidR="006C3D4F" w:rsidRPr="00417529" w:rsidRDefault="006C3D4F" w:rsidP="006C3D4F">
      <w:pPr>
        <w:pStyle w:val="Textoindependiente"/>
        <w:spacing w:before="10"/>
        <w:jc w:val="both"/>
        <w:rPr>
          <w:rFonts w:ascii="Trebuchet MS"/>
          <w:sz w:val="18"/>
        </w:rPr>
      </w:pPr>
      <w:r>
        <w:rPr>
          <w:noProof/>
        </w:rPr>
        <w:lastRenderedPageBreak/>
        <mc:AlternateContent>
          <mc:Choice Requires="wps">
            <w:drawing>
              <wp:anchor distT="0" distB="0" distL="0" distR="0" simplePos="0" relativeHeight="251700224" behindDoc="1" locked="0" layoutInCell="1" allowOverlap="1" wp14:anchorId="43C70144" wp14:editId="448861CF">
                <wp:simplePos x="0" y="0"/>
                <wp:positionH relativeFrom="page">
                  <wp:posOffset>1433195</wp:posOffset>
                </wp:positionH>
                <wp:positionV relativeFrom="paragraph">
                  <wp:posOffset>166370</wp:posOffset>
                </wp:positionV>
                <wp:extent cx="4669155" cy="1270"/>
                <wp:effectExtent l="0" t="0" r="0" b="0"/>
                <wp:wrapTopAndBottom/>
                <wp:docPr id="628" name="Forma libre: forma 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5DD5BE" id="Forma libre: forma 628" o:spid="_x0000_s1026" style="position:absolute;margin-left:112.85pt;margin-top:13.1pt;width:367.65pt;height:.1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2DEE1CBB" w14:textId="77777777" w:rsidR="006C3D4F" w:rsidRPr="003549B6" w:rsidRDefault="006C3D4F" w:rsidP="006C3D4F">
      <w:pPr>
        <w:pStyle w:val="Ttulo1"/>
        <w:ind w:left="705"/>
        <w:jc w:val="both"/>
        <w:rPr>
          <w:sz w:val="22"/>
          <w:szCs w:val="22"/>
        </w:rPr>
      </w:pPr>
    </w:p>
    <w:p w14:paraId="22D0EAA8" w14:textId="3FEA3262" w:rsidR="006C3D4F" w:rsidRDefault="006C3D4F" w:rsidP="006C3D4F">
      <w:pPr>
        <w:pStyle w:val="Ttulo1"/>
        <w:ind w:left="705"/>
        <w:jc w:val="both"/>
      </w:pPr>
      <w:bookmarkStart w:id="170" w:name="_Toc108079996"/>
      <w:r>
        <w:t>Bibliografía</w:t>
      </w:r>
      <w:bookmarkEnd w:id="170"/>
    </w:p>
    <w:p w14:paraId="4CCFFF5C" w14:textId="169BB039" w:rsidR="006C3D4F" w:rsidRPr="006C3D4F" w:rsidRDefault="006C3D4F" w:rsidP="006C3D4F">
      <w:r>
        <w:rPr>
          <w:noProof/>
        </w:rPr>
        <mc:AlternateContent>
          <mc:Choice Requires="wps">
            <w:drawing>
              <wp:anchor distT="0" distB="0" distL="0" distR="0" simplePos="0" relativeHeight="251702272" behindDoc="1" locked="0" layoutInCell="1" allowOverlap="1" wp14:anchorId="073D8D61" wp14:editId="6DC42D48">
                <wp:simplePos x="0" y="0"/>
                <wp:positionH relativeFrom="margin">
                  <wp:align>center</wp:align>
                </wp:positionH>
                <wp:positionV relativeFrom="paragraph">
                  <wp:posOffset>172389</wp:posOffset>
                </wp:positionV>
                <wp:extent cx="4669155" cy="1270"/>
                <wp:effectExtent l="0" t="0" r="0" b="0"/>
                <wp:wrapTopAndBottom/>
                <wp:docPr id="632" name="Forma libre: forma 6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150037" id="Forma libre: forma 632" o:spid="_x0000_s1026" style="position:absolute;margin-left:0;margin-top:13.55pt;width:367.65pt;height:.1pt;z-index:-25161420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" path="m,l7352,e" filled="f" strokeweight=".14042mm">
                <v:path arrowok="t" o:connecttype="custom" o:connectlocs="0,0;4668520,0" o:connectangles="0,0"/>
                <w10:wrap type="topAndBottom" anchorx="margin"/>
              </v:shape>
            </w:pict>
          </mc:Fallback>
        </mc:AlternateContent>
      </w:r>
    </w:p>
    <w:p w14:paraId="4B4A56F7" w14:textId="4CC19046" w:rsidR="00482AF9" w:rsidRDefault="00482AF9" w:rsidP="00482AF9">
      <w:pPr>
        <w:pStyle w:val="Textoindependiente"/>
        <w:spacing w:before="10"/>
        <w:jc w:val="both"/>
        <w:rPr>
          <w:rFonts w:ascii="Trebuchet MS" w:hAnsi="Trebuchet MS"/>
          <w:b w:val="0"/>
          <w:bCs w:val="0"/>
          <w:sz w:val="49"/>
          <w:szCs w:val="49"/>
        </w:rPr>
      </w:pPr>
    </w:p>
    <w:p w14:paraId="15EA39A2" w14:textId="77777777" w:rsidR="00E83E19" w:rsidRDefault="00E83E19" w:rsidP="00E83E19">
      <w:pPr>
        <w:pStyle w:val="Bibliografa"/>
        <w:rPr>
          <w:rFonts w:asciiTheme="minorHAnsi" w:hAnsiTheme="minorHAnsi" w:cstheme="minorHAnsi"/>
          <w:sz w:val="24"/>
          <w:szCs w:val="24"/>
        </w:rPr>
      </w:pPr>
      <w:r>
        <w:rPr>
          <w:rFonts w:asciiTheme="minorHAnsi" w:hAnsiTheme="minorHAnsi" w:cstheme="minorHAnsi"/>
          <w:sz w:val="24"/>
          <w:szCs w:val="24"/>
        </w:rPr>
        <w:t>[1]</w:t>
      </w:r>
      <w:r>
        <w:rPr>
          <w:rFonts w:asciiTheme="minorHAnsi" w:hAnsiTheme="minorHAnsi" w:cstheme="minorHAnsi"/>
          <w:sz w:val="24"/>
          <w:szCs w:val="24"/>
        </w:rPr>
        <w:tab/>
        <w:t>Navarro González, Jorge. «NetExtractor», 13 de febrero de 2020. https://github.com/jorgenavarroglez/NetExtractor.</w:t>
      </w:r>
    </w:p>
    <w:p w14:paraId="55B1CA86" w14:textId="77777777" w:rsidR="00E83E19" w:rsidRDefault="00E83E19" w:rsidP="00E83E19">
      <w:pPr>
        <w:rPr>
          <w:rFonts w:asciiTheme="minorHAnsi" w:hAnsiTheme="minorHAnsi" w:cstheme="minorHAnsi"/>
          <w:sz w:val="24"/>
          <w:szCs w:val="24"/>
        </w:rPr>
      </w:pPr>
    </w:p>
    <w:p w14:paraId="20B36C3F" w14:textId="77777777" w:rsidR="00E83E19" w:rsidRDefault="00E83E19" w:rsidP="00E83E19">
      <w:pPr>
        <w:pStyle w:val="Bibliografa"/>
        <w:rPr>
          <w:rFonts w:asciiTheme="minorHAnsi" w:hAnsiTheme="minorHAnsi" w:cstheme="minorHAnsi"/>
          <w:sz w:val="24"/>
          <w:szCs w:val="24"/>
        </w:rPr>
      </w:pPr>
      <w:r>
        <w:rPr>
          <w:rFonts w:asciiTheme="minorHAnsi" w:hAnsiTheme="minorHAnsi" w:cstheme="minorHAnsi"/>
          <w:sz w:val="24"/>
          <w:szCs w:val="24"/>
        </w:rPr>
        <w:t>[2]</w:t>
      </w:r>
      <w:r>
        <w:rPr>
          <w:rFonts w:asciiTheme="minorHAnsi" w:hAnsiTheme="minorHAnsi" w:cstheme="minorHAnsi"/>
          <w:sz w:val="24"/>
          <w:szCs w:val="24"/>
        </w:rPr>
        <w:tab/>
        <w:t>Cabrejas Arce, Luis Miguel. «Ububooknet», 1 de julio de 2019. https://github.com/lca0037/GII18.0U-Ububooknet.</w:t>
      </w:r>
    </w:p>
    <w:p w14:paraId="38C8AB51" w14:textId="77777777" w:rsidR="00E83E19" w:rsidRPr="00482AF9" w:rsidRDefault="00E83E19" w:rsidP="00CE0ED4">
      <w:pPr>
        <w:pStyle w:val="Textoindependiente"/>
        <w:spacing w:before="10"/>
        <w:ind w:left="1416" w:hanging="1416"/>
        <w:jc w:val="both"/>
        <w:rPr>
          <w:rFonts w:ascii="Trebuchet MS" w:hAnsi="Trebuchet MS"/>
          <w:b w:val="0"/>
          <w:bCs w:val="0"/>
          <w:sz w:val="49"/>
          <w:szCs w:val="49"/>
        </w:rPr>
      </w:pPr>
    </w:p>
    <w:sectPr w:rsidR="00E83E19" w:rsidRPr="00482AF9" w:rsidSect="009F5299">
      <w:type w:val="continuous"/>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B42F0" w14:textId="77777777" w:rsidR="00AC3EA4" w:rsidRDefault="00AC3EA4" w:rsidP="00D5718F">
      <w:r>
        <w:separator/>
      </w:r>
    </w:p>
  </w:endnote>
  <w:endnote w:type="continuationSeparator" w:id="0">
    <w:p w14:paraId="14C9F105" w14:textId="77777777" w:rsidR="00AC3EA4" w:rsidRDefault="00AC3EA4" w:rsidP="00D571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3475F" w14:textId="77777777" w:rsidR="00E83E19" w:rsidRDefault="00E83E19">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4DD36AF6" w14:textId="77777777" w:rsidR="00E83E19" w:rsidRDefault="00E83E1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4FA32" w14:textId="77777777" w:rsidR="00E83E19" w:rsidRDefault="00E83E19">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40EF1C5E" w14:textId="77777777" w:rsidR="00E83E19" w:rsidRDefault="00E83E1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88CC1" w14:textId="77777777" w:rsidR="00AC3EA4" w:rsidRDefault="00AC3EA4" w:rsidP="00D5718F">
      <w:r>
        <w:separator/>
      </w:r>
    </w:p>
  </w:footnote>
  <w:footnote w:type="continuationSeparator" w:id="0">
    <w:p w14:paraId="554B60DD" w14:textId="77777777" w:rsidR="00AC3EA4" w:rsidRDefault="00AC3EA4" w:rsidP="00D571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001BD" w14:textId="58775585" w:rsidR="00E83E19" w:rsidRDefault="00E83E19">
    <w:pPr>
      <w:pStyle w:val="Encabezado"/>
    </w:pPr>
    <w:r>
      <w:t>Índice General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D484D" w14:textId="707DAE9F" w:rsidR="00E83E19" w:rsidRDefault="00E83E19">
    <w:pPr>
      <w:pStyle w:val="Encabezado"/>
    </w:pPr>
    <w:r>
      <w:t>Índice de figuras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157D8" w14:textId="64F40AFB" w:rsidR="00E83E19" w:rsidRDefault="00E83E19">
    <w:pPr>
      <w:pStyle w:val="Encabezado"/>
    </w:pPr>
    <w:r>
      <w:t>Índice de tablas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38303" w14:textId="6DAA2DE4" w:rsidR="00E83E19" w:rsidRPr="00C82C80" w:rsidRDefault="00C82C80" w:rsidP="00C82C80">
    <w:pPr>
      <w:pStyle w:val="Encabezado"/>
    </w:pPr>
    <w:r w:rsidRPr="00C82C80">
      <w:t>Apéndice A. Plan de Proyecto Software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93662" w14:textId="633BF24D" w:rsidR="00C82C80" w:rsidRPr="00C82C80" w:rsidRDefault="00C82C80" w:rsidP="00C82C80">
    <w:pPr>
      <w:pStyle w:val="Encabezado"/>
    </w:pPr>
    <w:r w:rsidRPr="00C82C80">
      <w:t>Apéndice B. Especificación de requisitos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F4CC1" w14:textId="2016311E" w:rsidR="00C82C80" w:rsidRPr="00C82C80" w:rsidRDefault="00C82C80" w:rsidP="00C82C80">
    <w:pPr>
      <w:pStyle w:val="Encabezado"/>
    </w:pPr>
    <w:r w:rsidRPr="00C82C80">
      <w:t>Apéndice C. Plan de Proyecto Software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2C315" w14:textId="7A303097" w:rsidR="00981513" w:rsidRPr="00C82C80" w:rsidRDefault="00981513" w:rsidP="00C82C80">
    <w:pPr>
      <w:pStyle w:val="Encabezado"/>
    </w:pPr>
    <w:r w:rsidRPr="00C82C80">
      <w:t xml:space="preserve">Apéndice </w:t>
    </w:r>
    <w:r>
      <w:t>D</w:t>
    </w:r>
    <w:r w:rsidRPr="00C82C80">
      <w:t xml:space="preserve">. </w:t>
    </w:r>
    <w:r>
      <w:t>Documentación técnica de programación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AC87C" w14:textId="6382F84D" w:rsidR="00981513" w:rsidRPr="00981513" w:rsidRDefault="00981513" w:rsidP="00981513">
    <w:pPr>
      <w:pStyle w:val="Encabezado"/>
    </w:pPr>
    <w:r w:rsidRPr="00981513">
      <w:t>Apéndice E. Documentación de usuario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5661D"/>
    <w:multiLevelType w:val="hybridMultilevel"/>
    <w:tmpl w:val="5B06674C"/>
    <w:lvl w:ilvl="0" w:tplc="0C0A0015">
      <w:start w:val="1"/>
      <w:numFmt w:val="upperLetter"/>
      <w:lvlText w:val="%1."/>
      <w:lvlJc w:val="left"/>
      <w:pPr>
        <w:ind w:left="2844" w:hanging="360"/>
      </w:pPr>
    </w:lvl>
    <w:lvl w:ilvl="1" w:tplc="0C0A0019" w:tentative="1">
      <w:start w:val="1"/>
      <w:numFmt w:val="lowerLetter"/>
      <w:lvlText w:val="%2."/>
      <w:lvlJc w:val="left"/>
      <w:pPr>
        <w:ind w:left="3564" w:hanging="360"/>
      </w:pPr>
    </w:lvl>
    <w:lvl w:ilvl="2" w:tplc="0C0A001B" w:tentative="1">
      <w:start w:val="1"/>
      <w:numFmt w:val="lowerRoman"/>
      <w:lvlText w:val="%3."/>
      <w:lvlJc w:val="right"/>
      <w:pPr>
        <w:ind w:left="4284" w:hanging="180"/>
      </w:pPr>
    </w:lvl>
    <w:lvl w:ilvl="3" w:tplc="0C0A000F" w:tentative="1">
      <w:start w:val="1"/>
      <w:numFmt w:val="decimal"/>
      <w:lvlText w:val="%4."/>
      <w:lvlJc w:val="left"/>
      <w:pPr>
        <w:ind w:left="5004" w:hanging="360"/>
      </w:pPr>
    </w:lvl>
    <w:lvl w:ilvl="4" w:tplc="0C0A0019" w:tentative="1">
      <w:start w:val="1"/>
      <w:numFmt w:val="lowerLetter"/>
      <w:lvlText w:val="%5."/>
      <w:lvlJc w:val="left"/>
      <w:pPr>
        <w:ind w:left="5724" w:hanging="360"/>
      </w:pPr>
    </w:lvl>
    <w:lvl w:ilvl="5" w:tplc="0C0A001B" w:tentative="1">
      <w:start w:val="1"/>
      <w:numFmt w:val="lowerRoman"/>
      <w:lvlText w:val="%6."/>
      <w:lvlJc w:val="right"/>
      <w:pPr>
        <w:ind w:left="6444" w:hanging="180"/>
      </w:pPr>
    </w:lvl>
    <w:lvl w:ilvl="6" w:tplc="0C0A000F" w:tentative="1">
      <w:start w:val="1"/>
      <w:numFmt w:val="decimal"/>
      <w:lvlText w:val="%7."/>
      <w:lvlJc w:val="left"/>
      <w:pPr>
        <w:ind w:left="7164" w:hanging="360"/>
      </w:pPr>
    </w:lvl>
    <w:lvl w:ilvl="7" w:tplc="0C0A0019" w:tentative="1">
      <w:start w:val="1"/>
      <w:numFmt w:val="lowerLetter"/>
      <w:lvlText w:val="%8."/>
      <w:lvlJc w:val="left"/>
      <w:pPr>
        <w:ind w:left="7884" w:hanging="360"/>
      </w:pPr>
    </w:lvl>
    <w:lvl w:ilvl="8" w:tplc="0C0A001B" w:tentative="1">
      <w:start w:val="1"/>
      <w:numFmt w:val="lowerRoman"/>
      <w:lvlText w:val="%9."/>
      <w:lvlJc w:val="right"/>
      <w:pPr>
        <w:ind w:left="8604" w:hanging="180"/>
      </w:pPr>
    </w:lvl>
  </w:abstractNum>
  <w:abstractNum w:abstractNumId="1" w15:restartNumberingAfterBreak="0">
    <w:nsid w:val="14C20FD2"/>
    <w:multiLevelType w:val="hybridMultilevel"/>
    <w:tmpl w:val="FE6C251A"/>
    <w:lvl w:ilvl="0" w:tplc="65B8C4AE">
      <w:start w:val="4"/>
      <w:numFmt w:val="bullet"/>
      <w:lvlText w:val=""/>
      <w:lvlJc w:val="left"/>
      <w:pPr>
        <w:ind w:left="720" w:hanging="360"/>
      </w:pPr>
      <w:rPr>
        <w:rFonts w:ascii="Wingdings" w:eastAsiaTheme="minorHAnsi"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6D94403"/>
    <w:multiLevelType w:val="hybridMultilevel"/>
    <w:tmpl w:val="D4BA8238"/>
    <w:lvl w:ilvl="0" w:tplc="02049718">
      <w:start w:val="2"/>
      <w:numFmt w:val="bullet"/>
      <w:lvlText w:val="-"/>
      <w:lvlJc w:val="left"/>
      <w:pPr>
        <w:ind w:left="4602" w:hanging="360"/>
      </w:pPr>
      <w:rPr>
        <w:rFonts w:ascii="Calibri" w:eastAsia="Calibri" w:hAnsi="Calibri" w:cs="Calibri" w:hint="default"/>
      </w:rPr>
    </w:lvl>
    <w:lvl w:ilvl="1" w:tplc="0C0A0003" w:tentative="1">
      <w:start w:val="1"/>
      <w:numFmt w:val="bullet"/>
      <w:lvlText w:val="o"/>
      <w:lvlJc w:val="left"/>
      <w:pPr>
        <w:ind w:left="4272" w:hanging="360"/>
      </w:pPr>
      <w:rPr>
        <w:rFonts w:ascii="Courier New" w:hAnsi="Courier New" w:cs="Courier New" w:hint="default"/>
      </w:rPr>
    </w:lvl>
    <w:lvl w:ilvl="2" w:tplc="0C0A0005" w:tentative="1">
      <w:start w:val="1"/>
      <w:numFmt w:val="bullet"/>
      <w:lvlText w:val=""/>
      <w:lvlJc w:val="left"/>
      <w:pPr>
        <w:ind w:left="4992" w:hanging="360"/>
      </w:pPr>
      <w:rPr>
        <w:rFonts w:ascii="Wingdings" w:hAnsi="Wingdings" w:hint="default"/>
      </w:rPr>
    </w:lvl>
    <w:lvl w:ilvl="3" w:tplc="0C0A0001" w:tentative="1">
      <w:start w:val="1"/>
      <w:numFmt w:val="bullet"/>
      <w:lvlText w:val=""/>
      <w:lvlJc w:val="left"/>
      <w:pPr>
        <w:ind w:left="5712" w:hanging="360"/>
      </w:pPr>
      <w:rPr>
        <w:rFonts w:ascii="Symbol" w:hAnsi="Symbol" w:hint="default"/>
      </w:rPr>
    </w:lvl>
    <w:lvl w:ilvl="4" w:tplc="0C0A0003">
      <w:start w:val="1"/>
      <w:numFmt w:val="bullet"/>
      <w:lvlText w:val="o"/>
      <w:lvlJc w:val="left"/>
      <w:pPr>
        <w:ind w:left="6432" w:hanging="360"/>
      </w:pPr>
      <w:rPr>
        <w:rFonts w:ascii="Courier New" w:hAnsi="Courier New" w:cs="Courier New" w:hint="default"/>
      </w:rPr>
    </w:lvl>
    <w:lvl w:ilvl="5" w:tplc="0C0A0005" w:tentative="1">
      <w:start w:val="1"/>
      <w:numFmt w:val="bullet"/>
      <w:lvlText w:val=""/>
      <w:lvlJc w:val="left"/>
      <w:pPr>
        <w:ind w:left="7152" w:hanging="360"/>
      </w:pPr>
      <w:rPr>
        <w:rFonts w:ascii="Wingdings" w:hAnsi="Wingdings" w:hint="default"/>
      </w:rPr>
    </w:lvl>
    <w:lvl w:ilvl="6" w:tplc="0C0A0001" w:tentative="1">
      <w:start w:val="1"/>
      <w:numFmt w:val="bullet"/>
      <w:lvlText w:val=""/>
      <w:lvlJc w:val="left"/>
      <w:pPr>
        <w:ind w:left="7872" w:hanging="360"/>
      </w:pPr>
      <w:rPr>
        <w:rFonts w:ascii="Symbol" w:hAnsi="Symbol" w:hint="default"/>
      </w:rPr>
    </w:lvl>
    <w:lvl w:ilvl="7" w:tplc="0C0A0003" w:tentative="1">
      <w:start w:val="1"/>
      <w:numFmt w:val="bullet"/>
      <w:lvlText w:val="o"/>
      <w:lvlJc w:val="left"/>
      <w:pPr>
        <w:ind w:left="8592" w:hanging="360"/>
      </w:pPr>
      <w:rPr>
        <w:rFonts w:ascii="Courier New" w:hAnsi="Courier New" w:cs="Courier New" w:hint="default"/>
      </w:rPr>
    </w:lvl>
    <w:lvl w:ilvl="8" w:tplc="0C0A0005" w:tentative="1">
      <w:start w:val="1"/>
      <w:numFmt w:val="bullet"/>
      <w:lvlText w:val=""/>
      <w:lvlJc w:val="left"/>
      <w:pPr>
        <w:ind w:left="9312" w:hanging="360"/>
      </w:pPr>
      <w:rPr>
        <w:rFonts w:ascii="Wingdings" w:hAnsi="Wingdings" w:hint="default"/>
      </w:rPr>
    </w:lvl>
  </w:abstractNum>
  <w:abstractNum w:abstractNumId="3" w15:restartNumberingAfterBreak="0">
    <w:nsid w:val="1C6D266E"/>
    <w:multiLevelType w:val="hybridMultilevel"/>
    <w:tmpl w:val="EE5CC464"/>
    <w:lvl w:ilvl="0" w:tplc="0C0A000F">
      <w:start w:val="1"/>
      <w:numFmt w:val="decimal"/>
      <w:lvlText w:val="%1."/>
      <w:lvlJc w:val="left"/>
      <w:pPr>
        <w:ind w:left="2850" w:hanging="360"/>
      </w:pPr>
    </w:lvl>
    <w:lvl w:ilvl="1" w:tplc="0C0A0019" w:tentative="1">
      <w:start w:val="1"/>
      <w:numFmt w:val="lowerLetter"/>
      <w:lvlText w:val="%2."/>
      <w:lvlJc w:val="left"/>
      <w:pPr>
        <w:ind w:left="3570" w:hanging="360"/>
      </w:pPr>
    </w:lvl>
    <w:lvl w:ilvl="2" w:tplc="0C0A001B" w:tentative="1">
      <w:start w:val="1"/>
      <w:numFmt w:val="lowerRoman"/>
      <w:lvlText w:val="%3."/>
      <w:lvlJc w:val="right"/>
      <w:pPr>
        <w:ind w:left="4290" w:hanging="180"/>
      </w:pPr>
    </w:lvl>
    <w:lvl w:ilvl="3" w:tplc="0C0A000F" w:tentative="1">
      <w:start w:val="1"/>
      <w:numFmt w:val="decimal"/>
      <w:lvlText w:val="%4."/>
      <w:lvlJc w:val="left"/>
      <w:pPr>
        <w:ind w:left="5010" w:hanging="360"/>
      </w:pPr>
    </w:lvl>
    <w:lvl w:ilvl="4" w:tplc="0C0A0019" w:tentative="1">
      <w:start w:val="1"/>
      <w:numFmt w:val="lowerLetter"/>
      <w:lvlText w:val="%5."/>
      <w:lvlJc w:val="left"/>
      <w:pPr>
        <w:ind w:left="5730" w:hanging="360"/>
      </w:pPr>
    </w:lvl>
    <w:lvl w:ilvl="5" w:tplc="0C0A001B" w:tentative="1">
      <w:start w:val="1"/>
      <w:numFmt w:val="lowerRoman"/>
      <w:lvlText w:val="%6."/>
      <w:lvlJc w:val="right"/>
      <w:pPr>
        <w:ind w:left="6450" w:hanging="180"/>
      </w:pPr>
    </w:lvl>
    <w:lvl w:ilvl="6" w:tplc="0C0A000F" w:tentative="1">
      <w:start w:val="1"/>
      <w:numFmt w:val="decimal"/>
      <w:lvlText w:val="%7."/>
      <w:lvlJc w:val="left"/>
      <w:pPr>
        <w:ind w:left="7170" w:hanging="360"/>
      </w:pPr>
    </w:lvl>
    <w:lvl w:ilvl="7" w:tplc="0C0A0019" w:tentative="1">
      <w:start w:val="1"/>
      <w:numFmt w:val="lowerLetter"/>
      <w:lvlText w:val="%8."/>
      <w:lvlJc w:val="left"/>
      <w:pPr>
        <w:ind w:left="7890" w:hanging="360"/>
      </w:pPr>
    </w:lvl>
    <w:lvl w:ilvl="8" w:tplc="0C0A001B" w:tentative="1">
      <w:start w:val="1"/>
      <w:numFmt w:val="lowerRoman"/>
      <w:lvlText w:val="%9."/>
      <w:lvlJc w:val="right"/>
      <w:pPr>
        <w:ind w:left="8610" w:hanging="180"/>
      </w:pPr>
    </w:lvl>
  </w:abstractNum>
  <w:abstractNum w:abstractNumId="4" w15:restartNumberingAfterBreak="0">
    <w:nsid w:val="2D4D2AEF"/>
    <w:multiLevelType w:val="hybridMultilevel"/>
    <w:tmpl w:val="F1526884"/>
    <w:lvl w:ilvl="0" w:tplc="02049718">
      <w:start w:val="2"/>
      <w:numFmt w:val="bullet"/>
      <w:lvlText w:val="-"/>
      <w:lvlJc w:val="left"/>
      <w:pPr>
        <w:ind w:left="1770" w:hanging="360"/>
      </w:pPr>
      <w:rPr>
        <w:rFonts w:ascii="Calibri" w:eastAsia="Calibri" w:hAnsi="Calibri" w:cs="Calibri" w:hint="default"/>
      </w:rPr>
    </w:lvl>
    <w:lvl w:ilvl="1" w:tplc="0C0A0003">
      <w:start w:val="1"/>
      <w:numFmt w:val="bullet"/>
      <w:lvlText w:val="o"/>
      <w:lvlJc w:val="left"/>
      <w:pPr>
        <w:ind w:left="2490" w:hanging="360"/>
      </w:pPr>
      <w:rPr>
        <w:rFonts w:ascii="Courier New" w:hAnsi="Courier New" w:cs="Courier New" w:hint="default"/>
      </w:rPr>
    </w:lvl>
    <w:lvl w:ilvl="2" w:tplc="0C0A0005">
      <w:start w:val="1"/>
      <w:numFmt w:val="bullet"/>
      <w:lvlText w:val=""/>
      <w:lvlJc w:val="left"/>
      <w:pPr>
        <w:ind w:left="3210" w:hanging="360"/>
      </w:pPr>
      <w:rPr>
        <w:rFonts w:ascii="Wingdings" w:hAnsi="Wingdings" w:hint="default"/>
      </w:rPr>
    </w:lvl>
    <w:lvl w:ilvl="3" w:tplc="0C0A0001">
      <w:start w:val="1"/>
      <w:numFmt w:val="bullet"/>
      <w:lvlText w:val=""/>
      <w:lvlJc w:val="left"/>
      <w:pPr>
        <w:ind w:left="3930" w:hanging="360"/>
      </w:pPr>
      <w:rPr>
        <w:rFonts w:ascii="Symbol" w:hAnsi="Symbol" w:hint="default"/>
      </w:rPr>
    </w:lvl>
    <w:lvl w:ilvl="4" w:tplc="0C0A0003" w:tentative="1">
      <w:start w:val="1"/>
      <w:numFmt w:val="bullet"/>
      <w:lvlText w:val="o"/>
      <w:lvlJc w:val="left"/>
      <w:pPr>
        <w:ind w:left="4650" w:hanging="360"/>
      </w:pPr>
      <w:rPr>
        <w:rFonts w:ascii="Courier New" w:hAnsi="Courier New" w:cs="Courier New" w:hint="default"/>
      </w:rPr>
    </w:lvl>
    <w:lvl w:ilvl="5" w:tplc="0C0A0005" w:tentative="1">
      <w:start w:val="1"/>
      <w:numFmt w:val="bullet"/>
      <w:lvlText w:val=""/>
      <w:lvlJc w:val="left"/>
      <w:pPr>
        <w:ind w:left="5370" w:hanging="360"/>
      </w:pPr>
      <w:rPr>
        <w:rFonts w:ascii="Wingdings" w:hAnsi="Wingdings" w:hint="default"/>
      </w:rPr>
    </w:lvl>
    <w:lvl w:ilvl="6" w:tplc="0C0A0001" w:tentative="1">
      <w:start w:val="1"/>
      <w:numFmt w:val="bullet"/>
      <w:lvlText w:val=""/>
      <w:lvlJc w:val="left"/>
      <w:pPr>
        <w:ind w:left="6090" w:hanging="360"/>
      </w:pPr>
      <w:rPr>
        <w:rFonts w:ascii="Symbol" w:hAnsi="Symbol" w:hint="default"/>
      </w:rPr>
    </w:lvl>
    <w:lvl w:ilvl="7" w:tplc="0C0A0003" w:tentative="1">
      <w:start w:val="1"/>
      <w:numFmt w:val="bullet"/>
      <w:lvlText w:val="o"/>
      <w:lvlJc w:val="left"/>
      <w:pPr>
        <w:ind w:left="6810" w:hanging="360"/>
      </w:pPr>
      <w:rPr>
        <w:rFonts w:ascii="Courier New" w:hAnsi="Courier New" w:cs="Courier New" w:hint="default"/>
      </w:rPr>
    </w:lvl>
    <w:lvl w:ilvl="8" w:tplc="0C0A0005" w:tentative="1">
      <w:start w:val="1"/>
      <w:numFmt w:val="bullet"/>
      <w:lvlText w:val=""/>
      <w:lvlJc w:val="left"/>
      <w:pPr>
        <w:ind w:left="7530" w:hanging="360"/>
      </w:pPr>
      <w:rPr>
        <w:rFonts w:ascii="Wingdings" w:hAnsi="Wingdings" w:hint="default"/>
      </w:rPr>
    </w:lvl>
  </w:abstractNum>
  <w:abstractNum w:abstractNumId="5" w15:restartNumberingAfterBreak="0">
    <w:nsid w:val="37835D8E"/>
    <w:multiLevelType w:val="hybridMultilevel"/>
    <w:tmpl w:val="A850B4BC"/>
    <w:lvl w:ilvl="0" w:tplc="E9560BA8">
      <w:start w:val="1"/>
      <w:numFmt w:val="decimal"/>
      <w:lvlText w:val="%1."/>
      <w:lvlJc w:val="left"/>
      <w:pPr>
        <w:ind w:left="2850" w:hanging="360"/>
      </w:pPr>
      <w:rPr>
        <w:rFonts w:hint="default"/>
      </w:rPr>
    </w:lvl>
    <w:lvl w:ilvl="1" w:tplc="0C0A0019" w:tentative="1">
      <w:start w:val="1"/>
      <w:numFmt w:val="lowerLetter"/>
      <w:lvlText w:val="%2."/>
      <w:lvlJc w:val="left"/>
      <w:pPr>
        <w:ind w:left="3570" w:hanging="360"/>
      </w:pPr>
    </w:lvl>
    <w:lvl w:ilvl="2" w:tplc="0C0A001B" w:tentative="1">
      <w:start w:val="1"/>
      <w:numFmt w:val="lowerRoman"/>
      <w:lvlText w:val="%3."/>
      <w:lvlJc w:val="right"/>
      <w:pPr>
        <w:ind w:left="4290" w:hanging="180"/>
      </w:pPr>
    </w:lvl>
    <w:lvl w:ilvl="3" w:tplc="0C0A000F" w:tentative="1">
      <w:start w:val="1"/>
      <w:numFmt w:val="decimal"/>
      <w:lvlText w:val="%4."/>
      <w:lvlJc w:val="left"/>
      <w:pPr>
        <w:ind w:left="5010" w:hanging="360"/>
      </w:pPr>
    </w:lvl>
    <w:lvl w:ilvl="4" w:tplc="0C0A0019" w:tentative="1">
      <w:start w:val="1"/>
      <w:numFmt w:val="lowerLetter"/>
      <w:lvlText w:val="%5."/>
      <w:lvlJc w:val="left"/>
      <w:pPr>
        <w:ind w:left="5730" w:hanging="360"/>
      </w:pPr>
    </w:lvl>
    <w:lvl w:ilvl="5" w:tplc="0C0A001B" w:tentative="1">
      <w:start w:val="1"/>
      <w:numFmt w:val="lowerRoman"/>
      <w:lvlText w:val="%6."/>
      <w:lvlJc w:val="right"/>
      <w:pPr>
        <w:ind w:left="6450" w:hanging="180"/>
      </w:pPr>
    </w:lvl>
    <w:lvl w:ilvl="6" w:tplc="0C0A000F" w:tentative="1">
      <w:start w:val="1"/>
      <w:numFmt w:val="decimal"/>
      <w:lvlText w:val="%7."/>
      <w:lvlJc w:val="left"/>
      <w:pPr>
        <w:ind w:left="7170" w:hanging="360"/>
      </w:pPr>
    </w:lvl>
    <w:lvl w:ilvl="7" w:tplc="0C0A0019" w:tentative="1">
      <w:start w:val="1"/>
      <w:numFmt w:val="lowerLetter"/>
      <w:lvlText w:val="%8."/>
      <w:lvlJc w:val="left"/>
      <w:pPr>
        <w:ind w:left="7890" w:hanging="360"/>
      </w:pPr>
    </w:lvl>
    <w:lvl w:ilvl="8" w:tplc="0C0A001B" w:tentative="1">
      <w:start w:val="1"/>
      <w:numFmt w:val="lowerRoman"/>
      <w:lvlText w:val="%9."/>
      <w:lvlJc w:val="right"/>
      <w:pPr>
        <w:ind w:left="8610" w:hanging="180"/>
      </w:pPr>
    </w:lvl>
  </w:abstractNum>
  <w:abstractNum w:abstractNumId="6" w15:restartNumberingAfterBreak="0">
    <w:nsid w:val="3E9E712F"/>
    <w:multiLevelType w:val="hybridMultilevel"/>
    <w:tmpl w:val="29921CE4"/>
    <w:lvl w:ilvl="0" w:tplc="671AB80C">
      <w:start w:val="16"/>
      <w:numFmt w:val="bullet"/>
      <w:lvlText w:val="-"/>
      <w:lvlJc w:val="left"/>
      <w:pPr>
        <w:ind w:left="2490" w:hanging="360"/>
      </w:pPr>
      <w:rPr>
        <w:rFonts w:ascii="Calibri" w:eastAsia="Calibri" w:hAnsi="Calibri" w:cs="Calibri" w:hint="default"/>
      </w:rPr>
    </w:lvl>
    <w:lvl w:ilvl="1" w:tplc="0C0A0003" w:tentative="1">
      <w:start w:val="1"/>
      <w:numFmt w:val="bullet"/>
      <w:lvlText w:val="o"/>
      <w:lvlJc w:val="left"/>
      <w:pPr>
        <w:ind w:left="3210" w:hanging="360"/>
      </w:pPr>
      <w:rPr>
        <w:rFonts w:ascii="Courier New" w:hAnsi="Courier New" w:cs="Courier New" w:hint="default"/>
      </w:rPr>
    </w:lvl>
    <w:lvl w:ilvl="2" w:tplc="0C0A0005" w:tentative="1">
      <w:start w:val="1"/>
      <w:numFmt w:val="bullet"/>
      <w:lvlText w:val=""/>
      <w:lvlJc w:val="left"/>
      <w:pPr>
        <w:ind w:left="3930" w:hanging="360"/>
      </w:pPr>
      <w:rPr>
        <w:rFonts w:ascii="Wingdings" w:hAnsi="Wingdings" w:hint="default"/>
      </w:rPr>
    </w:lvl>
    <w:lvl w:ilvl="3" w:tplc="0C0A0001" w:tentative="1">
      <w:start w:val="1"/>
      <w:numFmt w:val="bullet"/>
      <w:lvlText w:val=""/>
      <w:lvlJc w:val="left"/>
      <w:pPr>
        <w:ind w:left="4650" w:hanging="360"/>
      </w:pPr>
      <w:rPr>
        <w:rFonts w:ascii="Symbol" w:hAnsi="Symbol" w:hint="default"/>
      </w:rPr>
    </w:lvl>
    <w:lvl w:ilvl="4" w:tplc="0C0A0003" w:tentative="1">
      <w:start w:val="1"/>
      <w:numFmt w:val="bullet"/>
      <w:lvlText w:val="o"/>
      <w:lvlJc w:val="left"/>
      <w:pPr>
        <w:ind w:left="5370" w:hanging="360"/>
      </w:pPr>
      <w:rPr>
        <w:rFonts w:ascii="Courier New" w:hAnsi="Courier New" w:cs="Courier New" w:hint="default"/>
      </w:rPr>
    </w:lvl>
    <w:lvl w:ilvl="5" w:tplc="0C0A0005" w:tentative="1">
      <w:start w:val="1"/>
      <w:numFmt w:val="bullet"/>
      <w:lvlText w:val=""/>
      <w:lvlJc w:val="left"/>
      <w:pPr>
        <w:ind w:left="6090" w:hanging="360"/>
      </w:pPr>
      <w:rPr>
        <w:rFonts w:ascii="Wingdings" w:hAnsi="Wingdings" w:hint="default"/>
      </w:rPr>
    </w:lvl>
    <w:lvl w:ilvl="6" w:tplc="0C0A0001" w:tentative="1">
      <w:start w:val="1"/>
      <w:numFmt w:val="bullet"/>
      <w:lvlText w:val=""/>
      <w:lvlJc w:val="left"/>
      <w:pPr>
        <w:ind w:left="6810" w:hanging="360"/>
      </w:pPr>
      <w:rPr>
        <w:rFonts w:ascii="Symbol" w:hAnsi="Symbol" w:hint="default"/>
      </w:rPr>
    </w:lvl>
    <w:lvl w:ilvl="7" w:tplc="0C0A0003" w:tentative="1">
      <w:start w:val="1"/>
      <w:numFmt w:val="bullet"/>
      <w:lvlText w:val="o"/>
      <w:lvlJc w:val="left"/>
      <w:pPr>
        <w:ind w:left="7530" w:hanging="360"/>
      </w:pPr>
      <w:rPr>
        <w:rFonts w:ascii="Courier New" w:hAnsi="Courier New" w:cs="Courier New" w:hint="default"/>
      </w:rPr>
    </w:lvl>
    <w:lvl w:ilvl="8" w:tplc="0C0A0005" w:tentative="1">
      <w:start w:val="1"/>
      <w:numFmt w:val="bullet"/>
      <w:lvlText w:val=""/>
      <w:lvlJc w:val="left"/>
      <w:pPr>
        <w:ind w:left="8250" w:hanging="360"/>
      </w:pPr>
      <w:rPr>
        <w:rFonts w:ascii="Wingdings" w:hAnsi="Wingdings" w:hint="default"/>
      </w:rPr>
    </w:lvl>
  </w:abstractNum>
  <w:abstractNum w:abstractNumId="7" w15:restartNumberingAfterBreak="0">
    <w:nsid w:val="3EA63003"/>
    <w:multiLevelType w:val="hybridMultilevel"/>
    <w:tmpl w:val="63CE452A"/>
    <w:lvl w:ilvl="0" w:tplc="0C0A000F">
      <w:start w:val="1"/>
      <w:numFmt w:val="decimal"/>
      <w:lvlText w:val="%1."/>
      <w:lvlJc w:val="left"/>
      <w:pPr>
        <w:ind w:left="2850" w:hanging="360"/>
      </w:pPr>
    </w:lvl>
    <w:lvl w:ilvl="1" w:tplc="0C0A0019" w:tentative="1">
      <w:start w:val="1"/>
      <w:numFmt w:val="lowerLetter"/>
      <w:lvlText w:val="%2."/>
      <w:lvlJc w:val="left"/>
      <w:pPr>
        <w:ind w:left="3570" w:hanging="360"/>
      </w:pPr>
    </w:lvl>
    <w:lvl w:ilvl="2" w:tplc="0C0A001B" w:tentative="1">
      <w:start w:val="1"/>
      <w:numFmt w:val="lowerRoman"/>
      <w:lvlText w:val="%3."/>
      <w:lvlJc w:val="right"/>
      <w:pPr>
        <w:ind w:left="4290" w:hanging="180"/>
      </w:pPr>
    </w:lvl>
    <w:lvl w:ilvl="3" w:tplc="0C0A000F" w:tentative="1">
      <w:start w:val="1"/>
      <w:numFmt w:val="decimal"/>
      <w:lvlText w:val="%4."/>
      <w:lvlJc w:val="left"/>
      <w:pPr>
        <w:ind w:left="5010" w:hanging="360"/>
      </w:pPr>
    </w:lvl>
    <w:lvl w:ilvl="4" w:tplc="0C0A0019" w:tentative="1">
      <w:start w:val="1"/>
      <w:numFmt w:val="lowerLetter"/>
      <w:lvlText w:val="%5."/>
      <w:lvlJc w:val="left"/>
      <w:pPr>
        <w:ind w:left="5730" w:hanging="360"/>
      </w:pPr>
    </w:lvl>
    <w:lvl w:ilvl="5" w:tplc="0C0A001B" w:tentative="1">
      <w:start w:val="1"/>
      <w:numFmt w:val="lowerRoman"/>
      <w:lvlText w:val="%6."/>
      <w:lvlJc w:val="right"/>
      <w:pPr>
        <w:ind w:left="6450" w:hanging="180"/>
      </w:pPr>
    </w:lvl>
    <w:lvl w:ilvl="6" w:tplc="0C0A000F" w:tentative="1">
      <w:start w:val="1"/>
      <w:numFmt w:val="decimal"/>
      <w:lvlText w:val="%7."/>
      <w:lvlJc w:val="left"/>
      <w:pPr>
        <w:ind w:left="7170" w:hanging="360"/>
      </w:pPr>
    </w:lvl>
    <w:lvl w:ilvl="7" w:tplc="0C0A0019" w:tentative="1">
      <w:start w:val="1"/>
      <w:numFmt w:val="lowerLetter"/>
      <w:lvlText w:val="%8."/>
      <w:lvlJc w:val="left"/>
      <w:pPr>
        <w:ind w:left="7890" w:hanging="360"/>
      </w:pPr>
    </w:lvl>
    <w:lvl w:ilvl="8" w:tplc="0C0A001B" w:tentative="1">
      <w:start w:val="1"/>
      <w:numFmt w:val="lowerRoman"/>
      <w:lvlText w:val="%9."/>
      <w:lvlJc w:val="right"/>
      <w:pPr>
        <w:ind w:left="8610" w:hanging="180"/>
      </w:pPr>
    </w:lvl>
  </w:abstractNum>
  <w:abstractNum w:abstractNumId="8" w15:restartNumberingAfterBreak="0">
    <w:nsid w:val="40456B4F"/>
    <w:multiLevelType w:val="hybridMultilevel"/>
    <w:tmpl w:val="5B06674C"/>
    <w:lvl w:ilvl="0" w:tplc="FFFFFFFF">
      <w:start w:val="1"/>
      <w:numFmt w:val="upperLetter"/>
      <w:lvlText w:val="%1."/>
      <w:lvlJc w:val="left"/>
      <w:pPr>
        <w:ind w:left="2844" w:hanging="360"/>
      </w:pPr>
    </w:lvl>
    <w:lvl w:ilvl="1" w:tplc="FFFFFFFF" w:tentative="1">
      <w:start w:val="1"/>
      <w:numFmt w:val="lowerLetter"/>
      <w:lvlText w:val="%2."/>
      <w:lvlJc w:val="left"/>
      <w:pPr>
        <w:ind w:left="3564" w:hanging="360"/>
      </w:pPr>
    </w:lvl>
    <w:lvl w:ilvl="2" w:tplc="FFFFFFFF" w:tentative="1">
      <w:start w:val="1"/>
      <w:numFmt w:val="lowerRoman"/>
      <w:lvlText w:val="%3."/>
      <w:lvlJc w:val="right"/>
      <w:pPr>
        <w:ind w:left="4284" w:hanging="180"/>
      </w:pPr>
    </w:lvl>
    <w:lvl w:ilvl="3" w:tplc="FFFFFFFF" w:tentative="1">
      <w:start w:val="1"/>
      <w:numFmt w:val="decimal"/>
      <w:lvlText w:val="%4."/>
      <w:lvlJc w:val="left"/>
      <w:pPr>
        <w:ind w:left="5004" w:hanging="360"/>
      </w:pPr>
    </w:lvl>
    <w:lvl w:ilvl="4" w:tplc="FFFFFFFF" w:tentative="1">
      <w:start w:val="1"/>
      <w:numFmt w:val="lowerLetter"/>
      <w:lvlText w:val="%5."/>
      <w:lvlJc w:val="left"/>
      <w:pPr>
        <w:ind w:left="5724" w:hanging="360"/>
      </w:pPr>
    </w:lvl>
    <w:lvl w:ilvl="5" w:tplc="FFFFFFFF" w:tentative="1">
      <w:start w:val="1"/>
      <w:numFmt w:val="lowerRoman"/>
      <w:lvlText w:val="%6."/>
      <w:lvlJc w:val="right"/>
      <w:pPr>
        <w:ind w:left="6444" w:hanging="180"/>
      </w:pPr>
    </w:lvl>
    <w:lvl w:ilvl="6" w:tplc="FFFFFFFF" w:tentative="1">
      <w:start w:val="1"/>
      <w:numFmt w:val="decimal"/>
      <w:lvlText w:val="%7."/>
      <w:lvlJc w:val="left"/>
      <w:pPr>
        <w:ind w:left="7164" w:hanging="360"/>
      </w:pPr>
    </w:lvl>
    <w:lvl w:ilvl="7" w:tplc="FFFFFFFF" w:tentative="1">
      <w:start w:val="1"/>
      <w:numFmt w:val="lowerLetter"/>
      <w:lvlText w:val="%8."/>
      <w:lvlJc w:val="left"/>
      <w:pPr>
        <w:ind w:left="7884" w:hanging="360"/>
      </w:pPr>
    </w:lvl>
    <w:lvl w:ilvl="8" w:tplc="FFFFFFFF" w:tentative="1">
      <w:start w:val="1"/>
      <w:numFmt w:val="lowerRoman"/>
      <w:lvlText w:val="%9."/>
      <w:lvlJc w:val="right"/>
      <w:pPr>
        <w:ind w:left="8604" w:hanging="180"/>
      </w:pPr>
    </w:lvl>
  </w:abstractNum>
  <w:abstractNum w:abstractNumId="9" w15:restartNumberingAfterBreak="0">
    <w:nsid w:val="43FC4C88"/>
    <w:multiLevelType w:val="hybridMultilevel"/>
    <w:tmpl w:val="6A1A07A2"/>
    <w:lvl w:ilvl="0" w:tplc="02049718">
      <w:start w:val="2"/>
      <w:numFmt w:val="bullet"/>
      <w:lvlText w:val="-"/>
      <w:lvlJc w:val="left"/>
      <w:pPr>
        <w:ind w:left="3180" w:hanging="360"/>
      </w:pPr>
      <w:rPr>
        <w:rFonts w:ascii="Calibri" w:eastAsia="Calibri" w:hAnsi="Calibri" w:cs="Calibri" w:hint="default"/>
      </w:rPr>
    </w:lvl>
    <w:lvl w:ilvl="1" w:tplc="0C0A0003">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10" w15:restartNumberingAfterBreak="0">
    <w:nsid w:val="45201A4D"/>
    <w:multiLevelType w:val="hybridMultilevel"/>
    <w:tmpl w:val="554CD194"/>
    <w:lvl w:ilvl="0" w:tplc="02049718">
      <w:start w:val="2"/>
      <w:numFmt w:val="bullet"/>
      <w:lvlText w:val="-"/>
      <w:lvlJc w:val="left"/>
      <w:pPr>
        <w:ind w:left="5310" w:hanging="360"/>
      </w:pPr>
      <w:rPr>
        <w:rFonts w:ascii="Calibri" w:eastAsia="Calibri" w:hAnsi="Calibri" w:cs="Calibri" w:hint="default"/>
      </w:rPr>
    </w:lvl>
    <w:lvl w:ilvl="1" w:tplc="0C0A0003" w:tentative="1">
      <w:start w:val="1"/>
      <w:numFmt w:val="bullet"/>
      <w:lvlText w:val="o"/>
      <w:lvlJc w:val="left"/>
      <w:pPr>
        <w:ind w:left="4980" w:hanging="360"/>
      </w:pPr>
      <w:rPr>
        <w:rFonts w:ascii="Courier New" w:hAnsi="Courier New" w:cs="Courier New" w:hint="default"/>
      </w:rPr>
    </w:lvl>
    <w:lvl w:ilvl="2" w:tplc="0C0A0005" w:tentative="1">
      <w:start w:val="1"/>
      <w:numFmt w:val="bullet"/>
      <w:lvlText w:val=""/>
      <w:lvlJc w:val="left"/>
      <w:pPr>
        <w:ind w:left="5700" w:hanging="360"/>
      </w:pPr>
      <w:rPr>
        <w:rFonts w:ascii="Wingdings" w:hAnsi="Wingdings" w:hint="default"/>
      </w:rPr>
    </w:lvl>
    <w:lvl w:ilvl="3" w:tplc="0C0A0001" w:tentative="1">
      <w:start w:val="1"/>
      <w:numFmt w:val="bullet"/>
      <w:lvlText w:val=""/>
      <w:lvlJc w:val="left"/>
      <w:pPr>
        <w:ind w:left="6420" w:hanging="360"/>
      </w:pPr>
      <w:rPr>
        <w:rFonts w:ascii="Symbol" w:hAnsi="Symbol" w:hint="default"/>
      </w:rPr>
    </w:lvl>
    <w:lvl w:ilvl="4" w:tplc="0C0A0003" w:tentative="1">
      <w:start w:val="1"/>
      <w:numFmt w:val="bullet"/>
      <w:lvlText w:val="o"/>
      <w:lvlJc w:val="left"/>
      <w:pPr>
        <w:ind w:left="7140" w:hanging="360"/>
      </w:pPr>
      <w:rPr>
        <w:rFonts w:ascii="Courier New" w:hAnsi="Courier New" w:cs="Courier New" w:hint="default"/>
      </w:rPr>
    </w:lvl>
    <w:lvl w:ilvl="5" w:tplc="0C0A0005">
      <w:start w:val="1"/>
      <w:numFmt w:val="bullet"/>
      <w:lvlText w:val=""/>
      <w:lvlJc w:val="left"/>
      <w:pPr>
        <w:ind w:left="7860" w:hanging="360"/>
      </w:pPr>
      <w:rPr>
        <w:rFonts w:ascii="Wingdings" w:hAnsi="Wingdings" w:hint="default"/>
      </w:rPr>
    </w:lvl>
    <w:lvl w:ilvl="6" w:tplc="0C0A0001" w:tentative="1">
      <w:start w:val="1"/>
      <w:numFmt w:val="bullet"/>
      <w:lvlText w:val=""/>
      <w:lvlJc w:val="left"/>
      <w:pPr>
        <w:ind w:left="8580" w:hanging="360"/>
      </w:pPr>
      <w:rPr>
        <w:rFonts w:ascii="Symbol" w:hAnsi="Symbol" w:hint="default"/>
      </w:rPr>
    </w:lvl>
    <w:lvl w:ilvl="7" w:tplc="0C0A0003" w:tentative="1">
      <w:start w:val="1"/>
      <w:numFmt w:val="bullet"/>
      <w:lvlText w:val="o"/>
      <w:lvlJc w:val="left"/>
      <w:pPr>
        <w:ind w:left="9300" w:hanging="360"/>
      </w:pPr>
      <w:rPr>
        <w:rFonts w:ascii="Courier New" w:hAnsi="Courier New" w:cs="Courier New" w:hint="default"/>
      </w:rPr>
    </w:lvl>
    <w:lvl w:ilvl="8" w:tplc="0C0A0005" w:tentative="1">
      <w:start w:val="1"/>
      <w:numFmt w:val="bullet"/>
      <w:lvlText w:val=""/>
      <w:lvlJc w:val="left"/>
      <w:pPr>
        <w:ind w:left="10020" w:hanging="360"/>
      </w:pPr>
      <w:rPr>
        <w:rFonts w:ascii="Wingdings" w:hAnsi="Wingdings" w:hint="default"/>
      </w:rPr>
    </w:lvl>
  </w:abstractNum>
  <w:abstractNum w:abstractNumId="11" w15:restartNumberingAfterBreak="0">
    <w:nsid w:val="4DC8337B"/>
    <w:multiLevelType w:val="hybridMultilevel"/>
    <w:tmpl w:val="B6D46240"/>
    <w:lvl w:ilvl="0" w:tplc="27B251E2">
      <w:start w:val="1"/>
      <w:numFmt w:val="upperLetter"/>
      <w:lvlText w:val="%1."/>
      <w:lvlJc w:val="left"/>
      <w:pPr>
        <w:ind w:left="2844" w:hanging="360"/>
      </w:pPr>
      <w:rPr>
        <w:rFonts w:hint="default"/>
      </w:rPr>
    </w:lvl>
    <w:lvl w:ilvl="1" w:tplc="0C0A0019" w:tentative="1">
      <w:start w:val="1"/>
      <w:numFmt w:val="lowerLetter"/>
      <w:lvlText w:val="%2."/>
      <w:lvlJc w:val="left"/>
      <w:pPr>
        <w:ind w:left="3564" w:hanging="360"/>
      </w:pPr>
    </w:lvl>
    <w:lvl w:ilvl="2" w:tplc="0C0A001B" w:tentative="1">
      <w:start w:val="1"/>
      <w:numFmt w:val="lowerRoman"/>
      <w:lvlText w:val="%3."/>
      <w:lvlJc w:val="right"/>
      <w:pPr>
        <w:ind w:left="4284" w:hanging="180"/>
      </w:pPr>
    </w:lvl>
    <w:lvl w:ilvl="3" w:tplc="0C0A000F" w:tentative="1">
      <w:start w:val="1"/>
      <w:numFmt w:val="decimal"/>
      <w:lvlText w:val="%4."/>
      <w:lvlJc w:val="left"/>
      <w:pPr>
        <w:ind w:left="5004" w:hanging="360"/>
      </w:pPr>
    </w:lvl>
    <w:lvl w:ilvl="4" w:tplc="0C0A0019" w:tentative="1">
      <w:start w:val="1"/>
      <w:numFmt w:val="lowerLetter"/>
      <w:lvlText w:val="%5."/>
      <w:lvlJc w:val="left"/>
      <w:pPr>
        <w:ind w:left="5724" w:hanging="360"/>
      </w:pPr>
    </w:lvl>
    <w:lvl w:ilvl="5" w:tplc="0C0A001B" w:tentative="1">
      <w:start w:val="1"/>
      <w:numFmt w:val="lowerRoman"/>
      <w:lvlText w:val="%6."/>
      <w:lvlJc w:val="right"/>
      <w:pPr>
        <w:ind w:left="6444" w:hanging="180"/>
      </w:pPr>
    </w:lvl>
    <w:lvl w:ilvl="6" w:tplc="0C0A000F" w:tentative="1">
      <w:start w:val="1"/>
      <w:numFmt w:val="decimal"/>
      <w:lvlText w:val="%7."/>
      <w:lvlJc w:val="left"/>
      <w:pPr>
        <w:ind w:left="7164" w:hanging="360"/>
      </w:pPr>
    </w:lvl>
    <w:lvl w:ilvl="7" w:tplc="0C0A0019" w:tentative="1">
      <w:start w:val="1"/>
      <w:numFmt w:val="lowerLetter"/>
      <w:lvlText w:val="%8."/>
      <w:lvlJc w:val="left"/>
      <w:pPr>
        <w:ind w:left="7884" w:hanging="360"/>
      </w:pPr>
    </w:lvl>
    <w:lvl w:ilvl="8" w:tplc="0C0A001B" w:tentative="1">
      <w:start w:val="1"/>
      <w:numFmt w:val="lowerRoman"/>
      <w:lvlText w:val="%9."/>
      <w:lvlJc w:val="right"/>
      <w:pPr>
        <w:ind w:left="8604" w:hanging="180"/>
      </w:pPr>
    </w:lvl>
  </w:abstractNum>
  <w:abstractNum w:abstractNumId="12" w15:restartNumberingAfterBreak="0">
    <w:nsid w:val="60CE0C02"/>
    <w:multiLevelType w:val="hybridMultilevel"/>
    <w:tmpl w:val="9B14B85A"/>
    <w:lvl w:ilvl="0" w:tplc="0C0A0015">
      <w:start w:val="1"/>
      <w:numFmt w:val="upperLetter"/>
      <w:lvlText w:val="%1."/>
      <w:lvlJc w:val="left"/>
      <w:pPr>
        <w:ind w:left="2844" w:hanging="360"/>
      </w:pPr>
    </w:lvl>
    <w:lvl w:ilvl="1" w:tplc="0C0A0019" w:tentative="1">
      <w:start w:val="1"/>
      <w:numFmt w:val="lowerLetter"/>
      <w:lvlText w:val="%2."/>
      <w:lvlJc w:val="left"/>
      <w:pPr>
        <w:ind w:left="3564" w:hanging="360"/>
      </w:pPr>
    </w:lvl>
    <w:lvl w:ilvl="2" w:tplc="0C0A001B" w:tentative="1">
      <w:start w:val="1"/>
      <w:numFmt w:val="lowerRoman"/>
      <w:lvlText w:val="%3."/>
      <w:lvlJc w:val="right"/>
      <w:pPr>
        <w:ind w:left="4284" w:hanging="180"/>
      </w:pPr>
    </w:lvl>
    <w:lvl w:ilvl="3" w:tplc="0C0A000F" w:tentative="1">
      <w:start w:val="1"/>
      <w:numFmt w:val="decimal"/>
      <w:lvlText w:val="%4."/>
      <w:lvlJc w:val="left"/>
      <w:pPr>
        <w:ind w:left="5004" w:hanging="360"/>
      </w:pPr>
    </w:lvl>
    <w:lvl w:ilvl="4" w:tplc="0C0A0019" w:tentative="1">
      <w:start w:val="1"/>
      <w:numFmt w:val="lowerLetter"/>
      <w:lvlText w:val="%5."/>
      <w:lvlJc w:val="left"/>
      <w:pPr>
        <w:ind w:left="5724" w:hanging="360"/>
      </w:pPr>
    </w:lvl>
    <w:lvl w:ilvl="5" w:tplc="0C0A001B" w:tentative="1">
      <w:start w:val="1"/>
      <w:numFmt w:val="lowerRoman"/>
      <w:lvlText w:val="%6."/>
      <w:lvlJc w:val="right"/>
      <w:pPr>
        <w:ind w:left="6444" w:hanging="180"/>
      </w:pPr>
    </w:lvl>
    <w:lvl w:ilvl="6" w:tplc="0C0A000F" w:tentative="1">
      <w:start w:val="1"/>
      <w:numFmt w:val="decimal"/>
      <w:lvlText w:val="%7."/>
      <w:lvlJc w:val="left"/>
      <w:pPr>
        <w:ind w:left="7164" w:hanging="360"/>
      </w:pPr>
    </w:lvl>
    <w:lvl w:ilvl="7" w:tplc="0C0A0019" w:tentative="1">
      <w:start w:val="1"/>
      <w:numFmt w:val="lowerLetter"/>
      <w:lvlText w:val="%8."/>
      <w:lvlJc w:val="left"/>
      <w:pPr>
        <w:ind w:left="7884" w:hanging="360"/>
      </w:pPr>
    </w:lvl>
    <w:lvl w:ilvl="8" w:tplc="0C0A001B" w:tentative="1">
      <w:start w:val="1"/>
      <w:numFmt w:val="lowerRoman"/>
      <w:lvlText w:val="%9."/>
      <w:lvlJc w:val="right"/>
      <w:pPr>
        <w:ind w:left="8604" w:hanging="180"/>
      </w:pPr>
    </w:lvl>
  </w:abstractNum>
  <w:abstractNum w:abstractNumId="13" w15:restartNumberingAfterBreak="0">
    <w:nsid w:val="615E1494"/>
    <w:multiLevelType w:val="hybridMultilevel"/>
    <w:tmpl w:val="3314E398"/>
    <w:lvl w:ilvl="0" w:tplc="02049718">
      <w:start w:val="2"/>
      <w:numFmt w:val="bullet"/>
      <w:lvlText w:val="-"/>
      <w:lvlJc w:val="left"/>
      <w:pPr>
        <w:ind w:left="3893" w:hanging="360"/>
      </w:pPr>
      <w:rPr>
        <w:rFonts w:ascii="Calibri" w:eastAsia="Calibri" w:hAnsi="Calibri" w:cs="Calibri" w:hint="default"/>
      </w:rPr>
    </w:lvl>
    <w:lvl w:ilvl="1" w:tplc="0C0A0003" w:tentative="1">
      <w:start w:val="1"/>
      <w:numFmt w:val="bullet"/>
      <w:lvlText w:val="o"/>
      <w:lvlJc w:val="left"/>
      <w:pPr>
        <w:ind w:left="3563" w:hanging="360"/>
      </w:pPr>
      <w:rPr>
        <w:rFonts w:ascii="Courier New" w:hAnsi="Courier New" w:cs="Courier New" w:hint="default"/>
      </w:rPr>
    </w:lvl>
    <w:lvl w:ilvl="2" w:tplc="0C0A0005" w:tentative="1">
      <w:start w:val="1"/>
      <w:numFmt w:val="bullet"/>
      <w:lvlText w:val=""/>
      <w:lvlJc w:val="left"/>
      <w:pPr>
        <w:ind w:left="4283" w:hanging="360"/>
      </w:pPr>
      <w:rPr>
        <w:rFonts w:ascii="Wingdings" w:hAnsi="Wingdings" w:hint="default"/>
      </w:rPr>
    </w:lvl>
    <w:lvl w:ilvl="3" w:tplc="0C0A0001">
      <w:start w:val="1"/>
      <w:numFmt w:val="bullet"/>
      <w:lvlText w:val=""/>
      <w:lvlJc w:val="left"/>
      <w:pPr>
        <w:ind w:left="5003" w:hanging="360"/>
      </w:pPr>
      <w:rPr>
        <w:rFonts w:ascii="Symbol" w:hAnsi="Symbol" w:hint="default"/>
      </w:rPr>
    </w:lvl>
    <w:lvl w:ilvl="4" w:tplc="0C0A0003" w:tentative="1">
      <w:start w:val="1"/>
      <w:numFmt w:val="bullet"/>
      <w:lvlText w:val="o"/>
      <w:lvlJc w:val="left"/>
      <w:pPr>
        <w:ind w:left="5723" w:hanging="360"/>
      </w:pPr>
      <w:rPr>
        <w:rFonts w:ascii="Courier New" w:hAnsi="Courier New" w:cs="Courier New" w:hint="default"/>
      </w:rPr>
    </w:lvl>
    <w:lvl w:ilvl="5" w:tplc="0C0A0005" w:tentative="1">
      <w:start w:val="1"/>
      <w:numFmt w:val="bullet"/>
      <w:lvlText w:val=""/>
      <w:lvlJc w:val="left"/>
      <w:pPr>
        <w:ind w:left="6443" w:hanging="360"/>
      </w:pPr>
      <w:rPr>
        <w:rFonts w:ascii="Wingdings" w:hAnsi="Wingdings" w:hint="default"/>
      </w:rPr>
    </w:lvl>
    <w:lvl w:ilvl="6" w:tplc="0C0A0001" w:tentative="1">
      <w:start w:val="1"/>
      <w:numFmt w:val="bullet"/>
      <w:lvlText w:val=""/>
      <w:lvlJc w:val="left"/>
      <w:pPr>
        <w:ind w:left="7163" w:hanging="360"/>
      </w:pPr>
      <w:rPr>
        <w:rFonts w:ascii="Symbol" w:hAnsi="Symbol" w:hint="default"/>
      </w:rPr>
    </w:lvl>
    <w:lvl w:ilvl="7" w:tplc="0C0A0003" w:tentative="1">
      <w:start w:val="1"/>
      <w:numFmt w:val="bullet"/>
      <w:lvlText w:val="o"/>
      <w:lvlJc w:val="left"/>
      <w:pPr>
        <w:ind w:left="7883" w:hanging="360"/>
      </w:pPr>
      <w:rPr>
        <w:rFonts w:ascii="Courier New" w:hAnsi="Courier New" w:cs="Courier New" w:hint="default"/>
      </w:rPr>
    </w:lvl>
    <w:lvl w:ilvl="8" w:tplc="0C0A0005" w:tentative="1">
      <w:start w:val="1"/>
      <w:numFmt w:val="bullet"/>
      <w:lvlText w:val=""/>
      <w:lvlJc w:val="left"/>
      <w:pPr>
        <w:ind w:left="8603" w:hanging="360"/>
      </w:pPr>
      <w:rPr>
        <w:rFonts w:ascii="Wingdings" w:hAnsi="Wingdings" w:hint="default"/>
      </w:rPr>
    </w:lvl>
  </w:abstractNum>
  <w:abstractNum w:abstractNumId="14" w15:restartNumberingAfterBreak="0">
    <w:nsid w:val="6A102384"/>
    <w:multiLevelType w:val="hybridMultilevel"/>
    <w:tmpl w:val="63CE452A"/>
    <w:lvl w:ilvl="0" w:tplc="FFFFFFFF">
      <w:start w:val="1"/>
      <w:numFmt w:val="decimal"/>
      <w:lvlText w:val="%1."/>
      <w:lvlJc w:val="left"/>
      <w:pPr>
        <w:ind w:left="2850" w:hanging="360"/>
      </w:pPr>
    </w:lvl>
    <w:lvl w:ilvl="1" w:tplc="FFFFFFFF" w:tentative="1">
      <w:start w:val="1"/>
      <w:numFmt w:val="lowerLetter"/>
      <w:lvlText w:val="%2."/>
      <w:lvlJc w:val="left"/>
      <w:pPr>
        <w:ind w:left="3570" w:hanging="360"/>
      </w:pPr>
    </w:lvl>
    <w:lvl w:ilvl="2" w:tplc="FFFFFFFF" w:tentative="1">
      <w:start w:val="1"/>
      <w:numFmt w:val="lowerRoman"/>
      <w:lvlText w:val="%3."/>
      <w:lvlJc w:val="right"/>
      <w:pPr>
        <w:ind w:left="4290" w:hanging="180"/>
      </w:pPr>
    </w:lvl>
    <w:lvl w:ilvl="3" w:tplc="FFFFFFFF" w:tentative="1">
      <w:start w:val="1"/>
      <w:numFmt w:val="decimal"/>
      <w:lvlText w:val="%4."/>
      <w:lvlJc w:val="left"/>
      <w:pPr>
        <w:ind w:left="5010" w:hanging="360"/>
      </w:pPr>
    </w:lvl>
    <w:lvl w:ilvl="4" w:tplc="FFFFFFFF" w:tentative="1">
      <w:start w:val="1"/>
      <w:numFmt w:val="lowerLetter"/>
      <w:lvlText w:val="%5."/>
      <w:lvlJc w:val="left"/>
      <w:pPr>
        <w:ind w:left="5730" w:hanging="360"/>
      </w:pPr>
    </w:lvl>
    <w:lvl w:ilvl="5" w:tplc="FFFFFFFF" w:tentative="1">
      <w:start w:val="1"/>
      <w:numFmt w:val="lowerRoman"/>
      <w:lvlText w:val="%6."/>
      <w:lvlJc w:val="right"/>
      <w:pPr>
        <w:ind w:left="6450" w:hanging="180"/>
      </w:pPr>
    </w:lvl>
    <w:lvl w:ilvl="6" w:tplc="FFFFFFFF" w:tentative="1">
      <w:start w:val="1"/>
      <w:numFmt w:val="decimal"/>
      <w:lvlText w:val="%7."/>
      <w:lvlJc w:val="left"/>
      <w:pPr>
        <w:ind w:left="7170" w:hanging="360"/>
      </w:pPr>
    </w:lvl>
    <w:lvl w:ilvl="7" w:tplc="FFFFFFFF" w:tentative="1">
      <w:start w:val="1"/>
      <w:numFmt w:val="lowerLetter"/>
      <w:lvlText w:val="%8."/>
      <w:lvlJc w:val="left"/>
      <w:pPr>
        <w:ind w:left="7890" w:hanging="360"/>
      </w:pPr>
    </w:lvl>
    <w:lvl w:ilvl="8" w:tplc="FFFFFFFF" w:tentative="1">
      <w:start w:val="1"/>
      <w:numFmt w:val="lowerRoman"/>
      <w:lvlText w:val="%9."/>
      <w:lvlJc w:val="right"/>
      <w:pPr>
        <w:ind w:left="8610" w:hanging="180"/>
      </w:pPr>
    </w:lvl>
  </w:abstractNum>
  <w:abstractNum w:abstractNumId="15" w15:restartNumberingAfterBreak="0">
    <w:nsid w:val="6A1E54F9"/>
    <w:multiLevelType w:val="hybridMultilevel"/>
    <w:tmpl w:val="31F61D40"/>
    <w:lvl w:ilvl="0" w:tplc="0C0A000F">
      <w:start w:val="1"/>
      <w:numFmt w:val="decimal"/>
      <w:lvlText w:val="%1."/>
      <w:lvlJc w:val="left"/>
      <w:pPr>
        <w:ind w:left="2897" w:hanging="360"/>
      </w:pPr>
    </w:lvl>
    <w:lvl w:ilvl="1" w:tplc="0C0A0019" w:tentative="1">
      <w:start w:val="1"/>
      <w:numFmt w:val="lowerLetter"/>
      <w:lvlText w:val="%2."/>
      <w:lvlJc w:val="left"/>
      <w:pPr>
        <w:ind w:left="3617" w:hanging="360"/>
      </w:pPr>
    </w:lvl>
    <w:lvl w:ilvl="2" w:tplc="0C0A001B" w:tentative="1">
      <w:start w:val="1"/>
      <w:numFmt w:val="lowerRoman"/>
      <w:lvlText w:val="%3."/>
      <w:lvlJc w:val="right"/>
      <w:pPr>
        <w:ind w:left="4337" w:hanging="180"/>
      </w:pPr>
    </w:lvl>
    <w:lvl w:ilvl="3" w:tplc="0C0A000F" w:tentative="1">
      <w:start w:val="1"/>
      <w:numFmt w:val="decimal"/>
      <w:lvlText w:val="%4."/>
      <w:lvlJc w:val="left"/>
      <w:pPr>
        <w:ind w:left="5057" w:hanging="360"/>
      </w:pPr>
    </w:lvl>
    <w:lvl w:ilvl="4" w:tplc="0C0A0019" w:tentative="1">
      <w:start w:val="1"/>
      <w:numFmt w:val="lowerLetter"/>
      <w:lvlText w:val="%5."/>
      <w:lvlJc w:val="left"/>
      <w:pPr>
        <w:ind w:left="5777" w:hanging="360"/>
      </w:pPr>
    </w:lvl>
    <w:lvl w:ilvl="5" w:tplc="0C0A001B" w:tentative="1">
      <w:start w:val="1"/>
      <w:numFmt w:val="lowerRoman"/>
      <w:lvlText w:val="%6."/>
      <w:lvlJc w:val="right"/>
      <w:pPr>
        <w:ind w:left="6497" w:hanging="180"/>
      </w:pPr>
    </w:lvl>
    <w:lvl w:ilvl="6" w:tplc="0C0A000F" w:tentative="1">
      <w:start w:val="1"/>
      <w:numFmt w:val="decimal"/>
      <w:lvlText w:val="%7."/>
      <w:lvlJc w:val="left"/>
      <w:pPr>
        <w:ind w:left="7217" w:hanging="360"/>
      </w:pPr>
    </w:lvl>
    <w:lvl w:ilvl="7" w:tplc="0C0A0019" w:tentative="1">
      <w:start w:val="1"/>
      <w:numFmt w:val="lowerLetter"/>
      <w:lvlText w:val="%8."/>
      <w:lvlJc w:val="left"/>
      <w:pPr>
        <w:ind w:left="7937" w:hanging="360"/>
      </w:pPr>
    </w:lvl>
    <w:lvl w:ilvl="8" w:tplc="0C0A001B" w:tentative="1">
      <w:start w:val="1"/>
      <w:numFmt w:val="lowerRoman"/>
      <w:lvlText w:val="%9."/>
      <w:lvlJc w:val="right"/>
      <w:pPr>
        <w:ind w:left="8657" w:hanging="180"/>
      </w:pPr>
    </w:lvl>
  </w:abstractNum>
  <w:num w:numId="1" w16cid:durableId="312410688">
    <w:abstractNumId w:val="4"/>
  </w:num>
  <w:num w:numId="2" w16cid:durableId="1701468304">
    <w:abstractNumId w:val="13"/>
  </w:num>
  <w:num w:numId="3" w16cid:durableId="1065643246">
    <w:abstractNumId w:val="1"/>
  </w:num>
  <w:num w:numId="4" w16cid:durableId="232593847">
    <w:abstractNumId w:val="10"/>
  </w:num>
  <w:num w:numId="5" w16cid:durableId="674920586">
    <w:abstractNumId w:val="2"/>
  </w:num>
  <w:num w:numId="6" w16cid:durableId="938876273">
    <w:abstractNumId w:val="6"/>
  </w:num>
  <w:num w:numId="7" w16cid:durableId="1812751128">
    <w:abstractNumId w:val="15"/>
  </w:num>
  <w:num w:numId="8" w16cid:durableId="2083797189">
    <w:abstractNumId w:val="3"/>
  </w:num>
  <w:num w:numId="9" w16cid:durableId="293217447">
    <w:abstractNumId w:val="12"/>
  </w:num>
  <w:num w:numId="10" w16cid:durableId="889536120">
    <w:abstractNumId w:val="7"/>
  </w:num>
  <w:num w:numId="11" w16cid:durableId="1552840078">
    <w:abstractNumId w:val="0"/>
  </w:num>
  <w:num w:numId="12" w16cid:durableId="1254978007">
    <w:abstractNumId w:val="14"/>
  </w:num>
  <w:num w:numId="13" w16cid:durableId="2074885131">
    <w:abstractNumId w:val="8"/>
  </w:num>
  <w:num w:numId="14" w16cid:durableId="1545828769">
    <w:abstractNumId w:val="5"/>
  </w:num>
  <w:num w:numId="15" w16cid:durableId="994341538">
    <w:abstractNumId w:val="11"/>
  </w:num>
  <w:num w:numId="16" w16cid:durableId="338047437">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sema Galán">
    <w15:presenceInfo w15:providerId="Windows Live" w15:userId="f02b012dc26e34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18F"/>
    <w:rsid w:val="00000CAD"/>
    <w:rsid w:val="000018DA"/>
    <w:rsid w:val="000120C9"/>
    <w:rsid w:val="000732EF"/>
    <w:rsid w:val="00084E71"/>
    <w:rsid w:val="00087997"/>
    <w:rsid w:val="00093757"/>
    <w:rsid w:val="00097963"/>
    <w:rsid w:val="000A257B"/>
    <w:rsid w:val="000B0BD9"/>
    <w:rsid w:val="000B27ED"/>
    <w:rsid w:val="000B2A6F"/>
    <w:rsid w:val="000B6ED2"/>
    <w:rsid w:val="000C6D74"/>
    <w:rsid w:val="000F2DBD"/>
    <w:rsid w:val="0012470B"/>
    <w:rsid w:val="00136728"/>
    <w:rsid w:val="00141B42"/>
    <w:rsid w:val="0015170F"/>
    <w:rsid w:val="00152108"/>
    <w:rsid w:val="0015665B"/>
    <w:rsid w:val="00160166"/>
    <w:rsid w:val="00185E27"/>
    <w:rsid w:val="001A4F52"/>
    <w:rsid w:val="001B1F2F"/>
    <w:rsid w:val="001C50FB"/>
    <w:rsid w:val="001D2903"/>
    <w:rsid w:val="001D3629"/>
    <w:rsid w:val="00202129"/>
    <w:rsid w:val="00203132"/>
    <w:rsid w:val="00206516"/>
    <w:rsid w:val="00206ACD"/>
    <w:rsid w:val="00221A4C"/>
    <w:rsid w:val="002332D6"/>
    <w:rsid w:val="00240B10"/>
    <w:rsid w:val="00275A0F"/>
    <w:rsid w:val="00276344"/>
    <w:rsid w:val="002767BE"/>
    <w:rsid w:val="00276CE3"/>
    <w:rsid w:val="00280E4F"/>
    <w:rsid w:val="00283A6B"/>
    <w:rsid w:val="00290B1E"/>
    <w:rsid w:val="002B0DBF"/>
    <w:rsid w:val="002C3CAD"/>
    <w:rsid w:val="002C6021"/>
    <w:rsid w:val="002C7DA9"/>
    <w:rsid w:val="002D3DFC"/>
    <w:rsid w:val="002F3305"/>
    <w:rsid w:val="002F5D3D"/>
    <w:rsid w:val="003004D3"/>
    <w:rsid w:val="003066E6"/>
    <w:rsid w:val="0034102B"/>
    <w:rsid w:val="00352D59"/>
    <w:rsid w:val="003549B6"/>
    <w:rsid w:val="003853D7"/>
    <w:rsid w:val="00397720"/>
    <w:rsid w:val="003A59FF"/>
    <w:rsid w:val="003A678C"/>
    <w:rsid w:val="003F6AF7"/>
    <w:rsid w:val="00416F78"/>
    <w:rsid w:val="00417529"/>
    <w:rsid w:val="00445CE4"/>
    <w:rsid w:val="004719DE"/>
    <w:rsid w:val="00480F2F"/>
    <w:rsid w:val="00482AF9"/>
    <w:rsid w:val="00483B13"/>
    <w:rsid w:val="00490C76"/>
    <w:rsid w:val="004A3F73"/>
    <w:rsid w:val="004B26CC"/>
    <w:rsid w:val="004E1E3D"/>
    <w:rsid w:val="004F72F7"/>
    <w:rsid w:val="0051133D"/>
    <w:rsid w:val="00521BBE"/>
    <w:rsid w:val="00540397"/>
    <w:rsid w:val="00570984"/>
    <w:rsid w:val="00590EC9"/>
    <w:rsid w:val="005A6981"/>
    <w:rsid w:val="005C10B1"/>
    <w:rsid w:val="005E21B6"/>
    <w:rsid w:val="005F6C4A"/>
    <w:rsid w:val="006006FB"/>
    <w:rsid w:val="00607240"/>
    <w:rsid w:val="0061198D"/>
    <w:rsid w:val="00613912"/>
    <w:rsid w:val="00624518"/>
    <w:rsid w:val="00626AC0"/>
    <w:rsid w:val="006475A5"/>
    <w:rsid w:val="00675056"/>
    <w:rsid w:val="00677549"/>
    <w:rsid w:val="006907EF"/>
    <w:rsid w:val="006A530D"/>
    <w:rsid w:val="006A7D59"/>
    <w:rsid w:val="006C0285"/>
    <w:rsid w:val="006C3D4F"/>
    <w:rsid w:val="006D03F9"/>
    <w:rsid w:val="006D7900"/>
    <w:rsid w:val="006E63C1"/>
    <w:rsid w:val="007045C3"/>
    <w:rsid w:val="00710708"/>
    <w:rsid w:val="00711935"/>
    <w:rsid w:val="00720526"/>
    <w:rsid w:val="00741185"/>
    <w:rsid w:val="00743BA1"/>
    <w:rsid w:val="00745D39"/>
    <w:rsid w:val="0075213B"/>
    <w:rsid w:val="007745B4"/>
    <w:rsid w:val="007756A5"/>
    <w:rsid w:val="00782270"/>
    <w:rsid w:val="0079152D"/>
    <w:rsid w:val="007A312D"/>
    <w:rsid w:val="007A50BE"/>
    <w:rsid w:val="007B2A95"/>
    <w:rsid w:val="007D020D"/>
    <w:rsid w:val="007D7315"/>
    <w:rsid w:val="007E4FEE"/>
    <w:rsid w:val="007F54C2"/>
    <w:rsid w:val="00801980"/>
    <w:rsid w:val="0080605A"/>
    <w:rsid w:val="008301CB"/>
    <w:rsid w:val="0084343C"/>
    <w:rsid w:val="00850830"/>
    <w:rsid w:val="00871D44"/>
    <w:rsid w:val="00882FA3"/>
    <w:rsid w:val="00887CC4"/>
    <w:rsid w:val="00891B35"/>
    <w:rsid w:val="008A061C"/>
    <w:rsid w:val="008B3BC5"/>
    <w:rsid w:val="008C0093"/>
    <w:rsid w:val="008C1229"/>
    <w:rsid w:val="008E0622"/>
    <w:rsid w:val="008E6185"/>
    <w:rsid w:val="00902608"/>
    <w:rsid w:val="00902D6C"/>
    <w:rsid w:val="00916BD5"/>
    <w:rsid w:val="00923089"/>
    <w:rsid w:val="00926B6C"/>
    <w:rsid w:val="0093449E"/>
    <w:rsid w:val="009423A2"/>
    <w:rsid w:val="00954B03"/>
    <w:rsid w:val="009747C4"/>
    <w:rsid w:val="00975C08"/>
    <w:rsid w:val="00981513"/>
    <w:rsid w:val="009B4899"/>
    <w:rsid w:val="009C14C7"/>
    <w:rsid w:val="009C69BB"/>
    <w:rsid w:val="009C7FD7"/>
    <w:rsid w:val="009D2869"/>
    <w:rsid w:val="009D4F48"/>
    <w:rsid w:val="009E17A0"/>
    <w:rsid w:val="009F5299"/>
    <w:rsid w:val="009F7478"/>
    <w:rsid w:val="00A07160"/>
    <w:rsid w:val="00A133A7"/>
    <w:rsid w:val="00A13C56"/>
    <w:rsid w:val="00A27C7A"/>
    <w:rsid w:val="00A30B41"/>
    <w:rsid w:val="00A52550"/>
    <w:rsid w:val="00A67190"/>
    <w:rsid w:val="00A771F1"/>
    <w:rsid w:val="00AA10CF"/>
    <w:rsid w:val="00AC2216"/>
    <w:rsid w:val="00AC3EA4"/>
    <w:rsid w:val="00AE5347"/>
    <w:rsid w:val="00AE7B49"/>
    <w:rsid w:val="00AF03C7"/>
    <w:rsid w:val="00AF4F7E"/>
    <w:rsid w:val="00B148ED"/>
    <w:rsid w:val="00B2328A"/>
    <w:rsid w:val="00B3020E"/>
    <w:rsid w:val="00B31598"/>
    <w:rsid w:val="00BA4C58"/>
    <w:rsid w:val="00BA4F42"/>
    <w:rsid w:val="00BC32E5"/>
    <w:rsid w:val="00BE0E73"/>
    <w:rsid w:val="00BE322D"/>
    <w:rsid w:val="00C04D0E"/>
    <w:rsid w:val="00C3155B"/>
    <w:rsid w:val="00C81A56"/>
    <w:rsid w:val="00C82C80"/>
    <w:rsid w:val="00C85704"/>
    <w:rsid w:val="00C90443"/>
    <w:rsid w:val="00CC4358"/>
    <w:rsid w:val="00CC54E1"/>
    <w:rsid w:val="00CE0ED4"/>
    <w:rsid w:val="00CE4579"/>
    <w:rsid w:val="00CE4C88"/>
    <w:rsid w:val="00CF7CBD"/>
    <w:rsid w:val="00D05302"/>
    <w:rsid w:val="00D3590A"/>
    <w:rsid w:val="00D5718F"/>
    <w:rsid w:val="00D5761C"/>
    <w:rsid w:val="00D931B9"/>
    <w:rsid w:val="00DB201B"/>
    <w:rsid w:val="00DB4B6C"/>
    <w:rsid w:val="00DC122D"/>
    <w:rsid w:val="00DE19A9"/>
    <w:rsid w:val="00DF4A58"/>
    <w:rsid w:val="00E02E2D"/>
    <w:rsid w:val="00E03F71"/>
    <w:rsid w:val="00E11623"/>
    <w:rsid w:val="00E23A95"/>
    <w:rsid w:val="00E249CA"/>
    <w:rsid w:val="00E447A6"/>
    <w:rsid w:val="00E471F0"/>
    <w:rsid w:val="00E503AC"/>
    <w:rsid w:val="00E56EF0"/>
    <w:rsid w:val="00E5729F"/>
    <w:rsid w:val="00E57763"/>
    <w:rsid w:val="00E83E19"/>
    <w:rsid w:val="00EC1407"/>
    <w:rsid w:val="00EC3F12"/>
    <w:rsid w:val="00ED2ED2"/>
    <w:rsid w:val="00ED3981"/>
    <w:rsid w:val="00EE3830"/>
    <w:rsid w:val="00EE444E"/>
    <w:rsid w:val="00EE4C7D"/>
    <w:rsid w:val="00F226CA"/>
    <w:rsid w:val="00F25802"/>
    <w:rsid w:val="00F328DD"/>
    <w:rsid w:val="00F34999"/>
    <w:rsid w:val="00F35B40"/>
    <w:rsid w:val="00F41A64"/>
    <w:rsid w:val="00F54005"/>
    <w:rsid w:val="00F55528"/>
    <w:rsid w:val="00F67BDA"/>
    <w:rsid w:val="00F84F16"/>
    <w:rsid w:val="00F962C5"/>
    <w:rsid w:val="00FA21FC"/>
    <w:rsid w:val="00FC03B4"/>
    <w:rsid w:val="00FE5152"/>
    <w:rsid w:val="00FE5FD8"/>
    <w:rsid w:val="00FF022C"/>
    <w:rsid w:val="00FF31CD"/>
    <w:rsid w:val="00FF66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D30C6"/>
  <w15:chartTrackingRefBased/>
  <w15:docId w15:val="{96EB6E50-3FD8-472C-9D90-09643B8C9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718F"/>
    <w:pPr>
      <w:widowControl w:val="0"/>
      <w:autoSpaceDE w:val="0"/>
      <w:autoSpaceDN w:val="0"/>
      <w:spacing w:after="0" w:line="240" w:lineRule="auto"/>
    </w:pPr>
    <w:rPr>
      <w:rFonts w:ascii="Calibri" w:eastAsia="Calibri" w:hAnsi="Calibri" w:cs="Calibri"/>
    </w:rPr>
  </w:style>
  <w:style w:type="paragraph" w:styleId="Ttulo1">
    <w:name w:val="heading 1"/>
    <w:basedOn w:val="Textoindependiente"/>
    <w:next w:val="Normal"/>
    <w:link w:val="Ttulo1Car"/>
    <w:uiPriority w:val="9"/>
    <w:qFormat/>
    <w:rsid w:val="00675056"/>
    <w:pPr>
      <w:outlineLvl w:val="0"/>
    </w:pPr>
    <w:rPr>
      <w:rFonts w:ascii="Trebuchet MS" w:hAnsi="Trebuchet MS"/>
      <w:sz w:val="49"/>
      <w:szCs w:val="49"/>
    </w:rPr>
  </w:style>
  <w:style w:type="paragraph" w:styleId="Ttulo2">
    <w:name w:val="heading 2"/>
    <w:basedOn w:val="Normal"/>
    <w:next w:val="Normal"/>
    <w:link w:val="Ttulo2Car"/>
    <w:uiPriority w:val="9"/>
    <w:unhideWhenUsed/>
    <w:qFormat/>
    <w:rsid w:val="00E471F0"/>
    <w:pPr>
      <w:ind w:firstLine="708"/>
      <w:outlineLvl w:val="1"/>
    </w:pPr>
    <w:rPr>
      <w:b/>
      <w:bCs/>
      <w:sz w:val="28"/>
      <w:szCs w:val="28"/>
    </w:rPr>
  </w:style>
  <w:style w:type="paragraph" w:styleId="Ttulo3">
    <w:name w:val="heading 3"/>
    <w:basedOn w:val="Normal"/>
    <w:next w:val="Normal"/>
    <w:link w:val="Ttulo3Car"/>
    <w:uiPriority w:val="9"/>
    <w:unhideWhenUsed/>
    <w:qFormat/>
    <w:rsid w:val="00E471F0"/>
    <w:pPr>
      <w:outlineLvl w:val="2"/>
    </w:pPr>
    <w:rPr>
      <w:b/>
      <w:bCs/>
      <w:sz w:val="24"/>
      <w:szCs w:val="24"/>
    </w:rPr>
  </w:style>
  <w:style w:type="paragraph" w:styleId="Ttulo4">
    <w:name w:val="heading 4"/>
    <w:basedOn w:val="Ttulo3"/>
    <w:next w:val="Normal"/>
    <w:link w:val="Ttulo4Car"/>
    <w:uiPriority w:val="9"/>
    <w:unhideWhenUsed/>
    <w:qFormat/>
    <w:rsid w:val="008C1229"/>
    <w:pPr>
      <w:outlineLvl w:val="3"/>
    </w:pPr>
    <w:rPr>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1"/>
    <w:qFormat/>
    <w:rsid w:val="00D5718F"/>
    <w:rPr>
      <w:b/>
      <w:bCs/>
      <w:sz w:val="28"/>
      <w:szCs w:val="28"/>
    </w:rPr>
  </w:style>
  <w:style w:type="character" w:customStyle="1" w:styleId="TextoindependienteCar">
    <w:name w:val="Texto independiente Car"/>
    <w:basedOn w:val="Fuentedeprrafopredeter"/>
    <w:link w:val="Textoindependiente"/>
    <w:uiPriority w:val="1"/>
    <w:rsid w:val="00D5718F"/>
    <w:rPr>
      <w:rFonts w:ascii="Calibri" w:eastAsia="Calibri" w:hAnsi="Calibri" w:cs="Calibri"/>
      <w:b/>
      <w:bCs/>
      <w:sz w:val="28"/>
      <w:szCs w:val="28"/>
    </w:rPr>
  </w:style>
  <w:style w:type="paragraph" w:styleId="Encabezado">
    <w:name w:val="header"/>
    <w:basedOn w:val="Normal"/>
    <w:link w:val="EncabezadoCar"/>
    <w:uiPriority w:val="99"/>
    <w:unhideWhenUsed/>
    <w:rsid w:val="00D5718F"/>
    <w:pPr>
      <w:tabs>
        <w:tab w:val="center" w:pos="4252"/>
        <w:tab w:val="right" w:pos="8504"/>
      </w:tabs>
    </w:pPr>
  </w:style>
  <w:style w:type="character" w:customStyle="1" w:styleId="EncabezadoCar">
    <w:name w:val="Encabezado Car"/>
    <w:basedOn w:val="Fuentedeprrafopredeter"/>
    <w:link w:val="Encabezado"/>
    <w:uiPriority w:val="99"/>
    <w:rsid w:val="00D5718F"/>
    <w:rPr>
      <w:rFonts w:ascii="Calibri" w:eastAsia="Calibri" w:hAnsi="Calibri" w:cs="Calibri"/>
    </w:rPr>
  </w:style>
  <w:style w:type="paragraph" w:styleId="Piedepgina">
    <w:name w:val="footer"/>
    <w:basedOn w:val="Normal"/>
    <w:link w:val="PiedepginaCar"/>
    <w:uiPriority w:val="99"/>
    <w:unhideWhenUsed/>
    <w:rsid w:val="00D5718F"/>
    <w:pPr>
      <w:tabs>
        <w:tab w:val="center" w:pos="4252"/>
        <w:tab w:val="right" w:pos="8504"/>
      </w:tabs>
    </w:pPr>
  </w:style>
  <w:style w:type="character" w:customStyle="1" w:styleId="PiedepginaCar">
    <w:name w:val="Pie de página Car"/>
    <w:basedOn w:val="Fuentedeprrafopredeter"/>
    <w:link w:val="Piedepgina"/>
    <w:uiPriority w:val="99"/>
    <w:rsid w:val="00D5718F"/>
    <w:rPr>
      <w:rFonts w:ascii="Calibri" w:eastAsia="Calibri" w:hAnsi="Calibri" w:cs="Calibri"/>
    </w:rPr>
  </w:style>
  <w:style w:type="character" w:customStyle="1" w:styleId="Ttulo1Car">
    <w:name w:val="Título 1 Car"/>
    <w:basedOn w:val="Fuentedeprrafopredeter"/>
    <w:link w:val="Ttulo1"/>
    <w:uiPriority w:val="9"/>
    <w:rsid w:val="00675056"/>
    <w:rPr>
      <w:rFonts w:ascii="Trebuchet MS" w:eastAsia="Calibri" w:hAnsi="Trebuchet MS" w:cs="Calibri"/>
      <w:b/>
      <w:bCs/>
      <w:sz w:val="49"/>
      <w:szCs w:val="49"/>
    </w:rPr>
  </w:style>
  <w:style w:type="paragraph" w:styleId="TtuloTDC">
    <w:name w:val="TOC Heading"/>
    <w:basedOn w:val="Ttulo1"/>
    <w:next w:val="Normal"/>
    <w:uiPriority w:val="39"/>
    <w:unhideWhenUsed/>
    <w:qFormat/>
    <w:rsid w:val="00675056"/>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eastAsia="es-ES"/>
    </w:rPr>
  </w:style>
  <w:style w:type="paragraph" w:styleId="TDC1">
    <w:name w:val="toc 1"/>
    <w:basedOn w:val="Normal"/>
    <w:next w:val="Normal"/>
    <w:autoRedefine/>
    <w:uiPriority w:val="39"/>
    <w:unhideWhenUsed/>
    <w:rsid w:val="00675056"/>
    <w:pPr>
      <w:spacing w:after="100"/>
    </w:pPr>
  </w:style>
  <w:style w:type="character" w:styleId="Hipervnculo">
    <w:name w:val="Hyperlink"/>
    <w:basedOn w:val="Fuentedeprrafopredeter"/>
    <w:uiPriority w:val="99"/>
    <w:unhideWhenUsed/>
    <w:rsid w:val="00675056"/>
    <w:rPr>
      <w:color w:val="0563C1" w:themeColor="hyperlink"/>
      <w:u w:val="single"/>
    </w:rPr>
  </w:style>
  <w:style w:type="paragraph" w:styleId="TDC2">
    <w:name w:val="toc 2"/>
    <w:basedOn w:val="Normal"/>
    <w:next w:val="Normal"/>
    <w:autoRedefine/>
    <w:uiPriority w:val="39"/>
    <w:unhideWhenUsed/>
    <w:rsid w:val="00675056"/>
    <w:pPr>
      <w:widowControl/>
      <w:autoSpaceDE/>
      <w:autoSpaceDN/>
      <w:spacing w:after="100" w:line="259" w:lineRule="auto"/>
      <w:ind w:left="220"/>
    </w:pPr>
    <w:rPr>
      <w:rFonts w:asciiTheme="minorHAnsi" w:eastAsiaTheme="minorEastAsia" w:hAnsiTheme="minorHAnsi" w:cs="Times New Roman"/>
      <w:lang w:eastAsia="es-ES"/>
    </w:rPr>
  </w:style>
  <w:style w:type="paragraph" w:styleId="TDC3">
    <w:name w:val="toc 3"/>
    <w:basedOn w:val="Normal"/>
    <w:next w:val="Normal"/>
    <w:autoRedefine/>
    <w:uiPriority w:val="39"/>
    <w:unhideWhenUsed/>
    <w:rsid w:val="00675056"/>
    <w:pPr>
      <w:widowControl/>
      <w:autoSpaceDE/>
      <w:autoSpaceDN/>
      <w:spacing w:after="100" w:line="259" w:lineRule="auto"/>
      <w:ind w:left="440"/>
    </w:pPr>
    <w:rPr>
      <w:rFonts w:asciiTheme="minorHAnsi" w:eastAsiaTheme="minorEastAsia" w:hAnsiTheme="minorHAnsi" w:cs="Times New Roman"/>
      <w:lang w:eastAsia="es-ES"/>
    </w:rPr>
  </w:style>
  <w:style w:type="character" w:customStyle="1" w:styleId="Ttulo2Car">
    <w:name w:val="Título 2 Car"/>
    <w:basedOn w:val="Fuentedeprrafopredeter"/>
    <w:link w:val="Ttulo2"/>
    <w:uiPriority w:val="9"/>
    <w:rsid w:val="00E471F0"/>
    <w:rPr>
      <w:rFonts w:ascii="Calibri" w:eastAsia="Calibri" w:hAnsi="Calibri" w:cs="Calibri"/>
      <w:b/>
      <w:bCs/>
      <w:sz w:val="28"/>
      <w:szCs w:val="28"/>
    </w:rPr>
  </w:style>
  <w:style w:type="character" w:customStyle="1" w:styleId="Ttulo3Car">
    <w:name w:val="Título 3 Car"/>
    <w:basedOn w:val="Fuentedeprrafopredeter"/>
    <w:link w:val="Ttulo3"/>
    <w:uiPriority w:val="9"/>
    <w:rsid w:val="00E471F0"/>
    <w:rPr>
      <w:rFonts w:ascii="Calibri" w:eastAsia="Calibri" w:hAnsi="Calibri" w:cs="Calibri"/>
      <w:b/>
      <w:bCs/>
      <w:sz w:val="24"/>
      <w:szCs w:val="24"/>
    </w:rPr>
  </w:style>
  <w:style w:type="character" w:styleId="Mencinsinresolver">
    <w:name w:val="Unresolved Mention"/>
    <w:basedOn w:val="Fuentedeprrafopredeter"/>
    <w:uiPriority w:val="99"/>
    <w:semiHidden/>
    <w:unhideWhenUsed/>
    <w:rsid w:val="00E11623"/>
    <w:rPr>
      <w:color w:val="605E5C"/>
      <w:shd w:val="clear" w:color="auto" w:fill="E1DFDD"/>
    </w:rPr>
  </w:style>
  <w:style w:type="character" w:styleId="Hipervnculovisitado">
    <w:name w:val="FollowedHyperlink"/>
    <w:basedOn w:val="Fuentedeprrafopredeter"/>
    <w:uiPriority w:val="99"/>
    <w:semiHidden/>
    <w:unhideWhenUsed/>
    <w:rsid w:val="00540397"/>
    <w:rPr>
      <w:color w:val="954F72" w:themeColor="followedHyperlink"/>
      <w:u w:val="single"/>
    </w:rPr>
  </w:style>
  <w:style w:type="paragraph" w:styleId="Descripcin">
    <w:name w:val="caption"/>
    <w:basedOn w:val="Normal"/>
    <w:next w:val="Normal"/>
    <w:uiPriority w:val="35"/>
    <w:unhideWhenUsed/>
    <w:qFormat/>
    <w:rsid w:val="00540397"/>
    <w:pPr>
      <w:spacing w:after="200"/>
    </w:pPr>
    <w:rPr>
      <w:i/>
      <w:iCs/>
      <w:color w:val="44546A" w:themeColor="text2"/>
      <w:sz w:val="18"/>
      <w:szCs w:val="18"/>
    </w:rPr>
  </w:style>
  <w:style w:type="table" w:styleId="Tablaconcuadrcula">
    <w:name w:val="Table Grid"/>
    <w:basedOn w:val="Tablanormal"/>
    <w:uiPriority w:val="39"/>
    <w:rsid w:val="00CF7C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8C1229"/>
    <w:rPr>
      <w:rFonts w:ascii="Calibri" w:eastAsia="Calibri" w:hAnsi="Calibri" w:cs="Calibri"/>
      <w:b/>
      <w:bCs/>
    </w:rPr>
  </w:style>
  <w:style w:type="paragraph" w:styleId="Prrafodelista">
    <w:name w:val="List Paragraph"/>
    <w:basedOn w:val="Normal"/>
    <w:uiPriority w:val="34"/>
    <w:qFormat/>
    <w:rsid w:val="005E21B6"/>
    <w:pPr>
      <w:ind w:left="720"/>
      <w:contextualSpacing/>
    </w:pPr>
  </w:style>
  <w:style w:type="paragraph" w:customStyle="1" w:styleId="Default">
    <w:name w:val="Default"/>
    <w:rsid w:val="00A07160"/>
    <w:pPr>
      <w:autoSpaceDE w:val="0"/>
      <w:autoSpaceDN w:val="0"/>
      <w:adjustRightInd w:val="0"/>
      <w:spacing w:after="0" w:line="240" w:lineRule="auto"/>
    </w:pPr>
    <w:rPr>
      <w:rFonts w:ascii="Symbol" w:hAnsi="Symbol" w:cs="Symbol"/>
      <w:color w:val="000000"/>
      <w:sz w:val="24"/>
      <w:szCs w:val="24"/>
    </w:rPr>
  </w:style>
  <w:style w:type="paragraph" w:styleId="Tabladeilustraciones">
    <w:name w:val="table of figures"/>
    <w:basedOn w:val="Normal"/>
    <w:next w:val="Normal"/>
    <w:uiPriority w:val="99"/>
    <w:unhideWhenUsed/>
    <w:rsid w:val="00CE4C88"/>
  </w:style>
  <w:style w:type="paragraph" w:styleId="Bibliografa">
    <w:name w:val="Bibliography"/>
    <w:basedOn w:val="Normal"/>
    <w:next w:val="Normal"/>
    <w:uiPriority w:val="37"/>
    <w:semiHidden/>
    <w:unhideWhenUsed/>
    <w:rsid w:val="00E83E19"/>
    <w:pPr>
      <w:widowControl/>
      <w:autoSpaceDE/>
      <w:autoSpaceDN/>
      <w:spacing w:after="160" w:line="256" w:lineRule="auto"/>
      <w:ind w:firstLine="709"/>
      <w:jc w:val="both"/>
    </w:pPr>
    <w:rPr>
      <w:rFonts w:ascii="Liberation Serif" w:eastAsiaTheme="minorHAnsi" w:hAnsi="Liberation Serif"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060108">
      <w:bodyDiv w:val="1"/>
      <w:marLeft w:val="0"/>
      <w:marRight w:val="0"/>
      <w:marTop w:val="0"/>
      <w:marBottom w:val="0"/>
      <w:divBdr>
        <w:top w:val="none" w:sz="0" w:space="0" w:color="auto"/>
        <w:left w:val="none" w:sz="0" w:space="0" w:color="auto"/>
        <w:bottom w:val="none" w:sz="0" w:space="0" w:color="auto"/>
        <w:right w:val="none" w:sz="0" w:space="0" w:color="auto"/>
      </w:divBdr>
      <w:divsChild>
        <w:div w:id="1443265365">
          <w:marLeft w:val="0"/>
          <w:marRight w:val="0"/>
          <w:marTop w:val="0"/>
          <w:marBottom w:val="0"/>
          <w:divBdr>
            <w:top w:val="none" w:sz="0" w:space="0" w:color="auto"/>
            <w:left w:val="none" w:sz="0" w:space="0" w:color="auto"/>
            <w:bottom w:val="none" w:sz="0" w:space="0" w:color="auto"/>
            <w:right w:val="none" w:sz="0" w:space="0" w:color="auto"/>
          </w:divBdr>
        </w:div>
      </w:divsChild>
    </w:div>
    <w:div w:id="410857684">
      <w:bodyDiv w:val="1"/>
      <w:marLeft w:val="0"/>
      <w:marRight w:val="0"/>
      <w:marTop w:val="0"/>
      <w:marBottom w:val="0"/>
      <w:divBdr>
        <w:top w:val="none" w:sz="0" w:space="0" w:color="auto"/>
        <w:left w:val="none" w:sz="0" w:space="0" w:color="auto"/>
        <w:bottom w:val="none" w:sz="0" w:space="0" w:color="auto"/>
        <w:right w:val="none" w:sz="0" w:space="0" w:color="auto"/>
      </w:divBdr>
      <w:divsChild>
        <w:div w:id="1053777317">
          <w:marLeft w:val="0"/>
          <w:marRight w:val="0"/>
          <w:marTop w:val="0"/>
          <w:marBottom w:val="0"/>
          <w:divBdr>
            <w:top w:val="none" w:sz="0" w:space="0" w:color="auto"/>
            <w:left w:val="none" w:sz="0" w:space="0" w:color="auto"/>
            <w:bottom w:val="none" w:sz="0" w:space="0" w:color="auto"/>
            <w:right w:val="none" w:sz="0" w:space="0" w:color="auto"/>
          </w:divBdr>
        </w:div>
      </w:divsChild>
    </w:div>
    <w:div w:id="680359223">
      <w:bodyDiv w:val="1"/>
      <w:marLeft w:val="0"/>
      <w:marRight w:val="0"/>
      <w:marTop w:val="0"/>
      <w:marBottom w:val="0"/>
      <w:divBdr>
        <w:top w:val="none" w:sz="0" w:space="0" w:color="auto"/>
        <w:left w:val="none" w:sz="0" w:space="0" w:color="auto"/>
        <w:bottom w:val="none" w:sz="0" w:space="0" w:color="auto"/>
        <w:right w:val="none" w:sz="0" w:space="0" w:color="auto"/>
      </w:divBdr>
      <w:divsChild>
        <w:div w:id="247618124">
          <w:marLeft w:val="0"/>
          <w:marRight w:val="0"/>
          <w:marTop w:val="0"/>
          <w:marBottom w:val="0"/>
          <w:divBdr>
            <w:top w:val="none" w:sz="0" w:space="0" w:color="auto"/>
            <w:left w:val="none" w:sz="0" w:space="0" w:color="auto"/>
            <w:bottom w:val="none" w:sz="0" w:space="0" w:color="auto"/>
            <w:right w:val="none" w:sz="0" w:space="0" w:color="auto"/>
          </w:divBdr>
        </w:div>
      </w:divsChild>
    </w:div>
    <w:div w:id="697393895">
      <w:bodyDiv w:val="1"/>
      <w:marLeft w:val="0"/>
      <w:marRight w:val="0"/>
      <w:marTop w:val="0"/>
      <w:marBottom w:val="0"/>
      <w:divBdr>
        <w:top w:val="none" w:sz="0" w:space="0" w:color="auto"/>
        <w:left w:val="none" w:sz="0" w:space="0" w:color="auto"/>
        <w:bottom w:val="none" w:sz="0" w:space="0" w:color="auto"/>
        <w:right w:val="none" w:sz="0" w:space="0" w:color="auto"/>
      </w:divBdr>
    </w:div>
    <w:div w:id="1011876706">
      <w:bodyDiv w:val="1"/>
      <w:marLeft w:val="0"/>
      <w:marRight w:val="0"/>
      <w:marTop w:val="0"/>
      <w:marBottom w:val="0"/>
      <w:divBdr>
        <w:top w:val="none" w:sz="0" w:space="0" w:color="auto"/>
        <w:left w:val="none" w:sz="0" w:space="0" w:color="auto"/>
        <w:bottom w:val="none" w:sz="0" w:space="0" w:color="auto"/>
        <w:right w:val="none" w:sz="0" w:space="0" w:color="auto"/>
      </w:divBdr>
      <w:divsChild>
        <w:div w:id="1979996448">
          <w:marLeft w:val="0"/>
          <w:marRight w:val="0"/>
          <w:marTop w:val="0"/>
          <w:marBottom w:val="0"/>
          <w:divBdr>
            <w:top w:val="none" w:sz="0" w:space="0" w:color="auto"/>
            <w:left w:val="none" w:sz="0" w:space="0" w:color="auto"/>
            <w:bottom w:val="none" w:sz="0" w:space="0" w:color="auto"/>
            <w:right w:val="none" w:sz="0" w:space="0" w:color="auto"/>
          </w:divBdr>
        </w:div>
      </w:divsChild>
    </w:div>
    <w:div w:id="1214973490">
      <w:bodyDiv w:val="1"/>
      <w:marLeft w:val="0"/>
      <w:marRight w:val="0"/>
      <w:marTop w:val="0"/>
      <w:marBottom w:val="0"/>
      <w:divBdr>
        <w:top w:val="none" w:sz="0" w:space="0" w:color="auto"/>
        <w:left w:val="none" w:sz="0" w:space="0" w:color="auto"/>
        <w:bottom w:val="none" w:sz="0" w:space="0" w:color="auto"/>
        <w:right w:val="none" w:sz="0" w:space="0" w:color="auto"/>
      </w:divBdr>
      <w:divsChild>
        <w:div w:id="767851704">
          <w:marLeft w:val="0"/>
          <w:marRight w:val="0"/>
          <w:marTop w:val="0"/>
          <w:marBottom w:val="0"/>
          <w:divBdr>
            <w:top w:val="none" w:sz="0" w:space="0" w:color="auto"/>
            <w:left w:val="none" w:sz="0" w:space="0" w:color="auto"/>
            <w:bottom w:val="none" w:sz="0" w:space="0" w:color="auto"/>
            <w:right w:val="none" w:sz="0" w:space="0" w:color="auto"/>
          </w:divBdr>
        </w:div>
      </w:divsChild>
    </w:div>
    <w:div w:id="1792892419">
      <w:bodyDiv w:val="1"/>
      <w:marLeft w:val="0"/>
      <w:marRight w:val="0"/>
      <w:marTop w:val="0"/>
      <w:marBottom w:val="0"/>
      <w:divBdr>
        <w:top w:val="none" w:sz="0" w:space="0" w:color="auto"/>
        <w:left w:val="none" w:sz="0" w:space="0" w:color="auto"/>
        <w:bottom w:val="none" w:sz="0" w:space="0" w:color="auto"/>
        <w:right w:val="none" w:sz="0" w:space="0" w:color="auto"/>
      </w:divBdr>
      <w:divsChild>
        <w:div w:id="1235510989">
          <w:marLeft w:val="0"/>
          <w:marRight w:val="0"/>
          <w:marTop w:val="0"/>
          <w:marBottom w:val="0"/>
          <w:divBdr>
            <w:top w:val="none" w:sz="0" w:space="0" w:color="auto"/>
            <w:left w:val="none" w:sz="0" w:space="0" w:color="auto"/>
            <w:bottom w:val="none" w:sz="0" w:space="0" w:color="auto"/>
            <w:right w:val="none" w:sz="0" w:space="0" w:color="auto"/>
          </w:divBdr>
        </w:div>
      </w:divsChild>
    </w:div>
    <w:div w:id="2007392884">
      <w:bodyDiv w:val="1"/>
      <w:marLeft w:val="0"/>
      <w:marRight w:val="0"/>
      <w:marTop w:val="0"/>
      <w:marBottom w:val="0"/>
      <w:divBdr>
        <w:top w:val="none" w:sz="0" w:space="0" w:color="auto"/>
        <w:left w:val="none" w:sz="0" w:space="0" w:color="auto"/>
        <w:bottom w:val="none" w:sz="0" w:space="0" w:color="auto"/>
        <w:right w:val="none" w:sz="0" w:space="0" w:color="auto"/>
      </w:divBdr>
      <w:divsChild>
        <w:div w:id="548422907">
          <w:marLeft w:val="0"/>
          <w:marRight w:val="0"/>
          <w:marTop w:val="0"/>
          <w:marBottom w:val="0"/>
          <w:divBdr>
            <w:top w:val="none" w:sz="0" w:space="0" w:color="auto"/>
            <w:left w:val="none" w:sz="0" w:space="0" w:color="auto"/>
            <w:bottom w:val="none" w:sz="0" w:space="0" w:color="auto"/>
            <w:right w:val="none" w:sz="0" w:space="0" w:color="auto"/>
          </w:divBdr>
        </w:div>
      </w:divsChild>
    </w:div>
    <w:div w:id="2008746367">
      <w:bodyDiv w:val="1"/>
      <w:marLeft w:val="0"/>
      <w:marRight w:val="0"/>
      <w:marTop w:val="0"/>
      <w:marBottom w:val="0"/>
      <w:divBdr>
        <w:top w:val="none" w:sz="0" w:space="0" w:color="auto"/>
        <w:left w:val="none" w:sz="0" w:space="0" w:color="auto"/>
        <w:bottom w:val="none" w:sz="0" w:space="0" w:color="auto"/>
        <w:right w:val="none" w:sz="0" w:space="0" w:color="auto"/>
      </w:divBdr>
      <w:divsChild>
        <w:div w:id="7252265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hyperlink" Target="https://github.com/adb1004/NetExtractor-2.0/milestone/1?closed=1" TargetMode="External"/><Relationship Id="rId303" Type="http://schemas.openxmlformats.org/officeDocument/2006/relationships/image" Target="media/image28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hyperlink" Target="https://github.com/adb1004/NetExtractor-2.0/milestone/6?closed=1" TargetMode="External"/><Relationship Id="rId345" Type="http://schemas.openxmlformats.org/officeDocument/2006/relationships/header" Target="header8.xml"/><Relationship Id="rId366" Type="http://schemas.openxmlformats.org/officeDocument/2006/relationships/image" Target="media/image329.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294.jpeg"/><Relationship Id="rId335" Type="http://schemas.openxmlformats.org/officeDocument/2006/relationships/header" Target="header7.xml"/><Relationship Id="rId356" Type="http://schemas.openxmlformats.org/officeDocument/2006/relationships/hyperlink" Target="https://www.fandom.com/" TargetMode="External"/><Relationship Id="rId377" Type="http://schemas.openxmlformats.org/officeDocument/2006/relationships/image" Target="media/image34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hyperlink" Target="https://github.com/adb1004/NetExtractor-2.0/milestone/2?closed=1" TargetMode="External"/><Relationship Id="rId325" Type="http://schemas.openxmlformats.org/officeDocument/2006/relationships/image" Target="media/image302.jpeg"/><Relationship Id="rId346" Type="http://schemas.openxmlformats.org/officeDocument/2006/relationships/hyperlink" Target="https://netextractor2.herokuapp.com" TargetMode="External"/><Relationship Id="rId367" Type="http://schemas.openxmlformats.org/officeDocument/2006/relationships/image" Target="media/image330.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295.png"/><Relationship Id="rId336" Type="http://schemas.openxmlformats.org/officeDocument/2006/relationships/hyperlink" Target="https://github.com/adb1004/NetExtractor-2.0" TargetMode="External"/><Relationship Id="rId357" Type="http://schemas.openxmlformats.org/officeDocument/2006/relationships/image" Target="media/image3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footer" Target="footer1.xml"/><Relationship Id="rId305" Type="http://schemas.openxmlformats.org/officeDocument/2006/relationships/image" Target="media/image286.jpeg"/><Relationship Id="rId326" Type="http://schemas.openxmlformats.org/officeDocument/2006/relationships/image" Target="media/image303.jpeg"/><Relationship Id="rId347" Type="http://schemas.openxmlformats.org/officeDocument/2006/relationships/hyperlink" Target="http://127.0.0.1:5000/" TargetMode="Externa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31.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hyperlink" Target="https://github.com/adb1004/NetExtractor-2.0/milestone/4?closed=1" TargetMode="External"/><Relationship Id="rId337" Type="http://schemas.openxmlformats.org/officeDocument/2006/relationships/hyperlink" Target="https://github.com/adb1004/PruebaNetExtractor2.0" TargetMode="Externa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hyperlink" Target="https://www.imsdb.com/" TargetMode="External"/><Relationship Id="rId379" Type="http://schemas.microsoft.com/office/2011/relationships/people" Target="people.xml"/><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header" Target="header1.xml"/><Relationship Id="rId306" Type="http://schemas.openxmlformats.org/officeDocument/2006/relationships/image" Target="media/image287.jpe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header" Target="header5.xml"/><Relationship Id="rId348" Type="http://schemas.openxmlformats.org/officeDocument/2006/relationships/hyperlink" Target="https://www.imsdb.com/" TargetMode="External"/><Relationship Id="rId369" Type="http://schemas.openxmlformats.org/officeDocument/2006/relationships/image" Target="media/image33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theme" Target="theme/theme1.xml"/><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296.jpeg"/><Relationship Id="rId338" Type="http://schemas.openxmlformats.org/officeDocument/2006/relationships/hyperlink" Target="https://github.com/adb1004/NetExtractor-2.0" TargetMode="External"/><Relationship Id="rId359" Type="http://schemas.openxmlformats.org/officeDocument/2006/relationships/image" Target="media/image32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33.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footer" Target="footer2.xml"/><Relationship Id="rId307" Type="http://schemas.openxmlformats.org/officeDocument/2006/relationships/image" Target="media/image288.png"/><Relationship Id="rId328" Type="http://schemas.openxmlformats.org/officeDocument/2006/relationships/image" Target="media/image304.png"/><Relationship Id="rId349" Type="http://schemas.openxmlformats.org/officeDocument/2006/relationships/image" Target="media/image314.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23.emf"/><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297.jpeg"/><Relationship Id="rId339" Type="http://schemas.openxmlformats.org/officeDocument/2006/relationships/image" Target="media/image30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15.png"/><Relationship Id="rId371" Type="http://schemas.openxmlformats.org/officeDocument/2006/relationships/image" Target="media/image334.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hyperlink" Target="file:///D:\Usuarios\alber\Documents\NetExtractor-2.0\doc\Anexos_TFG_Alberto_Diez.docx" TargetMode="External"/><Relationship Id="rId308" Type="http://schemas.openxmlformats.org/officeDocument/2006/relationships/image" Target="media/image289.png"/><Relationship Id="rId329" Type="http://schemas.openxmlformats.org/officeDocument/2006/relationships/header" Target="header6.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hyperlink" Target="http://127.0.0.1:5000/" TargetMode="External"/><Relationship Id="rId361" Type="http://schemas.openxmlformats.org/officeDocument/2006/relationships/image" Target="media/image324.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hyperlink" Target="https://github.com/adb1004/NetExtractor-2.0/milestone/5?closed=1"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hyperlink" Target="https://imsdb.com/scripts/Joker.html" TargetMode="External"/><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16.png"/><Relationship Id="rId372" Type="http://schemas.openxmlformats.org/officeDocument/2006/relationships/image" Target="media/image335.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hyperlink" Target="file:///D:\Usuarios\alber\Documents\NetExtractor-2.0\doc\Anexos_TFG_Alberto_Diez.docx" TargetMode="External"/><Relationship Id="rId309" Type="http://schemas.openxmlformats.org/officeDocument/2006/relationships/image" Target="media/image29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8.jpe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10.jpeg"/><Relationship Id="rId362" Type="http://schemas.openxmlformats.org/officeDocument/2006/relationships/image" Target="media/image325.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05.png"/><Relationship Id="rId352" Type="http://schemas.openxmlformats.org/officeDocument/2006/relationships/image" Target="media/image317.png"/><Relationship Id="rId373" Type="http://schemas.openxmlformats.org/officeDocument/2006/relationships/image" Target="media/image336.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header" Target="header2.xml"/><Relationship Id="rId300" Type="http://schemas.openxmlformats.org/officeDocument/2006/relationships/image" Target="media/image174.jpe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299.jpeg"/><Relationship Id="rId342" Type="http://schemas.openxmlformats.org/officeDocument/2006/relationships/image" Target="media/image311.jpeg"/><Relationship Id="rId363" Type="http://schemas.openxmlformats.org/officeDocument/2006/relationships/image" Target="media/image326.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292.png"/><Relationship Id="rId332" Type="http://schemas.openxmlformats.org/officeDocument/2006/relationships/image" Target="media/image306.png"/><Relationship Id="rId353" Type="http://schemas.openxmlformats.org/officeDocument/2006/relationships/image" Target="media/image318.png"/><Relationship Id="rId374" Type="http://schemas.openxmlformats.org/officeDocument/2006/relationships/image" Target="media/image33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header" Target="header3.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175.jpeg"/><Relationship Id="rId322" Type="http://schemas.openxmlformats.org/officeDocument/2006/relationships/image" Target="media/image300.png"/><Relationship Id="rId343" Type="http://schemas.openxmlformats.org/officeDocument/2006/relationships/image" Target="media/image312.jpeg"/><Relationship Id="rId364" Type="http://schemas.openxmlformats.org/officeDocument/2006/relationships/image" Target="media/image32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hyperlink" Target="https://github.com/adb1004/NetExtractor-2.0/milestone/3?closed=1" TargetMode="External"/><Relationship Id="rId333" Type="http://schemas.openxmlformats.org/officeDocument/2006/relationships/image" Target="media/image307.png"/><Relationship Id="rId354" Type="http://schemas.openxmlformats.org/officeDocument/2006/relationships/image" Target="media/image31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38.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header" Target="header4.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84.png"/><Relationship Id="rId323" Type="http://schemas.openxmlformats.org/officeDocument/2006/relationships/image" Target="media/image301.png"/><Relationship Id="rId344" Type="http://schemas.openxmlformats.org/officeDocument/2006/relationships/image" Target="media/image313.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28.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93.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08.png"/><Relationship Id="rId355" Type="http://schemas.openxmlformats.org/officeDocument/2006/relationships/image" Target="media/image320.png"/><Relationship Id="rId376" Type="http://schemas.openxmlformats.org/officeDocument/2006/relationships/image" Target="media/image339.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D9C01FE-A9D4-4DC4-B84C-FCCA6937B65C}">
  <we:reference id="f78a3046-9e99-4300-aa2b-5814002b01a2" version="1.46.0.0" store="EXCatalog" storeType="EXCatalog"/>
  <we:alternateReferences>
    <we:reference id="WA104382081" version="1.46.0.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B5A29-EBF2-41A7-ADBB-2BA8EB28D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TotalTime>
  <Pages>1</Pages>
  <Words>14592</Words>
  <Characters>80261</Characters>
  <Application>Microsoft Office Word</Application>
  <DocSecurity>0</DocSecurity>
  <Lines>668</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Díez Busto</dc:creator>
  <cp:keywords/>
  <dc:description/>
  <cp:lastModifiedBy>Alberto Díez Busto</cp:lastModifiedBy>
  <cp:revision>19</cp:revision>
  <cp:lastPrinted>2022-07-07T07:54:00Z</cp:lastPrinted>
  <dcterms:created xsi:type="dcterms:W3CDTF">2022-07-04T00:21:00Z</dcterms:created>
  <dcterms:modified xsi:type="dcterms:W3CDTF">2022-07-07T07:54:00Z</dcterms:modified>
</cp:coreProperties>
</file>